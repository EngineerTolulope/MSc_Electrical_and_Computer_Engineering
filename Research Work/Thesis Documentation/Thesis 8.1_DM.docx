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C5AAC9" w14:textId="193286F4" w:rsidR="003819CA" w:rsidRPr="009E409F" w:rsidRDefault="006D3285">
      <w:pPr>
        <w:pStyle w:val="ThesisTitle"/>
        <w:rPr>
          <w:sz w:val="28"/>
          <w:szCs w:val="36"/>
        </w:rPr>
      </w:pPr>
      <w:r w:rsidRPr="006D3285">
        <w:rPr>
          <w:sz w:val="28"/>
          <w:szCs w:val="36"/>
        </w:rPr>
        <w:t>Deep Learning Techniques for Electrical Load Forecasting</w:t>
      </w:r>
    </w:p>
    <w:p w14:paraId="6A35CDAA" w14:textId="77777777" w:rsidR="003819CA" w:rsidRDefault="00C262DB">
      <w:pPr>
        <w:jc w:val="center"/>
      </w:pPr>
      <w:r>
        <w:t>by</w:t>
      </w:r>
    </w:p>
    <w:p w14:paraId="2D1FDB49" w14:textId="6C32B87B" w:rsidR="003819CA" w:rsidRDefault="008506F4">
      <w:pPr>
        <w:pStyle w:val="Author"/>
      </w:pPr>
      <w:r w:rsidRPr="008506F4">
        <w:t>Tolulope Oluwaseun Olugbenga</w:t>
      </w:r>
    </w:p>
    <w:p w14:paraId="3A2C41E8" w14:textId="44A1D01A" w:rsidR="003819CA" w:rsidRPr="00A52D34" w:rsidRDefault="008506F4">
      <w:pPr>
        <w:pStyle w:val="PreDegree"/>
        <w:rPr>
          <w:b w:val="0"/>
        </w:rPr>
      </w:pPr>
      <w:r w:rsidRPr="008506F4">
        <w:rPr>
          <w:b w:val="0"/>
        </w:rPr>
        <w:t>BSc</w:t>
      </w:r>
      <w:r w:rsidR="00601643">
        <w:rPr>
          <w:b w:val="0"/>
        </w:rPr>
        <w:t>.</w:t>
      </w:r>
      <w:r w:rsidRPr="008506F4">
        <w:rPr>
          <w:b w:val="0"/>
        </w:rPr>
        <w:t xml:space="preserve"> in Computer Science Engineering, University of Debrecen, 2018</w:t>
      </w:r>
    </w:p>
    <w:p w14:paraId="4A2A57CB" w14:textId="756C6AE9" w:rsidR="009E409F" w:rsidRDefault="009E409F" w:rsidP="005D529B">
      <w:pPr>
        <w:pStyle w:val="ThesisNote"/>
        <w:spacing w:line="240" w:lineRule="auto"/>
        <w:jc w:val="center"/>
        <w:rPr>
          <w:bCs/>
        </w:rPr>
      </w:pPr>
    </w:p>
    <w:p w14:paraId="5B4E68F3" w14:textId="77777777" w:rsidR="008A7CBB" w:rsidRDefault="008A7CBB" w:rsidP="005D529B">
      <w:pPr>
        <w:pStyle w:val="ThesisNote"/>
        <w:spacing w:line="240" w:lineRule="auto"/>
        <w:jc w:val="center"/>
        <w:rPr>
          <w:bCs/>
        </w:rPr>
      </w:pPr>
    </w:p>
    <w:p w14:paraId="4BBF65A2" w14:textId="77777777" w:rsidR="009E409F" w:rsidRDefault="009E409F" w:rsidP="005D529B">
      <w:pPr>
        <w:pStyle w:val="ThesisNote"/>
        <w:spacing w:line="240" w:lineRule="auto"/>
        <w:jc w:val="center"/>
        <w:rPr>
          <w:bCs/>
        </w:rPr>
      </w:pPr>
    </w:p>
    <w:p w14:paraId="4EE93892" w14:textId="5576DB14" w:rsidR="003819CA" w:rsidRPr="005D529B" w:rsidRDefault="00A52D34" w:rsidP="005D529B">
      <w:pPr>
        <w:pStyle w:val="ThesisNote"/>
        <w:spacing w:line="240" w:lineRule="auto"/>
        <w:jc w:val="center"/>
        <w:rPr>
          <w:bCs/>
        </w:rPr>
      </w:pPr>
      <w:r w:rsidRPr="005D529B">
        <w:rPr>
          <w:bCs/>
        </w:rPr>
        <w:t xml:space="preserve">A Thesis Submitted in Partial Fulfillment </w:t>
      </w:r>
      <w:r w:rsidR="00862138">
        <w:rPr>
          <w:bCs/>
        </w:rPr>
        <w:br/>
      </w:r>
      <w:r w:rsidRPr="005D529B">
        <w:rPr>
          <w:bCs/>
        </w:rPr>
        <w:t xml:space="preserve">of the Requirements for the Degree of </w:t>
      </w:r>
      <w:r w:rsidR="005D529B">
        <w:rPr>
          <w:bCs/>
        </w:rPr>
        <w:br/>
      </w:r>
    </w:p>
    <w:p w14:paraId="642C2A54" w14:textId="58E28D09" w:rsidR="003819CA" w:rsidRDefault="008506F4">
      <w:pPr>
        <w:pStyle w:val="DegreeName"/>
      </w:pPr>
      <w:r w:rsidRPr="008506F4">
        <w:t>Master of Science in Engineering</w:t>
      </w:r>
    </w:p>
    <w:p w14:paraId="0D60CAEF" w14:textId="3EDBA735" w:rsidR="003819CA" w:rsidRPr="00E81C9E" w:rsidRDefault="00862138">
      <w:pPr>
        <w:pStyle w:val="GAU"/>
        <w:rPr>
          <w:b w:val="0"/>
        </w:rPr>
      </w:pPr>
      <w:r>
        <w:rPr>
          <w:b w:val="0"/>
        </w:rPr>
        <w:t>i</w:t>
      </w:r>
      <w:r w:rsidR="00C262DB" w:rsidRPr="00E81C9E">
        <w:rPr>
          <w:b w:val="0"/>
        </w:rPr>
        <w:t xml:space="preserve">n the Graduate Academic Unit of </w:t>
      </w:r>
      <w:r w:rsidR="008506F4" w:rsidRPr="008506F4">
        <w:rPr>
          <w:b w:val="0"/>
        </w:rPr>
        <w:t>Electrical and Computer Engineering</w:t>
      </w:r>
    </w:p>
    <w:p w14:paraId="5555F450" w14:textId="08AAC9C0" w:rsidR="003819CA" w:rsidRDefault="003819CA"/>
    <w:p w14:paraId="1B0A92AF" w14:textId="77777777" w:rsidR="009E409F" w:rsidRDefault="009E409F"/>
    <w:p w14:paraId="5D8A7176" w14:textId="1CD11C9A" w:rsidR="003819CA" w:rsidRDefault="00C262DB" w:rsidP="00C167AE">
      <w:pPr>
        <w:pStyle w:val="Supervisor"/>
        <w:spacing w:line="240" w:lineRule="auto"/>
        <w:jc w:val="center"/>
      </w:pPr>
      <w:r>
        <w:t>Supervisor</w:t>
      </w:r>
      <w:r w:rsidR="009256BF">
        <w:t>s</w:t>
      </w:r>
      <w:r>
        <w:t>:</w:t>
      </w:r>
      <w:r w:rsidR="00C167AE">
        <w:tab/>
      </w:r>
      <w:r w:rsidR="008506F4" w:rsidRPr="008506F4">
        <w:t>Dr. Dawn MacIsaac, Ph</w:t>
      </w:r>
      <w:r w:rsidR="00914772">
        <w:t>.D.</w:t>
      </w:r>
      <w:r w:rsidR="008506F4" w:rsidRPr="008506F4">
        <w:t>, Electrical and Computer Engineering</w:t>
      </w:r>
    </w:p>
    <w:p w14:paraId="3F566FE8" w14:textId="4535011F" w:rsidR="00DC6286" w:rsidRDefault="00DC6286" w:rsidP="00DC6286">
      <w:pPr>
        <w:pStyle w:val="Supervisor"/>
        <w:spacing w:line="240" w:lineRule="auto"/>
      </w:pPr>
      <w:r>
        <w:tab/>
      </w:r>
      <w:r>
        <w:tab/>
        <w:t xml:space="preserve">        </w:t>
      </w:r>
      <w:r w:rsidR="00440BED">
        <w:t xml:space="preserve"> </w:t>
      </w:r>
      <w:r w:rsidR="009256BF">
        <w:tab/>
      </w:r>
      <w:r w:rsidR="009256BF">
        <w:tab/>
      </w:r>
      <w:r w:rsidR="009256BF">
        <w:tab/>
        <w:t xml:space="preserve"> </w:t>
      </w:r>
      <w:r w:rsidR="00C167AE">
        <w:t xml:space="preserve"> </w:t>
      </w:r>
      <w:r w:rsidR="001059E4">
        <w:t xml:space="preserve"> </w:t>
      </w:r>
      <w:r w:rsidR="008506F4" w:rsidRPr="008506F4">
        <w:t>Dr. Julian Cardenas, Ph</w:t>
      </w:r>
      <w:r w:rsidR="00914772">
        <w:t>.D.</w:t>
      </w:r>
      <w:r w:rsidR="008506F4" w:rsidRPr="008506F4">
        <w:t>, Electrical and Computer Engineering</w:t>
      </w:r>
    </w:p>
    <w:p w14:paraId="6C3E2450" w14:textId="6D9C4920" w:rsidR="00C05FA8" w:rsidRDefault="00C05FA8" w:rsidP="00DC6286">
      <w:pPr>
        <w:pStyle w:val="Supervisor"/>
        <w:spacing w:line="240" w:lineRule="auto"/>
      </w:pPr>
    </w:p>
    <w:p w14:paraId="4D965206" w14:textId="7E6A17CC" w:rsidR="00DC6286" w:rsidRDefault="00DC6286" w:rsidP="00F6062B">
      <w:pPr>
        <w:pStyle w:val="ExamBoard"/>
        <w:spacing w:line="240" w:lineRule="auto"/>
      </w:pPr>
    </w:p>
    <w:p w14:paraId="22A434E0" w14:textId="49746901" w:rsidR="00E97BA0" w:rsidRDefault="00C262DB" w:rsidP="00E44B3F">
      <w:pPr>
        <w:pStyle w:val="ExamBoard"/>
        <w:spacing w:line="240" w:lineRule="auto"/>
        <w:jc w:val="center"/>
      </w:pPr>
      <w:r>
        <w:t>Examining Board:</w:t>
      </w:r>
      <w:r w:rsidR="00E44B3F">
        <w:t xml:space="preserve"> Dr. </w:t>
      </w:r>
      <w:r w:rsidR="00E73D72">
        <w:t>Eri</w:t>
      </w:r>
      <w:r w:rsidR="00E44B3F">
        <w:t>k</w:t>
      </w:r>
      <w:r w:rsidR="00E73D72">
        <w:t xml:space="preserve"> Scheme</w:t>
      </w:r>
      <w:r w:rsidR="00E44B3F">
        <w:t>, Ph.D.,</w:t>
      </w:r>
      <w:r w:rsidR="005E2682">
        <w:t xml:space="preserve"> </w:t>
      </w:r>
      <w:r w:rsidR="00E44B3F">
        <w:t>Electrical and Computer Engineering</w:t>
      </w:r>
    </w:p>
    <w:p w14:paraId="42817E8D" w14:textId="59FB4BA9" w:rsidR="00E97BA0" w:rsidRDefault="00E44B3F" w:rsidP="00E44B3F">
      <w:pPr>
        <w:pStyle w:val="ExamBoard"/>
        <w:spacing w:line="240" w:lineRule="auto"/>
        <w:ind w:left="1440" w:firstLine="288"/>
        <w:jc w:val="center"/>
      </w:pPr>
      <w:r>
        <w:t xml:space="preserve"> Dr. </w:t>
      </w:r>
      <w:r w:rsidR="00E97BA0">
        <w:t>Julian Meng</w:t>
      </w:r>
      <w:r w:rsidR="006730FD">
        <w:t>,</w:t>
      </w:r>
      <w:r>
        <w:t xml:space="preserve"> Ph.D., Electrical and Computer Engineering</w:t>
      </w:r>
    </w:p>
    <w:p w14:paraId="53DF4518" w14:textId="40EEC628" w:rsidR="009E409F" w:rsidRDefault="00E44B3F" w:rsidP="002553FB">
      <w:pPr>
        <w:pStyle w:val="ExamBoard"/>
        <w:spacing w:line="240" w:lineRule="auto"/>
        <w:ind w:left="2016"/>
      </w:pPr>
      <w:r>
        <w:t xml:space="preserve">    Dr. </w:t>
      </w:r>
      <w:r w:rsidR="00E97BA0">
        <w:t>Suprio Ray</w:t>
      </w:r>
      <w:r>
        <w:t>, Ph.D.,</w:t>
      </w:r>
      <w:r w:rsidR="00F36E1F">
        <w:t xml:space="preserve"> </w:t>
      </w:r>
      <w:r>
        <w:t>Computer Science</w:t>
      </w:r>
    </w:p>
    <w:p w14:paraId="2AD8DFD6" w14:textId="0D8CDC8D" w:rsidR="00491F59" w:rsidRDefault="00491F59" w:rsidP="00862138">
      <w:pPr>
        <w:pStyle w:val="ThesisNote"/>
        <w:spacing w:line="240" w:lineRule="auto"/>
        <w:jc w:val="center"/>
      </w:pPr>
    </w:p>
    <w:p w14:paraId="638D0482" w14:textId="6A1D194D" w:rsidR="008C517B" w:rsidRDefault="008C517B" w:rsidP="00C167AE">
      <w:pPr>
        <w:pStyle w:val="ThesisNote"/>
        <w:spacing w:line="240" w:lineRule="auto"/>
        <w:jc w:val="center"/>
      </w:pPr>
    </w:p>
    <w:p w14:paraId="43670BF3" w14:textId="77777777" w:rsidR="008A7CBB" w:rsidRDefault="008A7CBB" w:rsidP="00C167AE">
      <w:pPr>
        <w:pStyle w:val="ThesisNote"/>
        <w:spacing w:line="240" w:lineRule="auto"/>
        <w:jc w:val="center"/>
      </w:pPr>
    </w:p>
    <w:p w14:paraId="36E38392" w14:textId="77777777" w:rsidR="008C517B" w:rsidRDefault="008C517B" w:rsidP="00C167AE">
      <w:pPr>
        <w:pStyle w:val="ThesisNote"/>
        <w:spacing w:line="240" w:lineRule="auto"/>
        <w:jc w:val="center"/>
      </w:pPr>
    </w:p>
    <w:p w14:paraId="1EB552CE" w14:textId="3AC6468B" w:rsidR="00124333" w:rsidRDefault="005D529B" w:rsidP="00C167AE">
      <w:pPr>
        <w:pStyle w:val="ThesisNote"/>
        <w:spacing w:line="240" w:lineRule="auto"/>
        <w:jc w:val="center"/>
      </w:pPr>
      <w:r>
        <w:br/>
      </w:r>
      <w:r w:rsidR="00124333">
        <w:t>This thesis is accepted by the</w:t>
      </w:r>
    </w:p>
    <w:p w14:paraId="527389FF" w14:textId="2D367317" w:rsidR="00124333" w:rsidRDefault="00124333" w:rsidP="00124333">
      <w:pPr>
        <w:pStyle w:val="ThesisNote"/>
        <w:spacing w:line="240" w:lineRule="auto"/>
        <w:jc w:val="center"/>
      </w:pPr>
      <w:r>
        <w:t>Dean of Graduate Studies</w:t>
      </w:r>
    </w:p>
    <w:p w14:paraId="4FEA865F" w14:textId="039ED6B8" w:rsidR="00124333" w:rsidRDefault="00124333" w:rsidP="00862138">
      <w:pPr>
        <w:pStyle w:val="ThesisNote"/>
        <w:spacing w:line="240" w:lineRule="auto"/>
        <w:jc w:val="center"/>
      </w:pPr>
    </w:p>
    <w:p w14:paraId="30AB4B0E" w14:textId="77777777" w:rsidR="00C372EA" w:rsidRDefault="00C372EA" w:rsidP="00862138">
      <w:pPr>
        <w:pStyle w:val="ThesisNote"/>
        <w:spacing w:line="240" w:lineRule="auto"/>
        <w:jc w:val="center"/>
      </w:pPr>
    </w:p>
    <w:p w14:paraId="116C13CD" w14:textId="1826DEC9" w:rsidR="00E279DB" w:rsidRDefault="005D529B" w:rsidP="00862138">
      <w:pPr>
        <w:pStyle w:val="ThesisNote"/>
        <w:spacing w:line="240" w:lineRule="auto"/>
        <w:jc w:val="center"/>
      </w:pPr>
      <w:r>
        <w:br/>
      </w:r>
    </w:p>
    <w:p w14:paraId="39395FB2" w14:textId="77777777" w:rsidR="003819CA" w:rsidRPr="00E81C9E" w:rsidRDefault="00C262DB">
      <w:pPr>
        <w:pStyle w:val="School"/>
        <w:rPr>
          <w:b w:val="0"/>
        </w:rPr>
      </w:pPr>
      <w:r w:rsidRPr="00E81C9E">
        <w:rPr>
          <w:b w:val="0"/>
        </w:rPr>
        <w:t>THE UNIVERSITY OF NEW BRUNSWICK</w:t>
      </w:r>
    </w:p>
    <w:p w14:paraId="30728F8E" w14:textId="6B3F118B" w:rsidR="00440BED" w:rsidRDefault="00440BED" w:rsidP="00440BED">
      <w:pPr>
        <w:pStyle w:val="Copyright"/>
      </w:pPr>
      <w:r w:rsidRPr="00440BED">
        <w:t>December 2021</w:t>
      </w:r>
    </w:p>
    <w:p w14:paraId="7F6658DA" w14:textId="510D9326" w:rsidR="003819CA" w:rsidRDefault="00C262DB">
      <w:pPr>
        <w:pStyle w:val="Copyright"/>
      </w:pPr>
      <w:r>
        <w:t>©</w:t>
      </w:r>
      <w:r w:rsidR="00440BED" w:rsidRPr="00440BED">
        <w:t xml:space="preserve"> Tolulope Oluwaseun Olugbenga, 2021</w:t>
      </w:r>
    </w:p>
    <w:p w14:paraId="146BA56C" w14:textId="77777777" w:rsidR="003819CA" w:rsidRDefault="003819CA">
      <w:pPr>
        <w:sectPr w:rsidR="003819CA" w:rsidSect="006214A8">
          <w:headerReference w:type="even" r:id="rId8"/>
          <w:footerReference w:type="even" r:id="rId9"/>
          <w:pgSz w:w="12240" w:h="15840" w:code="1"/>
          <w:pgMar w:top="1440" w:right="1440" w:bottom="1440" w:left="2160" w:header="720" w:footer="720" w:gutter="0"/>
          <w:cols w:space="720"/>
          <w:docGrid w:linePitch="360"/>
        </w:sectPr>
      </w:pPr>
    </w:p>
    <w:p w14:paraId="1223D637" w14:textId="3815EE7F" w:rsidR="008F5F2A" w:rsidRDefault="00C262DB" w:rsidP="00322962">
      <w:pPr>
        <w:pStyle w:val="Abstract"/>
      </w:pPr>
      <w:bookmarkStart w:id="0" w:name="_Toc90811858"/>
      <w:r>
        <w:lastRenderedPageBreak/>
        <w:t>ABSTRACT</w:t>
      </w:r>
      <w:bookmarkEnd w:id="0"/>
    </w:p>
    <w:p w14:paraId="0D4D0C58" w14:textId="4DB31653" w:rsidR="00DC0405" w:rsidRPr="00FF058A" w:rsidRDefault="006D3285" w:rsidP="0093718A">
      <w:pPr>
        <w:ind w:firstLine="288"/>
      </w:pPr>
      <w:r w:rsidRPr="006D3285">
        <w:t>Load forecasting is critical for power system operators to maintain a safe and efficient network. Load forecasting contributes to the supply-demand balance by ensuring that consumers receive adequate energy. Load aggregators, power marketers, and independent system operators can all benefit from load forecasting. Over-forecasting leads to excess production and waste of resources. An unexpectedly high load results in a power outage. Both scenarios result in inefficient generation scheduling and technical difficulties for the operator. It is not simple to create a forecasting model for a specific power network. Statistical and machine-learning techniques have been used in load forecasting. Deep learning techniques have recently gained popularity due to their improved ability to interpret complex data relationships. The purpose of this study was to compare deep learning forecasting techniques to some conventional forecasting techniques used by utilities to see if deep learning can better meet their needs.</w:t>
      </w:r>
      <w:r w:rsidR="00DC0405">
        <w:br w:type="page"/>
      </w:r>
    </w:p>
    <w:p w14:paraId="15D64474" w14:textId="77777777" w:rsidR="00DC0405" w:rsidRDefault="00DC0405" w:rsidP="00C92783">
      <w:pPr>
        <w:pStyle w:val="Dedication"/>
      </w:pPr>
    </w:p>
    <w:p w14:paraId="01CFB3D6" w14:textId="77777777" w:rsidR="00DC0405" w:rsidRDefault="00DC0405" w:rsidP="00C92783">
      <w:pPr>
        <w:pStyle w:val="Dedication"/>
      </w:pPr>
    </w:p>
    <w:p w14:paraId="6F5B7751" w14:textId="77777777" w:rsidR="00DC0405" w:rsidRDefault="00DC0405" w:rsidP="00C92783">
      <w:pPr>
        <w:pStyle w:val="Dedication"/>
      </w:pPr>
    </w:p>
    <w:p w14:paraId="6D1898C0" w14:textId="77777777" w:rsidR="00DC0405" w:rsidRDefault="00DC0405" w:rsidP="00C92783">
      <w:pPr>
        <w:pStyle w:val="Dedication"/>
      </w:pPr>
    </w:p>
    <w:p w14:paraId="62D605F9" w14:textId="77777777" w:rsidR="00DC0405" w:rsidRDefault="00DC0405" w:rsidP="00C92783">
      <w:pPr>
        <w:pStyle w:val="Dedication"/>
      </w:pPr>
    </w:p>
    <w:p w14:paraId="476D6B94" w14:textId="77777777" w:rsidR="00DC0405" w:rsidRDefault="00DC0405" w:rsidP="00C92783">
      <w:pPr>
        <w:pStyle w:val="Dedication"/>
      </w:pPr>
    </w:p>
    <w:p w14:paraId="5E845AD0" w14:textId="614DA470" w:rsidR="00DC0405" w:rsidRDefault="00DC0405" w:rsidP="00C92783">
      <w:pPr>
        <w:pStyle w:val="Dedication"/>
      </w:pPr>
    </w:p>
    <w:p w14:paraId="7AAA35B3" w14:textId="77777777" w:rsidR="00724138" w:rsidRPr="00724138" w:rsidRDefault="00724138" w:rsidP="00724138"/>
    <w:p w14:paraId="7ACFD953" w14:textId="1CFB0B4F" w:rsidR="00C92783" w:rsidRDefault="00C92783" w:rsidP="00C92783">
      <w:pPr>
        <w:pStyle w:val="Dedication"/>
      </w:pPr>
      <w:bookmarkStart w:id="1" w:name="_Toc90811859"/>
      <w:r>
        <w:t>DEDICATION</w:t>
      </w:r>
      <w:bookmarkEnd w:id="1"/>
      <w:r>
        <w:t xml:space="preserve"> </w:t>
      </w:r>
    </w:p>
    <w:p w14:paraId="66B0A80A" w14:textId="68D0BF34" w:rsidR="00F03A03" w:rsidRPr="00B2438C" w:rsidRDefault="00762CBA" w:rsidP="00B2438C">
      <w:pPr>
        <w:jc w:val="center"/>
      </w:pPr>
      <w:r w:rsidRPr="00762CBA">
        <w:t>This thesis is dedicated to my future self; I want him to be able to look back and see that his anguish, struggle, and late nights were not in vain. I adore you and can</w:t>
      </w:r>
      <w:r>
        <w:t>not</w:t>
      </w:r>
      <w:r w:rsidRPr="00762CBA">
        <w:t xml:space="preserve"> wait to meet the man you</w:t>
      </w:r>
      <w:r>
        <w:t xml:space="preserve"> will</w:t>
      </w:r>
      <w:r w:rsidRPr="00762CBA">
        <w:t xml:space="preserve"> become.</w:t>
      </w:r>
      <w:r w:rsidR="00F03A03">
        <w:br w:type="page"/>
      </w:r>
    </w:p>
    <w:p w14:paraId="475BE643" w14:textId="58B8318D" w:rsidR="003819CA" w:rsidRPr="00DC0405" w:rsidRDefault="00C262DB" w:rsidP="00DC0405">
      <w:pPr>
        <w:pStyle w:val="Heading1"/>
      </w:pPr>
      <w:bookmarkStart w:id="2" w:name="_Ref86061658"/>
      <w:bookmarkStart w:id="3" w:name="_Toc90811860"/>
      <w:r>
        <w:lastRenderedPageBreak/>
        <w:t>ACKNOWLEDGEMENTS</w:t>
      </w:r>
      <w:bookmarkEnd w:id="2"/>
      <w:bookmarkEnd w:id="3"/>
      <w:r>
        <w:t xml:space="preserve"> </w:t>
      </w:r>
    </w:p>
    <w:p w14:paraId="559F6679" w14:textId="3496645E" w:rsidR="00762CBA" w:rsidRDefault="00762CBA" w:rsidP="00B678CA">
      <w:pPr>
        <w:ind w:firstLine="288"/>
      </w:pPr>
      <w:r w:rsidRPr="00762CBA">
        <w:t>Without a doubt, this is one of the most difficult journeys I</w:t>
      </w:r>
      <w:r w:rsidR="00D76671">
        <w:t xml:space="preserve"> hav</w:t>
      </w:r>
      <w:r w:rsidRPr="00762CBA">
        <w:t>e ever undertaken. It has demonstrated how much I can grow and achieve when I believe in myself and put forth the effort. It was a humbling experience, and I am grateful that I did not give up and instead persisted in my efforts to cross the finish line. I honestly had no idea what I had gotten myself into when I first arrived at UNB and saw what my colleagues in the lab were working on. After hearing from other students how difficult it is to complete a thesis master's degree, I began to doubt my abilities and became concerned that I would not be able to complete it.</w:t>
      </w:r>
    </w:p>
    <w:p w14:paraId="7BCC325F" w14:textId="7678A70F" w:rsidR="00762CBA" w:rsidRDefault="00762CBA" w:rsidP="00B678CA">
      <w:pPr>
        <w:ind w:firstLine="288"/>
      </w:pPr>
      <w:r w:rsidRPr="00762CBA">
        <w:t>I</w:t>
      </w:r>
      <w:r w:rsidR="00D76671">
        <w:t xml:space="preserve"> would</w:t>
      </w:r>
      <w:r w:rsidRPr="00762CBA">
        <w:t xml:space="preserve"> like to thank my supervisors, Dr. Dawn MacIsaac and Dr. Julian Cardenas, without whom I could not have completed this program. I appreciate your patience and encouraging words, which reminded me that if I keep going, anything is possible. I</w:t>
      </w:r>
      <w:r w:rsidR="00D76671">
        <w:t xml:space="preserve"> would</w:t>
      </w:r>
      <w:r w:rsidRPr="00762CBA">
        <w:t xml:space="preserve"> also like to thank my family for always being there for me and motivating me to finish this program.</w:t>
      </w:r>
    </w:p>
    <w:p w14:paraId="657F84D3" w14:textId="0BAF5DFA" w:rsidR="00CB319A" w:rsidRPr="00E279DB" w:rsidRDefault="00762CBA" w:rsidP="00762CBA">
      <w:pPr>
        <w:ind w:firstLine="288"/>
      </w:pPr>
      <w:r w:rsidRPr="00762CBA">
        <w:t xml:space="preserve">To be honest, the person who entered the lab in December 2018 would not have been able to finish this degree. To finish, I needed to improve both personally and intellectually. I want to applaud myself for not giving up and not throwing in the towel; I want to commend myself for persevering through difficult times and even when the going got tougher. In a nutshell, this has been a learning experience as well as a game of physical and cognitive development. If I had to do it again, I would because I would not be the man I am today without it. As a result, </w:t>
      </w:r>
      <w:r w:rsidR="00DC560D" w:rsidRPr="00762CBA">
        <w:t>I would</w:t>
      </w:r>
      <w:r w:rsidRPr="00762CBA">
        <w:t xml:space="preserve"> like to express my gratitude to my supervisors and the University of New Brunswick for giving me this opportunity to learn and grow as a person</w:t>
      </w:r>
      <w:r>
        <w:t>.</w:t>
      </w:r>
      <w:r w:rsidR="00CB319A">
        <w:br w:type="page"/>
      </w:r>
    </w:p>
    <w:p w14:paraId="22782A93" w14:textId="69D66658" w:rsidR="003819CA" w:rsidRDefault="00C262DB">
      <w:pPr>
        <w:pStyle w:val="TOC"/>
      </w:pPr>
      <w:bookmarkStart w:id="4" w:name="_Toc90811861"/>
      <w:r>
        <w:lastRenderedPageBreak/>
        <w:t>Table of Contents</w:t>
      </w:r>
      <w:bookmarkEnd w:id="4"/>
    </w:p>
    <w:p w14:paraId="1406F1E1" w14:textId="2BA405C2" w:rsidR="001873B6" w:rsidRDefault="00AF2700">
      <w:pPr>
        <w:pStyle w:val="TOC1"/>
        <w:rPr>
          <w:rFonts w:asciiTheme="minorHAnsi" w:eastAsiaTheme="minorEastAsia" w:hAnsiTheme="minorHAnsi" w:cstheme="minorBidi"/>
          <w:noProof/>
          <w:sz w:val="22"/>
          <w:szCs w:val="22"/>
          <w:lang w:eastAsia="en-CA"/>
        </w:rPr>
      </w:pPr>
      <w:r>
        <w:fldChar w:fldCharType="begin"/>
      </w:r>
      <w:r w:rsidR="00C262DB">
        <w:instrText xml:space="preserve"> TOC \o "3-3" \h \z \t "Heading 1,1,Heading 2,2,TOC,1,Dedication,1,Abstract,1,Acknowledg,1,ChapterTitle,1,TableList,1,Bibliography,1,FigureList,1,Appendix,1,Abbreviation,1,Glossary,1" </w:instrText>
      </w:r>
      <w:r>
        <w:fldChar w:fldCharType="separate"/>
      </w:r>
      <w:hyperlink w:anchor="_Toc90811858" w:history="1">
        <w:r w:rsidR="001873B6" w:rsidRPr="00370B67">
          <w:rPr>
            <w:rStyle w:val="Hyperlink"/>
            <w:noProof/>
          </w:rPr>
          <w:t>ABSTRACT</w:t>
        </w:r>
        <w:r w:rsidR="001873B6">
          <w:rPr>
            <w:noProof/>
            <w:webHidden/>
          </w:rPr>
          <w:tab/>
        </w:r>
        <w:r w:rsidR="001873B6">
          <w:rPr>
            <w:noProof/>
            <w:webHidden/>
          </w:rPr>
          <w:fldChar w:fldCharType="begin"/>
        </w:r>
        <w:r w:rsidR="001873B6">
          <w:rPr>
            <w:noProof/>
            <w:webHidden/>
          </w:rPr>
          <w:instrText xml:space="preserve"> PAGEREF _Toc90811858 \h </w:instrText>
        </w:r>
        <w:r w:rsidR="001873B6">
          <w:rPr>
            <w:noProof/>
            <w:webHidden/>
          </w:rPr>
        </w:r>
        <w:r w:rsidR="001873B6">
          <w:rPr>
            <w:noProof/>
            <w:webHidden/>
          </w:rPr>
          <w:fldChar w:fldCharType="separate"/>
        </w:r>
        <w:r w:rsidR="001873B6">
          <w:rPr>
            <w:noProof/>
            <w:webHidden/>
          </w:rPr>
          <w:t>ii</w:t>
        </w:r>
        <w:r w:rsidR="001873B6">
          <w:rPr>
            <w:noProof/>
            <w:webHidden/>
          </w:rPr>
          <w:fldChar w:fldCharType="end"/>
        </w:r>
      </w:hyperlink>
    </w:p>
    <w:p w14:paraId="697A0D31" w14:textId="3CB33946" w:rsidR="001873B6" w:rsidRDefault="00C03480">
      <w:pPr>
        <w:pStyle w:val="TOC1"/>
        <w:rPr>
          <w:rFonts w:asciiTheme="minorHAnsi" w:eastAsiaTheme="minorEastAsia" w:hAnsiTheme="minorHAnsi" w:cstheme="minorBidi"/>
          <w:noProof/>
          <w:sz w:val="22"/>
          <w:szCs w:val="22"/>
          <w:lang w:eastAsia="en-CA"/>
        </w:rPr>
      </w:pPr>
      <w:hyperlink w:anchor="_Toc90811859" w:history="1">
        <w:r w:rsidR="001873B6" w:rsidRPr="00370B67">
          <w:rPr>
            <w:rStyle w:val="Hyperlink"/>
            <w:noProof/>
          </w:rPr>
          <w:t>DEDICATION</w:t>
        </w:r>
        <w:r w:rsidR="001873B6">
          <w:rPr>
            <w:noProof/>
            <w:webHidden/>
          </w:rPr>
          <w:tab/>
        </w:r>
        <w:r w:rsidR="001873B6">
          <w:rPr>
            <w:noProof/>
            <w:webHidden/>
          </w:rPr>
          <w:fldChar w:fldCharType="begin"/>
        </w:r>
        <w:r w:rsidR="001873B6">
          <w:rPr>
            <w:noProof/>
            <w:webHidden/>
          </w:rPr>
          <w:instrText xml:space="preserve"> PAGEREF _Toc90811859 \h </w:instrText>
        </w:r>
        <w:r w:rsidR="001873B6">
          <w:rPr>
            <w:noProof/>
            <w:webHidden/>
          </w:rPr>
        </w:r>
        <w:r w:rsidR="001873B6">
          <w:rPr>
            <w:noProof/>
            <w:webHidden/>
          </w:rPr>
          <w:fldChar w:fldCharType="separate"/>
        </w:r>
        <w:r w:rsidR="001873B6">
          <w:rPr>
            <w:noProof/>
            <w:webHidden/>
          </w:rPr>
          <w:t>ii</w:t>
        </w:r>
        <w:r w:rsidR="001873B6">
          <w:rPr>
            <w:noProof/>
            <w:webHidden/>
          </w:rPr>
          <w:fldChar w:fldCharType="end"/>
        </w:r>
      </w:hyperlink>
    </w:p>
    <w:p w14:paraId="0A590372" w14:textId="6A7F2247" w:rsidR="001873B6" w:rsidRDefault="00C03480">
      <w:pPr>
        <w:pStyle w:val="TOC1"/>
        <w:rPr>
          <w:rFonts w:asciiTheme="minorHAnsi" w:eastAsiaTheme="minorEastAsia" w:hAnsiTheme="minorHAnsi" w:cstheme="minorBidi"/>
          <w:noProof/>
          <w:sz w:val="22"/>
          <w:szCs w:val="22"/>
          <w:lang w:eastAsia="en-CA"/>
        </w:rPr>
      </w:pPr>
      <w:hyperlink w:anchor="_Toc90811860" w:history="1">
        <w:r w:rsidR="001873B6" w:rsidRPr="00370B67">
          <w:rPr>
            <w:rStyle w:val="Hyperlink"/>
            <w:noProof/>
          </w:rPr>
          <w:t>ACKNOWLEDGEMENTS</w:t>
        </w:r>
        <w:r w:rsidR="001873B6">
          <w:rPr>
            <w:noProof/>
            <w:webHidden/>
          </w:rPr>
          <w:tab/>
        </w:r>
        <w:r w:rsidR="001873B6">
          <w:rPr>
            <w:noProof/>
            <w:webHidden/>
          </w:rPr>
          <w:fldChar w:fldCharType="begin"/>
        </w:r>
        <w:r w:rsidR="001873B6">
          <w:rPr>
            <w:noProof/>
            <w:webHidden/>
          </w:rPr>
          <w:instrText xml:space="preserve"> PAGEREF _Toc90811860 \h </w:instrText>
        </w:r>
        <w:r w:rsidR="001873B6">
          <w:rPr>
            <w:noProof/>
            <w:webHidden/>
          </w:rPr>
        </w:r>
        <w:r w:rsidR="001873B6">
          <w:rPr>
            <w:noProof/>
            <w:webHidden/>
          </w:rPr>
          <w:fldChar w:fldCharType="separate"/>
        </w:r>
        <w:r w:rsidR="001873B6">
          <w:rPr>
            <w:noProof/>
            <w:webHidden/>
          </w:rPr>
          <w:t>ii</w:t>
        </w:r>
        <w:r w:rsidR="001873B6">
          <w:rPr>
            <w:noProof/>
            <w:webHidden/>
          </w:rPr>
          <w:fldChar w:fldCharType="end"/>
        </w:r>
      </w:hyperlink>
    </w:p>
    <w:p w14:paraId="13E5DC72" w14:textId="4C9954CD" w:rsidR="001873B6" w:rsidRDefault="00C03480">
      <w:pPr>
        <w:pStyle w:val="TOC1"/>
        <w:rPr>
          <w:rFonts w:asciiTheme="minorHAnsi" w:eastAsiaTheme="minorEastAsia" w:hAnsiTheme="minorHAnsi" w:cstheme="minorBidi"/>
          <w:noProof/>
          <w:sz w:val="22"/>
          <w:szCs w:val="22"/>
          <w:lang w:eastAsia="en-CA"/>
        </w:rPr>
      </w:pPr>
      <w:hyperlink w:anchor="_Toc90811861" w:history="1">
        <w:r w:rsidR="001873B6" w:rsidRPr="00370B67">
          <w:rPr>
            <w:rStyle w:val="Hyperlink"/>
            <w:noProof/>
          </w:rPr>
          <w:t>Table of Contents</w:t>
        </w:r>
        <w:r w:rsidR="001873B6">
          <w:rPr>
            <w:noProof/>
            <w:webHidden/>
          </w:rPr>
          <w:tab/>
        </w:r>
        <w:r w:rsidR="001873B6">
          <w:rPr>
            <w:noProof/>
            <w:webHidden/>
          </w:rPr>
          <w:fldChar w:fldCharType="begin"/>
        </w:r>
        <w:r w:rsidR="001873B6">
          <w:rPr>
            <w:noProof/>
            <w:webHidden/>
          </w:rPr>
          <w:instrText xml:space="preserve"> PAGEREF _Toc90811861 \h </w:instrText>
        </w:r>
        <w:r w:rsidR="001873B6">
          <w:rPr>
            <w:noProof/>
            <w:webHidden/>
          </w:rPr>
        </w:r>
        <w:r w:rsidR="001873B6">
          <w:rPr>
            <w:noProof/>
            <w:webHidden/>
          </w:rPr>
          <w:fldChar w:fldCharType="separate"/>
        </w:r>
        <w:r w:rsidR="001873B6">
          <w:rPr>
            <w:noProof/>
            <w:webHidden/>
          </w:rPr>
          <w:t>ii</w:t>
        </w:r>
        <w:r w:rsidR="001873B6">
          <w:rPr>
            <w:noProof/>
            <w:webHidden/>
          </w:rPr>
          <w:fldChar w:fldCharType="end"/>
        </w:r>
      </w:hyperlink>
    </w:p>
    <w:p w14:paraId="7446C572" w14:textId="745BF41A" w:rsidR="001873B6" w:rsidRDefault="00C03480">
      <w:pPr>
        <w:pStyle w:val="TOC1"/>
        <w:rPr>
          <w:rFonts w:asciiTheme="minorHAnsi" w:eastAsiaTheme="minorEastAsia" w:hAnsiTheme="minorHAnsi" w:cstheme="minorBidi"/>
          <w:noProof/>
          <w:sz w:val="22"/>
          <w:szCs w:val="22"/>
          <w:lang w:eastAsia="en-CA"/>
        </w:rPr>
      </w:pPr>
      <w:hyperlink w:anchor="_Toc90811862" w:history="1">
        <w:r w:rsidR="001873B6" w:rsidRPr="00370B67">
          <w:rPr>
            <w:rStyle w:val="Hyperlink"/>
            <w:noProof/>
          </w:rPr>
          <w:t>List of Tables</w:t>
        </w:r>
        <w:r w:rsidR="001873B6">
          <w:rPr>
            <w:noProof/>
            <w:webHidden/>
          </w:rPr>
          <w:tab/>
        </w:r>
        <w:r w:rsidR="001873B6">
          <w:rPr>
            <w:noProof/>
            <w:webHidden/>
          </w:rPr>
          <w:fldChar w:fldCharType="begin"/>
        </w:r>
        <w:r w:rsidR="001873B6">
          <w:rPr>
            <w:noProof/>
            <w:webHidden/>
          </w:rPr>
          <w:instrText xml:space="preserve"> PAGEREF _Toc90811862 \h </w:instrText>
        </w:r>
        <w:r w:rsidR="001873B6">
          <w:rPr>
            <w:noProof/>
            <w:webHidden/>
          </w:rPr>
        </w:r>
        <w:r w:rsidR="001873B6">
          <w:rPr>
            <w:noProof/>
            <w:webHidden/>
          </w:rPr>
          <w:fldChar w:fldCharType="separate"/>
        </w:r>
        <w:r w:rsidR="001873B6">
          <w:rPr>
            <w:noProof/>
            <w:webHidden/>
          </w:rPr>
          <w:t>ii</w:t>
        </w:r>
        <w:r w:rsidR="001873B6">
          <w:rPr>
            <w:noProof/>
            <w:webHidden/>
          </w:rPr>
          <w:fldChar w:fldCharType="end"/>
        </w:r>
      </w:hyperlink>
    </w:p>
    <w:p w14:paraId="5A11A3EB" w14:textId="3E414F9B" w:rsidR="001873B6" w:rsidRDefault="00C03480">
      <w:pPr>
        <w:pStyle w:val="TOC1"/>
        <w:rPr>
          <w:rFonts w:asciiTheme="minorHAnsi" w:eastAsiaTheme="minorEastAsia" w:hAnsiTheme="minorHAnsi" w:cstheme="minorBidi"/>
          <w:noProof/>
          <w:sz w:val="22"/>
          <w:szCs w:val="22"/>
          <w:lang w:eastAsia="en-CA"/>
        </w:rPr>
      </w:pPr>
      <w:hyperlink w:anchor="_Toc90811863" w:history="1">
        <w:r w:rsidR="001873B6" w:rsidRPr="00370B67">
          <w:rPr>
            <w:rStyle w:val="Hyperlink"/>
            <w:noProof/>
          </w:rPr>
          <w:t>List of Figures</w:t>
        </w:r>
        <w:r w:rsidR="001873B6">
          <w:rPr>
            <w:noProof/>
            <w:webHidden/>
          </w:rPr>
          <w:tab/>
        </w:r>
        <w:r w:rsidR="001873B6">
          <w:rPr>
            <w:noProof/>
            <w:webHidden/>
          </w:rPr>
          <w:fldChar w:fldCharType="begin"/>
        </w:r>
        <w:r w:rsidR="001873B6">
          <w:rPr>
            <w:noProof/>
            <w:webHidden/>
          </w:rPr>
          <w:instrText xml:space="preserve"> PAGEREF _Toc90811863 \h </w:instrText>
        </w:r>
        <w:r w:rsidR="001873B6">
          <w:rPr>
            <w:noProof/>
            <w:webHidden/>
          </w:rPr>
        </w:r>
        <w:r w:rsidR="001873B6">
          <w:rPr>
            <w:noProof/>
            <w:webHidden/>
          </w:rPr>
          <w:fldChar w:fldCharType="separate"/>
        </w:r>
        <w:r w:rsidR="001873B6">
          <w:rPr>
            <w:noProof/>
            <w:webHidden/>
          </w:rPr>
          <w:t>ii</w:t>
        </w:r>
        <w:r w:rsidR="001873B6">
          <w:rPr>
            <w:noProof/>
            <w:webHidden/>
          </w:rPr>
          <w:fldChar w:fldCharType="end"/>
        </w:r>
      </w:hyperlink>
    </w:p>
    <w:p w14:paraId="71CA51CC" w14:textId="5AF97766" w:rsidR="001873B6" w:rsidRDefault="00C03480">
      <w:pPr>
        <w:pStyle w:val="TOC1"/>
        <w:rPr>
          <w:rFonts w:asciiTheme="minorHAnsi" w:eastAsiaTheme="minorEastAsia" w:hAnsiTheme="minorHAnsi" w:cstheme="minorBidi"/>
          <w:noProof/>
          <w:sz w:val="22"/>
          <w:szCs w:val="22"/>
          <w:lang w:eastAsia="en-CA"/>
        </w:rPr>
      </w:pPr>
      <w:hyperlink w:anchor="_Toc90811864" w:history="1">
        <w:r w:rsidR="001873B6" w:rsidRPr="00370B67">
          <w:rPr>
            <w:rStyle w:val="Hyperlink"/>
            <w:noProof/>
          </w:rPr>
          <w:t>List of Abbreviations</w:t>
        </w:r>
        <w:r w:rsidR="001873B6">
          <w:rPr>
            <w:noProof/>
            <w:webHidden/>
          </w:rPr>
          <w:tab/>
        </w:r>
        <w:r w:rsidR="001873B6">
          <w:rPr>
            <w:noProof/>
            <w:webHidden/>
          </w:rPr>
          <w:fldChar w:fldCharType="begin"/>
        </w:r>
        <w:r w:rsidR="001873B6">
          <w:rPr>
            <w:noProof/>
            <w:webHidden/>
          </w:rPr>
          <w:instrText xml:space="preserve"> PAGEREF _Toc90811864 \h </w:instrText>
        </w:r>
        <w:r w:rsidR="001873B6">
          <w:rPr>
            <w:noProof/>
            <w:webHidden/>
          </w:rPr>
        </w:r>
        <w:r w:rsidR="001873B6">
          <w:rPr>
            <w:noProof/>
            <w:webHidden/>
          </w:rPr>
          <w:fldChar w:fldCharType="separate"/>
        </w:r>
        <w:r w:rsidR="001873B6">
          <w:rPr>
            <w:noProof/>
            <w:webHidden/>
          </w:rPr>
          <w:t>ii</w:t>
        </w:r>
        <w:r w:rsidR="001873B6">
          <w:rPr>
            <w:noProof/>
            <w:webHidden/>
          </w:rPr>
          <w:fldChar w:fldCharType="end"/>
        </w:r>
      </w:hyperlink>
    </w:p>
    <w:p w14:paraId="79B100BB" w14:textId="077A315B" w:rsidR="001873B6" w:rsidRDefault="00C03480">
      <w:pPr>
        <w:pStyle w:val="TOC1"/>
        <w:rPr>
          <w:rFonts w:asciiTheme="minorHAnsi" w:eastAsiaTheme="minorEastAsia" w:hAnsiTheme="minorHAnsi" w:cstheme="minorBidi"/>
          <w:noProof/>
          <w:sz w:val="22"/>
          <w:szCs w:val="22"/>
          <w:lang w:eastAsia="en-CA"/>
        </w:rPr>
      </w:pPr>
      <w:hyperlink w:anchor="_Toc90811865" w:history="1">
        <w:r w:rsidR="001873B6" w:rsidRPr="00370B67">
          <w:rPr>
            <w:rStyle w:val="Hyperlink"/>
            <w:noProof/>
          </w:rPr>
          <w:t>1 Introduction</w:t>
        </w:r>
        <w:r w:rsidR="001873B6">
          <w:rPr>
            <w:noProof/>
            <w:webHidden/>
          </w:rPr>
          <w:tab/>
        </w:r>
        <w:r w:rsidR="001873B6">
          <w:rPr>
            <w:noProof/>
            <w:webHidden/>
          </w:rPr>
          <w:fldChar w:fldCharType="begin"/>
        </w:r>
        <w:r w:rsidR="001873B6">
          <w:rPr>
            <w:noProof/>
            <w:webHidden/>
          </w:rPr>
          <w:instrText xml:space="preserve"> PAGEREF _Toc90811865 \h </w:instrText>
        </w:r>
        <w:r w:rsidR="001873B6">
          <w:rPr>
            <w:noProof/>
            <w:webHidden/>
          </w:rPr>
        </w:r>
        <w:r w:rsidR="001873B6">
          <w:rPr>
            <w:noProof/>
            <w:webHidden/>
          </w:rPr>
          <w:fldChar w:fldCharType="separate"/>
        </w:r>
        <w:r w:rsidR="001873B6">
          <w:rPr>
            <w:noProof/>
            <w:webHidden/>
          </w:rPr>
          <w:t>2</w:t>
        </w:r>
        <w:r w:rsidR="001873B6">
          <w:rPr>
            <w:noProof/>
            <w:webHidden/>
          </w:rPr>
          <w:fldChar w:fldCharType="end"/>
        </w:r>
      </w:hyperlink>
    </w:p>
    <w:p w14:paraId="16760F6E" w14:textId="006332A5" w:rsidR="001873B6" w:rsidRDefault="00C03480">
      <w:pPr>
        <w:pStyle w:val="TOC2"/>
        <w:tabs>
          <w:tab w:val="right" w:leader="dot" w:pos="8630"/>
        </w:tabs>
        <w:rPr>
          <w:rFonts w:asciiTheme="minorHAnsi" w:eastAsiaTheme="minorEastAsia" w:hAnsiTheme="minorHAnsi" w:cstheme="minorBidi"/>
          <w:noProof/>
          <w:sz w:val="22"/>
          <w:szCs w:val="22"/>
          <w:lang w:eastAsia="en-CA"/>
        </w:rPr>
      </w:pPr>
      <w:hyperlink w:anchor="_Toc90811866" w:history="1">
        <w:r w:rsidR="001873B6" w:rsidRPr="00370B67">
          <w:rPr>
            <w:rStyle w:val="Hyperlink"/>
            <w:noProof/>
          </w:rPr>
          <w:t>1.1 Objectives</w:t>
        </w:r>
        <w:r w:rsidR="001873B6">
          <w:rPr>
            <w:noProof/>
            <w:webHidden/>
          </w:rPr>
          <w:tab/>
        </w:r>
        <w:r w:rsidR="001873B6">
          <w:rPr>
            <w:noProof/>
            <w:webHidden/>
          </w:rPr>
          <w:fldChar w:fldCharType="begin"/>
        </w:r>
        <w:r w:rsidR="001873B6">
          <w:rPr>
            <w:noProof/>
            <w:webHidden/>
          </w:rPr>
          <w:instrText xml:space="preserve"> PAGEREF _Toc90811866 \h </w:instrText>
        </w:r>
        <w:r w:rsidR="001873B6">
          <w:rPr>
            <w:noProof/>
            <w:webHidden/>
          </w:rPr>
        </w:r>
        <w:r w:rsidR="001873B6">
          <w:rPr>
            <w:noProof/>
            <w:webHidden/>
          </w:rPr>
          <w:fldChar w:fldCharType="separate"/>
        </w:r>
        <w:r w:rsidR="001873B6">
          <w:rPr>
            <w:noProof/>
            <w:webHidden/>
          </w:rPr>
          <w:t>2</w:t>
        </w:r>
        <w:r w:rsidR="001873B6">
          <w:rPr>
            <w:noProof/>
            <w:webHidden/>
          </w:rPr>
          <w:fldChar w:fldCharType="end"/>
        </w:r>
      </w:hyperlink>
    </w:p>
    <w:p w14:paraId="4A3AAE6D" w14:textId="5CA181B3" w:rsidR="001873B6" w:rsidRDefault="00C03480">
      <w:pPr>
        <w:pStyle w:val="TOC1"/>
        <w:rPr>
          <w:rFonts w:asciiTheme="minorHAnsi" w:eastAsiaTheme="minorEastAsia" w:hAnsiTheme="minorHAnsi" w:cstheme="minorBidi"/>
          <w:noProof/>
          <w:sz w:val="22"/>
          <w:szCs w:val="22"/>
          <w:lang w:eastAsia="en-CA"/>
        </w:rPr>
      </w:pPr>
      <w:hyperlink w:anchor="_Toc90811867" w:history="1">
        <w:r w:rsidR="001873B6" w:rsidRPr="00370B67">
          <w:rPr>
            <w:rStyle w:val="Hyperlink"/>
            <w:noProof/>
          </w:rPr>
          <w:t>2 Overview of Load Forecasting</w:t>
        </w:r>
        <w:r w:rsidR="001873B6">
          <w:rPr>
            <w:noProof/>
            <w:webHidden/>
          </w:rPr>
          <w:tab/>
        </w:r>
        <w:r w:rsidR="001873B6">
          <w:rPr>
            <w:noProof/>
            <w:webHidden/>
          </w:rPr>
          <w:fldChar w:fldCharType="begin"/>
        </w:r>
        <w:r w:rsidR="001873B6">
          <w:rPr>
            <w:noProof/>
            <w:webHidden/>
          </w:rPr>
          <w:instrText xml:space="preserve"> PAGEREF _Toc90811867 \h </w:instrText>
        </w:r>
        <w:r w:rsidR="001873B6">
          <w:rPr>
            <w:noProof/>
            <w:webHidden/>
          </w:rPr>
        </w:r>
        <w:r w:rsidR="001873B6">
          <w:rPr>
            <w:noProof/>
            <w:webHidden/>
          </w:rPr>
          <w:fldChar w:fldCharType="separate"/>
        </w:r>
        <w:r w:rsidR="001873B6">
          <w:rPr>
            <w:noProof/>
            <w:webHidden/>
          </w:rPr>
          <w:t>2</w:t>
        </w:r>
        <w:r w:rsidR="001873B6">
          <w:rPr>
            <w:noProof/>
            <w:webHidden/>
          </w:rPr>
          <w:fldChar w:fldCharType="end"/>
        </w:r>
      </w:hyperlink>
    </w:p>
    <w:p w14:paraId="48425FAB" w14:textId="14D13CCD" w:rsidR="001873B6" w:rsidRDefault="00C03480">
      <w:pPr>
        <w:pStyle w:val="TOC2"/>
        <w:tabs>
          <w:tab w:val="right" w:leader="dot" w:pos="8630"/>
        </w:tabs>
        <w:rPr>
          <w:rFonts w:asciiTheme="minorHAnsi" w:eastAsiaTheme="minorEastAsia" w:hAnsiTheme="minorHAnsi" w:cstheme="minorBidi"/>
          <w:noProof/>
          <w:sz w:val="22"/>
          <w:szCs w:val="22"/>
          <w:lang w:eastAsia="en-CA"/>
        </w:rPr>
      </w:pPr>
      <w:hyperlink w:anchor="_Toc90811868" w:history="1">
        <w:r w:rsidR="001873B6" w:rsidRPr="00370B67">
          <w:rPr>
            <w:rStyle w:val="Hyperlink"/>
            <w:noProof/>
          </w:rPr>
          <w:t>2.1 Factors That Affect the Load Demand</w:t>
        </w:r>
        <w:r w:rsidR="001873B6">
          <w:rPr>
            <w:noProof/>
            <w:webHidden/>
          </w:rPr>
          <w:tab/>
        </w:r>
        <w:r w:rsidR="001873B6">
          <w:rPr>
            <w:noProof/>
            <w:webHidden/>
          </w:rPr>
          <w:fldChar w:fldCharType="begin"/>
        </w:r>
        <w:r w:rsidR="001873B6">
          <w:rPr>
            <w:noProof/>
            <w:webHidden/>
          </w:rPr>
          <w:instrText xml:space="preserve"> PAGEREF _Toc90811868 \h </w:instrText>
        </w:r>
        <w:r w:rsidR="001873B6">
          <w:rPr>
            <w:noProof/>
            <w:webHidden/>
          </w:rPr>
        </w:r>
        <w:r w:rsidR="001873B6">
          <w:rPr>
            <w:noProof/>
            <w:webHidden/>
          </w:rPr>
          <w:fldChar w:fldCharType="separate"/>
        </w:r>
        <w:r w:rsidR="001873B6">
          <w:rPr>
            <w:noProof/>
            <w:webHidden/>
          </w:rPr>
          <w:t>2</w:t>
        </w:r>
        <w:r w:rsidR="001873B6">
          <w:rPr>
            <w:noProof/>
            <w:webHidden/>
          </w:rPr>
          <w:fldChar w:fldCharType="end"/>
        </w:r>
      </w:hyperlink>
    </w:p>
    <w:p w14:paraId="355CF552" w14:textId="05164CCB" w:rsidR="001873B6" w:rsidRDefault="00C03480">
      <w:pPr>
        <w:pStyle w:val="TOC2"/>
        <w:tabs>
          <w:tab w:val="right" w:leader="dot" w:pos="8630"/>
        </w:tabs>
        <w:rPr>
          <w:rFonts w:asciiTheme="minorHAnsi" w:eastAsiaTheme="minorEastAsia" w:hAnsiTheme="minorHAnsi" w:cstheme="minorBidi"/>
          <w:noProof/>
          <w:sz w:val="22"/>
          <w:szCs w:val="22"/>
          <w:lang w:eastAsia="en-CA"/>
        </w:rPr>
      </w:pPr>
      <w:hyperlink w:anchor="_Toc90811869" w:history="1">
        <w:r w:rsidR="001873B6" w:rsidRPr="00370B67">
          <w:rPr>
            <w:rStyle w:val="Hyperlink"/>
            <w:noProof/>
          </w:rPr>
          <w:t>2.2 Load Forecasting Horizons</w:t>
        </w:r>
        <w:r w:rsidR="001873B6">
          <w:rPr>
            <w:noProof/>
            <w:webHidden/>
          </w:rPr>
          <w:tab/>
        </w:r>
        <w:r w:rsidR="001873B6">
          <w:rPr>
            <w:noProof/>
            <w:webHidden/>
          </w:rPr>
          <w:fldChar w:fldCharType="begin"/>
        </w:r>
        <w:r w:rsidR="001873B6">
          <w:rPr>
            <w:noProof/>
            <w:webHidden/>
          </w:rPr>
          <w:instrText xml:space="preserve"> PAGEREF _Toc90811869 \h </w:instrText>
        </w:r>
        <w:r w:rsidR="001873B6">
          <w:rPr>
            <w:noProof/>
            <w:webHidden/>
          </w:rPr>
        </w:r>
        <w:r w:rsidR="001873B6">
          <w:rPr>
            <w:noProof/>
            <w:webHidden/>
          </w:rPr>
          <w:fldChar w:fldCharType="separate"/>
        </w:r>
        <w:r w:rsidR="001873B6">
          <w:rPr>
            <w:noProof/>
            <w:webHidden/>
          </w:rPr>
          <w:t>2</w:t>
        </w:r>
        <w:r w:rsidR="001873B6">
          <w:rPr>
            <w:noProof/>
            <w:webHidden/>
          </w:rPr>
          <w:fldChar w:fldCharType="end"/>
        </w:r>
      </w:hyperlink>
    </w:p>
    <w:p w14:paraId="4A3C083B" w14:textId="08C94D74" w:rsidR="001873B6" w:rsidRDefault="00C03480">
      <w:pPr>
        <w:pStyle w:val="TOC2"/>
        <w:tabs>
          <w:tab w:val="right" w:leader="dot" w:pos="8630"/>
        </w:tabs>
        <w:rPr>
          <w:rFonts w:asciiTheme="minorHAnsi" w:eastAsiaTheme="minorEastAsia" w:hAnsiTheme="minorHAnsi" w:cstheme="minorBidi"/>
          <w:noProof/>
          <w:sz w:val="22"/>
          <w:szCs w:val="22"/>
          <w:lang w:eastAsia="en-CA"/>
        </w:rPr>
      </w:pPr>
      <w:hyperlink w:anchor="_Toc90811870" w:history="1">
        <w:r w:rsidR="001873B6" w:rsidRPr="00370B67">
          <w:rPr>
            <w:rStyle w:val="Hyperlink"/>
            <w:noProof/>
          </w:rPr>
          <w:t>2.3 The Benchmark Forecasters</w:t>
        </w:r>
        <w:r w:rsidR="001873B6">
          <w:rPr>
            <w:noProof/>
            <w:webHidden/>
          </w:rPr>
          <w:tab/>
        </w:r>
        <w:r w:rsidR="001873B6">
          <w:rPr>
            <w:noProof/>
            <w:webHidden/>
          </w:rPr>
          <w:fldChar w:fldCharType="begin"/>
        </w:r>
        <w:r w:rsidR="001873B6">
          <w:rPr>
            <w:noProof/>
            <w:webHidden/>
          </w:rPr>
          <w:instrText xml:space="preserve"> PAGEREF _Toc90811870 \h </w:instrText>
        </w:r>
        <w:r w:rsidR="001873B6">
          <w:rPr>
            <w:noProof/>
            <w:webHidden/>
          </w:rPr>
        </w:r>
        <w:r w:rsidR="001873B6">
          <w:rPr>
            <w:noProof/>
            <w:webHidden/>
          </w:rPr>
          <w:fldChar w:fldCharType="separate"/>
        </w:r>
        <w:r w:rsidR="001873B6">
          <w:rPr>
            <w:noProof/>
            <w:webHidden/>
          </w:rPr>
          <w:t>2</w:t>
        </w:r>
        <w:r w:rsidR="001873B6">
          <w:rPr>
            <w:noProof/>
            <w:webHidden/>
          </w:rPr>
          <w:fldChar w:fldCharType="end"/>
        </w:r>
      </w:hyperlink>
    </w:p>
    <w:p w14:paraId="7C14972C" w14:textId="61676878" w:rsidR="001873B6" w:rsidRDefault="00C03480">
      <w:pPr>
        <w:pStyle w:val="TOC3"/>
        <w:tabs>
          <w:tab w:val="right" w:leader="dot" w:pos="8630"/>
        </w:tabs>
        <w:rPr>
          <w:rFonts w:asciiTheme="minorHAnsi" w:eastAsiaTheme="minorEastAsia" w:hAnsiTheme="minorHAnsi" w:cstheme="minorBidi"/>
          <w:noProof/>
          <w:sz w:val="22"/>
          <w:szCs w:val="22"/>
          <w:lang w:eastAsia="en-CA"/>
        </w:rPr>
      </w:pPr>
      <w:hyperlink w:anchor="_Toc90811871" w:history="1">
        <w:r w:rsidR="001873B6" w:rsidRPr="00370B67">
          <w:rPr>
            <w:rStyle w:val="Hyperlink"/>
            <w:noProof/>
          </w:rPr>
          <w:t>2.3.1 The Seasonal Naïve Forecaster (SNF)</w:t>
        </w:r>
        <w:r w:rsidR="001873B6">
          <w:rPr>
            <w:noProof/>
            <w:webHidden/>
          </w:rPr>
          <w:tab/>
        </w:r>
        <w:r w:rsidR="001873B6">
          <w:rPr>
            <w:noProof/>
            <w:webHidden/>
          </w:rPr>
          <w:fldChar w:fldCharType="begin"/>
        </w:r>
        <w:r w:rsidR="001873B6">
          <w:rPr>
            <w:noProof/>
            <w:webHidden/>
          </w:rPr>
          <w:instrText xml:space="preserve"> PAGEREF _Toc90811871 \h </w:instrText>
        </w:r>
        <w:r w:rsidR="001873B6">
          <w:rPr>
            <w:noProof/>
            <w:webHidden/>
          </w:rPr>
        </w:r>
        <w:r w:rsidR="001873B6">
          <w:rPr>
            <w:noProof/>
            <w:webHidden/>
          </w:rPr>
          <w:fldChar w:fldCharType="separate"/>
        </w:r>
        <w:r w:rsidR="001873B6">
          <w:rPr>
            <w:noProof/>
            <w:webHidden/>
          </w:rPr>
          <w:t>2</w:t>
        </w:r>
        <w:r w:rsidR="001873B6">
          <w:rPr>
            <w:noProof/>
            <w:webHidden/>
          </w:rPr>
          <w:fldChar w:fldCharType="end"/>
        </w:r>
      </w:hyperlink>
    </w:p>
    <w:p w14:paraId="3CF867B9" w14:textId="737CF645" w:rsidR="001873B6" w:rsidRDefault="00C03480">
      <w:pPr>
        <w:pStyle w:val="TOC3"/>
        <w:tabs>
          <w:tab w:val="right" w:leader="dot" w:pos="8630"/>
        </w:tabs>
        <w:rPr>
          <w:rFonts w:asciiTheme="minorHAnsi" w:eastAsiaTheme="minorEastAsia" w:hAnsiTheme="minorHAnsi" w:cstheme="minorBidi"/>
          <w:noProof/>
          <w:sz w:val="22"/>
          <w:szCs w:val="22"/>
          <w:lang w:eastAsia="en-CA"/>
        </w:rPr>
      </w:pPr>
      <w:hyperlink w:anchor="_Toc90811872" w:history="1">
        <w:r w:rsidR="001873B6" w:rsidRPr="00370B67">
          <w:rPr>
            <w:rStyle w:val="Hyperlink"/>
            <w:noProof/>
          </w:rPr>
          <w:t>2.3.2 The Multiple Linear Regression Forecaster (MLR)</w:t>
        </w:r>
        <w:r w:rsidR="001873B6">
          <w:rPr>
            <w:noProof/>
            <w:webHidden/>
          </w:rPr>
          <w:tab/>
        </w:r>
        <w:r w:rsidR="001873B6">
          <w:rPr>
            <w:noProof/>
            <w:webHidden/>
          </w:rPr>
          <w:fldChar w:fldCharType="begin"/>
        </w:r>
        <w:r w:rsidR="001873B6">
          <w:rPr>
            <w:noProof/>
            <w:webHidden/>
          </w:rPr>
          <w:instrText xml:space="preserve"> PAGEREF _Toc90811872 \h </w:instrText>
        </w:r>
        <w:r w:rsidR="001873B6">
          <w:rPr>
            <w:noProof/>
            <w:webHidden/>
          </w:rPr>
        </w:r>
        <w:r w:rsidR="001873B6">
          <w:rPr>
            <w:noProof/>
            <w:webHidden/>
          </w:rPr>
          <w:fldChar w:fldCharType="separate"/>
        </w:r>
        <w:r w:rsidR="001873B6">
          <w:rPr>
            <w:noProof/>
            <w:webHidden/>
          </w:rPr>
          <w:t>2</w:t>
        </w:r>
        <w:r w:rsidR="001873B6">
          <w:rPr>
            <w:noProof/>
            <w:webHidden/>
          </w:rPr>
          <w:fldChar w:fldCharType="end"/>
        </w:r>
      </w:hyperlink>
    </w:p>
    <w:p w14:paraId="20AFFE0C" w14:textId="5EC75163" w:rsidR="001873B6" w:rsidRDefault="00C03480">
      <w:pPr>
        <w:pStyle w:val="TOC3"/>
        <w:tabs>
          <w:tab w:val="right" w:leader="dot" w:pos="8630"/>
        </w:tabs>
        <w:rPr>
          <w:rFonts w:asciiTheme="minorHAnsi" w:eastAsiaTheme="minorEastAsia" w:hAnsiTheme="minorHAnsi" w:cstheme="minorBidi"/>
          <w:noProof/>
          <w:sz w:val="22"/>
          <w:szCs w:val="22"/>
          <w:lang w:eastAsia="en-CA"/>
        </w:rPr>
      </w:pPr>
      <w:hyperlink w:anchor="_Toc90811873" w:history="1">
        <w:r w:rsidR="001873B6" w:rsidRPr="00370B67">
          <w:rPr>
            <w:rStyle w:val="Hyperlink"/>
            <w:noProof/>
          </w:rPr>
          <w:t>2.3.3 The Auto-Regressive Integrated Moving Average Forecaster (ARIMA)</w:t>
        </w:r>
        <w:r w:rsidR="001873B6">
          <w:rPr>
            <w:noProof/>
            <w:webHidden/>
          </w:rPr>
          <w:tab/>
        </w:r>
        <w:r w:rsidR="001873B6">
          <w:rPr>
            <w:noProof/>
            <w:webHidden/>
          </w:rPr>
          <w:fldChar w:fldCharType="begin"/>
        </w:r>
        <w:r w:rsidR="001873B6">
          <w:rPr>
            <w:noProof/>
            <w:webHidden/>
          </w:rPr>
          <w:instrText xml:space="preserve"> PAGEREF _Toc90811873 \h </w:instrText>
        </w:r>
        <w:r w:rsidR="001873B6">
          <w:rPr>
            <w:noProof/>
            <w:webHidden/>
          </w:rPr>
        </w:r>
        <w:r w:rsidR="001873B6">
          <w:rPr>
            <w:noProof/>
            <w:webHidden/>
          </w:rPr>
          <w:fldChar w:fldCharType="separate"/>
        </w:r>
        <w:r w:rsidR="001873B6">
          <w:rPr>
            <w:noProof/>
            <w:webHidden/>
          </w:rPr>
          <w:t>2</w:t>
        </w:r>
        <w:r w:rsidR="001873B6">
          <w:rPr>
            <w:noProof/>
            <w:webHidden/>
          </w:rPr>
          <w:fldChar w:fldCharType="end"/>
        </w:r>
      </w:hyperlink>
    </w:p>
    <w:p w14:paraId="1AB1E409" w14:textId="10BC39CC" w:rsidR="001873B6" w:rsidRDefault="00C03480">
      <w:pPr>
        <w:pStyle w:val="TOC3"/>
        <w:tabs>
          <w:tab w:val="right" w:leader="dot" w:pos="8630"/>
        </w:tabs>
        <w:rPr>
          <w:rFonts w:asciiTheme="minorHAnsi" w:eastAsiaTheme="minorEastAsia" w:hAnsiTheme="minorHAnsi" w:cstheme="minorBidi"/>
          <w:noProof/>
          <w:sz w:val="22"/>
          <w:szCs w:val="22"/>
          <w:lang w:eastAsia="en-CA"/>
        </w:rPr>
      </w:pPr>
      <w:hyperlink w:anchor="_Toc90811874" w:history="1">
        <w:r w:rsidR="001873B6" w:rsidRPr="00370B67">
          <w:rPr>
            <w:rStyle w:val="Hyperlink"/>
            <w:noProof/>
          </w:rPr>
          <w:t>2.3.4 Artificial Neural Network Short Term Load Forecaster – Generation Three (ANNSTLF-G3)</w:t>
        </w:r>
        <w:r w:rsidR="001873B6">
          <w:rPr>
            <w:noProof/>
            <w:webHidden/>
          </w:rPr>
          <w:tab/>
        </w:r>
        <w:r w:rsidR="001873B6">
          <w:rPr>
            <w:noProof/>
            <w:webHidden/>
          </w:rPr>
          <w:fldChar w:fldCharType="begin"/>
        </w:r>
        <w:r w:rsidR="001873B6">
          <w:rPr>
            <w:noProof/>
            <w:webHidden/>
          </w:rPr>
          <w:instrText xml:space="preserve"> PAGEREF _Toc90811874 \h </w:instrText>
        </w:r>
        <w:r w:rsidR="001873B6">
          <w:rPr>
            <w:noProof/>
            <w:webHidden/>
          </w:rPr>
        </w:r>
        <w:r w:rsidR="001873B6">
          <w:rPr>
            <w:noProof/>
            <w:webHidden/>
          </w:rPr>
          <w:fldChar w:fldCharType="separate"/>
        </w:r>
        <w:r w:rsidR="001873B6">
          <w:rPr>
            <w:noProof/>
            <w:webHidden/>
          </w:rPr>
          <w:t>2</w:t>
        </w:r>
        <w:r w:rsidR="001873B6">
          <w:rPr>
            <w:noProof/>
            <w:webHidden/>
          </w:rPr>
          <w:fldChar w:fldCharType="end"/>
        </w:r>
      </w:hyperlink>
    </w:p>
    <w:p w14:paraId="3585E04C" w14:textId="056D4FE3" w:rsidR="001873B6" w:rsidRDefault="00C03480">
      <w:pPr>
        <w:pStyle w:val="TOC2"/>
        <w:tabs>
          <w:tab w:val="right" w:leader="dot" w:pos="8630"/>
        </w:tabs>
        <w:rPr>
          <w:rFonts w:asciiTheme="minorHAnsi" w:eastAsiaTheme="minorEastAsia" w:hAnsiTheme="minorHAnsi" w:cstheme="minorBidi"/>
          <w:noProof/>
          <w:sz w:val="22"/>
          <w:szCs w:val="22"/>
          <w:lang w:eastAsia="en-CA"/>
        </w:rPr>
      </w:pPr>
      <w:hyperlink w:anchor="_Toc90811875" w:history="1">
        <w:r w:rsidR="001873B6" w:rsidRPr="00370B67">
          <w:rPr>
            <w:rStyle w:val="Hyperlink"/>
            <w:noProof/>
          </w:rPr>
          <w:t>2.4 Deep Learning Forecasters</w:t>
        </w:r>
        <w:r w:rsidR="001873B6">
          <w:rPr>
            <w:noProof/>
            <w:webHidden/>
          </w:rPr>
          <w:tab/>
        </w:r>
        <w:r w:rsidR="001873B6">
          <w:rPr>
            <w:noProof/>
            <w:webHidden/>
          </w:rPr>
          <w:fldChar w:fldCharType="begin"/>
        </w:r>
        <w:r w:rsidR="001873B6">
          <w:rPr>
            <w:noProof/>
            <w:webHidden/>
          </w:rPr>
          <w:instrText xml:space="preserve"> PAGEREF _Toc90811875 \h </w:instrText>
        </w:r>
        <w:r w:rsidR="001873B6">
          <w:rPr>
            <w:noProof/>
            <w:webHidden/>
          </w:rPr>
        </w:r>
        <w:r w:rsidR="001873B6">
          <w:rPr>
            <w:noProof/>
            <w:webHidden/>
          </w:rPr>
          <w:fldChar w:fldCharType="separate"/>
        </w:r>
        <w:r w:rsidR="001873B6">
          <w:rPr>
            <w:noProof/>
            <w:webHidden/>
          </w:rPr>
          <w:t>2</w:t>
        </w:r>
        <w:r w:rsidR="001873B6">
          <w:rPr>
            <w:noProof/>
            <w:webHidden/>
          </w:rPr>
          <w:fldChar w:fldCharType="end"/>
        </w:r>
      </w:hyperlink>
    </w:p>
    <w:p w14:paraId="6BFA91D5" w14:textId="4FC764C0" w:rsidR="001873B6" w:rsidRDefault="00C03480">
      <w:pPr>
        <w:pStyle w:val="TOC3"/>
        <w:tabs>
          <w:tab w:val="right" w:leader="dot" w:pos="8630"/>
        </w:tabs>
        <w:rPr>
          <w:rFonts w:asciiTheme="minorHAnsi" w:eastAsiaTheme="minorEastAsia" w:hAnsiTheme="minorHAnsi" w:cstheme="minorBidi"/>
          <w:noProof/>
          <w:sz w:val="22"/>
          <w:szCs w:val="22"/>
          <w:lang w:eastAsia="en-CA"/>
        </w:rPr>
      </w:pPr>
      <w:hyperlink w:anchor="_Toc90811876" w:history="1">
        <w:r w:rsidR="001873B6" w:rsidRPr="00370B67">
          <w:rPr>
            <w:rStyle w:val="Hyperlink"/>
            <w:noProof/>
          </w:rPr>
          <w:t>2.4.1 Deep Learning Techniques</w:t>
        </w:r>
        <w:r w:rsidR="001873B6">
          <w:rPr>
            <w:noProof/>
            <w:webHidden/>
          </w:rPr>
          <w:tab/>
        </w:r>
        <w:r w:rsidR="001873B6">
          <w:rPr>
            <w:noProof/>
            <w:webHidden/>
          </w:rPr>
          <w:fldChar w:fldCharType="begin"/>
        </w:r>
        <w:r w:rsidR="001873B6">
          <w:rPr>
            <w:noProof/>
            <w:webHidden/>
          </w:rPr>
          <w:instrText xml:space="preserve"> PAGEREF _Toc90811876 \h </w:instrText>
        </w:r>
        <w:r w:rsidR="001873B6">
          <w:rPr>
            <w:noProof/>
            <w:webHidden/>
          </w:rPr>
        </w:r>
        <w:r w:rsidR="001873B6">
          <w:rPr>
            <w:noProof/>
            <w:webHidden/>
          </w:rPr>
          <w:fldChar w:fldCharType="separate"/>
        </w:r>
        <w:r w:rsidR="001873B6">
          <w:rPr>
            <w:noProof/>
            <w:webHidden/>
          </w:rPr>
          <w:t>2</w:t>
        </w:r>
        <w:r w:rsidR="001873B6">
          <w:rPr>
            <w:noProof/>
            <w:webHidden/>
          </w:rPr>
          <w:fldChar w:fldCharType="end"/>
        </w:r>
      </w:hyperlink>
    </w:p>
    <w:p w14:paraId="06B98A80" w14:textId="1C714BB1" w:rsidR="001873B6" w:rsidRDefault="00C03480">
      <w:pPr>
        <w:pStyle w:val="TOC3"/>
        <w:tabs>
          <w:tab w:val="right" w:leader="dot" w:pos="8630"/>
        </w:tabs>
        <w:rPr>
          <w:rFonts w:asciiTheme="minorHAnsi" w:eastAsiaTheme="minorEastAsia" w:hAnsiTheme="minorHAnsi" w:cstheme="minorBidi"/>
          <w:noProof/>
          <w:sz w:val="22"/>
          <w:szCs w:val="22"/>
          <w:lang w:eastAsia="en-CA"/>
        </w:rPr>
      </w:pPr>
      <w:hyperlink w:anchor="_Toc90811877" w:history="1">
        <w:r w:rsidR="001873B6" w:rsidRPr="00370B67">
          <w:rPr>
            <w:rStyle w:val="Hyperlink"/>
            <w:noProof/>
          </w:rPr>
          <w:t>2.4.2 LSTM and CNN as Load Forecasters</w:t>
        </w:r>
        <w:r w:rsidR="001873B6">
          <w:rPr>
            <w:noProof/>
            <w:webHidden/>
          </w:rPr>
          <w:tab/>
        </w:r>
        <w:r w:rsidR="001873B6">
          <w:rPr>
            <w:noProof/>
            <w:webHidden/>
          </w:rPr>
          <w:fldChar w:fldCharType="begin"/>
        </w:r>
        <w:r w:rsidR="001873B6">
          <w:rPr>
            <w:noProof/>
            <w:webHidden/>
          </w:rPr>
          <w:instrText xml:space="preserve"> PAGEREF _Toc90811877 \h </w:instrText>
        </w:r>
        <w:r w:rsidR="001873B6">
          <w:rPr>
            <w:noProof/>
            <w:webHidden/>
          </w:rPr>
        </w:r>
        <w:r w:rsidR="001873B6">
          <w:rPr>
            <w:noProof/>
            <w:webHidden/>
          </w:rPr>
          <w:fldChar w:fldCharType="separate"/>
        </w:r>
        <w:r w:rsidR="001873B6">
          <w:rPr>
            <w:noProof/>
            <w:webHidden/>
          </w:rPr>
          <w:t>2</w:t>
        </w:r>
        <w:r w:rsidR="001873B6">
          <w:rPr>
            <w:noProof/>
            <w:webHidden/>
          </w:rPr>
          <w:fldChar w:fldCharType="end"/>
        </w:r>
      </w:hyperlink>
    </w:p>
    <w:p w14:paraId="1702F631" w14:textId="3C0A7B3F" w:rsidR="001873B6" w:rsidRDefault="00C03480">
      <w:pPr>
        <w:pStyle w:val="TOC3"/>
        <w:tabs>
          <w:tab w:val="right" w:leader="dot" w:pos="8630"/>
        </w:tabs>
        <w:rPr>
          <w:rFonts w:asciiTheme="minorHAnsi" w:eastAsiaTheme="minorEastAsia" w:hAnsiTheme="minorHAnsi" w:cstheme="minorBidi"/>
          <w:noProof/>
          <w:sz w:val="22"/>
          <w:szCs w:val="22"/>
          <w:lang w:eastAsia="en-CA"/>
        </w:rPr>
      </w:pPr>
      <w:hyperlink w:anchor="_Toc90811878" w:history="1">
        <w:r w:rsidR="001873B6" w:rsidRPr="00370B67">
          <w:rPr>
            <w:rStyle w:val="Hyperlink"/>
            <w:noProof/>
          </w:rPr>
          <w:t>2.4.3 Deep Learning Using CNNs and LSTMs: A Literature Review</w:t>
        </w:r>
        <w:r w:rsidR="001873B6">
          <w:rPr>
            <w:noProof/>
            <w:webHidden/>
          </w:rPr>
          <w:tab/>
        </w:r>
        <w:r w:rsidR="001873B6">
          <w:rPr>
            <w:noProof/>
            <w:webHidden/>
          </w:rPr>
          <w:fldChar w:fldCharType="begin"/>
        </w:r>
        <w:r w:rsidR="001873B6">
          <w:rPr>
            <w:noProof/>
            <w:webHidden/>
          </w:rPr>
          <w:instrText xml:space="preserve"> PAGEREF _Toc90811878 \h </w:instrText>
        </w:r>
        <w:r w:rsidR="001873B6">
          <w:rPr>
            <w:noProof/>
            <w:webHidden/>
          </w:rPr>
        </w:r>
        <w:r w:rsidR="001873B6">
          <w:rPr>
            <w:noProof/>
            <w:webHidden/>
          </w:rPr>
          <w:fldChar w:fldCharType="separate"/>
        </w:r>
        <w:r w:rsidR="001873B6">
          <w:rPr>
            <w:noProof/>
            <w:webHidden/>
          </w:rPr>
          <w:t>2</w:t>
        </w:r>
        <w:r w:rsidR="001873B6">
          <w:rPr>
            <w:noProof/>
            <w:webHidden/>
          </w:rPr>
          <w:fldChar w:fldCharType="end"/>
        </w:r>
      </w:hyperlink>
    </w:p>
    <w:p w14:paraId="67AB7749" w14:textId="663052C9" w:rsidR="001873B6" w:rsidRDefault="00C03480">
      <w:pPr>
        <w:pStyle w:val="TOC2"/>
        <w:tabs>
          <w:tab w:val="right" w:leader="dot" w:pos="8630"/>
        </w:tabs>
        <w:rPr>
          <w:rFonts w:asciiTheme="minorHAnsi" w:eastAsiaTheme="minorEastAsia" w:hAnsiTheme="minorHAnsi" w:cstheme="minorBidi"/>
          <w:noProof/>
          <w:sz w:val="22"/>
          <w:szCs w:val="22"/>
          <w:lang w:eastAsia="en-CA"/>
        </w:rPr>
      </w:pPr>
      <w:hyperlink w:anchor="_Toc90811879" w:history="1">
        <w:r w:rsidR="001873B6" w:rsidRPr="00370B67">
          <w:rPr>
            <w:rStyle w:val="Hyperlink"/>
            <w:noProof/>
          </w:rPr>
          <w:t>2.5 The Myth of Finding the One Size Fits All Technique</w:t>
        </w:r>
        <w:r w:rsidR="001873B6">
          <w:rPr>
            <w:noProof/>
            <w:webHidden/>
          </w:rPr>
          <w:tab/>
        </w:r>
        <w:r w:rsidR="001873B6">
          <w:rPr>
            <w:noProof/>
            <w:webHidden/>
          </w:rPr>
          <w:fldChar w:fldCharType="begin"/>
        </w:r>
        <w:r w:rsidR="001873B6">
          <w:rPr>
            <w:noProof/>
            <w:webHidden/>
          </w:rPr>
          <w:instrText xml:space="preserve"> PAGEREF _Toc90811879 \h </w:instrText>
        </w:r>
        <w:r w:rsidR="001873B6">
          <w:rPr>
            <w:noProof/>
            <w:webHidden/>
          </w:rPr>
        </w:r>
        <w:r w:rsidR="001873B6">
          <w:rPr>
            <w:noProof/>
            <w:webHidden/>
          </w:rPr>
          <w:fldChar w:fldCharType="separate"/>
        </w:r>
        <w:r w:rsidR="001873B6">
          <w:rPr>
            <w:noProof/>
            <w:webHidden/>
          </w:rPr>
          <w:t>2</w:t>
        </w:r>
        <w:r w:rsidR="001873B6">
          <w:rPr>
            <w:noProof/>
            <w:webHidden/>
          </w:rPr>
          <w:fldChar w:fldCharType="end"/>
        </w:r>
      </w:hyperlink>
    </w:p>
    <w:p w14:paraId="380C2248" w14:textId="736FE86F" w:rsidR="001873B6" w:rsidRDefault="00C03480">
      <w:pPr>
        <w:pStyle w:val="TOC2"/>
        <w:tabs>
          <w:tab w:val="right" w:leader="dot" w:pos="8630"/>
        </w:tabs>
        <w:rPr>
          <w:rFonts w:asciiTheme="minorHAnsi" w:eastAsiaTheme="minorEastAsia" w:hAnsiTheme="minorHAnsi" w:cstheme="minorBidi"/>
          <w:noProof/>
          <w:sz w:val="22"/>
          <w:szCs w:val="22"/>
          <w:lang w:eastAsia="en-CA"/>
        </w:rPr>
      </w:pPr>
      <w:hyperlink w:anchor="_Toc90811880" w:history="1">
        <w:r w:rsidR="001873B6" w:rsidRPr="00370B67">
          <w:rPr>
            <w:rStyle w:val="Hyperlink"/>
            <w:noProof/>
          </w:rPr>
          <w:t>2.6 Peak Load</w:t>
        </w:r>
        <w:r w:rsidR="001873B6">
          <w:rPr>
            <w:noProof/>
            <w:webHidden/>
          </w:rPr>
          <w:tab/>
        </w:r>
        <w:r w:rsidR="001873B6">
          <w:rPr>
            <w:noProof/>
            <w:webHidden/>
          </w:rPr>
          <w:fldChar w:fldCharType="begin"/>
        </w:r>
        <w:r w:rsidR="001873B6">
          <w:rPr>
            <w:noProof/>
            <w:webHidden/>
          </w:rPr>
          <w:instrText xml:space="preserve"> PAGEREF _Toc90811880 \h </w:instrText>
        </w:r>
        <w:r w:rsidR="001873B6">
          <w:rPr>
            <w:noProof/>
            <w:webHidden/>
          </w:rPr>
        </w:r>
        <w:r w:rsidR="001873B6">
          <w:rPr>
            <w:noProof/>
            <w:webHidden/>
          </w:rPr>
          <w:fldChar w:fldCharType="separate"/>
        </w:r>
        <w:r w:rsidR="001873B6">
          <w:rPr>
            <w:noProof/>
            <w:webHidden/>
          </w:rPr>
          <w:t>2</w:t>
        </w:r>
        <w:r w:rsidR="001873B6">
          <w:rPr>
            <w:noProof/>
            <w:webHidden/>
          </w:rPr>
          <w:fldChar w:fldCharType="end"/>
        </w:r>
      </w:hyperlink>
    </w:p>
    <w:p w14:paraId="448BFA2D" w14:textId="30CEB48E" w:rsidR="001873B6" w:rsidRDefault="00C03480">
      <w:pPr>
        <w:pStyle w:val="TOC2"/>
        <w:tabs>
          <w:tab w:val="right" w:leader="dot" w:pos="8630"/>
        </w:tabs>
        <w:rPr>
          <w:rFonts w:asciiTheme="minorHAnsi" w:eastAsiaTheme="minorEastAsia" w:hAnsiTheme="minorHAnsi" w:cstheme="minorBidi"/>
          <w:noProof/>
          <w:sz w:val="22"/>
          <w:szCs w:val="22"/>
          <w:lang w:eastAsia="en-CA"/>
        </w:rPr>
      </w:pPr>
      <w:hyperlink w:anchor="_Toc90811881" w:history="1">
        <w:r w:rsidR="001873B6" w:rsidRPr="00370B67">
          <w:rPr>
            <w:rStyle w:val="Hyperlink"/>
            <w:noProof/>
          </w:rPr>
          <w:t>2.7 Performance Metrics</w:t>
        </w:r>
        <w:r w:rsidR="001873B6">
          <w:rPr>
            <w:noProof/>
            <w:webHidden/>
          </w:rPr>
          <w:tab/>
        </w:r>
        <w:r w:rsidR="001873B6">
          <w:rPr>
            <w:noProof/>
            <w:webHidden/>
          </w:rPr>
          <w:fldChar w:fldCharType="begin"/>
        </w:r>
        <w:r w:rsidR="001873B6">
          <w:rPr>
            <w:noProof/>
            <w:webHidden/>
          </w:rPr>
          <w:instrText xml:space="preserve"> PAGEREF _Toc90811881 \h </w:instrText>
        </w:r>
        <w:r w:rsidR="001873B6">
          <w:rPr>
            <w:noProof/>
            <w:webHidden/>
          </w:rPr>
        </w:r>
        <w:r w:rsidR="001873B6">
          <w:rPr>
            <w:noProof/>
            <w:webHidden/>
          </w:rPr>
          <w:fldChar w:fldCharType="separate"/>
        </w:r>
        <w:r w:rsidR="001873B6">
          <w:rPr>
            <w:noProof/>
            <w:webHidden/>
          </w:rPr>
          <w:t>2</w:t>
        </w:r>
        <w:r w:rsidR="001873B6">
          <w:rPr>
            <w:noProof/>
            <w:webHidden/>
          </w:rPr>
          <w:fldChar w:fldCharType="end"/>
        </w:r>
      </w:hyperlink>
    </w:p>
    <w:p w14:paraId="490957E7" w14:textId="3DEF36EC" w:rsidR="001873B6" w:rsidRDefault="00C03480">
      <w:pPr>
        <w:pStyle w:val="TOC1"/>
        <w:rPr>
          <w:rFonts w:asciiTheme="minorHAnsi" w:eastAsiaTheme="minorEastAsia" w:hAnsiTheme="minorHAnsi" w:cstheme="minorBidi"/>
          <w:noProof/>
          <w:sz w:val="22"/>
          <w:szCs w:val="22"/>
          <w:lang w:eastAsia="en-CA"/>
        </w:rPr>
      </w:pPr>
      <w:hyperlink w:anchor="_Toc90811882" w:history="1">
        <w:r w:rsidR="001873B6" w:rsidRPr="00370B67">
          <w:rPr>
            <w:rStyle w:val="Hyperlink"/>
            <w:noProof/>
          </w:rPr>
          <w:t>3 Investigation</w:t>
        </w:r>
        <w:r w:rsidR="001873B6">
          <w:rPr>
            <w:noProof/>
            <w:webHidden/>
          </w:rPr>
          <w:tab/>
        </w:r>
        <w:r w:rsidR="001873B6">
          <w:rPr>
            <w:noProof/>
            <w:webHidden/>
          </w:rPr>
          <w:fldChar w:fldCharType="begin"/>
        </w:r>
        <w:r w:rsidR="001873B6">
          <w:rPr>
            <w:noProof/>
            <w:webHidden/>
          </w:rPr>
          <w:instrText xml:space="preserve"> PAGEREF _Toc90811882 \h </w:instrText>
        </w:r>
        <w:r w:rsidR="001873B6">
          <w:rPr>
            <w:noProof/>
            <w:webHidden/>
          </w:rPr>
        </w:r>
        <w:r w:rsidR="001873B6">
          <w:rPr>
            <w:noProof/>
            <w:webHidden/>
          </w:rPr>
          <w:fldChar w:fldCharType="separate"/>
        </w:r>
        <w:r w:rsidR="001873B6">
          <w:rPr>
            <w:noProof/>
            <w:webHidden/>
          </w:rPr>
          <w:t>2</w:t>
        </w:r>
        <w:r w:rsidR="001873B6">
          <w:rPr>
            <w:noProof/>
            <w:webHidden/>
          </w:rPr>
          <w:fldChar w:fldCharType="end"/>
        </w:r>
      </w:hyperlink>
    </w:p>
    <w:p w14:paraId="067E24AB" w14:textId="2652BEAD" w:rsidR="001873B6" w:rsidRDefault="00C03480">
      <w:pPr>
        <w:pStyle w:val="TOC2"/>
        <w:tabs>
          <w:tab w:val="right" w:leader="dot" w:pos="8630"/>
        </w:tabs>
        <w:rPr>
          <w:rFonts w:asciiTheme="minorHAnsi" w:eastAsiaTheme="minorEastAsia" w:hAnsiTheme="minorHAnsi" w:cstheme="minorBidi"/>
          <w:noProof/>
          <w:sz w:val="22"/>
          <w:szCs w:val="22"/>
          <w:lang w:eastAsia="en-CA"/>
        </w:rPr>
      </w:pPr>
      <w:hyperlink w:anchor="_Toc90811883" w:history="1">
        <w:r w:rsidR="001873B6" w:rsidRPr="00370B67">
          <w:rPr>
            <w:rStyle w:val="Hyperlink"/>
            <w:noProof/>
          </w:rPr>
          <w:t>3.1 Preparation of the Datasets</w:t>
        </w:r>
        <w:r w:rsidR="001873B6">
          <w:rPr>
            <w:noProof/>
            <w:webHidden/>
          </w:rPr>
          <w:tab/>
        </w:r>
        <w:r w:rsidR="001873B6">
          <w:rPr>
            <w:noProof/>
            <w:webHidden/>
          </w:rPr>
          <w:fldChar w:fldCharType="begin"/>
        </w:r>
        <w:r w:rsidR="001873B6">
          <w:rPr>
            <w:noProof/>
            <w:webHidden/>
          </w:rPr>
          <w:instrText xml:space="preserve"> PAGEREF _Toc90811883 \h </w:instrText>
        </w:r>
        <w:r w:rsidR="001873B6">
          <w:rPr>
            <w:noProof/>
            <w:webHidden/>
          </w:rPr>
        </w:r>
        <w:r w:rsidR="001873B6">
          <w:rPr>
            <w:noProof/>
            <w:webHidden/>
          </w:rPr>
          <w:fldChar w:fldCharType="separate"/>
        </w:r>
        <w:r w:rsidR="001873B6">
          <w:rPr>
            <w:noProof/>
            <w:webHidden/>
          </w:rPr>
          <w:t>2</w:t>
        </w:r>
        <w:r w:rsidR="001873B6">
          <w:rPr>
            <w:noProof/>
            <w:webHidden/>
          </w:rPr>
          <w:fldChar w:fldCharType="end"/>
        </w:r>
      </w:hyperlink>
    </w:p>
    <w:p w14:paraId="30516F3E" w14:textId="255A9617" w:rsidR="001873B6" w:rsidRDefault="00C03480">
      <w:pPr>
        <w:pStyle w:val="TOC2"/>
        <w:tabs>
          <w:tab w:val="right" w:leader="dot" w:pos="8630"/>
        </w:tabs>
        <w:rPr>
          <w:rFonts w:asciiTheme="minorHAnsi" w:eastAsiaTheme="minorEastAsia" w:hAnsiTheme="minorHAnsi" w:cstheme="minorBidi"/>
          <w:noProof/>
          <w:sz w:val="22"/>
          <w:szCs w:val="22"/>
          <w:lang w:eastAsia="en-CA"/>
        </w:rPr>
      </w:pPr>
      <w:hyperlink w:anchor="_Toc90811884" w:history="1">
        <w:r w:rsidR="001873B6" w:rsidRPr="00370B67">
          <w:rPr>
            <w:rStyle w:val="Hyperlink"/>
            <w:noProof/>
          </w:rPr>
          <w:t>3.2 Implementation Specifications for Benchmark Forecasters</w:t>
        </w:r>
        <w:r w:rsidR="001873B6">
          <w:rPr>
            <w:noProof/>
            <w:webHidden/>
          </w:rPr>
          <w:tab/>
        </w:r>
        <w:r w:rsidR="001873B6">
          <w:rPr>
            <w:noProof/>
            <w:webHidden/>
          </w:rPr>
          <w:fldChar w:fldCharType="begin"/>
        </w:r>
        <w:r w:rsidR="001873B6">
          <w:rPr>
            <w:noProof/>
            <w:webHidden/>
          </w:rPr>
          <w:instrText xml:space="preserve"> PAGEREF _Toc90811884 \h </w:instrText>
        </w:r>
        <w:r w:rsidR="001873B6">
          <w:rPr>
            <w:noProof/>
            <w:webHidden/>
          </w:rPr>
        </w:r>
        <w:r w:rsidR="001873B6">
          <w:rPr>
            <w:noProof/>
            <w:webHidden/>
          </w:rPr>
          <w:fldChar w:fldCharType="separate"/>
        </w:r>
        <w:r w:rsidR="001873B6">
          <w:rPr>
            <w:noProof/>
            <w:webHidden/>
          </w:rPr>
          <w:t>2</w:t>
        </w:r>
        <w:r w:rsidR="001873B6">
          <w:rPr>
            <w:noProof/>
            <w:webHidden/>
          </w:rPr>
          <w:fldChar w:fldCharType="end"/>
        </w:r>
      </w:hyperlink>
    </w:p>
    <w:p w14:paraId="3F255D10" w14:textId="77E9AB92" w:rsidR="001873B6" w:rsidRDefault="00C03480">
      <w:pPr>
        <w:pStyle w:val="TOC3"/>
        <w:tabs>
          <w:tab w:val="right" w:leader="dot" w:pos="8630"/>
        </w:tabs>
        <w:rPr>
          <w:rFonts w:asciiTheme="minorHAnsi" w:eastAsiaTheme="minorEastAsia" w:hAnsiTheme="minorHAnsi" w:cstheme="minorBidi"/>
          <w:noProof/>
          <w:sz w:val="22"/>
          <w:szCs w:val="22"/>
          <w:lang w:eastAsia="en-CA"/>
        </w:rPr>
      </w:pPr>
      <w:hyperlink w:anchor="_Toc90811885" w:history="1">
        <w:r w:rsidR="001873B6" w:rsidRPr="00370B67">
          <w:rPr>
            <w:rStyle w:val="Hyperlink"/>
            <w:noProof/>
          </w:rPr>
          <w:t>3.2.1 The Seasonal Naïve Forecaster (SNF)</w:t>
        </w:r>
        <w:r w:rsidR="001873B6">
          <w:rPr>
            <w:noProof/>
            <w:webHidden/>
          </w:rPr>
          <w:tab/>
        </w:r>
        <w:r w:rsidR="001873B6">
          <w:rPr>
            <w:noProof/>
            <w:webHidden/>
          </w:rPr>
          <w:fldChar w:fldCharType="begin"/>
        </w:r>
        <w:r w:rsidR="001873B6">
          <w:rPr>
            <w:noProof/>
            <w:webHidden/>
          </w:rPr>
          <w:instrText xml:space="preserve"> PAGEREF _Toc90811885 \h </w:instrText>
        </w:r>
        <w:r w:rsidR="001873B6">
          <w:rPr>
            <w:noProof/>
            <w:webHidden/>
          </w:rPr>
        </w:r>
        <w:r w:rsidR="001873B6">
          <w:rPr>
            <w:noProof/>
            <w:webHidden/>
          </w:rPr>
          <w:fldChar w:fldCharType="separate"/>
        </w:r>
        <w:r w:rsidR="001873B6">
          <w:rPr>
            <w:noProof/>
            <w:webHidden/>
          </w:rPr>
          <w:t>2</w:t>
        </w:r>
        <w:r w:rsidR="001873B6">
          <w:rPr>
            <w:noProof/>
            <w:webHidden/>
          </w:rPr>
          <w:fldChar w:fldCharType="end"/>
        </w:r>
      </w:hyperlink>
    </w:p>
    <w:p w14:paraId="177009DA" w14:textId="5F37E660" w:rsidR="001873B6" w:rsidRDefault="00C03480">
      <w:pPr>
        <w:pStyle w:val="TOC3"/>
        <w:tabs>
          <w:tab w:val="right" w:leader="dot" w:pos="8630"/>
        </w:tabs>
        <w:rPr>
          <w:rFonts w:asciiTheme="minorHAnsi" w:eastAsiaTheme="minorEastAsia" w:hAnsiTheme="minorHAnsi" w:cstheme="minorBidi"/>
          <w:noProof/>
          <w:sz w:val="22"/>
          <w:szCs w:val="22"/>
          <w:lang w:eastAsia="en-CA"/>
        </w:rPr>
      </w:pPr>
      <w:hyperlink w:anchor="_Toc90811886" w:history="1">
        <w:r w:rsidR="001873B6" w:rsidRPr="00370B67">
          <w:rPr>
            <w:rStyle w:val="Hyperlink"/>
            <w:noProof/>
          </w:rPr>
          <w:t>3.2.2 The Multiple Linear Regression Forecaster (MLR)</w:t>
        </w:r>
        <w:r w:rsidR="001873B6">
          <w:rPr>
            <w:noProof/>
            <w:webHidden/>
          </w:rPr>
          <w:tab/>
        </w:r>
        <w:r w:rsidR="001873B6">
          <w:rPr>
            <w:noProof/>
            <w:webHidden/>
          </w:rPr>
          <w:fldChar w:fldCharType="begin"/>
        </w:r>
        <w:r w:rsidR="001873B6">
          <w:rPr>
            <w:noProof/>
            <w:webHidden/>
          </w:rPr>
          <w:instrText xml:space="preserve"> PAGEREF _Toc90811886 \h </w:instrText>
        </w:r>
        <w:r w:rsidR="001873B6">
          <w:rPr>
            <w:noProof/>
            <w:webHidden/>
          </w:rPr>
        </w:r>
        <w:r w:rsidR="001873B6">
          <w:rPr>
            <w:noProof/>
            <w:webHidden/>
          </w:rPr>
          <w:fldChar w:fldCharType="separate"/>
        </w:r>
        <w:r w:rsidR="001873B6">
          <w:rPr>
            <w:noProof/>
            <w:webHidden/>
          </w:rPr>
          <w:t>2</w:t>
        </w:r>
        <w:r w:rsidR="001873B6">
          <w:rPr>
            <w:noProof/>
            <w:webHidden/>
          </w:rPr>
          <w:fldChar w:fldCharType="end"/>
        </w:r>
      </w:hyperlink>
    </w:p>
    <w:p w14:paraId="4036BE45" w14:textId="222AAEB2" w:rsidR="001873B6" w:rsidRDefault="00C03480">
      <w:pPr>
        <w:pStyle w:val="TOC3"/>
        <w:tabs>
          <w:tab w:val="right" w:leader="dot" w:pos="8630"/>
        </w:tabs>
        <w:rPr>
          <w:rFonts w:asciiTheme="minorHAnsi" w:eastAsiaTheme="minorEastAsia" w:hAnsiTheme="minorHAnsi" w:cstheme="minorBidi"/>
          <w:noProof/>
          <w:sz w:val="22"/>
          <w:szCs w:val="22"/>
          <w:lang w:eastAsia="en-CA"/>
        </w:rPr>
      </w:pPr>
      <w:hyperlink w:anchor="_Toc90811887" w:history="1">
        <w:r w:rsidR="001873B6" w:rsidRPr="00370B67">
          <w:rPr>
            <w:rStyle w:val="Hyperlink"/>
            <w:noProof/>
          </w:rPr>
          <w:t>3.2.3 The Seasonal Auto-Regressive Integrated Moving Averages with Exogenous Regressors Forecaster (SARIMAX)</w:t>
        </w:r>
        <w:r w:rsidR="001873B6">
          <w:rPr>
            <w:noProof/>
            <w:webHidden/>
          </w:rPr>
          <w:tab/>
        </w:r>
        <w:r w:rsidR="001873B6">
          <w:rPr>
            <w:noProof/>
            <w:webHidden/>
          </w:rPr>
          <w:fldChar w:fldCharType="begin"/>
        </w:r>
        <w:r w:rsidR="001873B6">
          <w:rPr>
            <w:noProof/>
            <w:webHidden/>
          </w:rPr>
          <w:instrText xml:space="preserve"> PAGEREF _Toc90811887 \h </w:instrText>
        </w:r>
        <w:r w:rsidR="001873B6">
          <w:rPr>
            <w:noProof/>
            <w:webHidden/>
          </w:rPr>
        </w:r>
        <w:r w:rsidR="001873B6">
          <w:rPr>
            <w:noProof/>
            <w:webHidden/>
          </w:rPr>
          <w:fldChar w:fldCharType="separate"/>
        </w:r>
        <w:r w:rsidR="001873B6">
          <w:rPr>
            <w:noProof/>
            <w:webHidden/>
          </w:rPr>
          <w:t>2</w:t>
        </w:r>
        <w:r w:rsidR="001873B6">
          <w:rPr>
            <w:noProof/>
            <w:webHidden/>
          </w:rPr>
          <w:fldChar w:fldCharType="end"/>
        </w:r>
      </w:hyperlink>
    </w:p>
    <w:p w14:paraId="0F2E4140" w14:textId="7B67546A" w:rsidR="001873B6" w:rsidRDefault="00C03480">
      <w:pPr>
        <w:pStyle w:val="TOC3"/>
        <w:tabs>
          <w:tab w:val="right" w:leader="dot" w:pos="8630"/>
        </w:tabs>
        <w:rPr>
          <w:rFonts w:asciiTheme="minorHAnsi" w:eastAsiaTheme="minorEastAsia" w:hAnsiTheme="minorHAnsi" w:cstheme="minorBidi"/>
          <w:noProof/>
          <w:sz w:val="22"/>
          <w:szCs w:val="22"/>
          <w:lang w:eastAsia="en-CA"/>
        </w:rPr>
      </w:pPr>
      <w:hyperlink w:anchor="_Toc90811888" w:history="1">
        <w:r w:rsidR="001873B6" w:rsidRPr="00370B67">
          <w:rPr>
            <w:rStyle w:val="Hyperlink"/>
            <w:noProof/>
          </w:rPr>
          <w:t>3.2.4 The Artificial Neural Network Short Term Load Forecaster (ANNSTLF-G3)</w:t>
        </w:r>
        <w:r w:rsidR="001873B6">
          <w:rPr>
            <w:noProof/>
            <w:webHidden/>
          </w:rPr>
          <w:tab/>
        </w:r>
        <w:r w:rsidR="001873B6">
          <w:rPr>
            <w:noProof/>
            <w:webHidden/>
          </w:rPr>
          <w:fldChar w:fldCharType="begin"/>
        </w:r>
        <w:r w:rsidR="001873B6">
          <w:rPr>
            <w:noProof/>
            <w:webHidden/>
          </w:rPr>
          <w:instrText xml:space="preserve"> PAGEREF _Toc90811888 \h </w:instrText>
        </w:r>
        <w:r w:rsidR="001873B6">
          <w:rPr>
            <w:noProof/>
            <w:webHidden/>
          </w:rPr>
        </w:r>
        <w:r w:rsidR="001873B6">
          <w:rPr>
            <w:noProof/>
            <w:webHidden/>
          </w:rPr>
          <w:fldChar w:fldCharType="separate"/>
        </w:r>
        <w:r w:rsidR="001873B6">
          <w:rPr>
            <w:noProof/>
            <w:webHidden/>
          </w:rPr>
          <w:t>2</w:t>
        </w:r>
        <w:r w:rsidR="001873B6">
          <w:rPr>
            <w:noProof/>
            <w:webHidden/>
          </w:rPr>
          <w:fldChar w:fldCharType="end"/>
        </w:r>
      </w:hyperlink>
    </w:p>
    <w:p w14:paraId="7C89E21A" w14:textId="181A9D13" w:rsidR="001873B6" w:rsidRDefault="00C03480">
      <w:pPr>
        <w:pStyle w:val="TOC2"/>
        <w:tabs>
          <w:tab w:val="right" w:leader="dot" w:pos="8630"/>
        </w:tabs>
        <w:rPr>
          <w:rFonts w:asciiTheme="minorHAnsi" w:eastAsiaTheme="minorEastAsia" w:hAnsiTheme="minorHAnsi" w:cstheme="minorBidi"/>
          <w:noProof/>
          <w:sz w:val="22"/>
          <w:szCs w:val="22"/>
          <w:lang w:eastAsia="en-CA"/>
        </w:rPr>
      </w:pPr>
      <w:hyperlink w:anchor="_Toc90811889" w:history="1">
        <w:r w:rsidR="001873B6" w:rsidRPr="00370B67">
          <w:rPr>
            <w:rStyle w:val="Hyperlink"/>
            <w:noProof/>
          </w:rPr>
          <w:t>3.3 Implementation Specifications for the Deep Learning Forecasters</w:t>
        </w:r>
        <w:r w:rsidR="001873B6">
          <w:rPr>
            <w:noProof/>
            <w:webHidden/>
          </w:rPr>
          <w:tab/>
        </w:r>
        <w:r w:rsidR="001873B6">
          <w:rPr>
            <w:noProof/>
            <w:webHidden/>
          </w:rPr>
          <w:fldChar w:fldCharType="begin"/>
        </w:r>
        <w:r w:rsidR="001873B6">
          <w:rPr>
            <w:noProof/>
            <w:webHidden/>
          </w:rPr>
          <w:instrText xml:space="preserve"> PAGEREF _Toc90811889 \h </w:instrText>
        </w:r>
        <w:r w:rsidR="001873B6">
          <w:rPr>
            <w:noProof/>
            <w:webHidden/>
          </w:rPr>
        </w:r>
        <w:r w:rsidR="001873B6">
          <w:rPr>
            <w:noProof/>
            <w:webHidden/>
          </w:rPr>
          <w:fldChar w:fldCharType="separate"/>
        </w:r>
        <w:r w:rsidR="001873B6">
          <w:rPr>
            <w:noProof/>
            <w:webHidden/>
          </w:rPr>
          <w:t>2</w:t>
        </w:r>
        <w:r w:rsidR="001873B6">
          <w:rPr>
            <w:noProof/>
            <w:webHidden/>
          </w:rPr>
          <w:fldChar w:fldCharType="end"/>
        </w:r>
      </w:hyperlink>
    </w:p>
    <w:p w14:paraId="50B405F1" w14:textId="739124D5" w:rsidR="001873B6" w:rsidRDefault="00C03480">
      <w:pPr>
        <w:pStyle w:val="TOC3"/>
        <w:tabs>
          <w:tab w:val="right" w:leader="dot" w:pos="8630"/>
        </w:tabs>
        <w:rPr>
          <w:rFonts w:asciiTheme="minorHAnsi" w:eastAsiaTheme="minorEastAsia" w:hAnsiTheme="minorHAnsi" w:cstheme="minorBidi"/>
          <w:noProof/>
          <w:sz w:val="22"/>
          <w:szCs w:val="22"/>
          <w:lang w:eastAsia="en-CA"/>
        </w:rPr>
      </w:pPr>
      <w:hyperlink w:anchor="_Toc90811890" w:history="1">
        <w:r w:rsidR="001873B6" w:rsidRPr="00370B67">
          <w:rPr>
            <w:rStyle w:val="Hyperlink"/>
            <w:noProof/>
          </w:rPr>
          <w:t>3.3.1 The Long Short Term Memory Forecaster (LSTM)</w:t>
        </w:r>
        <w:r w:rsidR="001873B6">
          <w:rPr>
            <w:noProof/>
            <w:webHidden/>
          </w:rPr>
          <w:tab/>
        </w:r>
        <w:r w:rsidR="001873B6">
          <w:rPr>
            <w:noProof/>
            <w:webHidden/>
          </w:rPr>
          <w:fldChar w:fldCharType="begin"/>
        </w:r>
        <w:r w:rsidR="001873B6">
          <w:rPr>
            <w:noProof/>
            <w:webHidden/>
          </w:rPr>
          <w:instrText xml:space="preserve"> PAGEREF _Toc90811890 \h </w:instrText>
        </w:r>
        <w:r w:rsidR="001873B6">
          <w:rPr>
            <w:noProof/>
            <w:webHidden/>
          </w:rPr>
        </w:r>
        <w:r w:rsidR="001873B6">
          <w:rPr>
            <w:noProof/>
            <w:webHidden/>
          </w:rPr>
          <w:fldChar w:fldCharType="separate"/>
        </w:r>
        <w:r w:rsidR="001873B6">
          <w:rPr>
            <w:noProof/>
            <w:webHidden/>
          </w:rPr>
          <w:t>2</w:t>
        </w:r>
        <w:r w:rsidR="001873B6">
          <w:rPr>
            <w:noProof/>
            <w:webHidden/>
          </w:rPr>
          <w:fldChar w:fldCharType="end"/>
        </w:r>
      </w:hyperlink>
    </w:p>
    <w:p w14:paraId="2554CA31" w14:textId="626D5081" w:rsidR="001873B6" w:rsidRDefault="00C03480">
      <w:pPr>
        <w:pStyle w:val="TOC3"/>
        <w:tabs>
          <w:tab w:val="right" w:leader="dot" w:pos="8630"/>
        </w:tabs>
        <w:rPr>
          <w:rFonts w:asciiTheme="minorHAnsi" w:eastAsiaTheme="minorEastAsia" w:hAnsiTheme="minorHAnsi" w:cstheme="minorBidi"/>
          <w:noProof/>
          <w:sz w:val="22"/>
          <w:szCs w:val="22"/>
          <w:lang w:eastAsia="en-CA"/>
        </w:rPr>
      </w:pPr>
      <w:hyperlink w:anchor="_Toc90811891" w:history="1">
        <w:r w:rsidR="001873B6" w:rsidRPr="00370B67">
          <w:rPr>
            <w:rStyle w:val="Hyperlink"/>
            <w:noProof/>
          </w:rPr>
          <w:t>3.3.2 The Convolutional Neural Network Forecaster (CNN)</w:t>
        </w:r>
        <w:r w:rsidR="001873B6">
          <w:rPr>
            <w:noProof/>
            <w:webHidden/>
          </w:rPr>
          <w:tab/>
        </w:r>
        <w:r w:rsidR="001873B6">
          <w:rPr>
            <w:noProof/>
            <w:webHidden/>
          </w:rPr>
          <w:fldChar w:fldCharType="begin"/>
        </w:r>
        <w:r w:rsidR="001873B6">
          <w:rPr>
            <w:noProof/>
            <w:webHidden/>
          </w:rPr>
          <w:instrText xml:space="preserve"> PAGEREF _Toc90811891 \h </w:instrText>
        </w:r>
        <w:r w:rsidR="001873B6">
          <w:rPr>
            <w:noProof/>
            <w:webHidden/>
          </w:rPr>
        </w:r>
        <w:r w:rsidR="001873B6">
          <w:rPr>
            <w:noProof/>
            <w:webHidden/>
          </w:rPr>
          <w:fldChar w:fldCharType="separate"/>
        </w:r>
        <w:r w:rsidR="001873B6">
          <w:rPr>
            <w:noProof/>
            <w:webHidden/>
          </w:rPr>
          <w:t>2</w:t>
        </w:r>
        <w:r w:rsidR="001873B6">
          <w:rPr>
            <w:noProof/>
            <w:webHidden/>
          </w:rPr>
          <w:fldChar w:fldCharType="end"/>
        </w:r>
      </w:hyperlink>
    </w:p>
    <w:p w14:paraId="40DD72E5" w14:textId="685F7342" w:rsidR="001873B6" w:rsidRDefault="00C03480">
      <w:pPr>
        <w:pStyle w:val="TOC2"/>
        <w:tabs>
          <w:tab w:val="right" w:leader="dot" w:pos="8630"/>
        </w:tabs>
        <w:rPr>
          <w:rFonts w:asciiTheme="minorHAnsi" w:eastAsiaTheme="minorEastAsia" w:hAnsiTheme="minorHAnsi" w:cstheme="minorBidi"/>
          <w:noProof/>
          <w:sz w:val="22"/>
          <w:szCs w:val="22"/>
          <w:lang w:eastAsia="en-CA"/>
        </w:rPr>
      </w:pPr>
      <w:hyperlink w:anchor="_Toc90811892" w:history="1">
        <w:r w:rsidR="001873B6" w:rsidRPr="00370B67">
          <w:rPr>
            <w:rStyle w:val="Hyperlink"/>
            <w:noProof/>
          </w:rPr>
          <w:t>3.4 Method Analysis</w:t>
        </w:r>
        <w:r w:rsidR="001873B6">
          <w:rPr>
            <w:noProof/>
            <w:webHidden/>
          </w:rPr>
          <w:tab/>
        </w:r>
        <w:r w:rsidR="001873B6">
          <w:rPr>
            <w:noProof/>
            <w:webHidden/>
          </w:rPr>
          <w:fldChar w:fldCharType="begin"/>
        </w:r>
        <w:r w:rsidR="001873B6">
          <w:rPr>
            <w:noProof/>
            <w:webHidden/>
          </w:rPr>
          <w:instrText xml:space="preserve"> PAGEREF _Toc90811892 \h </w:instrText>
        </w:r>
        <w:r w:rsidR="001873B6">
          <w:rPr>
            <w:noProof/>
            <w:webHidden/>
          </w:rPr>
        </w:r>
        <w:r w:rsidR="001873B6">
          <w:rPr>
            <w:noProof/>
            <w:webHidden/>
          </w:rPr>
          <w:fldChar w:fldCharType="separate"/>
        </w:r>
        <w:r w:rsidR="001873B6">
          <w:rPr>
            <w:noProof/>
            <w:webHidden/>
          </w:rPr>
          <w:t>2</w:t>
        </w:r>
        <w:r w:rsidR="001873B6">
          <w:rPr>
            <w:noProof/>
            <w:webHidden/>
          </w:rPr>
          <w:fldChar w:fldCharType="end"/>
        </w:r>
      </w:hyperlink>
    </w:p>
    <w:p w14:paraId="0A8DA4C5" w14:textId="0F03C1AC" w:rsidR="001873B6" w:rsidRDefault="00C03480">
      <w:pPr>
        <w:pStyle w:val="TOC2"/>
        <w:tabs>
          <w:tab w:val="right" w:leader="dot" w:pos="8630"/>
        </w:tabs>
        <w:rPr>
          <w:rFonts w:asciiTheme="minorHAnsi" w:eastAsiaTheme="minorEastAsia" w:hAnsiTheme="minorHAnsi" w:cstheme="minorBidi"/>
          <w:noProof/>
          <w:sz w:val="22"/>
          <w:szCs w:val="22"/>
          <w:lang w:eastAsia="en-CA"/>
        </w:rPr>
      </w:pPr>
      <w:hyperlink w:anchor="_Toc90811893" w:history="1">
        <w:r w:rsidR="001873B6" w:rsidRPr="00370B67">
          <w:rPr>
            <w:rStyle w:val="Hyperlink"/>
            <w:noProof/>
          </w:rPr>
          <w:t>3.5 The Performance of Forecasters on the Toronto Dataset</w:t>
        </w:r>
        <w:r w:rsidR="001873B6">
          <w:rPr>
            <w:noProof/>
            <w:webHidden/>
          </w:rPr>
          <w:tab/>
        </w:r>
        <w:r w:rsidR="001873B6">
          <w:rPr>
            <w:noProof/>
            <w:webHidden/>
          </w:rPr>
          <w:fldChar w:fldCharType="begin"/>
        </w:r>
        <w:r w:rsidR="001873B6">
          <w:rPr>
            <w:noProof/>
            <w:webHidden/>
          </w:rPr>
          <w:instrText xml:space="preserve"> PAGEREF _Toc90811893 \h </w:instrText>
        </w:r>
        <w:r w:rsidR="001873B6">
          <w:rPr>
            <w:noProof/>
            <w:webHidden/>
          </w:rPr>
        </w:r>
        <w:r w:rsidR="001873B6">
          <w:rPr>
            <w:noProof/>
            <w:webHidden/>
          </w:rPr>
          <w:fldChar w:fldCharType="separate"/>
        </w:r>
        <w:r w:rsidR="001873B6">
          <w:rPr>
            <w:noProof/>
            <w:webHidden/>
          </w:rPr>
          <w:t>2</w:t>
        </w:r>
        <w:r w:rsidR="001873B6">
          <w:rPr>
            <w:noProof/>
            <w:webHidden/>
          </w:rPr>
          <w:fldChar w:fldCharType="end"/>
        </w:r>
      </w:hyperlink>
    </w:p>
    <w:p w14:paraId="76F6CA6B" w14:textId="3DADC03C" w:rsidR="001873B6" w:rsidRDefault="00C03480">
      <w:pPr>
        <w:pStyle w:val="TOC3"/>
        <w:tabs>
          <w:tab w:val="right" w:leader="dot" w:pos="8630"/>
        </w:tabs>
        <w:rPr>
          <w:rFonts w:asciiTheme="minorHAnsi" w:eastAsiaTheme="minorEastAsia" w:hAnsiTheme="minorHAnsi" w:cstheme="minorBidi"/>
          <w:noProof/>
          <w:sz w:val="22"/>
          <w:szCs w:val="22"/>
          <w:lang w:eastAsia="en-CA"/>
        </w:rPr>
      </w:pPr>
      <w:hyperlink w:anchor="_Toc90811894" w:history="1">
        <w:r w:rsidR="001873B6" w:rsidRPr="00370B67">
          <w:rPr>
            <w:rStyle w:val="Hyperlink"/>
            <w:noProof/>
          </w:rPr>
          <w:t>3.5.1 Discussion of the Toronto Dataset's Overall Performance</w:t>
        </w:r>
        <w:r w:rsidR="001873B6">
          <w:rPr>
            <w:noProof/>
            <w:webHidden/>
          </w:rPr>
          <w:tab/>
        </w:r>
        <w:r w:rsidR="001873B6">
          <w:rPr>
            <w:noProof/>
            <w:webHidden/>
          </w:rPr>
          <w:fldChar w:fldCharType="begin"/>
        </w:r>
        <w:r w:rsidR="001873B6">
          <w:rPr>
            <w:noProof/>
            <w:webHidden/>
          </w:rPr>
          <w:instrText xml:space="preserve"> PAGEREF _Toc90811894 \h </w:instrText>
        </w:r>
        <w:r w:rsidR="001873B6">
          <w:rPr>
            <w:noProof/>
            <w:webHidden/>
          </w:rPr>
        </w:r>
        <w:r w:rsidR="001873B6">
          <w:rPr>
            <w:noProof/>
            <w:webHidden/>
          </w:rPr>
          <w:fldChar w:fldCharType="separate"/>
        </w:r>
        <w:r w:rsidR="001873B6">
          <w:rPr>
            <w:noProof/>
            <w:webHidden/>
          </w:rPr>
          <w:t>2</w:t>
        </w:r>
        <w:r w:rsidR="001873B6">
          <w:rPr>
            <w:noProof/>
            <w:webHidden/>
          </w:rPr>
          <w:fldChar w:fldCharType="end"/>
        </w:r>
      </w:hyperlink>
    </w:p>
    <w:p w14:paraId="74C05531" w14:textId="2632627B" w:rsidR="001873B6" w:rsidRDefault="00C03480">
      <w:pPr>
        <w:pStyle w:val="TOC2"/>
        <w:tabs>
          <w:tab w:val="right" w:leader="dot" w:pos="8630"/>
        </w:tabs>
        <w:rPr>
          <w:rFonts w:asciiTheme="minorHAnsi" w:eastAsiaTheme="minorEastAsia" w:hAnsiTheme="minorHAnsi" w:cstheme="minorBidi"/>
          <w:noProof/>
          <w:sz w:val="22"/>
          <w:szCs w:val="22"/>
          <w:lang w:eastAsia="en-CA"/>
        </w:rPr>
      </w:pPr>
      <w:hyperlink w:anchor="_Toc90811895" w:history="1">
        <w:r w:rsidR="001873B6" w:rsidRPr="00370B67">
          <w:rPr>
            <w:rStyle w:val="Hyperlink"/>
            <w:noProof/>
          </w:rPr>
          <w:t>3.6 The Performance of Forecasters on the Ottawa Dataset</w:t>
        </w:r>
        <w:r w:rsidR="001873B6">
          <w:rPr>
            <w:noProof/>
            <w:webHidden/>
          </w:rPr>
          <w:tab/>
        </w:r>
        <w:r w:rsidR="001873B6">
          <w:rPr>
            <w:noProof/>
            <w:webHidden/>
          </w:rPr>
          <w:fldChar w:fldCharType="begin"/>
        </w:r>
        <w:r w:rsidR="001873B6">
          <w:rPr>
            <w:noProof/>
            <w:webHidden/>
          </w:rPr>
          <w:instrText xml:space="preserve"> PAGEREF _Toc90811895 \h </w:instrText>
        </w:r>
        <w:r w:rsidR="001873B6">
          <w:rPr>
            <w:noProof/>
            <w:webHidden/>
          </w:rPr>
        </w:r>
        <w:r w:rsidR="001873B6">
          <w:rPr>
            <w:noProof/>
            <w:webHidden/>
          </w:rPr>
          <w:fldChar w:fldCharType="separate"/>
        </w:r>
        <w:r w:rsidR="001873B6">
          <w:rPr>
            <w:noProof/>
            <w:webHidden/>
          </w:rPr>
          <w:t>2</w:t>
        </w:r>
        <w:r w:rsidR="001873B6">
          <w:rPr>
            <w:noProof/>
            <w:webHidden/>
          </w:rPr>
          <w:fldChar w:fldCharType="end"/>
        </w:r>
      </w:hyperlink>
    </w:p>
    <w:p w14:paraId="11912F6A" w14:textId="65793E7C" w:rsidR="001873B6" w:rsidRDefault="00C03480">
      <w:pPr>
        <w:pStyle w:val="TOC3"/>
        <w:tabs>
          <w:tab w:val="right" w:leader="dot" w:pos="8630"/>
        </w:tabs>
        <w:rPr>
          <w:rFonts w:asciiTheme="minorHAnsi" w:eastAsiaTheme="minorEastAsia" w:hAnsiTheme="minorHAnsi" w:cstheme="minorBidi"/>
          <w:noProof/>
          <w:sz w:val="22"/>
          <w:szCs w:val="22"/>
          <w:lang w:eastAsia="en-CA"/>
        </w:rPr>
      </w:pPr>
      <w:hyperlink w:anchor="_Toc90811896" w:history="1">
        <w:r w:rsidR="001873B6" w:rsidRPr="00370B67">
          <w:rPr>
            <w:rStyle w:val="Hyperlink"/>
            <w:noProof/>
          </w:rPr>
          <w:t>3.6.1 Discussion of the Ottawa Dataset's Overall Performance</w:t>
        </w:r>
        <w:r w:rsidR="001873B6">
          <w:rPr>
            <w:noProof/>
            <w:webHidden/>
          </w:rPr>
          <w:tab/>
        </w:r>
        <w:r w:rsidR="001873B6">
          <w:rPr>
            <w:noProof/>
            <w:webHidden/>
          </w:rPr>
          <w:fldChar w:fldCharType="begin"/>
        </w:r>
        <w:r w:rsidR="001873B6">
          <w:rPr>
            <w:noProof/>
            <w:webHidden/>
          </w:rPr>
          <w:instrText xml:space="preserve"> PAGEREF _Toc90811896 \h </w:instrText>
        </w:r>
        <w:r w:rsidR="001873B6">
          <w:rPr>
            <w:noProof/>
            <w:webHidden/>
          </w:rPr>
        </w:r>
        <w:r w:rsidR="001873B6">
          <w:rPr>
            <w:noProof/>
            <w:webHidden/>
          </w:rPr>
          <w:fldChar w:fldCharType="separate"/>
        </w:r>
        <w:r w:rsidR="001873B6">
          <w:rPr>
            <w:noProof/>
            <w:webHidden/>
          </w:rPr>
          <w:t>2</w:t>
        </w:r>
        <w:r w:rsidR="001873B6">
          <w:rPr>
            <w:noProof/>
            <w:webHidden/>
          </w:rPr>
          <w:fldChar w:fldCharType="end"/>
        </w:r>
      </w:hyperlink>
    </w:p>
    <w:p w14:paraId="09D4BDAB" w14:textId="110238D9" w:rsidR="001873B6" w:rsidRDefault="00C03480">
      <w:pPr>
        <w:pStyle w:val="TOC2"/>
        <w:tabs>
          <w:tab w:val="right" w:leader="dot" w:pos="8630"/>
        </w:tabs>
        <w:rPr>
          <w:rFonts w:asciiTheme="minorHAnsi" w:eastAsiaTheme="minorEastAsia" w:hAnsiTheme="minorHAnsi" w:cstheme="minorBidi"/>
          <w:noProof/>
          <w:sz w:val="22"/>
          <w:szCs w:val="22"/>
          <w:lang w:eastAsia="en-CA"/>
        </w:rPr>
      </w:pPr>
      <w:hyperlink w:anchor="_Toc90811897" w:history="1">
        <w:r w:rsidR="001873B6" w:rsidRPr="00370B67">
          <w:rPr>
            <w:rStyle w:val="Hyperlink"/>
            <w:noProof/>
          </w:rPr>
          <w:t>3.7 The Performance of Forecasters on the Saint John Dataset</w:t>
        </w:r>
        <w:r w:rsidR="001873B6">
          <w:rPr>
            <w:noProof/>
            <w:webHidden/>
          </w:rPr>
          <w:tab/>
        </w:r>
        <w:r w:rsidR="001873B6">
          <w:rPr>
            <w:noProof/>
            <w:webHidden/>
          </w:rPr>
          <w:fldChar w:fldCharType="begin"/>
        </w:r>
        <w:r w:rsidR="001873B6">
          <w:rPr>
            <w:noProof/>
            <w:webHidden/>
          </w:rPr>
          <w:instrText xml:space="preserve"> PAGEREF _Toc90811897 \h </w:instrText>
        </w:r>
        <w:r w:rsidR="001873B6">
          <w:rPr>
            <w:noProof/>
            <w:webHidden/>
          </w:rPr>
        </w:r>
        <w:r w:rsidR="001873B6">
          <w:rPr>
            <w:noProof/>
            <w:webHidden/>
          </w:rPr>
          <w:fldChar w:fldCharType="separate"/>
        </w:r>
        <w:r w:rsidR="001873B6">
          <w:rPr>
            <w:noProof/>
            <w:webHidden/>
          </w:rPr>
          <w:t>2</w:t>
        </w:r>
        <w:r w:rsidR="001873B6">
          <w:rPr>
            <w:noProof/>
            <w:webHidden/>
          </w:rPr>
          <w:fldChar w:fldCharType="end"/>
        </w:r>
      </w:hyperlink>
    </w:p>
    <w:p w14:paraId="417CF986" w14:textId="766D7E0F" w:rsidR="001873B6" w:rsidRDefault="00C03480">
      <w:pPr>
        <w:pStyle w:val="TOC3"/>
        <w:tabs>
          <w:tab w:val="right" w:leader="dot" w:pos="8630"/>
        </w:tabs>
        <w:rPr>
          <w:rFonts w:asciiTheme="minorHAnsi" w:eastAsiaTheme="minorEastAsia" w:hAnsiTheme="minorHAnsi" w:cstheme="minorBidi"/>
          <w:noProof/>
          <w:sz w:val="22"/>
          <w:szCs w:val="22"/>
          <w:lang w:eastAsia="en-CA"/>
        </w:rPr>
      </w:pPr>
      <w:hyperlink w:anchor="_Toc90811898" w:history="1">
        <w:r w:rsidR="001873B6" w:rsidRPr="00370B67">
          <w:rPr>
            <w:rStyle w:val="Hyperlink"/>
            <w:noProof/>
          </w:rPr>
          <w:t>3.7.1 Discussion of the Saint John Dataset's Overall Performance</w:t>
        </w:r>
        <w:r w:rsidR="001873B6">
          <w:rPr>
            <w:noProof/>
            <w:webHidden/>
          </w:rPr>
          <w:tab/>
        </w:r>
        <w:r w:rsidR="001873B6">
          <w:rPr>
            <w:noProof/>
            <w:webHidden/>
          </w:rPr>
          <w:fldChar w:fldCharType="begin"/>
        </w:r>
        <w:r w:rsidR="001873B6">
          <w:rPr>
            <w:noProof/>
            <w:webHidden/>
          </w:rPr>
          <w:instrText xml:space="preserve"> PAGEREF _Toc90811898 \h </w:instrText>
        </w:r>
        <w:r w:rsidR="001873B6">
          <w:rPr>
            <w:noProof/>
            <w:webHidden/>
          </w:rPr>
        </w:r>
        <w:r w:rsidR="001873B6">
          <w:rPr>
            <w:noProof/>
            <w:webHidden/>
          </w:rPr>
          <w:fldChar w:fldCharType="separate"/>
        </w:r>
        <w:r w:rsidR="001873B6">
          <w:rPr>
            <w:noProof/>
            <w:webHidden/>
          </w:rPr>
          <w:t>2</w:t>
        </w:r>
        <w:r w:rsidR="001873B6">
          <w:rPr>
            <w:noProof/>
            <w:webHidden/>
          </w:rPr>
          <w:fldChar w:fldCharType="end"/>
        </w:r>
      </w:hyperlink>
    </w:p>
    <w:p w14:paraId="727D708E" w14:textId="0563FC4D" w:rsidR="001873B6" w:rsidRDefault="00C03480">
      <w:pPr>
        <w:pStyle w:val="TOC2"/>
        <w:tabs>
          <w:tab w:val="right" w:leader="dot" w:pos="8630"/>
        </w:tabs>
        <w:rPr>
          <w:rFonts w:asciiTheme="minorHAnsi" w:eastAsiaTheme="minorEastAsia" w:hAnsiTheme="minorHAnsi" w:cstheme="minorBidi"/>
          <w:noProof/>
          <w:sz w:val="22"/>
          <w:szCs w:val="22"/>
          <w:lang w:eastAsia="en-CA"/>
        </w:rPr>
      </w:pPr>
      <w:hyperlink w:anchor="_Toc90811899" w:history="1">
        <w:r w:rsidR="001873B6" w:rsidRPr="00370B67">
          <w:rPr>
            <w:rStyle w:val="Hyperlink"/>
            <w:noProof/>
          </w:rPr>
          <w:t>3.8 Conclusion</w:t>
        </w:r>
        <w:r w:rsidR="001873B6">
          <w:rPr>
            <w:noProof/>
            <w:webHidden/>
          </w:rPr>
          <w:tab/>
        </w:r>
        <w:r w:rsidR="001873B6">
          <w:rPr>
            <w:noProof/>
            <w:webHidden/>
          </w:rPr>
          <w:fldChar w:fldCharType="begin"/>
        </w:r>
        <w:r w:rsidR="001873B6">
          <w:rPr>
            <w:noProof/>
            <w:webHidden/>
          </w:rPr>
          <w:instrText xml:space="preserve"> PAGEREF _Toc90811899 \h </w:instrText>
        </w:r>
        <w:r w:rsidR="001873B6">
          <w:rPr>
            <w:noProof/>
            <w:webHidden/>
          </w:rPr>
        </w:r>
        <w:r w:rsidR="001873B6">
          <w:rPr>
            <w:noProof/>
            <w:webHidden/>
          </w:rPr>
          <w:fldChar w:fldCharType="separate"/>
        </w:r>
        <w:r w:rsidR="001873B6">
          <w:rPr>
            <w:noProof/>
            <w:webHidden/>
          </w:rPr>
          <w:t>2</w:t>
        </w:r>
        <w:r w:rsidR="001873B6">
          <w:rPr>
            <w:noProof/>
            <w:webHidden/>
          </w:rPr>
          <w:fldChar w:fldCharType="end"/>
        </w:r>
      </w:hyperlink>
    </w:p>
    <w:p w14:paraId="5153E07C" w14:textId="1BAF7C27" w:rsidR="001873B6" w:rsidRDefault="00C03480">
      <w:pPr>
        <w:pStyle w:val="TOC1"/>
        <w:rPr>
          <w:rFonts w:asciiTheme="minorHAnsi" w:eastAsiaTheme="minorEastAsia" w:hAnsiTheme="minorHAnsi" w:cstheme="minorBidi"/>
          <w:noProof/>
          <w:sz w:val="22"/>
          <w:szCs w:val="22"/>
          <w:lang w:eastAsia="en-CA"/>
        </w:rPr>
      </w:pPr>
      <w:hyperlink w:anchor="_Toc90811900" w:history="1">
        <w:r w:rsidR="001873B6" w:rsidRPr="00370B67">
          <w:rPr>
            <w:rStyle w:val="Hyperlink"/>
            <w:noProof/>
          </w:rPr>
          <w:t>4 Comprehensive Evaluation of Our Forecasters' Performance</w:t>
        </w:r>
        <w:r w:rsidR="001873B6">
          <w:rPr>
            <w:noProof/>
            <w:webHidden/>
          </w:rPr>
          <w:tab/>
        </w:r>
        <w:r w:rsidR="001873B6">
          <w:rPr>
            <w:noProof/>
            <w:webHidden/>
          </w:rPr>
          <w:fldChar w:fldCharType="begin"/>
        </w:r>
        <w:r w:rsidR="001873B6">
          <w:rPr>
            <w:noProof/>
            <w:webHidden/>
          </w:rPr>
          <w:instrText xml:space="preserve"> PAGEREF _Toc90811900 \h </w:instrText>
        </w:r>
        <w:r w:rsidR="001873B6">
          <w:rPr>
            <w:noProof/>
            <w:webHidden/>
          </w:rPr>
        </w:r>
        <w:r w:rsidR="001873B6">
          <w:rPr>
            <w:noProof/>
            <w:webHidden/>
          </w:rPr>
          <w:fldChar w:fldCharType="separate"/>
        </w:r>
        <w:r w:rsidR="001873B6">
          <w:rPr>
            <w:noProof/>
            <w:webHidden/>
          </w:rPr>
          <w:t>2</w:t>
        </w:r>
        <w:r w:rsidR="001873B6">
          <w:rPr>
            <w:noProof/>
            <w:webHidden/>
          </w:rPr>
          <w:fldChar w:fldCharType="end"/>
        </w:r>
      </w:hyperlink>
    </w:p>
    <w:p w14:paraId="19D7DA47" w14:textId="011A83A5" w:rsidR="001873B6" w:rsidRDefault="00C03480">
      <w:pPr>
        <w:pStyle w:val="TOC2"/>
        <w:tabs>
          <w:tab w:val="right" w:leader="dot" w:pos="8630"/>
        </w:tabs>
        <w:rPr>
          <w:rFonts w:asciiTheme="minorHAnsi" w:eastAsiaTheme="minorEastAsia" w:hAnsiTheme="minorHAnsi" w:cstheme="minorBidi"/>
          <w:noProof/>
          <w:sz w:val="22"/>
          <w:szCs w:val="22"/>
          <w:lang w:eastAsia="en-CA"/>
        </w:rPr>
      </w:pPr>
      <w:hyperlink w:anchor="_Toc90811901" w:history="1">
        <w:r w:rsidR="001873B6" w:rsidRPr="00370B67">
          <w:rPr>
            <w:rStyle w:val="Hyperlink"/>
            <w:noProof/>
          </w:rPr>
          <w:t>4.1 The Toronto Dataset</w:t>
        </w:r>
        <w:r w:rsidR="001873B6">
          <w:rPr>
            <w:noProof/>
            <w:webHidden/>
          </w:rPr>
          <w:tab/>
        </w:r>
        <w:r w:rsidR="001873B6">
          <w:rPr>
            <w:noProof/>
            <w:webHidden/>
          </w:rPr>
          <w:fldChar w:fldCharType="begin"/>
        </w:r>
        <w:r w:rsidR="001873B6">
          <w:rPr>
            <w:noProof/>
            <w:webHidden/>
          </w:rPr>
          <w:instrText xml:space="preserve"> PAGEREF _Toc90811901 \h </w:instrText>
        </w:r>
        <w:r w:rsidR="001873B6">
          <w:rPr>
            <w:noProof/>
            <w:webHidden/>
          </w:rPr>
        </w:r>
        <w:r w:rsidR="001873B6">
          <w:rPr>
            <w:noProof/>
            <w:webHidden/>
          </w:rPr>
          <w:fldChar w:fldCharType="separate"/>
        </w:r>
        <w:r w:rsidR="001873B6">
          <w:rPr>
            <w:noProof/>
            <w:webHidden/>
          </w:rPr>
          <w:t>2</w:t>
        </w:r>
        <w:r w:rsidR="001873B6">
          <w:rPr>
            <w:noProof/>
            <w:webHidden/>
          </w:rPr>
          <w:fldChar w:fldCharType="end"/>
        </w:r>
      </w:hyperlink>
    </w:p>
    <w:p w14:paraId="08DD987C" w14:textId="30A54E7D" w:rsidR="001873B6" w:rsidRDefault="00C03480">
      <w:pPr>
        <w:pStyle w:val="TOC3"/>
        <w:tabs>
          <w:tab w:val="right" w:leader="dot" w:pos="8630"/>
        </w:tabs>
        <w:rPr>
          <w:rFonts w:asciiTheme="minorHAnsi" w:eastAsiaTheme="minorEastAsia" w:hAnsiTheme="minorHAnsi" w:cstheme="minorBidi"/>
          <w:noProof/>
          <w:sz w:val="22"/>
          <w:szCs w:val="22"/>
          <w:lang w:eastAsia="en-CA"/>
        </w:rPr>
      </w:pPr>
      <w:hyperlink w:anchor="_Toc90811902" w:history="1">
        <w:r w:rsidR="001873B6" w:rsidRPr="00370B67">
          <w:rPr>
            <w:rStyle w:val="Hyperlink"/>
            <w:noProof/>
          </w:rPr>
          <w:t>4.1.1 The Hourly Performance</w:t>
        </w:r>
        <w:r w:rsidR="001873B6">
          <w:rPr>
            <w:noProof/>
            <w:webHidden/>
          </w:rPr>
          <w:tab/>
        </w:r>
        <w:r w:rsidR="001873B6">
          <w:rPr>
            <w:noProof/>
            <w:webHidden/>
          </w:rPr>
          <w:fldChar w:fldCharType="begin"/>
        </w:r>
        <w:r w:rsidR="001873B6">
          <w:rPr>
            <w:noProof/>
            <w:webHidden/>
          </w:rPr>
          <w:instrText xml:space="preserve"> PAGEREF _Toc90811902 \h </w:instrText>
        </w:r>
        <w:r w:rsidR="001873B6">
          <w:rPr>
            <w:noProof/>
            <w:webHidden/>
          </w:rPr>
        </w:r>
        <w:r w:rsidR="001873B6">
          <w:rPr>
            <w:noProof/>
            <w:webHidden/>
          </w:rPr>
          <w:fldChar w:fldCharType="separate"/>
        </w:r>
        <w:r w:rsidR="001873B6">
          <w:rPr>
            <w:noProof/>
            <w:webHidden/>
          </w:rPr>
          <w:t>2</w:t>
        </w:r>
        <w:r w:rsidR="001873B6">
          <w:rPr>
            <w:noProof/>
            <w:webHidden/>
          </w:rPr>
          <w:fldChar w:fldCharType="end"/>
        </w:r>
      </w:hyperlink>
    </w:p>
    <w:p w14:paraId="382F737C" w14:textId="130B1390" w:rsidR="001873B6" w:rsidRDefault="00C03480">
      <w:pPr>
        <w:pStyle w:val="TOC3"/>
        <w:tabs>
          <w:tab w:val="right" w:leader="dot" w:pos="8630"/>
        </w:tabs>
        <w:rPr>
          <w:rFonts w:asciiTheme="minorHAnsi" w:eastAsiaTheme="minorEastAsia" w:hAnsiTheme="minorHAnsi" w:cstheme="minorBidi"/>
          <w:noProof/>
          <w:sz w:val="22"/>
          <w:szCs w:val="22"/>
          <w:lang w:eastAsia="en-CA"/>
        </w:rPr>
      </w:pPr>
      <w:hyperlink w:anchor="_Toc90811903" w:history="1">
        <w:r w:rsidR="001873B6" w:rsidRPr="00370B67">
          <w:rPr>
            <w:rStyle w:val="Hyperlink"/>
            <w:noProof/>
          </w:rPr>
          <w:t>4.1.2 The Daily Performance</w:t>
        </w:r>
        <w:r w:rsidR="001873B6">
          <w:rPr>
            <w:noProof/>
            <w:webHidden/>
          </w:rPr>
          <w:tab/>
        </w:r>
        <w:r w:rsidR="001873B6">
          <w:rPr>
            <w:noProof/>
            <w:webHidden/>
          </w:rPr>
          <w:fldChar w:fldCharType="begin"/>
        </w:r>
        <w:r w:rsidR="001873B6">
          <w:rPr>
            <w:noProof/>
            <w:webHidden/>
          </w:rPr>
          <w:instrText xml:space="preserve"> PAGEREF _Toc90811903 \h </w:instrText>
        </w:r>
        <w:r w:rsidR="001873B6">
          <w:rPr>
            <w:noProof/>
            <w:webHidden/>
          </w:rPr>
        </w:r>
        <w:r w:rsidR="001873B6">
          <w:rPr>
            <w:noProof/>
            <w:webHidden/>
          </w:rPr>
          <w:fldChar w:fldCharType="separate"/>
        </w:r>
        <w:r w:rsidR="001873B6">
          <w:rPr>
            <w:noProof/>
            <w:webHidden/>
          </w:rPr>
          <w:t>2</w:t>
        </w:r>
        <w:r w:rsidR="001873B6">
          <w:rPr>
            <w:noProof/>
            <w:webHidden/>
          </w:rPr>
          <w:fldChar w:fldCharType="end"/>
        </w:r>
      </w:hyperlink>
    </w:p>
    <w:p w14:paraId="0F6E3CDC" w14:textId="5EA7A19A" w:rsidR="001873B6" w:rsidRDefault="00C03480">
      <w:pPr>
        <w:pStyle w:val="TOC3"/>
        <w:tabs>
          <w:tab w:val="right" w:leader="dot" w:pos="8630"/>
        </w:tabs>
        <w:rPr>
          <w:rFonts w:asciiTheme="minorHAnsi" w:eastAsiaTheme="minorEastAsia" w:hAnsiTheme="minorHAnsi" w:cstheme="minorBidi"/>
          <w:noProof/>
          <w:sz w:val="22"/>
          <w:szCs w:val="22"/>
          <w:lang w:eastAsia="en-CA"/>
        </w:rPr>
      </w:pPr>
      <w:hyperlink w:anchor="_Toc90811904" w:history="1">
        <w:r w:rsidR="001873B6" w:rsidRPr="00370B67">
          <w:rPr>
            <w:rStyle w:val="Hyperlink"/>
            <w:noProof/>
          </w:rPr>
          <w:t>4.1.4 Performance During the Seasons</w:t>
        </w:r>
        <w:r w:rsidR="001873B6">
          <w:rPr>
            <w:noProof/>
            <w:webHidden/>
          </w:rPr>
          <w:tab/>
        </w:r>
        <w:r w:rsidR="001873B6">
          <w:rPr>
            <w:noProof/>
            <w:webHidden/>
          </w:rPr>
          <w:fldChar w:fldCharType="begin"/>
        </w:r>
        <w:r w:rsidR="001873B6">
          <w:rPr>
            <w:noProof/>
            <w:webHidden/>
          </w:rPr>
          <w:instrText xml:space="preserve"> PAGEREF _Toc90811904 \h </w:instrText>
        </w:r>
        <w:r w:rsidR="001873B6">
          <w:rPr>
            <w:noProof/>
            <w:webHidden/>
          </w:rPr>
        </w:r>
        <w:r w:rsidR="001873B6">
          <w:rPr>
            <w:noProof/>
            <w:webHidden/>
          </w:rPr>
          <w:fldChar w:fldCharType="separate"/>
        </w:r>
        <w:r w:rsidR="001873B6">
          <w:rPr>
            <w:noProof/>
            <w:webHidden/>
          </w:rPr>
          <w:t>2</w:t>
        </w:r>
        <w:r w:rsidR="001873B6">
          <w:rPr>
            <w:noProof/>
            <w:webHidden/>
          </w:rPr>
          <w:fldChar w:fldCharType="end"/>
        </w:r>
      </w:hyperlink>
    </w:p>
    <w:p w14:paraId="13216B1D" w14:textId="7E4539AC" w:rsidR="001873B6" w:rsidRDefault="00C03480">
      <w:pPr>
        <w:pStyle w:val="TOC3"/>
        <w:tabs>
          <w:tab w:val="right" w:leader="dot" w:pos="8630"/>
        </w:tabs>
        <w:rPr>
          <w:rFonts w:asciiTheme="minorHAnsi" w:eastAsiaTheme="minorEastAsia" w:hAnsiTheme="minorHAnsi" w:cstheme="minorBidi"/>
          <w:noProof/>
          <w:sz w:val="22"/>
          <w:szCs w:val="22"/>
          <w:lang w:eastAsia="en-CA"/>
        </w:rPr>
      </w:pPr>
      <w:hyperlink w:anchor="_Toc90811905" w:history="1">
        <w:r w:rsidR="001873B6" w:rsidRPr="00370B67">
          <w:rPr>
            <w:rStyle w:val="Hyperlink"/>
            <w:noProof/>
          </w:rPr>
          <w:t>4.1.5 Comprehensive Analysis Discussion</w:t>
        </w:r>
        <w:r w:rsidR="001873B6">
          <w:rPr>
            <w:noProof/>
            <w:webHidden/>
          </w:rPr>
          <w:tab/>
        </w:r>
        <w:r w:rsidR="001873B6">
          <w:rPr>
            <w:noProof/>
            <w:webHidden/>
          </w:rPr>
          <w:fldChar w:fldCharType="begin"/>
        </w:r>
        <w:r w:rsidR="001873B6">
          <w:rPr>
            <w:noProof/>
            <w:webHidden/>
          </w:rPr>
          <w:instrText xml:space="preserve"> PAGEREF _Toc90811905 \h </w:instrText>
        </w:r>
        <w:r w:rsidR="001873B6">
          <w:rPr>
            <w:noProof/>
            <w:webHidden/>
          </w:rPr>
        </w:r>
        <w:r w:rsidR="001873B6">
          <w:rPr>
            <w:noProof/>
            <w:webHidden/>
          </w:rPr>
          <w:fldChar w:fldCharType="separate"/>
        </w:r>
        <w:r w:rsidR="001873B6">
          <w:rPr>
            <w:noProof/>
            <w:webHidden/>
          </w:rPr>
          <w:t>2</w:t>
        </w:r>
        <w:r w:rsidR="001873B6">
          <w:rPr>
            <w:noProof/>
            <w:webHidden/>
          </w:rPr>
          <w:fldChar w:fldCharType="end"/>
        </w:r>
      </w:hyperlink>
    </w:p>
    <w:p w14:paraId="0416EAF1" w14:textId="7ED96EA6" w:rsidR="001873B6" w:rsidRDefault="00C03480">
      <w:pPr>
        <w:pStyle w:val="TOC2"/>
        <w:tabs>
          <w:tab w:val="right" w:leader="dot" w:pos="8630"/>
        </w:tabs>
        <w:rPr>
          <w:rFonts w:asciiTheme="minorHAnsi" w:eastAsiaTheme="minorEastAsia" w:hAnsiTheme="minorHAnsi" w:cstheme="minorBidi"/>
          <w:noProof/>
          <w:sz w:val="22"/>
          <w:szCs w:val="22"/>
          <w:lang w:eastAsia="en-CA"/>
        </w:rPr>
      </w:pPr>
      <w:hyperlink w:anchor="_Toc90811906" w:history="1">
        <w:r w:rsidR="001873B6" w:rsidRPr="00370B67">
          <w:rPr>
            <w:rStyle w:val="Hyperlink"/>
            <w:noProof/>
          </w:rPr>
          <w:t>4.2 The Ottawa Dataset</w:t>
        </w:r>
        <w:r w:rsidR="001873B6">
          <w:rPr>
            <w:noProof/>
            <w:webHidden/>
          </w:rPr>
          <w:tab/>
        </w:r>
        <w:r w:rsidR="001873B6">
          <w:rPr>
            <w:noProof/>
            <w:webHidden/>
          </w:rPr>
          <w:fldChar w:fldCharType="begin"/>
        </w:r>
        <w:r w:rsidR="001873B6">
          <w:rPr>
            <w:noProof/>
            <w:webHidden/>
          </w:rPr>
          <w:instrText xml:space="preserve"> PAGEREF _Toc90811906 \h </w:instrText>
        </w:r>
        <w:r w:rsidR="001873B6">
          <w:rPr>
            <w:noProof/>
            <w:webHidden/>
          </w:rPr>
        </w:r>
        <w:r w:rsidR="001873B6">
          <w:rPr>
            <w:noProof/>
            <w:webHidden/>
          </w:rPr>
          <w:fldChar w:fldCharType="separate"/>
        </w:r>
        <w:r w:rsidR="001873B6">
          <w:rPr>
            <w:noProof/>
            <w:webHidden/>
          </w:rPr>
          <w:t>2</w:t>
        </w:r>
        <w:r w:rsidR="001873B6">
          <w:rPr>
            <w:noProof/>
            <w:webHidden/>
          </w:rPr>
          <w:fldChar w:fldCharType="end"/>
        </w:r>
      </w:hyperlink>
    </w:p>
    <w:p w14:paraId="7E3FC3E3" w14:textId="46BFBA2E" w:rsidR="001873B6" w:rsidRDefault="00C03480">
      <w:pPr>
        <w:pStyle w:val="TOC3"/>
        <w:tabs>
          <w:tab w:val="right" w:leader="dot" w:pos="8630"/>
        </w:tabs>
        <w:rPr>
          <w:rFonts w:asciiTheme="minorHAnsi" w:eastAsiaTheme="minorEastAsia" w:hAnsiTheme="minorHAnsi" w:cstheme="minorBidi"/>
          <w:noProof/>
          <w:sz w:val="22"/>
          <w:szCs w:val="22"/>
          <w:lang w:eastAsia="en-CA"/>
        </w:rPr>
      </w:pPr>
      <w:hyperlink w:anchor="_Toc90811907" w:history="1">
        <w:r w:rsidR="001873B6" w:rsidRPr="00370B67">
          <w:rPr>
            <w:rStyle w:val="Hyperlink"/>
            <w:noProof/>
          </w:rPr>
          <w:t>4.2.1 The Hourly Performance</w:t>
        </w:r>
        <w:r w:rsidR="001873B6">
          <w:rPr>
            <w:noProof/>
            <w:webHidden/>
          </w:rPr>
          <w:tab/>
        </w:r>
        <w:r w:rsidR="001873B6">
          <w:rPr>
            <w:noProof/>
            <w:webHidden/>
          </w:rPr>
          <w:fldChar w:fldCharType="begin"/>
        </w:r>
        <w:r w:rsidR="001873B6">
          <w:rPr>
            <w:noProof/>
            <w:webHidden/>
          </w:rPr>
          <w:instrText xml:space="preserve"> PAGEREF _Toc90811907 \h </w:instrText>
        </w:r>
        <w:r w:rsidR="001873B6">
          <w:rPr>
            <w:noProof/>
            <w:webHidden/>
          </w:rPr>
        </w:r>
        <w:r w:rsidR="001873B6">
          <w:rPr>
            <w:noProof/>
            <w:webHidden/>
          </w:rPr>
          <w:fldChar w:fldCharType="separate"/>
        </w:r>
        <w:r w:rsidR="001873B6">
          <w:rPr>
            <w:noProof/>
            <w:webHidden/>
          </w:rPr>
          <w:t>2</w:t>
        </w:r>
        <w:r w:rsidR="001873B6">
          <w:rPr>
            <w:noProof/>
            <w:webHidden/>
          </w:rPr>
          <w:fldChar w:fldCharType="end"/>
        </w:r>
      </w:hyperlink>
    </w:p>
    <w:p w14:paraId="6F4ADF56" w14:textId="3DEA0811" w:rsidR="001873B6" w:rsidRDefault="00C03480">
      <w:pPr>
        <w:pStyle w:val="TOC3"/>
        <w:tabs>
          <w:tab w:val="right" w:leader="dot" w:pos="8630"/>
        </w:tabs>
        <w:rPr>
          <w:rFonts w:asciiTheme="minorHAnsi" w:eastAsiaTheme="minorEastAsia" w:hAnsiTheme="minorHAnsi" w:cstheme="minorBidi"/>
          <w:noProof/>
          <w:sz w:val="22"/>
          <w:szCs w:val="22"/>
          <w:lang w:eastAsia="en-CA"/>
        </w:rPr>
      </w:pPr>
      <w:hyperlink w:anchor="_Toc90811908" w:history="1">
        <w:r w:rsidR="001873B6" w:rsidRPr="00370B67">
          <w:rPr>
            <w:rStyle w:val="Hyperlink"/>
            <w:noProof/>
          </w:rPr>
          <w:t>4.2.2 The Daily Performance</w:t>
        </w:r>
        <w:r w:rsidR="001873B6">
          <w:rPr>
            <w:noProof/>
            <w:webHidden/>
          </w:rPr>
          <w:tab/>
        </w:r>
        <w:r w:rsidR="001873B6">
          <w:rPr>
            <w:noProof/>
            <w:webHidden/>
          </w:rPr>
          <w:fldChar w:fldCharType="begin"/>
        </w:r>
        <w:r w:rsidR="001873B6">
          <w:rPr>
            <w:noProof/>
            <w:webHidden/>
          </w:rPr>
          <w:instrText xml:space="preserve"> PAGEREF _Toc90811908 \h </w:instrText>
        </w:r>
        <w:r w:rsidR="001873B6">
          <w:rPr>
            <w:noProof/>
            <w:webHidden/>
          </w:rPr>
        </w:r>
        <w:r w:rsidR="001873B6">
          <w:rPr>
            <w:noProof/>
            <w:webHidden/>
          </w:rPr>
          <w:fldChar w:fldCharType="separate"/>
        </w:r>
        <w:r w:rsidR="001873B6">
          <w:rPr>
            <w:noProof/>
            <w:webHidden/>
          </w:rPr>
          <w:t>2</w:t>
        </w:r>
        <w:r w:rsidR="001873B6">
          <w:rPr>
            <w:noProof/>
            <w:webHidden/>
          </w:rPr>
          <w:fldChar w:fldCharType="end"/>
        </w:r>
      </w:hyperlink>
    </w:p>
    <w:p w14:paraId="2666DA75" w14:textId="17156E3F" w:rsidR="001873B6" w:rsidRDefault="00C03480">
      <w:pPr>
        <w:pStyle w:val="TOC3"/>
        <w:tabs>
          <w:tab w:val="right" w:leader="dot" w:pos="8630"/>
        </w:tabs>
        <w:rPr>
          <w:rFonts w:asciiTheme="minorHAnsi" w:eastAsiaTheme="minorEastAsia" w:hAnsiTheme="minorHAnsi" w:cstheme="minorBidi"/>
          <w:noProof/>
          <w:sz w:val="22"/>
          <w:szCs w:val="22"/>
          <w:lang w:eastAsia="en-CA"/>
        </w:rPr>
      </w:pPr>
      <w:hyperlink w:anchor="_Toc90811909" w:history="1">
        <w:r w:rsidR="001873B6" w:rsidRPr="00370B67">
          <w:rPr>
            <w:rStyle w:val="Hyperlink"/>
            <w:noProof/>
          </w:rPr>
          <w:t>4.2.3 The Monthly Performance</w:t>
        </w:r>
        <w:r w:rsidR="001873B6">
          <w:rPr>
            <w:noProof/>
            <w:webHidden/>
          </w:rPr>
          <w:tab/>
        </w:r>
        <w:r w:rsidR="001873B6">
          <w:rPr>
            <w:noProof/>
            <w:webHidden/>
          </w:rPr>
          <w:fldChar w:fldCharType="begin"/>
        </w:r>
        <w:r w:rsidR="001873B6">
          <w:rPr>
            <w:noProof/>
            <w:webHidden/>
          </w:rPr>
          <w:instrText xml:space="preserve"> PAGEREF _Toc90811909 \h </w:instrText>
        </w:r>
        <w:r w:rsidR="001873B6">
          <w:rPr>
            <w:noProof/>
            <w:webHidden/>
          </w:rPr>
        </w:r>
        <w:r w:rsidR="001873B6">
          <w:rPr>
            <w:noProof/>
            <w:webHidden/>
          </w:rPr>
          <w:fldChar w:fldCharType="separate"/>
        </w:r>
        <w:r w:rsidR="001873B6">
          <w:rPr>
            <w:noProof/>
            <w:webHidden/>
          </w:rPr>
          <w:t>2</w:t>
        </w:r>
        <w:r w:rsidR="001873B6">
          <w:rPr>
            <w:noProof/>
            <w:webHidden/>
          </w:rPr>
          <w:fldChar w:fldCharType="end"/>
        </w:r>
      </w:hyperlink>
    </w:p>
    <w:p w14:paraId="52D789DA" w14:textId="41479F48" w:rsidR="001873B6" w:rsidRDefault="00C03480">
      <w:pPr>
        <w:pStyle w:val="TOC3"/>
        <w:tabs>
          <w:tab w:val="right" w:leader="dot" w:pos="8630"/>
        </w:tabs>
        <w:rPr>
          <w:rFonts w:asciiTheme="minorHAnsi" w:eastAsiaTheme="minorEastAsia" w:hAnsiTheme="minorHAnsi" w:cstheme="minorBidi"/>
          <w:noProof/>
          <w:sz w:val="22"/>
          <w:szCs w:val="22"/>
          <w:lang w:eastAsia="en-CA"/>
        </w:rPr>
      </w:pPr>
      <w:hyperlink w:anchor="_Toc90811910" w:history="1">
        <w:r w:rsidR="001873B6" w:rsidRPr="00370B67">
          <w:rPr>
            <w:rStyle w:val="Hyperlink"/>
            <w:noProof/>
          </w:rPr>
          <w:t>4.2.4 Performance During the Seasons</w:t>
        </w:r>
        <w:r w:rsidR="001873B6">
          <w:rPr>
            <w:noProof/>
            <w:webHidden/>
          </w:rPr>
          <w:tab/>
        </w:r>
        <w:r w:rsidR="001873B6">
          <w:rPr>
            <w:noProof/>
            <w:webHidden/>
          </w:rPr>
          <w:fldChar w:fldCharType="begin"/>
        </w:r>
        <w:r w:rsidR="001873B6">
          <w:rPr>
            <w:noProof/>
            <w:webHidden/>
          </w:rPr>
          <w:instrText xml:space="preserve"> PAGEREF _Toc90811910 \h </w:instrText>
        </w:r>
        <w:r w:rsidR="001873B6">
          <w:rPr>
            <w:noProof/>
            <w:webHidden/>
          </w:rPr>
        </w:r>
        <w:r w:rsidR="001873B6">
          <w:rPr>
            <w:noProof/>
            <w:webHidden/>
          </w:rPr>
          <w:fldChar w:fldCharType="separate"/>
        </w:r>
        <w:r w:rsidR="001873B6">
          <w:rPr>
            <w:noProof/>
            <w:webHidden/>
          </w:rPr>
          <w:t>2</w:t>
        </w:r>
        <w:r w:rsidR="001873B6">
          <w:rPr>
            <w:noProof/>
            <w:webHidden/>
          </w:rPr>
          <w:fldChar w:fldCharType="end"/>
        </w:r>
      </w:hyperlink>
    </w:p>
    <w:p w14:paraId="31D057BF" w14:textId="38ED470D" w:rsidR="001873B6" w:rsidRDefault="00C03480">
      <w:pPr>
        <w:pStyle w:val="TOC3"/>
        <w:tabs>
          <w:tab w:val="right" w:leader="dot" w:pos="8630"/>
        </w:tabs>
        <w:rPr>
          <w:rFonts w:asciiTheme="minorHAnsi" w:eastAsiaTheme="minorEastAsia" w:hAnsiTheme="minorHAnsi" w:cstheme="minorBidi"/>
          <w:noProof/>
          <w:sz w:val="22"/>
          <w:szCs w:val="22"/>
          <w:lang w:eastAsia="en-CA"/>
        </w:rPr>
      </w:pPr>
      <w:hyperlink w:anchor="_Toc90811911" w:history="1">
        <w:r w:rsidR="001873B6" w:rsidRPr="00370B67">
          <w:rPr>
            <w:rStyle w:val="Hyperlink"/>
            <w:noProof/>
          </w:rPr>
          <w:t>4.2.5 Comprehensive Analysis Discussion</w:t>
        </w:r>
        <w:r w:rsidR="001873B6">
          <w:rPr>
            <w:noProof/>
            <w:webHidden/>
          </w:rPr>
          <w:tab/>
        </w:r>
        <w:r w:rsidR="001873B6">
          <w:rPr>
            <w:noProof/>
            <w:webHidden/>
          </w:rPr>
          <w:fldChar w:fldCharType="begin"/>
        </w:r>
        <w:r w:rsidR="001873B6">
          <w:rPr>
            <w:noProof/>
            <w:webHidden/>
          </w:rPr>
          <w:instrText xml:space="preserve"> PAGEREF _Toc90811911 \h </w:instrText>
        </w:r>
        <w:r w:rsidR="001873B6">
          <w:rPr>
            <w:noProof/>
            <w:webHidden/>
          </w:rPr>
        </w:r>
        <w:r w:rsidR="001873B6">
          <w:rPr>
            <w:noProof/>
            <w:webHidden/>
          </w:rPr>
          <w:fldChar w:fldCharType="separate"/>
        </w:r>
        <w:r w:rsidR="001873B6">
          <w:rPr>
            <w:noProof/>
            <w:webHidden/>
          </w:rPr>
          <w:t>2</w:t>
        </w:r>
        <w:r w:rsidR="001873B6">
          <w:rPr>
            <w:noProof/>
            <w:webHidden/>
          </w:rPr>
          <w:fldChar w:fldCharType="end"/>
        </w:r>
      </w:hyperlink>
    </w:p>
    <w:p w14:paraId="20C31547" w14:textId="768E6E81" w:rsidR="001873B6" w:rsidRDefault="00C03480">
      <w:pPr>
        <w:pStyle w:val="TOC2"/>
        <w:tabs>
          <w:tab w:val="right" w:leader="dot" w:pos="8630"/>
        </w:tabs>
        <w:rPr>
          <w:rFonts w:asciiTheme="minorHAnsi" w:eastAsiaTheme="minorEastAsia" w:hAnsiTheme="minorHAnsi" w:cstheme="minorBidi"/>
          <w:noProof/>
          <w:sz w:val="22"/>
          <w:szCs w:val="22"/>
          <w:lang w:eastAsia="en-CA"/>
        </w:rPr>
      </w:pPr>
      <w:hyperlink w:anchor="_Toc90811912" w:history="1">
        <w:r w:rsidR="001873B6" w:rsidRPr="00370B67">
          <w:rPr>
            <w:rStyle w:val="Hyperlink"/>
            <w:noProof/>
          </w:rPr>
          <w:t>4.3 The Saint John Dataset</w:t>
        </w:r>
        <w:r w:rsidR="001873B6">
          <w:rPr>
            <w:noProof/>
            <w:webHidden/>
          </w:rPr>
          <w:tab/>
        </w:r>
        <w:r w:rsidR="001873B6">
          <w:rPr>
            <w:noProof/>
            <w:webHidden/>
          </w:rPr>
          <w:fldChar w:fldCharType="begin"/>
        </w:r>
        <w:r w:rsidR="001873B6">
          <w:rPr>
            <w:noProof/>
            <w:webHidden/>
          </w:rPr>
          <w:instrText xml:space="preserve"> PAGEREF _Toc90811912 \h </w:instrText>
        </w:r>
        <w:r w:rsidR="001873B6">
          <w:rPr>
            <w:noProof/>
            <w:webHidden/>
          </w:rPr>
        </w:r>
        <w:r w:rsidR="001873B6">
          <w:rPr>
            <w:noProof/>
            <w:webHidden/>
          </w:rPr>
          <w:fldChar w:fldCharType="separate"/>
        </w:r>
        <w:r w:rsidR="001873B6">
          <w:rPr>
            <w:noProof/>
            <w:webHidden/>
          </w:rPr>
          <w:t>2</w:t>
        </w:r>
        <w:r w:rsidR="001873B6">
          <w:rPr>
            <w:noProof/>
            <w:webHidden/>
          </w:rPr>
          <w:fldChar w:fldCharType="end"/>
        </w:r>
      </w:hyperlink>
    </w:p>
    <w:p w14:paraId="771404EE" w14:textId="1051810C" w:rsidR="001873B6" w:rsidRDefault="00C03480">
      <w:pPr>
        <w:pStyle w:val="TOC3"/>
        <w:tabs>
          <w:tab w:val="right" w:leader="dot" w:pos="8630"/>
        </w:tabs>
        <w:rPr>
          <w:rFonts w:asciiTheme="minorHAnsi" w:eastAsiaTheme="minorEastAsia" w:hAnsiTheme="minorHAnsi" w:cstheme="minorBidi"/>
          <w:noProof/>
          <w:sz w:val="22"/>
          <w:szCs w:val="22"/>
          <w:lang w:eastAsia="en-CA"/>
        </w:rPr>
      </w:pPr>
      <w:hyperlink w:anchor="_Toc90811913" w:history="1">
        <w:r w:rsidR="001873B6" w:rsidRPr="00370B67">
          <w:rPr>
            <w:rStyle w:val="Hyperlink"/>
            <w:noProof/>
          </w:rPr>
          <w:t>4.3.1 The Hourly Performance</w:t>
        </w:r>
        <w:r w:rsidR="001873B6">
          <w:rPr>
            <w:noProof/>
            <w:webHidden/>
          </w:rPr>
          <w:tab/>
        </w:r>
        <w:r w:rsidR="001873B6">
          <w:rPr>
            <w:noProof/>
            <w:webHidden/>
          </w:rPr>
          <w:fldChar w:fldCharType="begin"/>
        </w:r>
        <w:r w:rsidR="001873B6">
          <w:rPr>
            <w:noProof/>
            <w:webHidden/>
          </w:rPr>
          <w:instrText xml:space="preserve"> PAGEREF _Toc90811913 \h </w:instrText>
        </w:r>
        <w:r w:rsidR="001873B6">
          <w:rPr>
            <w:noProof/>
            <w:webHidden/>
          </w:rPr>
        </w:r>
        <w:r w:rsidR="001873B6">
          <w:rPr>
            <w:noProof/>
            <w:webHidden/>
          </w:rPr>
          <w:fldChar w:fldCharType="separate"/>
        </w:r>
        <w:r w:rsidR="001873B6">
          <w:rPr>
            <w:noProof/>
            <w:webHidden/>
          </w:rPr>
          <w:t>2</w:t>
        </w:r>
        <w:r w:rsidR="001873B6">
          <w:rPr>
            <w:noProof/>
            <w:webHidden/>
          </w:rPr>
          <w:fldChar w:fldCharType="end"/>
        </w:r>
      </w:hyperlink>
    </w:p>
    <w:p w14:paraId="560E0AE2" w14:textId="4FDA02AF" w:rsidR="001873B6" w:rsidRDefault="00C03480">
      <w:pPr>
        <w:pStyle w:val="TOC3"/>
        <w:tabs>
          <w:tab w:val="right" w:leader="dot" w:pos="8630"/>
        </w:tabs>
        <w:rPr>
          <w:rFonts w:asciiTheme="minorHAnsi" w:eastAsiaTheme="minorEastAsia" w:hAnsiTheme="minorHAnsi" w:cstheme="minorBidi"/>
          <w:noProof/>
          <w:sz w:val="22"/>
          <w:szCs w:val="22"/>
          <w:lang w:eastAsia="en-CA"/>
        </w:rPr>
      </w:pPr>
      <w:hyperlink w:anchor="_Toc90811914" w:history="1">
        <w:r w:rsidR="001873B6" w:rsidRPr="00370B67">
          <w:rPr>
            <w:rStyle w:val="Hyperlink"/>
            <w:noProof/>
          </w:rPr>
          <w:t>4.3.2 The Daily Performance</w:t>
        </w:r>
        <w:r w:rsidR="001873B6">
          <w:rPr>
            <w:noProof/>
            <w:webHidden/>
          </w:rPr>
          <w:tab/>
        </w:r>
        <w:r w:rsidR="001873B6">
          <w:rPr>
            <w:noProof/>
            <w:webHidden/>
          </w:rPr>
          <w:fldChar w:fldCharType="begin"/>
        </w:r>
        <w:r w:rsidR="001873B6">
          <w:rPr>
            <w:noProof/>
            <w:webHidden/>
          </w:rPr>
          <w:instrText xml:space="preserve"> PAGEREF _Toc90811914 \h </w:instrText>
        </w:r>
        <w:r w:rsidR="001873B6">
          <w:rPr>
            <w:noProof/>
            <w:webHidden/>
          </w:rPr>
        </w:r>
        <w:r w:rsidR="001873B6">
          <w:rPr>
            <w:noProof/>
            <w:webHidden/>
          </w:rPr>
          <w:fldChar w:fldCharType="separate"/>
        </w:r>
        <w:r w:rsidR="001873B6">
          <w:rPr>
            <w:noProof/>
            <w:webHidden/>
          </w:rPr>
          <w:t>2</w:t>
        </w:r>
        <w:r w:rsidR="001873B6">
          <w:rPr>
            <w:noProof/>
            <w:webHidden/>
          </w:rPr>
          <w:fldChar w:fldCharType="end"/>
        </w:r>
      </w:hyperlink>
    </w:p>
    <w:p w14:paraId="73C453A5" w14:textId="68BD8D91" w:rsidR="001873B6" w:rsidRDefault="00C03480">
      <w:pPr>
        <w:pStyle w:val="TOC3"/>
        <w:tabs>
          <w:tab w:val="right" w:leader="dot" w:pos="8630"/>
        </w:tabs>
        <w:rPr>
          <w:rFonts w:asciiTheme="minorHAnsi" w:eastAsiaTheme="minorEastAsia" w:hAnsiTheme="minorHAnsi" w:cstheme="minorBidi"/>
          <w:noProof/>
          <w:sz w:val="22"/>
          <w:szCs w:val="22"/>
          <w:lang w:eastAsia="en-CA"/>
        </w:rPr>
      </w:pPr>
      <w:hyperlink w:anchor="_Toc90811915" w:history="1">
        <w:r w:rsidR="001873B6" w:rsidRPr="00370B67">
          <w:rPr>
            <w:rStyle w:val="Hyperlink"/>
            <w:noProof/>
          </w:rPr>
          <w:t>4.3.3 The Monthly Performance</w:t>
        </w:r>
        <w:r w:rsidR="001873B6">
          <w:rPr>
            <w:noProof/>
            <w:webHidden/>
          </w:rPr>
          <w:tab/>
        </w:r>
        <w:r w:rsidR="001873B6">
          <w:rPr>
            <w:noProof/>
            <w:webHidden/>
          </w:rPr>
          <w:fldChar w:fldCharType="begin"/>
        </w:r>
        <w:r w:rsidR="001873B6">
          <w:rPr>
            <w:noProof/>
            <w:webHidden/>
          </w:rPr>
          <w:instrText xml:space="preserve"> PAGEREF _Toc90811915 \h </w:instrText>
        </w:r>
        <w:r w:rsidR="001873B6">
          <w:rPr>
            <w:noProof/>
            <w:webHidden/>
          </w:rPr>
        </w:r>
        <w:r w:rsidR="001873B6">
          <w:rPr>
            <w:noProof/>
            <w:webHidden/>
          </w:rPr>
          <w:fldChar w:fldCharType="separate"/>
        </w:r>
        <w:r w:rsidR="001873B6">
          <w:rPr>
            <w:noProof/>
            <w:webHidden/>
          </w:rPr>
          <w:t>2</w:t>
        </w:r>
        <w:r w:rsidR="001873B6">
          <w:rPr>
            <w:noProof/>
            <w:webHidden/>
          </w:rPr>
          <w:fldChar w:fldCharType="end"/>
        </w:r>
      </w:hyperlink>
    </w:p>
    <w:p w14:paraId="4DC9CF16" w14:textId="7B60FDEE" w:rsidR="001873B6" w:rsidRDefault="00C03480">
      <w:pPr>
        <w:pStyle w:val="TOC3"/>
        <w:tabs>
          <w:tab w:val="right" w:leader="dot" w:pos="8630"/>
        </w:tabs>
        <w:rPr>
          <w:rFonts w:asciiTheme="minorHAnsi" w:eastAsiaTheme="minorEastAsia" w:hAnsiTheme="minorHAnsi" w:cstheme="minorBidi"/>
          <w:noProof/>
          <w:sz w:val="22"/>
          <w:szCs w:val="22"/>
          <w:lang w:eastAsia="en-CA"/>
        </w:rPr>
      </w:pPr>
      <w:hyperlink w:anchor="_Toc90811916" w:history="1">
        <w:r w:rsidR="001873B6" w:rsidRPr="00370B67">
          <w:rPr>
            <w:rStyle w:val="Hyperlink"/>
            <w:noProof/>
          </w:rPr>
          <w:t>4.3.4 Performance During the Seasons</w:t>
        </w:r>
        <w:r w:rsidR="001873B6">
          <w:rPr>
            <w:noProof/>
            <w:webHidden/>
          </w:rPr>
          <w:tab/>
        </w:r>
        <w:r w:rsidR="001873B6">
          <w:rPr>
            <w:noProof/>
            <w:webHidden/>
          </w:rPr>
          <w:fldChar w:fldCharType="begin"/>
        </w:r>
        <w:r w:rsidR="001873B6">
          <w:rPr>
            <w:noProof/>
            <w:webHidden/>
          </w:rPr>
          <w:instrText xml:space="preserve"> PAGEREF _Toc90811916 \h </w:instrText>
        </w:r>
        <w:r w:rsidR="001873B6">
          <w:rPr>
            <w:noProof/>
            <w:webHidden/>
          </w:rPr>
        </w:r>
        <w:r w:rsidR="001873B6">
          <w:rPr>
            <w:noProof/>
            <w:webHidden/>
          </w:rPr>
          <w:fldChar w:fldCharType="separate"/>
        </w:r>
        <w:r w:rsidR="001873B6">
          <w:rPr>
            <w:noProof/>
            <w:webHidden/>
          </w:rPr>
          <w:t>2</w:t>
        </w:r>
        <w:r w:rsidR="001873B6">
          <w:rPr>
            <w:noProof/>
            <w:webHidden/>
          </w:rPr>
          <w:fldChar w:fldCharType="end"/>
        </w:r>
      </w:hyperlink>
    </w:p>
    <w:p w14:paraId="521A596E" w14:textId="70DA7FB1" w:rsidR="001873B6" w:rsidRDefault="00C03480">
      <w:pPr>
        <w:pStyle w:val="TOC3"/>
        <w:tabs>
          <w:tab w:val="right" w:leader="dot" w:pos="8630"/>
        </w:tabs>
        <w:rPr>
          <w:rFonts w:asciiTheme="minorHAnsi" w:eastAsiaTheme="minorEastAsia" w:hAnsiTheme="minorHAnsi" w:cstheme="minorBidi"/>
          <w:noProof/>
          <w:sz w:val="22"/>
          <w:szCs w:val="22"/>
          <w:lang w:eastAsia="en-CA"/>
        </w:rPr>
      </w:pPr>
      <w:hyperlink w:anchor="_Toc90811917" w:history="1">
        <w:r w:rsidR="001873B6" w:rsidRPr="00370B67">
          <w:rPr>
            <w:rStyle w:val="Hyperlink"/>
            <w:noProof/>
          </w:rPr>
          <w:t>4.3.5 Comprehensive Analysis Discussion</w:t>
        </w:r>
        <w:r w:rsidR="001873B6">
          <w:rPr>
            <w:noProof/>
            <w:webHidden/>
          </w:rPr>
          <w:tab/>
        </w:r>
        <w:r w:rsidR="001873B6">
          <w:rPr>
            <w:noProof/>
            <w:webHidden/>
          </w:rPr>
          <w:fldChar w:fldCharType="begin"/>
        </w:r>
        <w:r w:rsidR="001873B6">
          <w:rPr>
            <w:noProof/>
            <w:webHidden/>
          </w:rPr>
          <w:instrText xml:space="preserve"> PAGEREF _Toc90811917 \h </w:instrText>
        </w:r>
        <w:r w:rsidR="001873B6">
          <w:rPr>
            <w:noProof/>
            <w:webHidden/>
          </w:rPr>
        </w:r>
        <w:r w:rsidR="001873B6">
          <w:rPr>
            <w:noProof/>
            <w:webHidden/>
          </w:rPr>
          <w:fldChar w:fldCharType="separate"/>
        </w:r>
        <w:r w:rsidR="001873B6">
          <w:rPr>
            <w:noProof/>
            <w:webHidden/>
          </w:rPr>
          <w:t>2</w:t>
        </w:r>
        <w:r w:rsidR="001873B6">
          <w:rPr>
            <w:noProof/>
            <w:webHidden/>
          </w:rPr>
          <w:fldChar w:fldCharType="end"/>
        </w:r>
      </w:hyperlink>
    </w:p>
    <w:p w14:paraId="57E5B404" w14:textId="036B6322" w:rsidR="001873B6" w:rsidRDefault="00C03480">
      <w:pPr>
        <w:pStyle w:val="TOC1"/>
        <w:rPr>
          <w:rFonts w:asciiTheme="minorHAnsi" w:eastAsiaTheme="minorEastAsia" w:hAnsiTheme="minorHAnsi" w:cstheme="minorBidi"/>
          <w:noProof/>
          <w:sz w:val="22"/>
          <w:szCs w:val="22"/>
          <w:lang w:eastAsia="en-CA"/>
        </w:rPr>
      </w:pPr>
      <w:hyperlink w:anchor="_Toc90811918" w:history="1">
        <w:r w:rsidR="001873B6" w:rsidRPr="00370B67">
          <w:rPr>
            <w:rStyle w:val="Hyperlink"/>
            <w:noProof/>
          </w:rPr>
          <w:t>5 Conclusion</w:t>
        </w:r>
        <w:r w:rsidR="001873B6">
          <w:rPr>
            <w:noProof/>
            <w:webHidden/>
          </w:rPr>
          <w:tab/>
        </w:r>
        <w:r w:rsidR="001873B6">
          <w:rPr>
            <w:noProof/>
            <w:webHidden/>
          </w:rPr>
          <w:fldChar w:fldCharType="begin"/>
        </w:r>
        <w:r w:rsidR="001873B6">
          <w:rPr>
            <w:noProof/>
            <w:webHidden/>
          </w:rPr>
          <w:instrText xml:space="preserve"> PAGEREF _Toc90811918 \h </w:instrText>
        </w:r>
        <w:r w:rsidR="001873B6">
          <w:rPr>
            <w:noProof/>
            <w:webHidden/>
          </w:rPr>
        </w:r>
        <w:r w:rsidR="001873B6">
          <w:rPr>
            <w:noProof/>
            <w:webHidden/>
          </w:rPr>
          <w:fldChar w:fldCharType="separate"/>
        </w:r>
        <w:r w:rsidR="001873B6">
          <w:rPr>
            <w:noProof/>
            <w:webHidden/>
          </w:rPr>
          <w:t>2</w:t>
        </w:r>
        <w:r w:rsidR="001873B6">
          <w:rPr>
            <w:noProof/>
            <w:webHidden/>
          </w:rPr>
          <w:fldChar w:fldCharType="end"/>
        </w:r>
      </w:hyperlink>
    </w:p>
    <w:p w14:paraId="2237DC3D" w14:textId="6935B04C" w:rsidR="001873B6" w:rsidRDefault="00C03480">
      <w:pPr>
        <w:pStyle w:val="TOC2"/>
        <w:tabs>
          <w:tab w:val="right" w:leader="dot" w:pos="8630"/>
        </w:tabs>
        <w:rPr>
          <w:rFonts w:asciiTheme="minorHAnsi" w:eastAsiaTheme="minorEastAsia" w:hAnsiTheme="minorHAnsi" w:cstheme="minorBidi"/>
          <w:noProof/>
          <w:sz w:val="22"/>
          <w:szCs w:val="22"/>
          <w:lang w:eastAsia="en-CA"/>
        </w:rPr>
      </w:pPr>
      <w:hyperlink w:anchor="_Toc90811919" w:history="1">
        <w:r w:rsidR="001873B6" w:rsidRPr="00370B67">
          <w:rPr>
            <w:rStyle w:val="Hyperlink"/>
            <w:noProof/>
          </w:rPr>
          <w:t>5.1 Summary</w:t>
        </w:r>
        <w:r w:rsidR="001873B6">
          <w:rPr>
            <w:noProof/>
            <w:webHidden/>
          </w:rPr>
          <w:tab/>
        </w:r>
        <w:r w:rsidR="001873B6">
          <w:rPr>
            <w:noProof/>
            <w:webHidden/>
          </w:rPr>
          <w:fldChar w:fldCharType="begin"/>
        </w:r>
        <w:r w:rsidR="001873B6">
          <w:rPr>
            <w:noProof/>
            <w:webHidden/>
          </w:rPr>
          <w:instrText xml:space="preserve"> PAGEREF _Toc90811919 \h </w:instrText>
        </w:r>
        <w:r w:rsidR="001873B6">
          <w:rPr>
            <w:noProof/>
            <w:webHidden/>
          </w:rPr>
        </w:r>
        <w:r w:rsidR="001873B6">
          <w:rPr>
            <w:noProof/>
            <w:webHidden/>
          </w:rPr>
          <w:fldChar w:fldCharType="separate"/>
        </w:r>
        <w:r w:rsidR="001873B6">
          <w:rPr>
            <w:noProof/>
            <w:webHidden/>
          </w:rPr>
          <w:t>2</w:t>
        </w:r>
        <w:r w:rsidR="001873B6">
          <w:rPr>
            <w:noProof/>
            <w:webHidden/>
          </w:rPr>
          <w:fldChar w:fldCharType="end"/>
        </w:r>
      </w:hyperlink>
    </w:p>
    <w:p w14:paraId="5408E162" w14:textId="1DE59A5A" w:rsidR="001873B6" w:rsidRDefault="00C03480">
      <w:pPr>
        <w:pStyle w:val="TOC2"/>
        <w:tabs>
          <w:tab w:val="right" w:leader="dot" w:pos="8630"/>
        </w:tabs>
        <w:rPr>
          <w:rFonts w:asciiTheme="minorHAnsi" w:eastAsiaTheme="minorEastAsia" w:hAnsiTheme="minorHAnsi" w:cstheme="minorBidi"/>
          <w:noProof/>
          <w:sz w:val="22"/>
          <w:szCs w:val="22"/>
          <w:lang w:eastAsia="en-CA"/>
        </w:rPr>
      </w:pPr>
      <w:hyperlink w:anchor="_Toc90811920" w:history="1">
        <w:r w:rsidR="001873B6" w:rsidRPr="00370B67">
          <w:rPr>
            <w:rStyle w:val="Hyperlink"/>
            <w:noProof/>
          </w:rPr>
          <w:t>5.2 Contributions</w:t>
        </w:r>
        <w:r w:rsidR="001873B6">
          <w:rPr>
            <w:noProof/>
            <w:webHidden/>
          </w:rPr>
          <w:tab/>
        </w:r>
        <w:r w:rsidR="001873B6">
          <w:rPr>
            <w:noProof/>
            <w:webHidden/>
          </w:rPr>
          <w:fldChar w:fldCharType="begin"/>
        </w:r>
        <w:r w:rsidR="001873B6">
          <w:rPr>
            <w:noProof/>
            <w:webHidden/>
          </w:rPr>
          <w:instrText xml:space="preserve"> PAGEREF _Toc90811920 \h </w:instrText>
        </w:r>
        <w:r w:rsidR="001873B6">
          <w:rPr>
            <w:noProof/>
            <w:webHidden/>
          </w:rPr>
        </w:r>
        <w:r w:rsidR="001873B6">
          <w:rPr>
            <w:noProof/>
            <w:webHidden/>
          </w:rPr>
          <w:fldChar w:fldCharType="separate"/>
        </w:r>
        <w:r w:rsidR="001873B6">
          <w:rPr>
            <w:noProof/>
            <w:webHidden/>
          </w:rPr>
          <w:t>2</w:t>
        </w:r>
        <w:r w:rsidR="001873B6">
          <w:rPr>
            <w:noProof/>
            <w:webHidden/>
          </w:rPr>
          <w:fldChar w:fldCharType="end"/>
        </w:r>
      </w:hyperlink>
    </w:p>
    <w:p w14:paraId="73BB428B" w14:textId="3ABCCBFD" w:rsidR="001873B6" w:rsidRDefault="00C03480">
      <w:pPr>
        <w:pStyle w:val="TOC2"/>
        <w:tabs>
          <w:tab w:val="right" w:leader="dot" w:pos="8630"/>
        </w:tabs>
        <w:rPr>
          <w:rFonts w:asciiTheme="minorHAnsi" w:eastAsiaTheme="minorEastAsia" w:hAnsiTheme="minorHAnsi" w:cstheme="minorBidi"/>
          <w:noProof/>
          <w:sz w:val="22"/>
          <w:szCs w:val="22"/>
          <w:lang w:eastAsia="en-CA"/>
        </w:rPr>
      </w:pPr>
      <w:hyperlink w:anchor="_Toc90811921" w:history="1">
        <w:r w:rsidR="001873B6" w:rsidRPr="00370B67">
          <w:rPr>
            <w:rStyle w:val="Hyperlink"/>
            <w:noProof/>
          </w:rPr>
          <w:t>5.3 Future Work</w:t>
        </w:r>
        <w:r w:rsidR="001873B6">
          <w:rPr>
            <w:noProof/>
            <w:webHidden/>
          </w:rPr>
          <w:tab/>
        </w:r>
        <w:r w:rsidR="001873B6">
          <w:rPr>
            <w:noProof/>
            <w:webHidden/>
          </w:rPr>
          <w:fldChar w:fldCharType="begin"/>
        </w:r>
        <w:r w:rsidR="001873B6">
          <w:rPr>
            <w:noProof/>
            <w:webHidden/>
          </w:rPr>
          <w:instrText xml:space="preserve"> PAGEREF _Toc90811921 \h </w:instrText>
        </w:r>
        <w:r w:rsidR="001873B6">
          <w:rPr>
            <w:noProof/>
            <w:webHidden/>
          </w:rPr>
        </w:r>
        <w:r w:rsidR="001873B6">
          <w:rPr>
            <w:noProof/>
            <w:webHidden/>
          </w:rPr>
          <w:fldChar w:fldCharType="separate"/>
        </w:r>
        <w:r w:rsidR="001873B6">
          <w:rPr>
            <w:noProof/>
            <w:webHidden/>
          </w:rPr>
          <w:t>2</w:t>
        </w:r>
        <w:r w:rsidR="001873B6">
          <w:rPr>
            <w:noProof/>
            <w:webHidden/>
          </w:rPr>
          <w:fldChar w:fldCharType="end"/>
        </w:r>
      </w:hyperlink>
    </w:p>
    <w:p w14:paraId="71F4B572" w14:textId="7C8C9B90" w:rsidR="001873B6" w:rsidRDefault="00C03480">
      <w:pPr>
        <w:pStyle w:val="TOC1"/>
        <w:rPr>
          <w:rFonts w:asciiTheme="minorHAnsi" w:eastAsiaTheme="minorEastAsia" w:hAnsiTheme="minorHAnsi" w:cstheme="minorBidi"/>
          <w:noProof/>
          <w:sz w:val="22"/>
          <w:szCs w:val="22"/>
          <w:lang w:eastAsia="en-CA"/>
        </w:rPr>
      </w:pPr>
      <w:hyperlink w:anchor="_Toc90811922" w:history="1">
        <w:r w:rsidR="001873B6" w:rsidRPr="00370B67">
          <w:rPr>
            <w:rStyle w:val="Hyperlink"/>
            <w:noProof/>
          </w:rPr>
          <w:t>Bibliography</w:t>
        </w:r>
        <w:r w:rsidR="001873B6">
          <w:rPr>
            <w:noProof/>
            <w:webHidden/>
          </w:rPr>
          <w:tab/>
        </w:r>
        <w:r w:rsidR="001873B6">
          <w:rPr>
            <w:noProof/>
            <w:webHidden/>
          </w:rPr>
          <w:fldChar w:fldCharType="begin"/>
        </w:r>
        <w:r w:rsidR="001873B6">
          <w:rPr>
            <w:noProof/>
            <w:webHidden/>
          </w:rPr>
          <w:instrText xml:space="preserve"> PAGEREF _Toc90811922 \h </w:instrText>
        </w:r>
        <w:r w:rsidR="001873B6">
          <w:rPr>
            <w:noProof/>
            <w:webHidden/>
          </w:rPr>
        </w:r>
        <w:r w:rsidR="001873B6">
          <w:rPr>
            <w:noProof/>
            <w:webHidden/>
          </w:rPr>
          <w:fldChar w:fldCharType="separate"/>
        </w:r>
        <w:r w:rsidR="001873B6">
          <w:rPr>
            <w:noProof/>
            <w:webHidden/>
          </w:rPr>
          <w:t>2</w:t>
        </w:r>
        <w:r w:rsidR="001873B6">
          <w:rPr>
            <w:noProof/>
            <w:webHidden/>
          </w:rPr>
          <w:fldChar w:fldCharType="end"/>
        </w:r>
      </w:hyperlink>
    </w:p>
    <w:p w14:paraId="53E1C66E" w14:textId="558B9B90" w:rsidR="001873B6" w:rsidRDefault="00C03480">
      <w:pPr>
        <w:pStyle w:val="TOC1"/>
        <w:rPr>
          <w:rFonts w:asciiTheme="minorHAnsi" w:eastAsiaTheme="minorEastAsia" w:hAnsiTheme="minorHAnsi" w:cstheme="minorBidi"/>
          <w:noProof/>
          <w:sz w:val="22"/>
          <w:szCs w:val="22"/>
          <w:lang w:eastAsia="en-CA"/>
        </w:rPr>
      </w:pPr>
      <w:hyperlink w:anchor="_Toc90811923" w:history="1">
        <w:r w:rsidR="001873B6" w:rsidRPr="00370B67">
          <w:rPr>
            <w:rStyle w:val="Hyperlink"/>
            <w:noProof/>
          </w:rPr>
          <w:t>Appendix A</w:t>
        </w:r>
        <w:r w:rsidR="001873B6">
          <w:rPr>
            <w:noProof/>
            <w:webHidden/>
          </w:rPr>
          <w:tab/>
        </w:r>
        <w:r w:rsidR="001873B6">
          <w:rPr>
            <w:noProof/>
            <w:webHidden/>
          </w:rPr>
          <w:fldChar w:fldCharType="begin"/>
        </w:r>
        <w:r w:rsidR="001873B6">
          <w:rPr>
            <w:noProof/>
            <w:webHidden/>
          </w:rPr>
          <w:instrText xml:space="preserve"> PAGEREF _Toc90811923 \h </w:instrText>
        </w:r>
        <w:r w:rsidR="001873B6">
          <w:rPr>
            <w:noProof/>
            <w:webHidden/>
          </w:rPr>
        </w:r>
        <w:r w:rsidR="001873B6">
          <w:rPr>
            <w:noProof/>
            <w:webHidden/>
          </w:rPr>
          <w:fldChar w:fldCharType="separate"/>
        </w:r>
        <w:r w:rsidR="001873B6">
          <w:rPr>
            <w:noProof/>
            <w:webHidden/>
          </w:rPr>
          <w:t>2</w:t>
        </w:r>
        <w:r w:rsidR="001873B6">
          <w:rPr>
            <w:noProof/>
            <w:webHidden/>
          </w:rPr>
          <w:fldChar w:fldCharType="end"/>
        </w:r>
      </w:hyperlink>
    </w:p>
    <w:p w14:paraId="17865915" w14:textId="7510E609" w:rsidR="001873B6" w:rsidRDefault="00C03480">
      <w:pPr>
        <w:pStyle w:val="TOC2"/>
        <w:tabs>
          <w:tab w:val="right" w:leader="dot" w:pos="8630"/>
        </w:tabs>
        <w:rPr>
          <w:rFonts w:asciiTheme="minorHAnsi" w:eastAsiaTheme="minorEastAsia" w:hAnsiTheme="minorHAnsi" w:cstheme="minorBidi"/>
          <w:noProof/>
          <w:sz w:val="22"/>
          <w:szCs w:val="22"/>
          <w:lang w:eastAsia="en-CA"/>
        </w:rPr>
      </w:pPr>
      <w:hyperlink w:anchor="_Toc90811924" w:history="1">
        <w:r w:rsidR="001873B6" w:rsidRPr="00370B67">
          <w:rPr>
            <w:rStyle w:val="Hyperlink"/>
            <w:noProof/>
          </w:rPr>
          <w:t>1 Determining the SARIMAX Model's Optimal Parameters</w:t>
        </w:r>
        <w:r w:rsidR="001873B6">
          <w:rPr>
            <w:noProof/>
            <w:webHidden/>
          </w:rPr>
          <w:tab/>
        </w:r>
        <w:r w:rsidR="001873B6">
          <w:rPr>
            <w:noProof/>
            <w:webHidden/>
          </w:rPr>
          <w:fldChar w:fldCharType="begin"/>
        </w:r>
        <w:r w:rsidR="001873B6">
          <w:rPr>
            <w:noProof/>
            <w:webHidden/>
          </w:rPr>
          <w:instrText xml:space="preserve"> PAGEREF _Toc90811924 \h </w:instrText>
        </w:r>
        <w:r w:rsidR="001873B6">
          <w:rPr>
            <w:noProof/>
            <w:webHidden/>
          </w:rPr>
        </w:r>
        <w:r w:rsidR="001873B6">
          <w:rPr>
            <w:noProof/>
            <w:webHidden/>
          </w:rPr>
          <w:fldChar w:fldCharType="separate"/>
        </w:r>
        <w:r w:rsidR="001873B6">
          <w:rPr>
            <w:noProof/>
            <w:webHidden/>
          </w:rPr>
          <w:t>2</w:t>
        </w:r>
        <w:r w:rsidR="001873B6">
          <w:rPr>
            <w:noProof/>
            <w:webHidden/>
          </w:rPr>
          <w:fldChar w:fldCharType="end"/>
        </w:r>
      </w:hyperlink>
    </w:p>
    <w:p w14:paraId="18143C6B" w14:textId="0AE66970" w:rsidR="001873B6" w:rsidRDefault="00C03480">
      <w:pPr>
        <w:pStyle w:val="TOC3"/>
        <w:tabs>
          <w:tab w:val="right" w:leader="dot" w:pos="8630"/>
        </w:tabs>
        <w:rPr>
          <w:rFonts w:asciiTheme="minorHAnsi" w:eastAsiaTheme="minorEastAsia" w:hAnsiTheme="minorHAnsi" w:cstheme="minorBidi"/>
          <w:noProof/>
          <w:sz w:val="22"/>
          <w:szCs w:val="22"/>
          <w:lang w:eastAsia="en-CA"/>
        </w:rPr>
      </w:pPr>
      <w:hyperlink w:anchor="_Toc90811925" w:history="1">
        <w:r w:rsidR="001873B6" w:rsidRPr="00370B67">
          <w:rPr>
            <w:rStyle w:val="Hyperlink"/>
            <w:noProof/>
          </w:rPr>
          <w:t>1.1 Statistical Analysis of the Toronto Dataset</w:t>
        </w:r>
        <w:r w:rsidR="001873B6">
          <w:rPr>
            <w:noProof/>
            <w:webHidden/>
          </w:rPr>
          <w:tab/>
        </w:r>
        <w:r w:rsidR="001873B6">
          <w:rPr>
            <w:noProof/>
            <w:webHidden/>
          </w:rPr>
          <w:fldChar w:fldCharType="begin"/>
        </w:r>
        <w:r w:rsidR="001873B6">
          <w:rPr>
            <w:noProof/>
            <w:webHidden/>
          </w:rPr>
          <w:instrText xml:space="preserve"> PAGEREF _Toc90811925 \h </w:instrText>
        </w:r>
        <w:r w:rsidR="001873B6">
          <w:rPr>
            <w:noProof/>
            <w:webHidden/>
          </w:rPr>
        </w:r>
        <w:r w:rsidR="001873B6">
          <w:rPr>
            <w:noProof/>
            <w:webHidden/>
          </w:rPr>
          <w:fldChar w:fldCharType="separate"/>
        </w:r>
        <w:r w:rsidR="001873B6">
          <w:rPr>
            <w:noProof/>
            <w:webHidden/>
          </w:rPr>
          <w:t>2</w:t>
        </w:r>
        <w:r w:rsidR="001873B6">
          <w:rPr>
            <w:noProof/>
            <w:webHidden/>
          </w:rPr>
          <w:fldChar w:fldCharType="end"/>
        </w:r>
      </w:hyperlink>
    </w:p>
    <w:p w14:paraId="5B5E9AC7" w14:textId="59C095D9" w:rsidR="001873B6" w:rsidRDefault="00C03480">
      <w:pPr>
        <w:pStyle w:val="TOC3"/>
        <w:tabs>
          <w:tab w:val="right" w:leader="dot" w:pos="8630"/>
        </w:tabs>
        <w:rPr>
          <w:rFonts w:asciiTheme="minorHAnsi" w:eastAsiaTheme="minorEastAsia" w:hAnsiTheme="minorHAnsi" w:cstheme="minorBidi"/>
          <w:noProof/>
          <w:sz w:val="22"/>
          <w:szCs w:val="22"/>
          <w:lang w:eastAsia="en-CA"/>
        </w:rPr>
      </w:pPr>
      <w:hyperlink w:anchor="_Toc90811926" w:history="1">
        <w:r w:rsidR="001873B6" w:rsidRPr="00370B67">
          <w:rPr>
            <w:rStyle w:val="Hyperlink"/>
            <w:noProof/>
          </w:rPr>
          <w:t>1.2 Statistical Analysis of the Ottawa Dataset</w:t>
        </w:r>
        <w:r w:rsidR="001873B6">
          <w:rPr>
            <w:noProof/>
            <w:webHidden/>
          </w:rPr>
          <w:tab/>
        </w:r>
        <w:r w:rsidR="001873B6">
          <w:rPr>
            <w:noProof/>
            <w:webHidden/>
          </w:rPr>
          <w:fldChar w:fldCharType="begin"/>
        </w:r>
        <w:r w:rsidR="001873B6">
          <w:rPr>
            <w:noProof/>
            <w:webHidden/>
          </w:rPr>
          <w:instrText xml:space="preserve"> PAGEREF _Toc90811926 \h </w:instrText>
        </w:r>
        <w:r w:rsidR="001873B6">
          <w:rPr>
            <w:noProof/>
            <w:webHidden/>
          </w:rPr>
        </w:r>
        <w:r w:rsidR="001873B6">
          <w:rPr>
            <w:noProof/>
            <w:webHidden/>
          </w:rPr>
          <w:fldChar w:fldCharType="separate"/>
        </w:r>
        <w:r w:rsidR="001873B6">
          <w:rPr>
            <w:noProof/>
            <w:webHidden/>
          </w:rPr>
          <w:t>2</w:t>
        </w:r>
        <w:r w:rsidR="001873B6">
          <w:rPr>
            <w:noProof/>
            <w:webHidden/>
          </w:rPr>
          <w:fldChar w:fldCharType="end"/>
        </w:r>
      </w:hyperlink>
    </w:p>
    <w:p w14:paraId="5764B030" w14:textId="07E599FF" w:rsidR="001873B6" w:rsidRDefault="00C03480">
      <w:pPr>
        <w:pStyle w:val="TOC3"/>
        <w:tabs>
          <w:tab w:val="right" w:leader="dot" w:pos="8630"/>
        </w:tabs>
        <w:rPr>
          <w:rFonts w:asciiTheme="minorHAnsi" w:eastAsiaTheme="minorEastAsia" w:hAnsiTheme="minorHAnsi" w:cstheme="minorBidi"/>
          <w:noProof/>
          <w:sz w:val="22"/>
          <w:szCs w:val="22"/>
          <w:lang w:eastAsia="en-CA"/>
        </w:rPr>
      </w:pPr>
      <w:hyperlink w:anchor="_Toc90811927" w:history="1">
        <w:r w:rsidR="001873B6" w:rsidRPr="00370B67">
          <w:rPr>
            <w:rStyle w:val="Hyperlink"/>
            <w:noProof/>
          </w:rPr>
          <w:t>1.3 Statistical Analysis of the Saint John Dataset</w:t>
        </w:r>
        <w:r w:rsidR="001873B6">
          <w:rPr>
            <w:noProof/>
            <w:webHidden/>
          </w:rPr>
          <w:tab/>
        </w:r>
        <w:r w:rsidR="001873B6">
          <w:rPr>
            <w:noProof/>
            <w:webHidden/>
          </w:rPr>
          <w:fldChar w:fldCharType="begin"/>
        </w:r>
        <w:r w:rsidR="001873B6">
          <w:rPr>
            <w:noProof/>
            <w:webHidden/>
          </w:rPr>
          <w:instrText xml:space="preserve"> PAGEREF _Toc90811927 \h </w:instrText>
        </w:r>
        <w:r w:rsidR="001873B6">
          <w:rPr>
            <w:noProof/>
            <w:webHidden/>
          </w:rPr>
        </w:r>
        <w:r w:rsidR="001873B6">
          <w:rPr>
            <w:noProof/>
            <w:webHidden/>
          </w:rPr>
          <w:fldChar w:fldCharType="separate"/>
        </w:r>
        <w:r w:rsidR="001873B6">
          <w:rPr>
            <w:noProof/>
            <w:webHidden/>
          </w:rPr>
          <w:t>2</w:t>
        </w:r>
        <w:r w:rsidR="001873B6">
          <w:rPr>
            <w:noProof/>
            <w:webHidden/>
          </w:rPr>
          <w:fldChar w:fldCharType="end"/>
        </w:r>
      </w:hyperlink>
    </w:p>
    <w:p w14:paraId="4CC810DB" w14:textId="67A5EBC8" w:rsidR="001873B6" w:rsidRDefault="00C03480">
      <w:pPr>
        <w:pStyle w:val="TOC1"/>
        <w:rPr>
          <w:rFonts w:asciiTheme="minorHAnsi" w:eastAsiaTheme="minorEastAsia" w:hAnsiTheme="minorHAnsi" w:cstheme="minorBidi"/>
          <w:noProof/>
          <w:sz w:val="22"/>
          <w:szCs w:val="22"/>
          <w:lang w:eastAsia="en-CA"/>
        </w:rPr>
      </w:pPr>
      <w:hyperlink w:anchor="_Toc90811928" w:history="1">
        <w:r w:rsidR="001873B6" w:rsidRPr="00370B67">
          <w:rPr>
            <w:rStyle w:val="Hyperlink"/>
            <w:noProof/>
          </w:rPr>
          <w:t>Appendix B</w:t>
        </w:r>
        <w:r w:rsidR="001873B6">
          <w:rPr>
            <w:noProof/>
            <w:webHidden/>
          </w:rPr>
          <w:tab/>
        </w:r>
        <w:r w:rsidR="001873B6">
          <w:rPr>
            <w:noProof/>
            <w:webHidden/>
          </w:rPr>
          <w:fldChar w:fldCharType="begin"/>
        </w:r>
        <w:r w:rsidR="001873B6">
          <w:rPr>
            <w:noProof/>
            <w:webHidden/>
          </w:rPr>
          <w:instrText xml:space="preserve"> PAGEREF _Toc90811928 \h </w:instrText>
        </w:r>
        <w:r w:rsidR="001873B6">
          <w:rPr>
            <w:noProof/>
            <w:webHidden/>
          </w:rPr>
        </w:r>
        <w:r w:rsidR="001873B6">
          <w:rPr>
            <w:noProof/>
            <w:webHidden/>
          </w:rPr>
          <w:fldChar w:fldCharType="separate"/>
        </w:r>
        <w:r w:rsidR="001873B6">
          <w:rPr>
            <w:noProof/>
            <w:webHidden/>
          </w:rPr>
          <w:t>2</w:t>
        </w:r>
        <w:r w:rsidR="001873B6">
          <w:rPr>
            <w:noProof/>
            <w:webHidden/>
          </w:rPr>
          <w:fldChar w:fldCharType="end"/>
        </w:r>
      </w:hyperlink>
    </w:p>
    <w:p w14:paraId="323B7F38" w14:textId="0E41D166" w:rsidR="001873B6" w:rsidRDefault="00C03480">
      <w:pPr>
        <w:pStyle w:val="TOC2"/>
        <w:tabs>
          <w:tab w:val="right" w:leader="dot" w:pos="8630"/>
        </w:tabs>
        <w:rPr>
          <w:rFonts w:asciiTheme="minorHAnsi" w:eastAsiaTheme="minorEastAsia" w:hAnsiTheme="minorHAnsi" w:cstheme="minorBidi"/>
          <w:noProof/>
          <w:sz w:val="22"/>
          <w:szCs w:val="22"/>
          <w:lang w:eastAsia="en-CA"/>
        </w:rPr>
      </w:pPr>
      <w:hyperlink w:anchor="_Toc90811929" w:history="1">
        <w:r w:rsidR="001873B6" w:rsidRPr="00370B67">
          <w:rPr>
            <w:rStyle w:val="Hyperlink"/>
            <w:noProof/>
          </w:rPr>
          <w:t>1 Metrics for Overall Accuracy</w:t>
        </w:r>
        <w:r w:rsidR="001873B6">
          <w:rPr>
            <w:noProof/>
            <w:webHidden/>
          </w:rPr>
          <w:tab/>
        </w:r>
        <w:r w:rsidR="001873B6">
          <w:rPr>
            <w:noProof/>
            <w:webHidden/>
          </w:rPr>
          <w:fldChar w:fldCharType="begin"/>
        </w:r>
        <w:r w:rsidR="001873B6">
          <w:rPr>
            <w:noProof/>
            <w:webHidden/>
          </w:rPr>
          <w:instrText xml:space="preserve"> PAGEREF _Toc90811929 \h </w:instrText>
        </w:r>
        <w:r w:rsidR="001873B6">
          <w:rPr>
            <w:noProof/>
            <w:webHidden/>
          </w:rPr>
        </w:r>
        <w:r w:rsidR="001873B6">
          <w:rPr>
            <w:noProof/>
            <w:webHidden/>
          </w:rPr>
          <w:fldChar w:fldCharType="separate"/>
        </w:r>
        <w:r w:rsidR="001873B6">
          <w:rPr>
            <w:noProof/>
            <w:webHidden/>
          </w:rPr>
          <w:t>2</w:t>
        </w:r>
        <w:r w:rsidR="001873B6">
          <w:rPr>
            <w:noProof/>
            <w:webHidden/>
          </w:rPr>
          <w:fldChar w:fldCharType="end"/>
        </w:r>
      </w:hyperlink>
    </w:p>
    <w:p w14:paraId="2F8C6322" w14:textId="5742CED2" w:rsidR="001873B6" w:rsidRDefault="00C03480">
      <w:pPr>
        <w:pStyle w:val="TOC3"/>
        <w:tabs>
          <w:tab w:val="right" w:leader="dot" w:pos="8630"/>
        </w:tabs>
        <w:rPr>
          <w:rFonts w:asciiTheme="minorHAnsi" w:eastAsiaTheme="minorEastAsia" w:hAnsiTheme="minorHAnsi" w:cstheme="minorBidi"/>
          <w:noProof/>
          <w:sz w:val="22"/>
          <w:szCs w:val="22"/>
          <w:lang w:eastAsia="en-CA"/>
        </w:rPr>
      </w:pPr>
      <w:hyperlink w:anchor="_Toc90811930" w:history="1">
        <w:r w:rsidR="001873B6" w:rsidRPr="00370B67">
          <w:rPr>
            <w:rStyle w:val="Hyperlink"/>
            <w:noProof/>
          </w:rPr>
          <w:t>1.1 The Toronto Dataset's Overall Performance Metrics</w:t>
        </w:r>
        <w:r w:rsidR="001873B6">
          <w:rPr>
            <w:noProof/>
            <w:webHidden/>
          </w:rPr>
          <w:tab/>
        </w:r>
        <w:r w:rsidR="001873B6">
          <w:rPr>
            <w:noProof/>
            <w:webHidden/>
          </w:rPr>
          <w:fldChar w:fldCharType="begin"/>
        </w:r>
        <w:r w:rsidR="001873B6">
          <w:rPr>
            <w:noProof/>
            <w:webHidden/>
          </w:rPr>
          <w:instrText xml:space="preserve"> PAGEREF _Toc90811930 \h </w:instrText>
        </w:r>
        <w:r w:rsidR="001873B6">
          <w:rPr>
            <w:noProof/>
            <w:webHidden/>
          </w:rPr>
        </w:r>
        <w:r w:rsidR="001873B6">
          <w:rPr>
            <w:noProof/>
            <w:webHidden/>
          </w:rPr>
          <w:fldChar w:fldCharType="separate"/>
        </w:r>
        <w:r w:rsidR="001873B6">
          <w:rPr>
            <w:noProof/>
            <w:webHidden/>
          </w:rPr>
          <w:t>2</w:t>
        </w:r>
        <w:r w:rsidR="001873B6">
          <w:rPr>
            <w:noProof/>
            <w:webHidden/>
          </w:rPr>
          <w:fldChar w:fldCharType="end"/>
        </w:r>
      </w:hyperlink>
    </w:p>
    <w:p w14:paraId="37C3D662" w14:textId="1A05FBF1" w:rsidR="001873B6" w:rsidRDefault="00C03480">
      <w:pPr>
        <w:pStyle w:val="TOC3"/>
        <w:tabs>
          <w:tab w:val="right" w:leader="dot" w:pos="8630"/>
        </w:tabs>
        <w:rPr>
          <w:rFonts w:asciiTheme="minorHAnsi" w:eastAsiaTheme="minorEastAsia" w:hAnsiTheme="minorHAnsi" w:cstheme="minorBidi"/>
          <w:noProof/>
          <w:sz w:val="22"/>
          <w:szCs w:val="22"/>
          <w:lang w:eastAsia="en-CA"/>
        </w:rPr>
      </w:pPr>
      <w:hyperlink w:anchor="_Toc90811931" w:history="1">
        <w:r w:rsidR="001873B6" w:rsidRPr="00370B67">
          <w:rPr>
            <w:rStyle w:val="Hyperlink"/>
            <w:noProof/>
          </w:rPr>
          <w:t>1.2 The Ottawa Dataset's Overall Performance Metrics</w:t>
        </w:r>
        <w:r w:rsidR="001873B6">
          <w:rPr>
            <w:noProof/>
            <w:webHidden/>
          </w:rPr>
          <w:tab/>
        </w:r>
        <w:r w:rsidR="001873B6">
          <w:rPr>
            <w:noProof/>
            <w:webHidden/>
          </w:rPr>
          <w:fldChar w:fldCharType="begin"/>
        </w:r>
        <w:r w:rsidR="001873B6">
          <w:rPr>
            <w:noProof/>
            <w:webHidden/>
          </w:rPr>
          <w:instrText xml:space="preserve"> PAGEREF _Toc90811931 \h </w:instrText>
        </w:r>
        <w:r w:rsidR="001873B6">
          <w:rPr>
            <w:noProof/>
            <w:webHidden/>
          </w:rPr>
        </w:r>
        <w:r w:rsidR="001873B6">
          <w:rPr>
            <w:noProof/>
            <w:webHidden/>
          </w:rPr>
          <w:fldChar w:fldCharType="separate"/>
        </w:r>
        <w:r w:rsidR="001873B6">
          <w:rPr>
            <w:noProof/>
            <w:webHidden/>
          </w:rPr>
          <w:t>2</w:t>
        </w:r>
        <w:r w:rsidR="001873B6">
          <w:rPr>
            <w:noProof/>
            <w:webHidden/>
          </w:rPr>
          <w:fldChar w:fldCharType="end"/>
        </w:r>
      </w:hyperlink>
    </w:p>
    <w:p w14:paraId="6F044EEE" w14:textId="5AD36710" w:rsidR="001873B6" w:rsidRDefault="00C03480">
      <w:pPr>
        <w:pStyle w:val="TOC3"/>
        <w:tabs>
          <w:tab w:val="right" w:leader="dot" w:pos="8630"/>
        </w:tabs>
        <w:rPr>
          <w:rFonts w:asciiTheme="minorHAnsi" w:eastAsiaTheme="minorEastAsia" w:hAnsiTheme="minorHAnsi" w:cstheme="minorBidi"/>
          <w:noProof/>
          <w:sz w:val="22"/>
          <w:szCs w:val="22"/>
          <w:lang w:eastAsia="en-CA"/>
        </w:rPr>
      </w:pPr>
      <w:hyperlink w:anchor="_Toc90811932" w:history="1">
        <w:r w:rsidR="001873B6" w:rsidRPr="00370B67">
          <w:rPr>
            <w:rStyle w:val="Hyperlink"/>
            <w:noProof/>
          </w:rPr>
          <w:t>1.3 The Saint John Dataset's Overall Performance Metrics</w:t>
        </w:r>
        <w:r w:rsidR="001873B6">
          <w:rPr>
            <w:noProof/>
            <w:webHidden/>
          </w:rPr>
          <w:tab/>
        </w:r>
        <w:r w:rsidR="001873B6">
          <w:rPr>
            <w:noProof/>
            <w:webHidden/>
          </w:rPr>
          <w:fldChar w:fldCharType="begin"/>
        </w:r>
        <w:r w:rsidR="001873B6">
          <w:rPr>
            <w:noProof/>
            <w:webHidden/>
          </w:rPr>
          <w:instrText xml:space="preserve"> PAGEREF _Toc90811932 \h </w:instrText>
        </w:r>
        <w:r w:rsidR="001873B6">
          <w:rPr>
            <w:noProof/>
            <w:webHidden/>
          </w:rPr>
        </w:r>
        <w:r w:rsidR="001873B6">
          <w:rPr>
            <w:noProof/>
            <w:webHidden/>
          </w:rPr>
          <w:fldChar w:fldCharType="separate"/>
        </w:r>
        <w:r w:rsidR="001873B6">
          <w:rPr>
            <w:noProof/>
            <w:webHidden/>
          </w:rPr>
          <w:t>2</w:t>
        </w:r>
        <w:r w:rsidR="001873B6">
          <w:rPr>
            <w:noProof/>
            <w:webHidden/>
          </w:rPr>
          <w:fldChar w:fldCharType="end"/>
        </w:r>
      </w:hyperlink>
    </w:p>
    <w:p w14:paraId="1354FECB" w14:textId="7371A7E6" w:rsidR="001873B6" w:rsidRDefault="00C03480">
      <w:pPr>
        <w:pStyle w:val="TOC2"/>
        <w:tabs>
          <w:tab w:val="right" w:leader="dot" w:pos="8630"/>
        </w:tabs>
        <w:rPr>
          <w:rFonts w:asciiTheme="minorHAnsi" w:eastAsiaTheme="minorEastAsia" w:hAnsiTheme="minorHAnsi" w:cstheme="minorBidi"/>
          <w:noProof/>
          <w:sz w:val="22"/>
          <w:szCs w:val="22"/>
          <w:lang w:eastAsia="en-CA"/>
        </w:rPr>
      </w:pPr>
      <w:hyperlink w:anchor="_Toc90811933" w:history="1">
        <w:r w:rsidR="001873B6" w:rsidRPr="00370B67">
          <w:rPr>
            <w:rStyle w:val="Hyperlink"/>
            <w:noProof/>
          </w:rPr>
          <w:t>2 Metrics for Peak Detection Accuracy</w:t>
        </w:r>
        <w:r w:rsidR="001873B6">
          <w:rPr>
            <w:noProof/>
            <w:webHidden/>
          </w:rPr>
          <w:tab/>
        </w:r>
        <w:r w:rsidR="001873B6">
          <w:rPr>
            <w:noProof/>
            <w:webHidden/>
          </w:rPr>
          <w:fldChar w:fldCharType="begin"/>
        </w:r>
        <w:r w:rsidR="001873B6">
          <w:rPr>
            <w:noProof/>
            <w:webHidden/>
          </w:rPr>
          <w:instrText xml:space="preserve"> PAGEREF _Toc90811933 \h </w:instrText>
        </w:r>
        <w:r w:rsidR="001873B6">
          <w:rPr>
            <w:noProof/>
            <w:webHidden/>
          </w:rPr>
        </w:r>
        <w:r w:rsidR="001873B6">
          <w:rPr>
            <w:noProof/>
            <w:webHidden/>
          </w:rPr>
          <w:fldChar w:fldCharType="separate"/>
        </w:r>
        <w:r w:rsidR="001873B6">
          <w:rPr>
            <w:noProof/>
            <w:webHidden/>
          </w:rPr>
          <w:t>2</w:t>
        </w:r>
        <w:r w:rsidR="001873B6">
          <w:rPr>
            <w:noProof/>
            <w:webHidden/>
          </w:rPr>
          <w:fldChar w:fldCharType="end"/>
        </w:r>
      </w:hyperlink>
    </w:p>
    <w:p w14:paraId="3EBF6ED0" w14:textId="2D233804" w:rsidR="001873B6" w:rsidRDefault="00C03480">
      <w:pPr>
        <w:pStyle w:val="TOC2"/>
        <w:tabs>
          <w:tab w:val="right" w:leader="dot" w:pos="8630"/>
        </w:tabs>
        <w:rPr>
          <w:rFonts w:asciiTheme="minorHAnsi" w:eastAsiaTheme="minorEastAsia" w:hAnsiTheme="minorHAnsi" w:cstheme="minorBidi"/>
          <w:noProof/>
          <w:sz w:val="22"/>
          <w:szCs w:val="22"/>
          <w:lang w:eastAsia="en-CA"/>
        </w:rPr>
      </w:pPr>
      <w:hyperlink w:anchor="_Toc90811934" w:history="1">
        <w:r w:rsidR="001873B6" w:rsidRPr="00370B67">
          <w:rPr>
            <w:rStyle w:val="Hyperlink"/>
            <w:noProof/>
          </w:rPr>
          <w:t>3 Other Forecasters' Box Plots of the Error Distribution</w:t>
        </w:r>
        <w:r w:rsidR="001873B6">
          <w:rPr>
            <w:noProof/>
            <w:webHidden/>
          </w:rPr>
          <w:tab/>
        </w:r>
        <w:r w:rsidR="001873B6">
          <w:rPr>
            <w:noProof/>
            <w:webHidden/>
          </w:rPr>
          <w:fldChar w:fldCharType="begin"/>
        </w:r>
        <w:r w:rsidR="001873B6">
          <w:rPr>
            <w:noProof/>
            <w:webHidden/>
          </w:rPr>
          <w:instrText xml:space="preserve"> PAGEREF _Toc90811934 \h </w:instrText>
        </w:r>
        <w:r w:rsidR="001873B6">
          <w:rPr>
            <w:noProof/>
            <w:webHidden/>
          </w:rPr>
        </w:r>
        <w:r w:rsidR="001873B6">
          <w:rPr>
            <w:noProof/>
            <w:webHidden/>
          </w:rPr>
          <w:fldChar w:fldCharType="separate"/>
        </w:r>
        <w:r w:rsidR="001873B6">
          <w:rPr>
            <w:noProof/>
            <w:webHidden/>
          </w:rPr>
          <w:t>2</w:t>
        </w:r>
        <w:r w:rsidR="001873B6">
          <w:rPr>
            <w:noProof/>
            <w:webHidden/>
          </w:rPr>
          <w:fldChar w:fldCharType="end"/>
        </w:r>
      </w:hyperlink>
    </w:p>
    <w:p w14:paraId="510AFCD3" w14:textId="271FED04" w:rsidR="001873B6" w:rsidRDefault="00C03480">
      <w:pPr>
        <w:pStyle w:val="TOC3"/>
        <w:tabs>
          <w:tab w:val="right" w:leader="dot" w:pos="8630"/>
        </w:tabs>
        <w:rPr>
          <w:rFonts w:asciiTheme="minorHAnsi" w:eastAsiaTheme="minorEastAsia" w:hAnsiTheme="minorHAnsi" w:cstheme="minorBidi"/>
          <w:noProof/>
          <w:sz w:val="22"/>
          <w:szCs w:val="22"/>
          <w:lang w:eastAsia="en-CA"/>
        </w:rPr>
      </w:pPr>
      <w:hyperlink w:anchor="_Toc90811935" w:history="1">
        <w:r w:rsidR="001873B6" w:rsidRPr="00370B67">
          <w:rPr>
            <w:rStyle w:val="Hyperlink"/>
            <w:noProof/>
          </w:rPr>
          <w:t>3.1 The Toronto Dataset</w:t>
        </w:r>
        <w:r w:rsidR="001873B6">
          <w:rPr>
            <w:noProof/>
            <w:webHidden/>
          </w:rPr>
          <w:tab/>
        </w:r>
        <w:r w:rsidR="001873B6">
          <w:rPr>
            <w:noProof/>
            <w:webHidden/>
          </w:rPr>
          <w:fldChar w:fldCharType="begin"/>
        </w:r>
        <w:r w:rsidR="001873B6">
          <w:rPr>
            <w:noProof/>
            <w:webHidden/>
          </w:rPr>
          <w:instrText xml:space="preserve"> PAGEREF _Toc90811935 \h </w:instrText>
        </w:r>
        <w:r w:rsidR="001873B6">
          <w:rPr>
            <w:noProof/>
            <w:webHidden/>
          </w:rPr>
        </w:r>
        <w:r w:rsidR="001873B6">
          <w:rPr>
            <w:noProof/>
            <w:webHidden/>
          </w:rPr>
          <w:fldChar w:fldCharType="separate"/>
        </w:r>
        <w:r w:rsidR="001873B6">
          <w:rPr>
            <w:noProof/>
            <w:webHidden/>
          </w:rPr>
          <w:t>2</w:t>
        </w:r>
        <w:r w:rsidR="001873B6">
          <w:rPr>
            <w:noProof/>
            <w:webHidden/>
          </w:rPr>
          <w:fldChar w:fldCharType="end"/>
        </w:r>
      </w:hyperlink>
    </w:p>
    <w:p w14:paraId="2D920DA2" w14:textId="06B2FD7D" w:rsidR="001873B6" w:rsidRDefault="00C03480">
      <w:pPr>
        <w:pStyle w:val="TOC3"/>
        <w:tabs>
          <w:tab w:val="right" w:leader="dot" w:pos="8630"/>
        </w:tabs>
        <w:rPr>
          <w:rFonts w:asciiTheme="minorHAnsi" w:eastAsiaTheme="minorEastAsia" w:hAnsiTheme="minorHAnsi" w:cstheme="minorBidi"/>
          <w:noProof/>
          <w:sz w:val="22"/>
          <w:szCs w:val="22"/>
          <w:lang w:eastAsia="en-CA"/>
        </w:rPr>
      </w:pPr>
      <w:hyperlink w:anchor="_Toc90811936" w:history="1">
        <w:r w:rsidR="001873B6" w:rsidRPr="00370B67">
          <w:rPr>
            <w:rStyle w:val="Hyperlink"/>
            <w:noProof/>
          </w:rPr>
          <w:t>3.2 The Ottawa Dataset</w:t>
        </w:r>
        <w:r w:rsidR="001873B6">
          <w:rPr>
            <w:noProof/>
            <w:webHidden/>
          </w:rPr>
          <w:tab/>
        </w:r>
        <w:r w:rsidR="001873B6">
          <w:rPr>
            <w:noProof/>
            <w:webHidden/>
          </w:rPr>
          <w:fldChar w:fldCharType="begin"/>
        </w:r>
        <w:r w:rsidR="001873B6">
          <w:rPr>
            <w:noProof/>
            <w:webHidden/>
          </w:rPr>
          <w:instrText xml:space="preserve"> PAGEREF _Toc90811936 \h </w:instrText>
        </w:r>
        <w:r w:rsidR="001873B6">
          <w:rPr>
            <w:noProof/>
            <w:webHidden/>
          </w:rPr>
        </w:r>
        <w:r w:rsidR="001873B6">
          <w:rPr>
            <w:noProof/>
            <w:webHidden/>
          </w:rPr>
          <w:fldChar w:fldCharType="separate"/>
        </w:r>
        <w:r w:rsidR="001873B6">
          <w:rPr>
            <w:noProof/>
            <w:webHidden/>
          </w:rPr>
          <w:t>2</w:t>
        </w:r>
        <w:r w:rsidR="001873B6">
          <w:rPr>
            <w:noProof/>
            <w:webHidden/>
          </w:rPr>
          <w:fldChar w:fldCharType="end"/>
        </w:r>
      </w:hyperlink>
    </w:p>
    <w:p w14:paraId="5721D7AB" w14:textId="4A3111C8" w:rsidR="001873B6" w:rsidRDefault="00C03480">
      <w:pPr>
        <w:pStyle w:val="TOC3"/>
        <w:tabs>
          <w:tab w:val="right" w:leader="dot" w:pos="8630"/>
        </w:tabs>
        <w:rPr>
          <w:rFonts w:asciiTheme="minorHAnsi" w:eastAsiaTheme="minorEastAsia" w:hAnsiTheme="minorHAnsi" w:cstheme="minorBidi"/>
          <w:noProof/>
          <w:sz w:val="22"/>
          <w:szCs w:val="22"/>
          <w:lang w:eastAsia="en-CA"/>
        </w:rPr>
      </w:pPr>
      <w:hyperlink w:anchor="_Toc90811937" w:history="1">
        <w:r w:rsidR="001873B6" w:rsidRPr="00370B67">
          <w:rPr>
            <w:rStyle w:val="Hyperlink"/>
            <w:noProof/>
          </w:rPr>
          <w:t>3.3 The Saint John Dataset</w:t>
        </w:r>
        <w:r w:rsidR="001873B6">
          <w:rPr>
            <w:noProof/>
            <w:webHidden/>
          </w:rPr>
          <w:tab/>
        </w:r>
        <w:r w:rsidR="001873B6">
          <w:rPr>
            <w:noProof/>
            <w:webHidden/>
          </w:rPr>
          <w:fldChar w:fldCharType="begin"/>
        </w:r>
        <w:r w:rsidR="001873B6">
          <w:rPr>
            <w:noProof/>
            <w:webHidden/>
          </w:rPr>
          <w:instrText xml:space="preserve"> PAGEREF _Toc90811937 \h </w:instrText>
        </w:r>
        <w:r w:rsidR="001873B6">
          <w:rPr>
            <w:noProof/>
            <w:webHidden/>
          </w:rPr>
        </w:r>
        <w:r w:rsidR="001873B6">
          <w:rPr>
            <w:noProof/>
            <w:webHidden/>
          </w:rPr>
          <w:fldChar w:fldCharType="separate"/>
        </w:r>
        <w:r w:rsidR="001873B6">
          <w:rPr>
            <w:noProof/>
            <w:webHidden/>
          </w:rPr>
          <w:t>2</w:t>
        </w:r>
        <w:r w:rsidR="001873B6">
          <w:rPr>
            <w:noProof/>
            <w:webHidden/>
          </w:rPr>
          <w:fldChar w:fldCharType="end"/>
        </w:r>
      </w:hyperlink>
    </w:p>
    <w:p w14:paraId="709A5F3D" w14:textId="485B9077" w:rsidR="005413B6" w:rsidRDefault="00AF2700" w:rsidP="007F46EE">
      <w:pPr>
        <w:spacing w:before="120"/>
        <w:rPr>
          <w:b/>
          <w:sz w:val="28"/>
        </w:rPr>
      </w:pPr>
      <w:r>
        <w:fldChar w:fldCharType="end"/>
      </w:r>
      <w:r w:rsidR="00E85A44" w:rsidRPr="006269F5">
        <w:t>Curriculum Vitae</w:t>
      </w:r>
      <w:r w:rsidR="005413B6">
        <w:br w:type="page"/>
      </w:r>
    </w:p>
    <w:p w14:paraId="1D5ED8CD" w14:textId="1131DC11" w:rsidR="003819CA" w:rsidRDefault="00C262DB" w:rsidP="00FD52FC">
      <w:pPr>
        <w:pStyle w:val="TableList"/>
      </w:pPr>
      <w:bookmarkStart w:id="5" w:name="_Toc90811862"/>
      <w:r>
        <w:lastRenderedPageBreak/>
        <w:t>List of Tables</w:t>
      </w:r>
      <w:bookmarkEnd w:id="5"/>
      <w:r>
        <w:t xml:space="preserve"> </w:t>
      </w:r>
    </w:p>
    <w:p w14:paraId="48366DAA" w14:textId="4EB49B5E" w:rsidR="001873B6" w:rsidRDefault="00FD52FC">
      <w:pPr>
        <w:pStyle w:val="TableofFigures"/>
        <w:tabs>
          <w:tab w:val="right" w:leader="dot" w:pos="8630"/>
        </w:tabs>
        <w:rPr>
          <w:rFonts w:asciiTheme="minorHAnsi" w:eastAsiaTheme="minorEastAsia" w:hAnsiTheme="minorHAnsi" w:cstheme="minorBidi"/>
          <w:noProof/>
          <w:sz w:val="22"/>
          <w:szCs w:val="22"/>
          <w:lang w:eastAsia="en-CA"/>
        </w:rPr>
      </w:pPr>
      <w:r>
        <w:fldChar w:fldCharType="begin"/>
      </w:r>
      <w:r>
        <w:instrText xml:space="preserve"> TOC \h \z \c "Table" </w:instrText>
      </w:r>
      <w:r>
        <w:fldChar w:fldCharType="separate"/>
      </w:r>
      <w:hyperlink w:anchor="_Toc90811938" w:history="1">
        <w:r w:rsidR="001873B6" w:rsidRPr="00FF7D63">
          <w:rPr>
            <w:rStyle w:val="Hyperlink"/>
            <w:noProof/>
          </w:rPr>
          <w:t>Table 1 - Formulas for Several Frequently Used Performance Metrics</w:t>
        </w:r>
        <w:r w:rsidR="001873B6">
          <w:rPr>
            <w:noProof/>
            <w:webHidden/>
          </w:rPr>
          <w:tab/>
        </w:r>
        <w:r w:rsidR="001873B6">
          <w:rPr>
            <w:noProof/>
            <w:webHidden/>
          </w:rPr>
          <w:fldChar w:fldCharType="begin"/>
        </w:r>
        <w:r w:rsidR="001873B6">
          <w:rPr>
            <w:noProof/>
            <w:webHidden/>
          </w:rPr>
          <w:instrText xml:space="preserve"> PAGEREF _Toc90811938 \h </w:instrText>
        </w:r>
        <w:r w:rsidR="001873B6">
          <w:rPr>
            <w:noProof/>
            <w:webHidden/>
          </w:rPr>
        </w:r>
        <w:r w:rsidR="001873B6">
          <w:rPr>
            <w:noProof/>
            <w:webHidden/>
          </w:rPr>
          <w:fldChar w:fldCharType="separate"/>
        </w:r>
        <w:r w:rsidR="001873B6">
          <w:rPr>
            <w:noProof/>
            <w:webHidden/>
          </w:rPr>
          <w:t>2</w:t>
        </w:r>
        <w:r w:rsidR="001873B6">
          <w:rPr>
            <w:noProof/>
            <w:webHidden/>
          </w:rPr>
          <w:fldChar w:fldCharType="end"/>
        </w:r>
      </w:hyperlink>
    </w:p>
    <w:p w14:paraId="6B19DC2F" w14:textId="38C99791" w:rsidR="001873B6" w:rsidRDefault="00C03480">
      <w:pPr>
        <w:pStyle w:val="TableofFigures"/>
        <w:tabs>
          <w:tab w:val="right" w:leader="dot" w:pos="8630"/>
        </w:tabs>
        <w:rPr>
          <w:rFonts w:asciiTheme="minorHAnsi" w:eastAsiaTheme="minorEastAsia" w:hAnsiTheme="minorHAnsi" w:cstheme="minorBidi"/>
          <w:noProof/>
          <w:sz w:val="22"/>
          <w:szCs w:val="22"/>
          <w:lang w:eastAsia="en-CA"/>
        </w:rPr>
      </w:pPr>
      <w:hyperlink w:anchor="_Toc90811939" w:history="1">
        <w:r w:rsidR="001873B6" w:rsidRPr="00FF7D63">
          <w:rPr>
            <w:rStyle w:val="Hyperlink"/>
            <w:noProof/>
          </w:rPr>
          <w:t>Table 2 - The MLR Forecaster's Independent Variables</w:t>
        </w:r>
        <w:r w:rsidR="001873B6">
          <w:rPr>
            <w:noProof/>
            <w:webHidden/>
          </w:rPr>
          <w:tab/>
        </w:r>
        <w:r w:rsidR="001873B6">
          <w:rPr>
            <w:noProof/>
            <w:webHidden/>
          </w:rPr>
          <w:fldChar w:fldCharType="begin"/>
        </w:r>
        <w:r w:rsidR="001873B6">
          <w:rPr>
            <w:noProof/>
            <w:webHidden/>
          </w:rPr>
          <w:instrText xml:space="preserve"> PAGEREF _Toc90811939 \h </w:instrText>
        </w:r>
        <w:r w:rsidR="001873B6">
          <w:rPr>
            <w:noProof/>
            <w:webHidden/>
          </w:rPr>
        </w:r>
        <w:r w:rsidR="001873B6">
          <w:rPr>
            <w:noProof/>
            <w:webHidden/>
          </w:rPr>
          <w:fldChar w:fldCharType="separate"/>
        </w:r>
        <w:r w:rsidR="001873B6">
          <w:rPr>
            <w:noProof/>
            <w:webHidden/>
          </w:rPr>
          <w:t>2</w:t>
        </w:r>
        <w:r w:rsidR="001873B6">
          <w:rPr>
            <w:noProof/>
            <w:webHidden/>
          </w:rPr>
          <w:fldChar w:fldCharType="end"/>
        </w:r>
      </w:hyperlink>
    </w:p>
    <w:p w14:paraId="5A20F793" w14:textId="2DDAF313" w:rsidR="001873B6" w:rsidRDefault="00C03480">
      <w:pPr>
        <w:pStyle w:val="TableofFigures"/>
        <w:tabs>
          <w:tab w:val="right" w:leader="dot" w:pos="8630"/>
        </w:tabs>
        <w:rPr>
          <w:rFonts w:asciiTheme="minorHAnsi" w:eastAsiaTheme="minorEastAsia" w:hAnsiTheme="minorHAnsi" w:cstheme="minorBidi"/>
          <w:noProof/>
          <w:sz w:val="22"/>
          <w:szCs w:val="22"/>
          <w:lang w:eastAsia="en-CA"/>
        </w:rPr>
      </w:pPr>
      <w:hyperlink w:anchor="_Toc90811940" w:history="1">
        <w:r w:rsidR="001873B6" w:rsidRPr="00FF7D63">
          <w:rPr>
            <w:rStyle w:val="Hyperlink"/>
            <w:noProof/>
          </w:rPr>
          <w:t>Table 3 - The SARIMAX hyperparameters that were used across all datasets</w:t>
        </w:r>
        <w:r w:rsidR="001873B6">
          <w:rPr>
            <w:noProof/>
            <w:webHidden/>
          </w:rPr>
          <w:tab/>
        </w:r>
        <w:r w:rsidR="001873B6">
          <w:rPr>
            <w:noProof/>
            <w:webHidden/>
          </w:rPr>
          <w:fldChar w:fldCharType="begin"/>
        </w:r>
        <w:r w:rsidR="001873B6">
          <w:rPr>
            <w:noProof/>
            <w:webHidden/>
          </w:rPr>
          <w:instrText xml:space="preserve"> PAGEREF _Toc90811940 \h </w:instrText>
        </w:r>
        <w:r w:rsidR="001873B6">
          <w:rPr>
            <w:noProof/>
            <w:webHidden/>
          </w:rPr>
        </w:r>
        <w:r w:rsidR="001873B6">
          <w:rPr>
            <w:noProof/>
            <w:webHidden/>
          </w:rPr>
          <w:fldChar w:fldCharType="separate"/>
        </w:r>
        <w:r w:rsidR="001873B6">
          <w:rPr>
            <w:noProof/>
            <w:webHidden/>
          </w:rPr>
          <w:t>2</w:t>
        </w:r>
        <w:r w:rsidR="001873B6">
          <w:rPr>
            <w:noProof/>
            <w:webHidden/>
          </w:rPr>
          <w:fldChar w:fldCharType="end"/>
        </w:r>
      </w:hyperlink>
    </w:p>
    <w:p w14:paraId="3DC6B006" w14:textId="379B9F91" w:rsidR="001873B6" w:rsidRDefault="00C03480">
      <w:pPr>
        <w:pStyle w:val="TableofFigures"/>
        <w:tabs>
          <w:tab w:val="right" w:leader="dot" w:pos="8630"/>
        </w:tabs>
        <w:rPr>
          <w:rFonts w:asciiTheme="minorHAnsi" w:eastAsiaTheme="minorEastAsia" w:hAnsiTheme="minorHAnsi" w:cstheme="minorBidi"/>
          <w:noProof/>
          <w:sz w:val="22"/>
          <w:szCs w:val="22"/>
          <w:lang w:eastAsia="en-CA"/>
        </w:rPr>
      </w:pPr>
      <w:hyperlink w:anchor="_Toc90811941" w:history="1">
        <w:r w:rsidR="001873B6" w:rsidRPr="00FF7D63">
          <w:rPr>
            <w:rStyle w:val="Hyperlink"/>
            <w:noProof/>
          </w:rPr>
          <w:t>Table 4 - Overall MAPE and RMSE for Each Forecaster – Toronto Dataset</w:t>
        </w:r>
        <w:r w:rsidR="001873B6">
          <w:rPr>
            <w:noProof/>
            <w:webHidden/>
          </w:rPr>
          <w:tab/>
        </w:r>
        <w:r w:rsidR="001873B6">
          <w:rPr>
            <w:noProof/>
            <w:webHidden/>
          </w:rPr>
          <w:fldChar w:fldCharType="begin"/>
        </w:r>
        <w:r w:rsidR="001873B6">
          <w:rPr>
            <w:noProof/>
            <w:webHidden/>
          </w:rPr>
          <w:instrText xml:space="preserve"> PAGEREF _Toc90811941 \h </w:instrText>
        </w:r>
        <w:r w:rsidR="001873B6">
          <w:rPr>
            <w:noProof/>
            <w:webHidden/>
          </w:rPr>
        </w:r>
        <w:r w:rsidR="001873B6">
          <w:rPr>
            <w:noProof/>
            <w:webHidden/>
          </w:rPr>
          <w:fldChar w:fldCharType="separate"/>
        </w:r>
        <w:r w:rsidR="001873B6">
          <w:rPr>
            <w:noProof/>
            <w:webHidden/>
          </w:rPr>
          <w:t>2</w:t>
        </w:r>
        <w:r w:rsidR="001873B6">
          <w:rPr>
            <w:noProof/>
            <w:webHidden/>
          </w:rPr>
          <w:fldChar w:fldCharType="end"/>
        </w:r>
      </w:hyperlink>
    </w:p>
    <w:p w14:paraId="0A5BA60F" w14:textId="468BDC84" w:rsidR="001873B6" w:rsidRDefault="00C03480">
      <w:pPr>
        <w:pStyle w:val="TableofFigures"/>
        <w:tabs>
          <w:tab w:val="right" w:leader="dot" w:pos="8630"/>
        </w:tabs>
        <w:rPr>
          <w:rFonts w:asciiTheme="minorHAnsi" w:eastAsiaTheme="minorEastAsia" w:hAnsiTheme="minorHAnsi" w:cstheme="minorBidi"/>
          <w:noProof/>
          <w:sz w:val="22"/>
          <w:szCs w:val="22"/>
          <w:lang w:eastAsia="en-CA"/>
        </w:rPr>
      </w:pPr>
      <w:hyperlink w:anchor="_Toc90811942" w:history="1">
        <w:r w:rsidR="001873B6" w:rsidRPr="00FF7D63">
          <w:rPr>
            <w:rStyle w:val="Hyperlink"/>
            <w:noProof/>
          </w:rPr>
          <w:t>Table 5 - Matrix Analysis of Peak Values and Time Difference – Toronto Dataset</w:t>
        </w:r>
        <w:r w:rsidR="001873B6">
          <w:rPr>
            <w:noProof/>
            <w:webHidden/>
          </w:rPr>
          <w:tab/>
        </w:r>
        <w:r w:rsidR="001873B6">
          <w:rPr>
            <w:noProof/>
            <w:webHidden/>
          </w:rPr>
          <w:fldChar w:fldCharType="begin"/>
        </w:r>
        <w:r w:rsidR="001873B6">
          <w:rPr>
            <w:noProof/>
            <w:webHidden/>
          </w:rPr>
          <w:instrText xml:space="preserve"> PAGEREF _Toc90811942 \h </w:instrText>
        </w:r>
        <w:r w:rsidR="001873B6">
          <w:rPr>
            <w:noProof/>
            <w:webHidden/>
          </w:rPr>
        </w:r>
        <w:r w:rsidR="001873B6">
          <w:rPr>
            <w:noProof/>
            <w:webHidden/>
          </w:rPr>
          <w:fldChar w:fldCharType="separate"/>
        </w:r>
        <w:r w:rsidR="001873B6">
          <w:rPr>
            <w:noProof/>
            <w:webHidden/>
          </w:rPr>
          <w:t>2</w:t>
        </w:r>
        <w:r w:rsidR="001873B6">
          <w:rPr>
            <w:noProof/>
            <w:webHidden/>
          </w:rPr>
          <w:fldChar w:fldCharType="end"/>
        </w:r>
      </w:hyperlink>
    </w:p>
    <w:p w14:paraId="78FE32AF" w14:textId="1483F4D0" w:rsidR="001873B6" w:rsidRDefault="00C03480">
      <w:pPr>
        <w:pStyle w:val="TableofFigures"/>
        <w:tabs>
          <w:tab w:val="right" w:leader="dot" w:pos="8630"/>
        </w:tabs>
        <w:rPr>
          <w:rFonts w:asciiTheme="minorHAnsi" w:eastAsiaTheme="minorEastAsia" w:hAnsiTheme="minorHAnsi" w:cstheme="minorBidi"/>
          <w:noProof/>
          <w:sz w:val="22"/>
          <w:szCs w:val="22"/>
          <w:lang w:eastAsia="en-CA"/>
        </w:rPr>
      </w:pPr>
      <w:hyperlink w:anchor="_Toc90811943" w:history="1">
        <w:r w:rsidR="001873B6" w:rsidRPr="00FF7D63">
          <w:rPr>
            <w:rStyle w:val="Hyperlink"/>
            <w:noProof/>
          </w:rPr>
          <w:t>Table 6 - Overall MAPE and RMSE for Each Forecaster – Ottawa Dataset</w:t>
        </w:r>
        <w:r w:rsidR="001873B6">
          <w:rPr>
            <w:noProof/>
            <w:webHidden/>
          </w:rPr>
          <w:tab/>
        </w:r>
        <w:r w:rsidR="001873B6">
          <w:rPr>
            <w:noProof/>
            <w:webHidden/>
          </w:rPr>
          <w:fldChar w:fldCharType="begin"/>
        </w:r>
        <w:r w:rsidR="001873B6">
          <w:rPr>
            <w:noProof/>
            <w:webHidden/>
          </w:rPr>
          <w:instrText xml:space="preserve"> PAGEREF _Toc90811943 \h </w:instrText>
        </w:r>
        <w:r w:rsidR="001873B6">
          <w:rPr>
            <w:noProof/>
            <w:webHidden/>
          </w:rPr>
        </w:r>
        <w:r w:rsidR="001873B6">
          <w:rPr>
            <w:noProof/>
            <w:webHidden/>
          </w:rPr>
          <w:fldChar w:fldCharType="separate"/>
        </w:r>
        <w:r w:rsidR="001873B6">
          <w:rPr>
            <w:noProof/>
            <w:webHidden/>
          </w:rPr>
          <w:t>2</w:t>
        </w:r>
        <w:r w:rsidR="001873B6">
          <w:rPr>
            <w:noProof/>
            <w:webHidden/>
          </w:rPr>
          <w:fldChar w:fldCharType="end"/>
        </w:r>
      </w:hyperlink>
    </w:p>
    <w:p w14:paraId="4AEB6E57" w14:textId="112FD8CA" w:rsidR="001873B6" w:rsidRDefault="00C03480">
      <w:pPr>
        <w:pStyle w:val="TableofFigures"/>
        <w:tabs>
          <w:tab w:val="right" w:leader="dot" w:pos="8630"/>
        </w:tabs>
        <w:rPr>
          <w:rFonts w:asciiTheme="minorHAnsi" w:eastAsiaTheme="minorEastAsia" w:hAnsiTheme="minorHAnsi" w:cstheme="minorBidi"/>
          <w:noProof/>
          <w:sz w:val="22"/>
          <w:szCs w:val="22"/>
          <w:lang w:eastAsia="en-CA"/>
        </w:rPr>
      </w:pPr>
      <w:hyperlink w:anchor="_Toc90811944" w:history="1">
        <w:r w:rsidR="001873B6" w:rsidRPr="00FF7D63">
          <w:rPr>
            <w:rStyle w:val="Hyperlink"/>
            <w:noProof/>
          </w:rPr>
          <w:t>Table 7 - Matrix Analysis of Peak Values and Time Difference – Ottawa Dataset</w:t>
        </w:r>
        <w:r w:rsidR="001873B6">
          <w:rPr>
            <w:noProof/>
            <w:webHidden/>
          </w:rPr>
          <w:tab/>
        </w:r>
        <w:r w:rsidR="001873B6">
          <w:rPr>
            <w:noProof/>
            <w:webHidden/>
          </w:rPr>
          <w:fldChar w:fldCharType="begin"/>
        </w:r>
        <w:r w:rsidR="001873B6">
          <w:rPr>
            <w:noProof/>
            <w:webHidden/>
          </w:rPr>
          <w:instrText xml:space="preserve"> PAGEREF _Toc90811944 \h </w:instrText>
        </w:r>
        <w:r w:rsidR="001873B6">
          <w:rPr>
            <w:noProof/>
            <w:webHidden/>
          </w:rPr>
        </w:r>
        <w:r w:rsidR="001873B6">
          <w:rPr>
            <w:noProof/>
            <w:webHidden/>
          </w:rPr>
          <w:fldChar w:fldCharType="separate"/>
        </w:r>
        <w:r w:rsidR="001873B6">
          <w:rPr>
            <w:noProof/>
            <w:webHidden/>
          </w:rPr>
          <w:t>2</w:t>
        </w:r>
        <w:r w:rsidR="001873B6">
          <w:rPr>
            <w:noProof/>
            <w:webHidden/>
          </w:rPr>
          <w:fldChar w:fldCharType="end"/>
        </w:r>
      </w:hyperlink>
    </w:p>
    <w:p w14:paraId="44F4E8BB" w14:textId="54323320" w:rsidR="001873B6" w:rsidRDefault="00C03480">
      <w:pPr>
        <w:pStyle w:val="TableofFigures"/>
        <w:tabs>
          <w:tab w:val="right" w:leader="dot" w:pos="8630"/>
        </w:tabs>
        <w:rPr>
          <w:rFonts w:asciiTheme="minorHAnsi" w:eastAsiaTheme="minorEastAsia" w:hAnsiTheme="minorHAnsi" w:cstheme="minorBidi"/>
          <w:noProof/>
          <w:sz w:val="22"/>
          <w:szCs w:val="22"/>
          <w:lang w:eastAsia="en-CA"/>
        </w:rPr>
      </w:pPr>
      <w:hyperlink w:anchor="_Toc90811945" w:history="1">
        <w:r w:rsidR="001873B6" w:rsidRPr="00FF7D63">
          <w:rPr>
            <w:rStyle w:val="Hyperlink"/>
            <w:noProof/>
          </w:rPr>
          <w:t>Table 8 - Overall MAPE and RMSE for Each Forecaster – Saint John Dataset</w:t>
        </w:r>
        <w:r w:rsidR="001873B6">
          <w:rPr>
            <w:noProof/>
            <w:webHidden/>
          </w:rPr>
          <w:tab/>
        </w:r>
        <w:r w:rsidR="001873B6">
          <w:rPr>
            <w:noProof/>
            <w:webHidden/>
          </w:rPr>
          <w:fldChar w:fldCharType="begin"/>
        </w:r>
        <w:r w:rsidR="001873B6">
          <w:rPr>
            <w:noProof/>
            <w:webHidden/>
          </w:rPr>
          <w:instrText xml:space="preserve"> PAGEREF _Toc90811945 \h </w:instrText>
        </w:r>
        <w:r w:rsidR="001873B6">
          <w:rPr>
            <w:noProof/>
            <w:webHidden/>
          </w:rPr>
        </w:r>
        <w:r w:rsidR="001873B6">
          <w:rPr>
            <w:noProof/>
            <w:webHidden/>
          </w:rPr>
          <w:fldChar w:fldCharType="separate"/>
        </w:r>
        <w:r w:rsidR="001873B6">
          <w:rPr>
            <w:noProof/>
            <w:webHidden/>
          </w:rPr>
          <w:t>2</w:t>
        </w:r>
        <w:r w:rsidR="001873B6">
          <w:rPr>
            <w:noProof/>
            <w:webHidden/>
          </w:rPr>
          <w:fldChar w:fldCharType="end"/>
        </w:r>
      </w:hyperlink>
    </w:p>
    <w:p w14:paraId="029121B5" w14:textId="4AA2FA09" w:rsidR="001873B6" w:rsidRDefault="00C03480">
      <w:pPr>
        <w:pStyle w:val="TableofFigures"/>
        <w:tabs>
          <w:tab w:val="right" w:leader="dot" w:pos="8630"/>
        </w:tabs>
        <w:rPr>
          <w:rFonts w:asciiTheme="minorHAnsi" w:eastAsiaTheme="minorEastAsia" w:hAnsiTheme="minorHAnsi" w:cstheme="minorBidi"/>
          <w:noProof/>
          <w:sz w:val="22"/>
          <w:szCs w:val="22"/>
          <w:lang w:eastAsia="en-CA"/>
        </w:rPr>
      </w:pPr>
      <w:hyperlink w:anchor="_Toc90811946" w:history="1">
        <w:r w:rsidR="001873B6" w:rsidRPr="00FF7D63">
          <w:rPr>
            <w:rStyle w:val="Hyperlink"/>
            <w:noProof/>
          </w:rPr>
          <w:t>Table 9 - Matrix Analysis of Peak Values and Time Difference – Saint John Dataset</w:t>
        </w:r>
        <w:r w:rsidR="001873B6">
          <w:rPr>
            <w:noProof/>
            <w:webHidden/>
          </w:rPr>
          <w:tab/>
        </w:r>
        <w:r w:rsidR="001873B6">
          <w:rPr>
            <w:noProof/>
            <w:webHidden/>
          </w:rPr>
          <w:fldChar w:fldCharType="begin"/>
        </w:r>
        <w:r w:rsidR="001873B6">
          <w:rPr>
            <w:noProof/>
            <w:webHidden/>
          </w:rPr>
          <w:instrText xml:space="preserve"> PAGEREF _Toc90811946 \h </w:instrText>
        </w:r>
        <w:r w:rsidR="001873B6">
          <w:rPr>
            <w:noProof/>
            <w:webHidden/>
          </w:rPr>
        </w:r>
        <w:r w:rsidR="001873B6">
          <w:rPr>
            <w:noProof/>
            <w:webHidden/>
          </w:rPr>
          <w:fldChar w:fldCharType="separate"/>
        </w:r>
        <w:r w:rsidR="001873B6">
          <w:rPr>
            <w:noProof/>
            <w:webHidden/>
          </w:rPr>
          <w:t>2</w:t>
        </w:r>
        <w:r w:rsidR="001873B6">
          <w:rPr>
            <w:noProof/>
            <w:webHidden/>
          </w:rPr>
          <w:fldChar w:fldCharType="end"/>
        </w:r>
      </w:hyperlink>
    </w:p>
    <w:p w14:paraId="14C6D314" w14:textId="7D9311FF" w:rsidR="001873B6" w:rsidRDefault="00C03480">
      <w:pPr>
        <w:pStyle w:val="TableofFigures"/>
        <w:tabs>
          <w:tab w:val="right" w:leader="dot" w:pos="8630"/>
        </w:tabs>
        <w:rPr>
          <w:rFonts w:asciiTheme="minorHAnsi" w:eastAsiaTheme="minorEastAsia" w:hAnsiTheme="minorHAnsi" w:cstheme="minorBidi"/>
          <w:noProof/>
          <w:sz w:val="22"/>
          <w:szCs w:val="22"/>
          <w:lang w:eastAsia="en-CA"/>
        </w:rPr>
      </w:pPr>
      <w:hyperlink w:anchor="_Toc90811947" w:history="1">
        <w:r w:rsidR="001873B6" w:rsidRPr="00FF7D63">
          <w:rPr>
            <w:rStyle w:val="Hyperlink"/>
            <w:noProof/>
          </w:rPr>
          <w:t>Table 10 - Seasonal MAPE and RMSE for the Toronto Dataset</w:t>
        </w:r>
        <w:r w:rsidR="001873B6">
          <w:rPr>
            <w:noProof/>
            <w:webHidden/>
          </w:rPr>
          <w:tab/>
        </w:r>
        <w:r w:rsidR="001873B6">
          <w:rPr>
            <w:noProof/>
            <w:webHidden/>
          </w:rPr>
          <w:fldChar w:fldCharType="begin"/>
        </w:r>
        <w:r w:rsidR="001873B6">
          <w:rPr>
            <w:noProof/>
            <w:webHidden/>
          </w:rPr>
          <w:instrText xml:space="preserve"> PAGEREF _Toc90811947 \h </w:instrText>
        </w:r>
        <w:r w:rsidR="001873B6">
          <w:rPr>
            <w:noProof/>
            <w:webHidden/>
          </w:rPr>
        </w:r>
        <w:r w:rsidR="001873B6">
          <w:rPr>
            <w:noProof/>
            <w:webHidden/>
          </w:rPr>
          <w:fldChar w:fldCharType="separate"/>
        </w:r>
        <w:r w:rsidR="001873B6">
          <w:rPr>
            <w:noProof/>
            <w:webHidden/>
          </w:rPr>
          <w:t>2</w:t>
        </w:r>
        <w:r w:rsidR="001873B6">
          <w:rPr>
            <w:noProof/>
            <w:webHidden/>
          </w:rPr>
          <w:fldChar w:fldCharType="end"/>
        </w:r>
      </w:hyperlink>
    </w:p>
    <w:p w14:paraId="2A9C7432" w14:textId="6FA919AE" w:rsidR="001873B6" w:rsidRDefault="00C03480">
      <w:pPr>
        <w:pStyle w:val="TableofFigures"/>
        <w:tabs>
          <w:tab w:val="right" w:leader="dot" w:pos="8630"/>
        </w:tabs>
        <w:rPr>
          <w:rFonts w:asciiTheme="minorHAnsi" w:eastAsiaTheme="minorEastAsia" w:hAnsiTheme="minorHAnsi" w:cstheme="minorBidi"/>
          <w:noProof/>
          <w:sz w:val="22"/>
          <w:szCs w:val="22"/>
          <w:lang w:eastAsia="en-CA"/>
        </w:rPr>
      </w:pPr>
      <w:hyperlink w:anchor="_Toc90811948" w:history="1">
        <w:r w:rsidR="001873B6" w:rsidRPr="00FF7D63">
          <w:rPr>
            <w:rStyle w:val="Hyperlink"/>
            <w:noProof/>
          </w:rPr>
          <w:t>Table 11 - Seasonal MAPE and RMSE for the Ottawa Dataset</w:t>
        </w:r>
        <w:r w:rsidR="001873B6">
          <w:rPr>
            <w:noProof/>
            <w:webHidden/>
          </w:rPr>
          <w:tab/>
        </w:r>
        <w:r w:rsidR="001873B6">
          <w:rPr>
            <w:noProof/>
            <w:webHidden/>
          </w:rPr>
          <w:fldChar w:fldCharType="begin"/>
        </w:r>
        <w:r w:rsidR="001873B6">
          <w:rPr>
            <w:noProof/>
            <w:webHidden/>
          </w:rPr>
          <w:instrText xml:space="preserve"> PAGEREF _Toc90811948 \h </w:instrText>
        </w:r>
        <w:r w:rsidR="001873B6">
          <w:rPr>
            <w:noProof/>
            <w:webHidden/>
          </w:rPr>
        </w:r>
        <w:r w:rsidR="001873B6">
          <w:rPr>
            <w:noProof/>
            <w:webHidden/>
          </w:rPr>
          <w:fldChar w:fldCharType="separate"/>
        </w:r>
        <w:r w:rsidR="001873B6">
          <w:rPr>
            <w:noProof/>
            <w:webHidden/>
          </w:rPr>
          <w:t>2</w:t>
        </w:r>
        <w:r w:rsidR="001873B6">
          <w:rPr>
            <w:noProof/>
            <w:webHidden/>
          </w:rPr>
          <w:fldChar w:fldCharType="end"/>
        </w:r>
      </w:hyperlink>
    </w:p>
    <w:p w14:paraId="4F22690C" w14:textId="6E2C69E8" w:rsidR="001873B6" w:rsidRDefault="00C03480">
      <w:pPr>
        <w:pStyle w:val="TableofFigures"/>
        <w:tabs>
          <w:tab w:val="right" w:leader="dot" w:pos="8630"/>
        </w:tabs>
        <w:rPr>
          <w:rFonts w:asciiTheme="minorHAnsi" w:eastAsiaTheme="minorEastAsia" w:hAnsiTheme="minorHAnsi" w:cstheme="minorBidi"/>
          <w:noProof/>
          <w:sz w:val="22"/>
          <w:szCs w:val="22"/>
          <w:lang w:eastAsia="en-CA"/>
        </w:rPr>
      </w:pPr>
      <w:hyperlink w:anchor="_Toc90811949" w:history="1">
        <w:r w:rsidR="001873B6" w:rsidRPr="00FF7D63">
          <w:rPr>
            <w:rStyle w:val="Hyperlink"/>
            <w:noProof/>
          </w:rPr>
          <w:t>Table 12 - Seasonal MAPE and RMSE for the Saint John Dataset</w:t>
        </w:r>
        <w:r w:rsidR="001873B6">
          <w:rPr>
            <w:noProof/>
            <w:webHidden/>
          </w:rPr>
          <w:tab/>
        </w:r>
        <w:r w:rsidR="001873B6">
          <w:rPr>
            <w:noProof/>
            <w:webHidden/>
          </w:rPr>
          <w:fldChar w:fldCharType="begin"/>
        </w:r>
        <w:r w:rsidR="001873B6">
          <w:rPr>
            <w:noProof/>
            <w:webHidden/>
          </w:rPr>
          <w:instrText xml:space="preserve"> PAGEREF _Toc90811949 \h </w:instrText>
        </w:r>
        <w:r w:rsidR="001873B6">
          <w:rPr>
            <w:noProof/>
            <w:webHidden/>
          </w:rPr>
        </w:r>
        <w:r w:rsidR="001873B6">
          <w:rPr>
            <w:noProof/>
            <w:webHidden/>
          </w:rPr>
          <w:fldChar w:fldCharType="separate"/>
        </w:r>
        <w:r w:rsidR="001873B6">
          <w:rPr>
            <w:noProof/>
            <w:webHidden/>
          </w:rPr>
          <w:t>2</w:t>
        </w:r>
        <w:r w:rsidR="001873B6">
          <w:rPr>
            <w:noProof/>
            <w:webHidden/>
          </w:rPr>
          <w:fldChar w:fldCharType="end"/>
        </w:r>
      </w:hyperlink>
    </w:p>
    <w:p w14:paraId="7624C4C0" w14:textId="31D5C450" w:rsidR="001873B6" w:rsidRDefault="00C03480">
      <w:pPr>
        <w:pStyle w:val="TableofFigures"/>
        <w:tabs>
          <w:tab w:val="right" w:leader="dot" w:pos="8630"/>
        </w:tabs>
        <w:rPr>
          <w:rFonts w:asciiTheme="minorHAnsi" w:eastAsiaTheme="minorEastAsia" w:hAnsiTheme="minorHAnsi" w:cstheme="minorBidi"/>
          <w:noProof/>
          <w:sz w:val="22"/>
          <w:szCs w:val="22"/>
          <w:lang w:eastAsia="en-CA"/>
        </w:rPr>
      </w:pPr>
      <w:hyperlink w:anchor="_Toc90811950" w:history="1">
        <w:r w:rsidR="001873B6" w:rsidRPr="00FF7D63">
          <w:rPr>
            <w:rStyle w:val="Hyperlink"/>
            <w:noProof/>
          </w:rPr>
          <w:t>Table 13 – The Overall Performance Metrics – Toronto Dataset</w:t>
        </w:r>
        <w:r w:rsidR="001873B6">
          <w:rPr>
            <w:noProof/>
            <w:webHidden/>
          </w:rPr>
          <w:tab/>
        </w:r>
        <w:r w:rsidR="001873B6">
          <w:rPr>
            <w:noProof/>
            <w:webHidden/>
          </w:rPr>
          <w:fldChar w:fldCharType="begin"/>
        </w:r>
        <w:r w:rsidR="001873B6">
          <w:rPr>
            <w:noProof/>
            <w:webHidden/>
          </w:rPr>
          <w:instrText xml:space="preserve"> PAGEREF _Toc90811950 \h </w:instrText>
        </w:r>
        <w:r w:rsidR="001873B6">
          <w:rPr>
            <w:noProof/>
            <w:webHidden/>
          </w:rPr>
        </w:r>
        <w:r w:rsidR="001873B6">
          <w:rPr>
            <w:noProof/>
            <w:webHidden/>
          </w:rPr>
          <w:fldChar w:fldCharType="separate"/>
        </w:r>
        <w:r w:rsidR="001873B6">
          <w:rPr>
            <w:noProof/>
            <w:webHidden/>
          </w:rPr>
          <w:t>2</w:t>
        </w:r>
        <w:r w:rsidR="001873B6">
          <w:rPr>
            <w:noProof/>
            <w:webHidden/>
          </w:rPr>
          <w:fldChar w:fldCharType="end"/>
        </w:r>
      </w:hyperlink>
    </w:p>
    <w:p w14:paraId="7B9D0051" w14:textId="4F87487B" w:rsidR="001873B6" w:rsidRDefault="00C03480">
      <w:pPr>
        <w:pStyle w:val="TableofFigures"/>
        <w:tabs>
          <w:tab w:val="right" w:leader="dot" w:pos="8630"/>
        </w:tabs>
        <w:rPr>
          <w:rFonts w:asciiTheme="minorHAnsi" w:eastAsiaTheme="minorEastAsia" w:hAnsiTheme="minorHAnsi" w:cstheme="minorBidi"/>
          <w:noProof/>
          <w:sz w:val="22"/>
          <w:szCs w:val="22"/>
          <w:lang w:eastAsia="en-CA"/>
        </w:rPr>
      </w:pPr>
      <w:hyperlink w:anchor="_Toc90811951" w:history="1">
        <w:r w:rsidR="001873B6" w:rsidRPr="00FF7D63">
          <w:rPr>
            <w:rStyle w:val="Hyperlink"/>
            <w:noProof/>
          </w:rPr>
          <w:t>Table 14 - The Overall Performance Metrics – Ottawa Dataset</w:t>
        </w:r>
        <w:r w:rsidR="001873B6">
          <w:rPr>
            <w:noProof/>
            <w:webHidden/>
          </w:rPr>
          <w:tab/>
        </w:r>
        <w:r w:rsidR="001873B6">
          <w:rPr>
            <w:noProof/>
            <w:webHidden/>
          </w:rPr>
          <w:fldChar w:fldCharType="begin"/>
        </w:r>
        <w:r w:rsidR="001873B6">
          <w:rPr>
            <w:noProof/>
            <w:webHidden/>
          </w:rPr>
          <w:instrText xml:space="preserve"> PAGEREF _Toc90811951 \h </w:instrText>
        </w:r>
        <w:r w:rsidR="001873B6">
          <w:rPr>
            <w:noProof/>
            <w:webHidden/>
          </w:rPr>
        </w:r>
        <w:r w:rsidR="001873B6">
          <w:rPr>
            <w:noProof/>
            <w:webHidden/>
          </w:rPr>
          <w:fldChar w:fldCharType="separate"/>
        </w:r>
        <w:r w:rsidR="001873B6">
          <w:rPr>
            <w:noProof/>
            <w:webHidden/>
          </w:rPr>
          <w:t>2</w:t>
        </w:r>
        <w:r w:rsidR="001873B6">
          <w:rPr>
            <w:noProof/>
            <w:webHidden/>
          </w:rPr>
          <w:fldChar w:fldCharType="end"/>
        </w:r>
      </w:hyperlink>
    </w:p>
    <w:p w14:paraId="51222C52" w14:textId="23935618" w:rsidR="001873B6" w:rsidRDefault="00C03480">
      <w:pPr>
        <w:pStyle w:val="TableofFigures"/>
        <w:tabs>
          <w:tab w:val="right" w:leader="dot" w:pos="8630"/>
        </w:tabs>
        <w:rPr>
          <w:rFonts w:asciiTheme="minorHAnsi" w:eastAsiaTheme="minorEastAsia" w:hAnsiTheme="minorHAnsi" w:cstheme="minorBidi"/>
          <w:noProof/>
          <w:sz w:val="22"/>
          <w:szCs w:val="22"/>
          <w:lang w:eastAsia="en-CA"/>
        </w:rPr>
      </w:pPr>
      <w:hyperlink w:anchor="_Toc90811952" w:history="1">
        <w:r w:rsidR="001873B6" w:rsidRPr="00FF7D63">
          <w:rPr>
            <w:rStyle w:val="Hyperlink"/>
            <w:noProof/>
          </w:rPr>
          <w:t>Table 15 - The Overall Performance Metrics – Saint John Dataset</w:t>
        </w:r>
        <w:r w:rsidR="001873B6">
          <w:rPr>
            <w:noProof/>
            <w:webHidden/>
          </w:rPr>
          <w:tab/>
        </w:r>
        <w:r w:rsidR="001873B6">
          <w:rPr>
            <w:noProof/>
            <w:webHidden/>
          </w:rPr>
          <w:fldChar w:fldCharType="begin"/>
        </w:r>
        <w:r w:rsidR="001873B6">
          <w:rPr>
            <w:noProof/>
            <w:webHidden/>
          </w:rPr>
          <w:instrText xml:space="preserve"> PAGEREF _Toc90811952 \h </w:instrText>
        </w:r>
        <w:r w:rsidR="001873B6">
          <w:rPr>
            <w:noProof/>
            <w:webHidden/>
          </w:rPr>
        </w:r>
        <w:r w:rsidR="001873B6">
          <w:rPr>
            <w:noProof/>
            <w:webHidden/>
          </w:rPr>
          <w:fldChar w:fldCharType="separate"/>
        </w:r>
        <w:r w:rsidR="001873B6">
          <w:rPr>
            <w:noProof/>
            <w:webHidden/>
          </w:rPr>
          <w:t>2</w:t>
        </w:r>
        <w:r w:rsidR="001873B6">
          <w:rPr>
            <w:noProof/>
            <w:webHidden/>
          </w:rPr>
          <w:fldChar w:fldCharType="end"/>
        </w:r>
      </w:hyperlink>
    </w:p>
    <w:p w14:paraId="41310AC4" w14:textId="270B1A3C" w:rsidR="00FD52FC" w:rsidRDefault="00FD52FC">
      <w:pPr>
        <w:sectPr w:rsidR="00FD52FC" w:rsidSect="006214A8">
          <w:footerReference w:type="default" r:id="rId10"/>
          <w:pgSz w:w="12240" w:h="15840" w:code="1"/>
          <w:pgMar w:top="1440" w:right="1440" w:bottom="1440" w:left="2160" w:header="720" w:footer="720" w:gutter="0"/>
          <w:pgNumType w:fmt="lowerRoman"/>
          <w:cols w:space="720"/>
          <w:docGrid w:linePitch="360"/>
        </w:sectPr>
      </w:pPr>
      <w:r>
        <w:fldChar w:fldCharType="end"/>
      </w:r>
    </w:p>
    <w:p w14:paraId="1176E084" w14:textId="567A8441" w:rsidR="003819CA" w:rsidRDefault="00C262DB">
      <w:pPr>
        <w:pStyle w:val="FigureList"/>
      </w:pPr>
      <w:bookmarkStart w:id="6" w:name="_Toc90811863"/>
      <w:r>
        <w:lastRenderedPageBreak/>
        <w:t>List of Figures</w:t>
      </w:r>
      <w:bookmarkEnd w:id="6"/>
      <w:r>
        <w:t xml:space="preserve"> </w:t>
      </w:r>
    </w:p>
    <w:p w14:paraId="5584EA80" w14:textId="3EE6BEA0" w:rsidR="001873B6" w:rsidRDefault="00562D90">
      <w:pPr>
        <w:pStyle w:val="TableofFigures"/>
        <w:tabs>
          <w:tab w:val="right" w:leader="dot" w:pos="8630"/>
        </w:tabs>
        <w:rPr>
          <w:rFonts w:asciiTheme="minorHAnsi" w:eastAsiaTheme="minorEastAsia" w:hAnsiTheme="minorHAnsi" w:cstheme="minorBidi"/>
          <w:noProof/>
          <w:sz w:val="22"/>
          <w:szCs w:val="22"/>
          <w:lang w:eastAsia="en-CA"/>
        </w:rPr>
      </w:pPr>
      <w:r>
        <w:fldChar w:fldCharType="begin"/>
      </w:r>
      <w:r>
        <w:instrText xml:space="preserve"> TOC \h \z \c "Figure" </w:instrText>
      </w:r>
      <w:r>
        <w:fldChar w:fldCharType="separate"/>
      </w:r>
      <w:hyperlink w:anchor="_Toc90811953" w:history="1">
        <w:r w:rsidR="001873B6" w:rsidRPr="00F91339">
          <w:rPr>
            <w:rStyle w:val="Hyperlink"/>
            <w:noProof/>
          </w:rPr>
          <w:t>Figure 1 - The Block Diagram of the Third Generation ANNSTLF [38]</w:t>
        </w:r>
        <w:r w:rsidR="001873B6">
          <w:rPr>
            <w:noProof/>
            <w:webHidden/>
          </w:rPr>
          <w:tab/>
        </w:r>
        <w:r w:rsidR="001873B6">
          <w:rPr>
            <w:noProof/>
            <w:webHidden/>
          </w:rPr>
          <w:fldChar w:fldCharType="begin"/>
        </w:r>
        <w:r w:rsidR="001873B6">
          <w:rPr>
            <w:noProof/>
            <w:webHidden/>
          </w:rPr>
          <w:instrText xml:space="preserve"> PAGEREF _Toc90811953 \h </w:instrText>
        </w:r>
        <w:r w:rsidR="001873B6">
          <w:rPr>
            <w:noProof/>
            <w:webHidden/>
          </w:rPr>
        </w:r>
        <w:r w:rsidR="001873B6">
          <w:rPr>
            <w:noProof/>
            <w:webHidden/>
          </w:rPr>
          <w:fldChar w:fldCharType="separate"/>
        </w:r>
        <w:r w:rsidR="001873B6">
          <w:rPr>
            <w:noProof/>
            <w:webHidden/>
          </w:rPr>
          <w:t>2</w:t>
        </w:r>
        <w:r w:rsidR="001873B6">
          <w:rPr>
            <w:noProof/>
            <w:webHidden/>
          </w:rPr>
          <w:fldChar w:fldCharType="end"/>
        </w:r>
      </w:hyperlink>
    </w:p>
    <w:p w14:paraId="67251893" w14:textId="6B2B0EDF" w:rsidR="001873B6" w:rsidRDefault="00C03480">
      <w:pPr>
        <w:pStyle w:val="TableofFigures"/>
        <w:tabs>
          <w:tab w:val="right" w:leader="dot" w:pos="8630"/>
        </w:tabs>
        <w:rPr>
          <w:rFonts w:asciiTheme="minorHAnsi" w:eastAsiaTheme="minorEastAsia" w:hAnsiTheme="minorHAnsi" w:cstheme="minorBidi"/>
          <w:noProof/>
          <w:sz w:val="22"/>
          <w:szCs w:val="22"/>
          <w:lang w:eastAsia="en-CA"/>
        </w:rPr>
      </w:pPr>
      <w:hyperlink w:anchor="_Toc90811954" w:history="1">
        <w:r w:rsidR="001873B6" w:rsidRPr="00F91339">
          <w:rPr>
            <w:rStyle w:val="Hyperlink"/>
            <w:noProof/>
          </w:rPr>
          <w:t>Figure 2 - The Structure of a Simple Feed-forward ANN</w:t>
        </w:r>
        <w:r w:rsidR="001873B6">
          <w:rPr>
            <w:noProof/>
            <w:webHidden/>
          </w:rPr>
          <w:tab/>
        </w:r>
        <w:r w:rsidR="001873B6">
          <w:rPr>
            <w:noProof/>
            <w:webHidden/>
          </w:rPr>
          <w:fldChar w:fldCharType="begin"/>
        </w:r>
        <w:r w:rsidR="001873B6">
          <w:rPr>
            <w:noProof/>
            <w:webHidden/>
          </w:rPr>
          <w:instrText xml:space="preserve"> PAGEREF _Toc90811954 \h </w:instrText>
        </w:r>
        <w:r w:rsidR="001873B6">
          <w:rPr>
            <w:noProof/>
            <w:webHidden/>
          </w:rPr>
        </w:r>
        <w:r w:rsidR="001873B6">
          <w:rPr>
            <w:noProof/>
            <w:webHidden/>
          </w:rPr>
          <w:fldChar w:fldCharType="separate"/>
        </w:r>
        <w:r w:rsidR="001873B6">
          <w:rPr>
            <w:noProof/>
            <w:webHidden/>
          </w:rPr>
          <w:t>2</w:t>
        </w:r>
        <w:r w:rsidR="001873B6">
          <w:rPr>
            <w:noProof/>
            <w:webHidden/>
          </w:rPr>
          <w:fldChar w:fldCharType="end"/>
        </w:r>
      </w:hyperlink>
    </w:p>
    <w:p w14:paraId="152CA4B5" w14:textId="3AD61C52" w:rsidR="001873B6" w:rsidRDefault="00C03480">
      <w:pPr>
        <w:pStyle w:val="TableofFigures"/>
        <w:tabs>
          <w:tab w:val="right" w:leader="dot" w:pos="8630"/>
        </w:tabs>
        <w:rPr>
          <w:rFonts w:asciiTheme="minorHAnsi" w:eastAsiaTheme="minorEastAsia" w:hAnsiTheme="minorHAnsi" w:cstheme="minorBidi"/>
          <w:noProof/>
          <w:sz w:val="22"/>
          <w:szCs w:val="22"/>
          <w:lang w:eastAsia="en-CA"/>
        </w:rPr>
      </w:pPr>
      <w:hyperlink w:anchor="_Toc90811955" w:history="1">
        <w:r w:rsidR="001873B6" w:rsidRPr="00F91339">
          <w:rPr>
            <w:rStyle w:val="Hyperlink"/>
            <w:noProof/>
          </w:rPr>
          <w:t>Figure 3 - Unrolled Recurrent Neural Network (RNN) [133]</w:t>
        </w:r>
        <w:r w:rsidR="001873B6">
          <w:rPr>
            <w:noProof/>
            <w:webHidden/>
          </w:rPr>
          <w:tab/>
        </w:r>
        <w:r w:rsidR="001873B6">
          <w:rPr>
            <w:noProof/>
            <w:webHidden/>
          </w:rPr>
          <w:fldChar w:fldCharType="begin"/>
        </w:r>
        <w:r w:rsidR="001873B6">
          <w:rPr>
            <w:noProof/>
            <w:webHidden/>
          </w:rPr>
          <w:instrText xml:space="preserve"> PAGEREF _Toc90811955 \h </w:instrText>
        </w:r>
        <w:r w:rsidR="001873B6">
          <w:rPr>
            <w:noProof/>
            <w:webHidden/>
          </w:rPr>
        </w:r>
        <w:r w:rsidR="001873B6">
          <w:rPr>
            <w:noProof/>
            <w:webHidden/>
          </w:rPr>
          <w:fldChar w:fldCharType="separate"/>
        </w:r>
        <w:r w:rsidR="001873B6">
          <w:rPr>
            <w:noProof/>
            <w:webHidden/>
          </w:rPr>
          <w:t>2</w:t>
        </w:r>
        <w:r w:rsidR="001873B6">
          <w:rPr>
            <w:noProof/>
            <w:webHidden/>
          </w:rPr>
          <w:fldChar w:fldCharType="end"/>
        </w:r>
      </w:hyperlink>
    </w:p>
    <w:p w14:paraId="6CB77D68" w14:textId="558BB8D1" w:rsidR="001873B6" w:rsidRDefault="00C03480">
      <w:pPr>
        <w:pStyle w:val="TableofFigures"/>
        <w:tabs>
          <w:tab w:val="right" w:leader="dot" w:pos="8630"/>
        </w:tabs>
        <w:rPr>
          <w:rFonts w:asciiTheme="minorHAnsi" w:eastAsiaTheme="minorEastAsia" w:hAnsiTheme="minorHAnsi" w:cstheme="minorBidi"/>
          <w:noProof/>
          <w:sz w:val="22"/>
          <w:szCs w:val="22"/>
          <w:lang w:eastAsia="en-CA"/>
        </w:rPr>
      </w:pPr>
      <w:hyperlink w:anchor="_Toc90811956" w:history="1">
        <w:r w:rsidR="001873B6" w:rsidRPr="00F91339">
          <w:rPr>
            <w:rStyle w:val="Hyperlink"/>
            <w:noProof/>
          </w:rPr>
          <w:t>Figure 4 - The Block of Long-Term Short-Term Memory [134]</w:t>
        </w:r>
        <w:r w:rsidR="001873B6">
          <w:rPr>
            <w:noProof/>
            <w:webHidden/>
          </w:rPr>
          <w:tab/>
        </w:r>
        <w:r w:rsidR="001873B6">
          <w:rPr>
            <w:noProof/>
            <w:webHidden/>
          </w:rPr>
          <w:fldChar w:fldCharType="begin"/>
        </w:r>
        <w:r w:rsidR="001873B6">
          <w:rPr>
            <w:noProof/>
            <w:webHidden/>
          </w:rPr>
          <w:instrText xml:space="preserve"> PAGEREF _Toc90811956 \h </w:instrText>
        </w:r>
        <w:r w:rsidR="001873B6">
          <w:rPr>
            <w:noProof/>
            <w:webHidden/>
          </w:rPr>
        </w:r>
        <w:r w:rsidR="001873B6">
          <w:rPr>
            <w:noProof/>
            <w:webHidden/>
          </w:rPr>
          <w:fldChar w:fldCharType="separate"/>
        </w:r>
        <w:r w:rsidR="001873B6">
          <w:rPr>
            <w:noProof/>
            <w:webHidden/>
          </w:rPr>
          <w:t>2</w:t>
        </w:r>
        <w:r w:rsidR="001873B6">
          <w:rPr>
            <w:noProof/>
            <w:webHidden/>
          </w:rPr>
          <w:fldChar w:fldCharType="end"/>
        </w:r>
      </w:hyperlink>
    </w:p>
    <w:p w14:paraId="5652EDD3" w14:textId="23F4F2ED" w:rsidR="001873B6" w:rsidRDefault="00C03480">
      <w:pPr>
        <w:pStyle w:val="TableofFigures"/>
        <w:tabs>
          <w:tab w:val="right" w:leader="dot" w:pos="8630"/>
        </w:tabs>
        <w:rPr>
          <w:rFonts w:asciiTheme="minorHAnsi" w:eastAsiaTheme="minorEastAsia" w:hAnsiTheme="minorHAnsi" w:cstheme="minorBidi"/>
          <w:noProof/>
          <w:sz w:val="22"/>
          <w:szCs w:val="22"/>
          <w:lang w:eastAsia="en-CA"/>
        </w:rPr>
      </w:pPr>
      <w:hyperlink w:anchor="_Toc90811957" w:history="1">
        <w:r w:rsidR="001873B6" w:rsidRPr="00F91339">
          <w:rPr>
            <w:rStyle w:val="Hyperlink"/>
            <w:noProof/>
          </w:rPr>
          <w:t>Figure 5 - The Receptive Field of a CNN on a Small Exemplary Convolutional Layer</w:t>
        </w:r>
        <w:r w:rsidR="001873B6">
          <w:rPr>
            <w:noProof/>
            <w:webHidden/>
          </w:rPr>
          <w:tab/>
        </w:r>
        <w:r w:rsidR="001873B6">
          <w:rPr>
            <w:noProof/>
            <w:webHidden/>
          </w:rPr>
          <w:fldChar w:fldCharType="begin"/>
        </w:r>
        <w:r w:rsidR="001873B6">
          <w:rPr>
            <w:noProof/>
            <w:webHidden/>
          </w:rPr>
          <w:instrText xml:space="preserve"> PAGEREF _Toc90811957 \h </w:instrText>
        </w:r>
        <w:r w:rsidR="001873B6">
          <w:rPr>
            <w:noProof/>
            <w:webHidden/>
          </w:rPr>
        </w:r>
        <w:r w:rsidR="001873B6">
          <w:rPr>
            <w:noProof/>
            <w:webHidden/>
          </w:rPr>
          <w:fldChar w:fldCharType="separate"/>
        </w:r>
        <w:r w:rsidR="001873B6">
          <w:rPr>
            <w:noProof/>
            <w:webHidden/>
          </w:rPr>
          <w:t>2</w:t>
        </w:r>
        <w:r w:rsidR="001873B6">
          <w:rPr>
            <w:noProof/>
            <w:webHidden/>
          </w:rPr>
          <w:fldChar w:fldCharType="end"/>
        </w:r>
      </w:hyperlink>
    </w:p>
    <w:p w14:paraId="467A98FC" w14:textId="472B2F47" w:rsidR="001873B6" w:rsidRDefault="00C03480">
      <w:pPr>
        <w:pStyle w:val="TableofFigures"/>
        <w:tabs>
          <w:tab w:val="right" w:leader="dot" w:pos="8630"/>
        </w:tabs>
        <w:rPr>
          <w:rFonts w:asciiTheme="minorHAnsi" w:eastAsiaTheme="minorEastAsia" w:hAnsiTheme="minorHAnsi" w:cstheme="minorBidi"/>
          <w:noProof/>
          <w:sz w:val="22"/>
          <w:szCs w:val="22"/>
          <w:lang w:eastAsia="en-CA"/>
        </w:rPr>
      </w:pPr>
      <w:hyperlink w:anchor="_Toc90811958" w:history="1">
        <w:r w:rsidR="001873B6" w:rsidRPr="00F91339">
          <w:rPr>
            <w:rStyle w:val="Hyperlink"/>
            <w:noProof/>
          </w:rPr>
          <w:t>Figure 6 – A Simple One-Dimensional CNN's Architecture</w:t>
        </w:r>
        <w:r w:rsidR="001873B6">
          <w:rPr>
            <w:noProof/>
            <w:webHidden/>
          </w:rPr>
          <w:tab/>
        </w:r>
        <w:r w:rsidR="001873B6">
          <w:rPr>
            <w:noProof/>
            <w:webHidden/>
          </w:rPr>
          <w:fldChar w:fldCharType="begin"/>
        </w:r>
        <w:r w:rsidR="001873B6">
          <w:rPr>
            <w:noProof/>
            <w:webHidden/>
          </w:rPr>
          <w:instrText xml:space="preserve"> PAGEREF _Toc90811958 \h </w:instrText>
        </w:r>
        <w:r w:rsidR="001873B6">
          <w:rPr>
            <w:noProof/>
            <w:webHidden/>
          </w:rPr>
        </w:r>
        <w:r w:rsidR="001873B6">
          <w:rPr>
            <w:noProof/>
            <w:webHidden/>
          </w:rPr>
          <w:fldChar w:fldCharType="separate"/>
        </w:r>
        <w:r w:rsidR="001873B6">
          <w:rPr>
            <w:noProof/>
            <w:webHidden/>
          </w:rPr>
          <w:t>2</w:t>
        </w:r>
        <w:r w:rsidR="001873B6">
          <w:rPr>
            <w:noProof/>
            <w:webHidden/>
          </w:rPr>
          <w:fldChar w:fldCharType="end"/>
        </w:r>
      </w:hyperlink>
    </w:p>
    <w:p w14:paraId="684BD383" w14:textId="4177B84D" w:rsidR="001873B6" w:rsidRDefault="00C03480">
      <w:pPr>
        <w:pStyle w:val="TableofFigures"/>
        <w:tabs>
          <w:tab w:val="right" w:leader="dot" w:pos="8630"/>
        </w:tabs>
        <w:rPr>
          <w:rFonts w:asciiTheme="minorHAnsi" w:eastAsiaTheme="minorEastAsia" w:hAnsiTheme="minorHAnsi" w:cstheme="minorBidi"/>
          <w:noProof/>
          <w:sz w:val="22"/>
          <w:szCs w:val="22"/>
          <w:lang w:eastAsia="en-CA"/>
        </w:rPr>
      </w:pPr>
      <w:hyperlink w:anchor="_Toc90811959" w:history="1">
        <w:r w:rsidR="001873B6" w:rsidRPr="00F91339">
          <w:rPr>
            <w:rStyle w:val="Hyperlink"/>
            <w:noProof/>
          </w:rPr>
          <w:t>Figure 7 – Peak Load vs Base Load [163]</w:t>
        </w:r>
        <w:r w:rsidR="001873B6">
          <w:rPr>
            <w:noProof/>
            <w:webHidden/>
          </w:rPr>
          <w:tab/>
        </w:r>
        <w:r w:rsidR="001873B6">
          <w:rPr>
            <w:noProof/>
            <w:webHidden/>
          </w:rPr>
          <w:fldChar w:fldCharType="begin"/>
        </w:r>
        <w:r w:rsidR="001873B6">
          <w:rPr>
            <w:noProof/>
            <w:webHidden/>
          </w:rPr>
          <w:instrText xml:space="preserve"> PAGEREF _Toc90811959 \h </w:instrText>
        </w:r>
        <w:r w:rsidR="001873B6">
          <w:rPr>
            <w:noProof/>
            <w:webHidden/>
          </w:rPr>
        </w:r>
        <w:r w:rsidR="001873B6">
          <w:rPr>
            <w:noProof/>
            <w:webHidden/>
          </w:rPr>
          <w:fldChar w:fldCharType="separate"/>
        </w:r>
        <w:r w:rsidR="001873B6">
          <w:rPr>
            <w:noProof/>
            <w:webHidden/>
          </w:rPr>
          <w:t>2</w:t>
        </w:r>
        <w:r w:rsidR="001873B6">
          <w:rPr>
            <w:noProof/>
            <w:webHidden/>
          </w:rPr>
          <w:fldChar w:fldCharType="end"/>
        </w:r>
      </w:hyperlink>
    </w:p>
    <w:p w14:paraId="3FFE2BDF" w14:textId="241B6607" w:rsidR="001873B6" w:rsidRDefault="00C03480">
      <w:pPr>
        <w:pStyle w:val="TableofFigures"/>
        <w:tabs>
          <w:tab w:val="right" w:leader="dot" w:pos="8630"/>
        </w:tabs>
        <w:rPr>
          <w:rFonts w:asciiTheme="minorHAnsi" w:eastAsiaTheme="minorEastAsia" w:hAnsiTheme="minorHAnsi" w:cstheme="minorBidi"/>
          <w:noProof/>
          <w:sz w:val="22"/>
          <w:szCs w:val="22"/>
          <w:lang w:eastAsia="en-CA"/>
        </w:rPr>
      </w:pPr>
      <w:hyperlink w:anchor="_Toc90811960" w:history="1">
        <w:r w:rsidR="001873B6" w:rsidRPr="00F91339">
          <w:rPr>
            <w:rStyle w:val="Hyperlink"/>
            <w:noProof/>
          </w:rPr>
          <w:t>Figure 8 – 2019 Average Daily Demand for Loads Across All Datasets</w:t>
        </w:r>
        <w:r w:rsidR="001873B6">
          <w:rPr>
            <w:noProof/>
            <w:webHidden/>
          </w:rPr>
          <w:tab/>
        </w:r>
        <w:r w:rsidR="001873B6">
          <w:rPr>
            <w:noProof/>
            <w:webHidden/>
          </w:rPr>
          <w:fldChar w:fldCharType="begin"/>
        </w:r>
        <w:r w:rsidR="001873B6">
          <w:rPr>
            <w:noProof/>
            <w:webHidden/>
          </w:rPr>
          <w:instrText xml:space="preserve"> PAGEREF _Toc90811960 \h </w:instrText>
        </w:r>
        <w:r w:rsidR="001873B6">
          <w:rPr>
            <w:noProof/>
            <w:webHidden/>
          </w:rPr>
        </w:r>
        <w:r w:rsidR="001873B6">
          <w:rPr>
            <w:noProof/>
            <w:webHidden/>
          </w:rPr>
          <w:fldChar w:fldCharType="separate"/>
        </w:r>
        <w:r w:rsidR="001873B6">
          <w:rPr>
            <w:noProof/>
            <w:webHidden/>
          </w:rPr>
          <w:t>2</w:t>
        </w:r>
        <w:r w:rsidR="001873B6">
          <w:rPr>
            <w:noProof/>
            <w:webHidden/>
          </w:rPr>
          <w:fldChar w:fldCharType="end"/>
        </w:r>
      </w:hyperlink>
    </w:p>
    <w:p w14:paraId="14E5D757" w14:textId="2C25F066" w:rsidR="001873B6" w:rsidRDefault="00C03480">
      <w:pPr>
        <w:pStyle w:val="TableofFigures"/>
        <w:tabs>
          <w:tab w:val="right" w:leader="dot" w:pos="8630"/>
        </w:tabs>
        <w:rPr>
          <w:rFonts w:asciiTheme="minorHAnsi" w:eastAsiaTheme="minorEastAsia" w:hAnsiTheme="minorHAnsi" w:cstheme="minorBidi"/>
          <w:noProof/>
          <w:sz w:val="22"/>
          <w:szCs w:val="22"/>
          <w:lang w:eastAsia="en-CA"/>
        </w:rPr>
      </w:pPr>
      <w:hyperlink w:anchor="_Toc90811961" w:history="1">
        <w:r w:rsidR="001873B6" w:rsidRPr="00F91339">
          <w:rPr>
            <w:rStyle w:val="Hyperlink"/>
            <w:noProof/>
          </w:rPr>
          <w:t>Figure 9 – The Structure of the BLF and CLF Network</w:t>
        </w:r>
        <w:r w:rsidR="001873B6">
          <w:rPr>
            <w:noProof/>
            <w:webHidden/>
          </w:rPr>
          <w:tab/>
        </w:r>
        <w:r w:rsidR="001873B6">
          <w:rPr>
            <w:noProof/>
            <w:webHidden/>
          </w:rPr>
          <w:fldChar w:fldCharType="begin"/>
        </w:r>
        <w:r w:rsidR="001873B6">
          <w:rPr>
            <w:noProof/>
            <w:webHidden/>
          </w:rPr>
          <w:instrText xml:space="preserve"> PAGEREF _Toc90811961 \h </w:instrText>
        </w:r>
        <w:r w:rsidR="001873B6">
          <w:rPr>
            <w:noProof/>
            <w:webHidden/>
          </w:rPr>
        </w:r>
        <w:r w:rsidR="001873B6">
          <w:rPr>
            <w:noProof/>
            <w:webHidden/>
          </w:rPr>
          <w:fldChar w:fldCharType="separate"/>
        </w:r>
        <w:r w:rsidR="001873B6">
          <w:rPr>
            <w:noProof/>
            <w:webHidden/>
          </w:rPr>
          <w:t>2</w:t>
        </w:r>
        <w:r w:rsidR="001873B6">
          <w:rPr>
            <w:noProof/>
            <w:webHidden/>
          </w:rPr>
          <w:fldChar w:fldCharType="end"/>
        </w:r>
      </w:hyperlink>
    </w:p>
    <w:p w14:paraId="5082E977" w14:textId="58FAA013" w:rsidR="001873B6" w:rsidRDefault="00C03480">
      <w:pPr>
        <w:pStyle w:val="TableofFigures"/>
        <w:tabs>
          <w:tab w:val="right" w:leader="dot" w:pos="8630"/>
        </w:tabs>
        <w:rPr>
          <w:rFonts w:asciiTheme="minorHAnsi" w:eastAsiaTheme="minorEastAsia" w:hAnsiTheme="minorHAnsi" w:cstheme="minorBidi"/>
          <w:noProof/>
          <w:sz w:val="22"/>
          <w:szCs w:val="22"/>
          <w:lang w:eastAsia="en-CA"/>
        </w:rPr>
      </w:pPr>
      <w:hyperlink w:anchor="_Toc90811962" w:history="1">
        <w:r w:rsidR="001873B6" w:rsidRPr="00F91339">
          <w:rPr>
            <w:rStyle w:val="Hyperlink"/>
            <w:noProof/>
          </w:rPr>
          <w:t>Figure 10 - Actual and Forecasted Load Demand for July 17</w:t>
        </w:r>
        <w:r w:rsidR="001873B6" w:rsidRPr="00F91339">
          <w:rPr>
            <w:rStyle w:val="Hyperlink"/>
            <w:noProof/>
            <w:vertAlign w:val="superscript"/>
          </w:rPr>
          <w:t>th</w:t>
        </w:r>
        <w:r w:rsidR="001873B6" w:rsidRPr="00F91339">
          <w:rPr>
            <w:rStyle w:val="Hyperlink"/>
            <w:noProof/>
          </w:rPr>
          <w:t xml:space="preserve"> - 21</w:t>
        </w:r>
        <w:r w:rsidR="001873B6" w:rsidRPr="00F91339">
          <w:rPr>
            <w:rStyle w:val="Hyperlink"/>
            <w:noProof/>
            <w:vertAlign w:val="superscript"/>
          </w:rPr>
          <w:t>st</w:t>
        </w:r>
        <w:r w:rsidR="001873B6" w:rsidRPr="00F91339">
          <w:rPr>
            <w:rStyle w:val="Hyperlink"/>
            <w:noProof/>
          </w:rPr>
          <w:t>, and the Overall Error Distribution for All Forecasters   - Toronto Dataset</w:t>
        </w:r>
        <w:r w:rsidR="001873B6">
          <w:rPr>
            <w:noProof/>
            <w:webHidden/>
          </w:rPr>
          <w:tab/>
        </w:r>
        <w:r w:rsidR="001873B6">
          <w:rPr>
            <w:noProof/>
            <w:webHidden/>
          </w:rPr>
          <w:fldChar w:fldCharType="begin"/>
        </w:r>
        <w:r w:rsidR="001873B6">
          <w:rPr>
            <w:noProof/>
            <w:webHidden/>
          </w:rPr>
          <w:instrText xml:space="preserve"> PAGEREF _Toc90811962 \h </w:instrText>
        </w:r>
        <w:r w:rsidR="001873B6">
          <w:rPr>
            <w:noProof/>
            <w:webHidden/>
          </w:rPr>
        </w:r>
        <w:r w:rsidR="001873B6">
          <w:rPr>
            <w:noProof/>
            <w:webHidden/>
          </w:rPr>
          <w:fldChar w:fldCharType="separate"/>
        </w:r>
        <w:r w:rsidR="001873B6">
          <w:rPr>
            <w:noProof/>
            <w:webHidden/>
          </w:rPr>
          <w:t>2</w:t>
        </w:r>
        <w:r w:rsidR="001873B6">
          <w:rPr>
            <w:noProof/>
            <w:webHidden/>
          </w:rPr>
          <w:fldChar w:fldCharType="end"/>
        </w:r>
      </w:hyperlink>
    </w:p>
    <w:p w14:paraId="4943514C" w14:textId="0C38B1C8" w:rsidR="001873B6" w:rsidRDefault="00C03480">
      <w:pPr>
        <w:pStyle w:val="TableofFigures"/>
        <w:tabs>
          <w:tab w:val="right" w:leader="dot" w:pos="8630"/>
        </w:tabs>
        <w:rPr>
          <w:rFonts w:asciiTheme="minorHAnsi" w:eastAsiaTheme="minorEastAsia" w:hAnsiTheme="minorHAnsi" w:cstheme="minorBidi"/>
          <w:noProof/>
          <w:sz w:val="22"/>
          <w:szCs w:val="22"/>
          <w:lang w:eastAsia="en-CA"/>
        </w:rPr>
      </w:pPr>
      <w:hyperlink w:anchor="_Toc90811963" w:history="1">
        <w:r w:rsidR="001873B6" w:rsidRPr="00F91339">
          <w:rPr>
            <w:rStyle w:val="Hyperlink"/>
            <w:noProof/>
          </w:rPr>
          <w:t>Figure 11 - Actual and Forecasted Load Demand for July 17</w:t>
        </w:r>
        <w:r w:rsidR="001873B6" w:rsidRPr="00F91339">
          <w:rPr>
            <w:rStyle w:val="Hyperlink"/>
            <w:noProof/>
            <w:vertAlign w:val="superscript"/>
          </w:rPr>
          <w:t>th</w:t>
        </w:r>
        <w:r w:rsidR="001873B6" w:rsidRPr="00F91339">
          <w:rPr>
            <w:rStyle w:val="Hyperlink"/>
            <w:noProof/>
          </w:rPr>
          <w:t xml:space="preserve"> - 21</w:t>
        </w:r>
        <w:r w:rsidR="001873B6" w:rsidRPr="00F91339">
          <w:rPr>
            <w:rStyle w:val="Hyperlink"/>
            <w:noProof/>
            <w:vertAlign w:val="superscript"/>
          </w:rPr>
          <w:t>st</w:t>
        </w:r>
        <w:r w:rsidR="001873B6" w:rsidRPr="00F91339">
          <w:rPr>
            <w:rStyle w:val="Hyperlink"/>
            <w:noProof/>
          </w:rPr>
          <w:t>, and Overall Error Distribution for All Forecasters - Ottawa Dataset</w:t>
        </w:r>
        <w:r w:rsidR="001873B6">
          <w:rPr>
            <w:noProof/>
            <w:webHidden/>
          </w:rPr>
          <w:tab/>
        </w:r>
        <w:r w:rsidR="001873B6">
          <w:rPr>
            <w:noProof/>
            <w:webHidden/>
          </w:rPr>
          <w:fldChar w:fldCharType="begin"/>
        </w:r>
        <w:r w:rsidR="001873B6">
          <w:rPr>
            <w:noProof/>
            <w:webHidden/>
          </w:rPr>
          <w:instrText xml:space="preserve"> PAGEREF _Toc90811963 \h </w:instrText>
        </w:r>
        <w:r w:rsidR="001873B6">
          <w:rPr>
            <w:noProof/>
            <w:webHidden/>
          </w:rPr>
        </w:r>
        <w:r w:rsidR="001873B6">
          <w:rPr>
            <w:noProof/>
            <w:webHidden/>
          </w:rPr>
          <w:fldChar w:fldCharType="separate"/>
        </w:r>
        <w:r w:rsidR="001873B6">
          <w:rPr>
            <w:noProof/>
            <w:webHidden/>
          </w:rPr>
          <w:t>2</w:t>
        </w:r>
        <w:r w:rsidR="001873B6">
          <w:rPr>
            <w:noProof/>
            <w:webHidden/>
          </w:rPr>
          <w:fldChar w:fldCharType="end"/>
        </w:r>
      </w:hyperlink>
    </w:p>
    <w:p w14:paraId="3692ACFF" w14:textId="5133600F" w:rsidR="001873B6" w:rsidRDefault="00C03480">
      <w:pPr>
        <w:pStyle w:val="TableofFigures"/>
        <w:tabs>
          <w:tab w:val="right" w:leader="dot" w:pos="8630"/>
        </w:tabs>
        <w:rPr>
          <w:rFonts w:asciiTheme="minorHAnsi" w:eastAsiaTheme="minorEastAsia" w:hAnsiTheme="minorHAnsi" w:cstheme="minorBidi"/>
          <w:noProof/>
          <w:sz w:val="22"/>
          <w:szCs w:val="22"/>
          <w:lang w:eastAsia="en-CA"/>
        </w:rPr>
      </w:pPr>
      <w:hyperlink w:anchor="_Toc90811964" w:history="1">
        <w:r w:rsidR="001873B6" w:rsidRPr="00F91339">
          <w:rPr>
            <w:rStyle w:val="Hyperlink"/>
            <w:noProof/>
          </w:rPr>
          <w:t>Figure 12 - Actual and Forecasted Load Demand for December 17</w:t>
        </w:r>
        <w:r w:rsidR="001873B6" w:rsidRPr="00F91339">
          <w:rPr>
            <w:rStyle w:val="Hyperlink"/>
            <w:noProof/>
            <w:vertAlign w:val="superscript"/>
          </w:rPr>
          <w:t>th</w:t>
        </w:r>
        <w:r w:rsidR="001873B6" w:rsidRPr="00F91339">
          <w:rPr>
            <w:rStyle w:val="Hyperlink"/>
            <w:noProof/>
          </w:rPr>
          <w:t xml:space="preserve"> - 21</w:t>
        </w:r>
        <w:r w:rsidR="001873B6" w:rsidRPr="00F91339">
          <w:rPr>
            <w:rStyle w:val="Hyperlink"/>
            <w:noProof/>
            <w:vertAlign w:val="superscript"/>
          </w:rPr>
          <w:t>st</w:t>
        </w:r>
        <w:r w:rsidR="001873B6" w:rsidRPr="00F91339">
          <w:rPr>
            <w:rStyle w:val="Hyperlink"/>
            <w:noProof/>
          </w:rPr>
          <w:t>, and Overall Error Distribution for All Forecasters - Saint John Dataset</w:t>
        </w:r>
        <w:r w:rsidR="001873B6">
          <w:rPr>
            <w:noProof/>
            <w:webHidden/>
          </w:rPr>
          <w:tab/>
        </w:r>
        <w:r w:rsidR="001873B6">
          <w:rPr>
            <w:noProof/>
            <w:webHidden/>
          </w:rPr>
          <w:fldChar w:fldCharType="begin"/>
        </w:r>
        <w:r w:rsidR="001873B6">
          <w:rPr>
            <w:noProof/>
            <w:webHidden/>
          </w:rPr>
          <w:instrText xml:space="preserve"> PAGEREF _Toc90811964 \h </w:instrText>
        </w:r>
        <w:r w:rsidR="001873B6">
          <w:rPr>
            <w:noProof/>
            <w:webHidden/>
          </w:rPr>
        </w:r>
        <w:r w:rsidR="001873B6">
          <w:rPr>
            <w:noProof/>
            <w:webHidden/>
          </w:rPr>
          <w:fldChar w:fldCharType="separate"/>
        </w:r>
        <w:r w:rsidR="001873B6">
          <w:rPr>
            <w:noProof/>
            <w:webHidden/>
          </w:rPr>
          <w:t>2</w:t>
        </w:r>
        <w:r w:rsidR="001873B6">
          <w:rPr>
            <w:noProof/>
            <w:webHidden/>
          </w:rPr>
          <w:fldChar w:fldCharType="end"/>
        </w:r>
      </w:hyperlink>
    </w:p>
    <w:p w14:paraId="34038B0E" w14:textId="7BA5E761" w:rsidR="001873B6" w:rsidRDefault="00C03480">
      <w:pPr>
        <w:pStyle w:val="TableofFigures"/>
        <w:tabs>
          <w:tab w:val="right" w:leader="dot" w:pos="8630"/>
        </w:tabs>
        <w:rPr>
          <w:rFonts w:asciiTheme="minorHAnsi" w:eastAsiaTheme="minorEastAsia" w:hAnsiTheme="minorHAnsi" w:cstheme="minorBidi"/>
          <w:noProof/>
          <w:sz w:val="22"/>
          <w:szCs w:val="22"/>
          <w:lang w:eastAsia="en-CA"/>
        </w:rPr>
      </w:pPr>
      <w:hyperlink w:anchor="_Toc90811965" w:history="1">
        <w:r w:rsidR="001873B6" w:rsidRPr="00F91339">
          <w:rPr>
            <w:rStyle w:val="Hyperlink"/>
            <w:noProof/>
          </w:rPr>
          <w:t>Figure 13 - Hourly MAPE and Hourly Error Distributions for CNN, LSTM, and ANN Forecasters – Toronto Dataset</w:t>
        </w:r>
        <w:r w:rsidR="001873B6">
          <w:rPr>
            <w:noProof/>
            <w:webHidden/>
          </w:rPr>
          <w:tab/>
        </w:r>
        <w:r w:rsidR="001873B6">
          <w:rPr>
            <w:noProof/>
            <w:webHidden/>
          </w:rPr>
          <w:fldChar w:fldCharType="begin"/>
        </w:r>
        <w:r w:rsidR="001873B6">
          <w:rPr>
            <w:noProof/>
            <w:webHidden/>
          </w:rPr>
          <w:instrText xml:space="preserve"> PAGEREF _Toc90811965 \h </w:instrText>
        </w:r>
        <w:r w:rsidR="001873B6">
          <w:rPr>
            <w:noProof/>
            <w:webHidden/>
          </w:rPr>
        </w:r>
        <w:r w:rsidR="001873B6">
          <w:rPr>
            <w:noProof/>
            <w:webHidden/>
          </w:rPr>
          <w:fldChar w:fldCharType="separate"/>
        </w:r>
        <w:r w:rsidR="001873B6">
          <w:rPr>
            <w:noProof/>
            <w:webHidden/>
          </w:rPr>
          <w:t>2</w:t>
        </w:r>
        <w:r w:rsidR="001873B6">
          <w:rPr>
            <w:noProof/>
            <w:webHidden/>
          </w:rPr>
          <w:fldChar w:fldCharType="end"/>
        </w:r>
      </w:hyperlink>
    </w:p>
    <w:p w14:paraId="06FA5874" w14:textId="75221AB5" w:rsidR="001873B6" w:rsidRDefault="00C03480">
      <w:pPr>
        <w:pStyle w:val="TableofFigures"/>
        <w:tabs>
          <w:tab w:val="right" w:leader="dot" w:pos="8630"/>
        </w:tabs>
        <w:rPr>
          <w:rFonts w:asciiTheme="minorHAnsi" w:eastAsiaTheme="minorEastAsia" w:hAnsiTheme="minorHAnsi" w:cstheme="minorBidi"/>
          <w:noProof/>
          <w:sz w:val="22"/>
          <w:szCs w:val="22"/>
          <w:lang w:eastAsia="en-CA"/>
        </w:rPr>
      </w:pPr>
      <w:hyperlink w:anchor="_Toc90811966" w:history="1">
        <w:r w:rsidR="001873B6" w:rsidRPr="00F91339">
          <w:rPr>
            <w:rStyle w:val="Hyperlink"/>
            <w:noProof/>
          </w:rPr>
          <w:t>Figure 14 – Daily MAPE and Daily Error Distributions for CNN, LSTM, and ANN Forecasters – Toronto Dataset</w:t>
        </w:r>
        <w:r w:rsidR="001873B6">
          <w:rPr>
            <w:noProof/>
            <w:webHidden/>
          </w:rPr>
          <w:tab/>
        </w:r>
        <w:r w:rsidR="001873B6">
          <w:rPr>
            <w:noProof/>
            <w:webHidden/>
          </w:rPr>
          <w:fldChar w:fldCharType="begin"/>
        </w:r>
        <w:r w:rsidR="001873B6">
          <w:rPr>
            <w:noProof/>
            <w:webHidden/>
          </w:rPr>
          <w:instrText xml:space="preserve"> PAGEREF _Toc90811966 \h </w:instrText>
        </w:r>
        <w:r w:rsidR="001873B6">
          <w:rPr>
            <w:noProof/>
            <w:webHidden/>
          </w:rPr>
        </w:r>
        <w:r w:rsidR="001873B6">
          <w:rPr>
            <w:noProof/>
            <w:webHidden/>
          </w:rPr>
          <w:fldChar w:fldCharType="separate"/>
        </w:r>
        <w:r w:rsidR="001873B6">
          <w:rPr>
            <w:noProof/>
            <w:webHidden/>
          </w:rPr>
          <w:t>2</w:t>
        </w:r>
        <w:r w:rsidR="001873B6">
          <w:rPr>
            <w:noProof/>
            <w:webHidden/>
          </w:rPr>
          <w:fldChar w:fldCharType="end"/>
        </w:r>
      </w:hyperlink>
    </w:p>
    <w:p w14:paraId="4D200EBD" w14:textId="7723A383" w:rsidR="001873B6" w:rsidRDefault="00C03480">
      <w:pPr>
        <w:pStyle w:val="TableofFigures"/>
        <w:tabs>
          <w:tab w:val="right" w:leader="dot" w:pos="8630"/>
        </w:tabs>
        <w:rPr>
          <w:rFonts w:asciiTheme="minorHAnsi" w:eastAsiaTheme="minorEastAsia" w:hAnsiTheme="minorHAnsi" w:cstheme="minorBidi"/>
          <w:noProof/>
          <w:sz w:val="22"/>
          <w:szCs w:val="22"/>
          <w:lang w:eastAsia="en-CA"/>
        </w:rPr>
      </w:pPr>
      <w:hyperlink w:anchor="_Toc90811967" w:history="1">
        <w:r w:rsidR="001873B6" w:rsidRPr="00F91339">
          <w:rPr>
            <w:rStyle w:val="Hyperlink"/>
            <w:noProof/>
          </w:rPr>
          <w:t>Figure 15 - Monthly MAPE and Monthly Error Distributions for CNN, LSTM, and ANN Forecasters – Toronto Dataset</w:t>
        </w:r>
        <w:r w:rsidR="001873B6">
          <w:rPr>
            <w:noProof/>
            <w:webHidden/>
          </w:rPr>
          <w:tab/>
        </w:r>
        <w:r w:rsidR="001873B6">
          <w:rPr>
            <w:noProof/>
            <w:webHidden/>
          </w:rPr>
          <w:fldChar w:fldCharType="begin"/>
        </w:r>
        <w:r w:rsidR="001873B6">
          <w:rPr>
            <w:noProof/>
            <w:webHidden/>
          </w:rPr>
          <w:instrText xml:space="preserve"> PAGEREF _Toc90811967 \h </w:instrText>
        </w:r>
        <w:r w:rsidR="001873B6">
          <w:rPr>
            <w:noProof/>
            <w:webHidden/>
          </w:rPr>
        </w:r>
        <w:r w:rsidR="001873B6">
          <w:rPr>
            <w:noProof/>
            <w:webHidden/>
          </w:rPr>
          <w:fldChar w:fldCharType="separate"/>
        </w:r>
        <w:r w:rsidR="001873B6">
          <w:rPr>
            <w:noProof/>
            <w:webHidden/>
          </w:rPr>
          <w:t>2</w:t>
        </w:r>
        <w:r w:rsidR="001873B6">
          <w:rPr>
            <w:noProof/>
            <w:webHidden/>
          </w:rPr>
          <w:fldChar w:fldCharType="end"/>
        </w:r>
      </w:hyperlink>
    </w:p>
    <w:p w14:paraId="61E25621" w14:textId="4243F7D7" w:rsidR="001873B6" w:rsidRDefault="00C03480">
      <w:pPr>
        <w:pStyle w:val="TableofFigures"/>
        <w:tabs>
          <w:tab w:val="right" w:leader="dot" w:pos="8630"/>
        </w:tabs>
        <w:rPr>
          <w:rFonts w:asciiTheme="minorHAnsi" w:eastAsiaTheme="minorEastAsia" w:hAnsiTheme="minorHAnsi" w:cstheme="minorBidi"/>
          <w:noProof/>
          <w:sz w:val="22"/>
          <w:szCs w:val="22"/>
          <w:lang w:eastAsia="en-CA"/>
        </w:rPr>
      </w:pPr>
      <w:hyperlink w:anchor="_Toc90811968" w:history="1">
        <w:r w:rsidR="001873B6" w:rsidRPr="00F91339">
          <w:rPr>
            <w:rStyle w:val="Hyperlink"/>
            <w:noProof/>
          </w:rPr>
          <w:t>Figure 16 - Scatter Plot of Load Demand versus Temperature – Toronto Dataset</w:t>
        </w:r>
        <w:r w:rsidR="001873B6">
          <w:rPr>
            <w:noProof/>
            <w:webHidden/>
          </w:rPr>
          <w:tab/>
        </w:r>
        <w:r w:rsidR="001873B6">
          <w:rPr>
            <w:noProof/>
            <w:webHidden/>
          </w:rPr>
          <w:fldChar w:fldCharType="begin"/>
        </w:r>
        <w:r w:rsidR="001873B6">
          <w:rPr>
            <w:noProof/>
            <w:webHidden/>
          </w:rPr>
          <w:instrText xml:space="preserve"> PAGEREF _Toc90811968 \h </w:instrText>
        </w:r>
        <w:r w:rsidR="001873B6">
          <w:rPr>
            <w:noProof/>
            <w:webHidden/>
          </w:rPr>
        </w:r>
        <w:r w:rsidR="001873B6">
          <w:rPr>
            <w:noProof/>
            <w:webHidden/>
          </w:rPr>
          <w:fldChar w:fldCharType="separate"/>
        </w:r>
        <w:r w:rsidR="001873B6">
          <w:rPr>
            <w:noProof/>
            <w:webHidden/>
          </w:rPr>
          <w:t>2</w:t>
        </w:r>
        <w:r w:rsidR="001873B6">
          <w:rPr>
            <w:noProof/>
            <w:webHidden/>
          </w:rPr>
          <w:fldChar w:fldCharType="end"/>
        </w:r>
      </w:hyperlink>
    </w:p>
    <w:p w14:paraId="430F184A" w14:textId="27C2DD9D" w:rsidR="001873B6" w:rsidRDefault="00C03480">
      <w:pPr>
        <w:pStyle w:val="TableofFigures"/>
        <w:tabs>
          <w:tab w:val="right" w:leader="dot" w:pos="8630"/>
        </w:tabs>
        <w:rPr>
          <w:rFonts w:asciiTheme="minorHAnsi" w:eastAsiaTheme="minorEastAsia" w:hAnsiTheme="minorHAnsi" w:cstheme="minorBidi"/>
          <w:noProof/>
          <w:sz w:val="22"/>
          <w:szCs w:val="22"/>
          <w:lang w:eastAsia="en-CA"/>
        </w:rPr>
      </w:pPr>
      <w:hyperlink w:anchor="_Toc90811969" w:history="1">
        <w:r w:rsidR="001873B6" w:rsidRPr="00F91339">
          <w:rPr>
            <w:rStyle w:val="Hyperlink"/>
            <w:noProof/>
          </w:rPr>
          <w:t>Figure 17 - Hourly MAPE and Hourly Error Distributions for CNN, LSTM, and ANN Forecasters – Ottawa Dataset</w:t>
        </w:r>
        <w:r w:rsidR="001873B6">
          <w:rPr>
            <w:noProof/>
            <w:webHidden/>
          </w:rPr>
          <w:tab/>
        </w:r>
        <w:r w:rsidR="001873B6">
          <w:rPr>
            <w:noProof/>
            <w:webHidden/>
          </w:rPr>
          <w:fldChar w:fldCharType="begin"/>
        </w:r>
        <w:r w:rsidR="001873B6">
          <w:rPr>
            <w:noProof/>
            <w:webHidden/>
          </w:rPr>
          <w:instrText xml:space="preserve"> PAGEREF _Toc90811969 \h </w:instrText>
        </w:r>
        <w:r w:rsidR="001873B6">
          <w:rPr>
            <w:noProof/>
            <w:webHidden/>
          </w:rPr>
        </w:r>
        <w:r w:rsidR="001873B6">
          <w:rPr>
            <w:noProof/>
            <w:webHidden/>
          </w:rPr>
          <w:fldChar w:fldCharType="separate"/>
        </w:r>
        <w:r w:rsidR="001873B6">
          <w:rPr>
            <w:noProof/>
            <w:webHidden/>
          </w:rPr>
          <w:t>2</w:t>
        </w:r>
        <w:r w:rsidR="001873B6">
          <w:rPr>
            <w:noProof/>
            <w:webHidden/>
          </w:rPr>
          <w:fldChar w:fldCharType="end"/>
        </w:r>
      </w:hyperlink>
    </w:p>
    <w:p w14:paraId="3523A2BB" w14:textId="55AE2978" w:rsidR="001873B6" w:rsidRDefault="00C03480">
      <w:pPr>
        <w:pStyle w:val="TableofFigures"/>
        <w:tabs>
          <w:tab w:val="right" w:leader="dot" w:pos="8630"/>
        </w:tabs>
        <w:rPr>
          <w:rFonts w:asciiTheme="minorHAnsi" w:eastAsiaTheme="minorEastAsia" w:hAnsiTheme="minorHAnsi" w:cstheme="minorBidi"/>
          <w:noProof/>
          <w:sz w:val="22"/>
          <w:szCs w:val="22"/>
          <w:lang w:eastAsia="en-CA"/>
        </w:rPr>
      </w:pPr>
      <w:hyperlink w:anchor="_Toc90811970" w:history="1">
        <w:r w:rsidR="001873B6" w:rsidRPr="00F91339">
          <w:rPr>
            <w:rStyle w:val="Hyperlink"/>
            <w:noProof/>
          </w:rPr>
          <w:t>Figure 18 - Daily MAPE and Daily Error Distributions for CNN, LSTM, and ANN Forecasters – Ottawa Dataset</w:t>
        </w:r>
        <w:r w:rsidR="001873B6">
          <w:rPr>
            <w:noProof/>
            <w:webHidden/>
          </w:rPr>
          <w:tab/>
        </w:r>
        <w:r w:rsidR="001873B6">
          <w:rPr>
            <w:noProof/>
            <w:webHidden/>
          </w:rPr>
          <w:fldChar w:fldCharType="begin"/>
        </w:r>
        <w:r w:rsidR="001873B6">
          <w:rPr>
            <w:noProof/>
            <w:webHidden/>
          </w:rPr>
          <w:instrText xml:space="preserve"> PAGEREF _Toc90811970 \h </w:instrText>
        </w:r>
        <w:r w:rsidR="001873B6">
          <w:rPr>
            <w:noProof/>
            <w:webHidden/>
          </w:rPr>
        </w:r>
        <w:r w:rsidR="001873B6">
          <w:rPr>
            <w:noProof/>
            <w:webHidden/>
          </w:rPr>
          <w:fldChar w:fldCharType="separate"/>
        </w:r>
        <w:r w:rsidR="001873B6">
          <w:rPr>
            <w:noProof/>
            <w:webHidden/>
          </w:rPr>
          <w:t>2</w:t>
        </w:r>
        <w:r w:rsidR="001873B6">
          <w:rPr>
            <w:noProof/>
            <w:webHidden/>
          </w:rPr>
          <w:fldChar w:fldCharType="end"/>
        </w:r>
      </w:hyperlink>
    </w:p>
    <w:p w14:paraId="33269D3A" w14:textId="7AEEFA9D" w:rsidR="001873B6" w:rsidRDefault="00C03480">
      <w:pPr>
        <w:pStyle w:val="TableofFigures"/>
        <w:tabs>
          <w:tab w:val="right" w:leader="dot" w:pos="8630"/>
        </w:tabs>
        <w:rPr>
          <w:rFonts w:asciiTheme="minorHAnsi" w:eastAsiaTheme="minorEastAsia" w:hAnsiTheme="minorHAnsi" w:cstheme="minorBidi"/>
          <w:noProof/>
          <w:sz w:val="22"/>
          <w:szCs w:val="22"/>
          <w:lang w:eastAsia="en-CA"/>
        </w:rPr>
      </w:pPr>
      <w:hyperlink w:anchor="_Toc90811971" w:history="1">
        <w:r w:rsidR="001873B6" w:rsidRPr="00F91339">
          <w:rPr>
            <w:rStyle w:val="Hyperlink"/>
            <w:noProof/>
          </w:rPr>
          <w:t>Figure 19 - Monthly MAPE and Monthly Error Distributions for CNN, LSTM, and ANN Forecasters – Ottawa Dataset</w:t>
        </w:r>
        <w:r w:rsidR="001873B6">
          <w:rPr>
            <w:noProof/>
            <w:webHidden/>
          </w:rPr>
          <w:tab/>
        </w:r>
        <w:r w:rsidR="001873B6">
          <w:rPr>
            <w:noProof/>
            <w:webHidden/>
          </w:rPr>
          <w:fldChar w:fldCharType="begin"/>
        </w:r>
        <w:r w:rsidR="001873B6">
          <w:rPr>
            <w:noProof/>
            <w:webHidden/>
          </w:rPr>
          <w:instrText xml:space="preserve"> PAGEREF _Toc90811971 \h </w:instrText>
        </w:r>
        <w:r w:rsidR="001873B6">
          <w:rPr>
            <w:noProof/>
            <w:webHidden/>
          </w:rPr>
        </w:r>
        <w:r w:rsidR="001873B6">
          <w:rPr>
            <w:noProof/>
            <w:webHidden/>
          </w:rPr>
          <w:fldChar w:fldCharType="separate"/>
        </w:r>
        <w:r w:rsidR="001873B6">
          <w:rPr>
            <w:noProof/>
            <w:webHidden/>
          </w:rPr>
          <w:t>2</w:t>
        </w:r>
        <w:r w:rsidR="001873B6">
          <w:rPr>
            <w:noProof/>
            <w:webHidden/>
          </w:rPr>
          <w:fldChar w:fldCharType="end"/>
        </w:r>
      </w:hyperlink>
    </w:p>
    <w:p w14:paraId="6B6A83DF" w14:textId="5AED29AF" w:rsidR="001873B6" w:rsidRDefault="00C03480">
      <w:pPr>
        <w:pStyle w:val="TableofFigures"/>
        <w:tabs>
          <w:tab w:val="right" w:leader="dot" w:pos="8630"/>
        </w:tabs>
        <w:rPr>
          <w:rFonts w:asciiTheme="minorHAnsi" w:eastAsiaTheme="minorEastAsia" w:hAnsiTheme="minorHAnsi" w:cstheme="minorBidi"/>
          <w:noProof/>
          <w:sz w:val="22"/>
          <w:szCs w:val="22"/>
          <w:lang w:eastAsia="en-CA"/>
        </w:rPr>
      </w:pPr>
      <w:hyperlink w:anchor="_Toc90811972" w:history="1">
        <w:r w:rsidR="001873B6" w:rsidRPr="00F91339">
          <w:rPr>
            <w:rStyle w:val="Hyperlink"/>
            <w:noProof/>
          </w:rPr>
          <w:t>Figure 20 - Scatter Plot of Load Demand versus Temperature – Ottawa Dataset</w:t>
        </w:r>
        <w:r w:rsidR="001873B6">
          <w:rPr>
            <w:noProof/>
            <w:webHidden/>
          </w:rPr>
          <w:tab/>
        </w:r>
        <w:r w:rsidR="001873B6">
          <w:rPr>
            <w:noProof/>
            <w:webHidden/>
          </w:rPr>
          <w:fldChar w:fldCharType="begin"/>
        </w:r>
        <w:r w:rsidR="001873B6">
          <w:rPr>
            <w:noProof/>
            <w:webHidden/>
          </w:rPr>
          <w:instrText xml:space="preserve"> PAGEREF _Toc90811972 \h </w:instrText>
        </w:r>
        <w:r w:rsidR="001873B6">
          <w:rPr>
            <w:noProof/>
            <w:webHidden/>
          </w:rPr>
        </w:r>
        <w:r w:rsidR="001873B6">
          <w:rPr>
            <w:noProof/>
            <w:webHidden/>
          </w:rPr>
          <w:fldChar w:fldCharType="separate"/>
        </w:r>
        <w:r w:rsidR="001873B6">
          <w:rPr>
            <w:noProof/>
            <w:webHidden/>
          </w:rPr>
          <w:t>2</w:t>
        </w:r>
        <w:r w:rsidR="001873B6">
          <w:rPr>
            <w:noProof/>
            <w:webHidden/>
          </w:rPr>
          <w:fldChar w:fldCharType="end"/>
        </w:r>
      </w:hyperlink>
    </w:p>
    <w:p w14:paraId="7051FEFD" w14:textId="5BD67B6C" w:rsidR="001873B6" w:rsidRDefault="00C03480">
      <w:pPr>
        <w:pStyle w:val="TableofFigures"/>
        <w:tabs>
          <w:tab w:val="right" w:leader="dot" w:pos="8630"/>
        </w:tabs>
        <w:rPr>
          <w:rFonts w:asciiTheme="minorHAnsi" w:eastAsiaTheme="minorEastAsia" w:hAnsiTheme="minorHAnsi" w:cstheme="minorBidi"/>
          <w:noProof/>
          <w:sz w:val="22"/>
          <w:szCs w:val="22"/>
          <w:lang w:eastAsia="en-CA"/>
        </w:rPr>
      </w:pPr>
      <w:hyperlink w:anchor="_Toc90811973" w:history="1">
        <w:r w:rsidR="001873B6" w:rsidRPr="00F91339">
          <w:rPr>
            <w:rStyle w:val="Hyperlink"/>
            <w:noProof/>
          </w:rPr>
          <w:t>Figure 21 - Hourly MAPE and Hourly Error Distributions for CNN, LSTM, and ANN Forecasters – Saint John Dataset</w:t>
        </w:r>
        <w:r w:rsidR="001873B6">
          <w:rPr>
            <w:noProof/>
            <w:webHidden/>
          </w:rPr>
          <w:tab/>
        </w:r>
        <w:r w:rsidR="001873B6">
          <w:rPr>
            <w:noProof/>
            <w:webHidden/>
          </w:rPr>
          <w:fldChar w:fldCharType="begin"/>
        </w:r>
        <w:r w:rsidR="001873B6">
          <w:rPr>
            <w:noProof/>
            <w:webHidden/>
          </w:rPr>
          <w:instrText xml:space="preserve"> PAGEREF _Toc90811973 \h </w:instrText>
        </w:r>
        <w:r w:rsidR="001873B6">
          <w:rPr>
            <w:noProof/>
            <w:webHidden/>
          </w:rPr>
        </w:r>
        <w:r w:rsidR="001873B6">
          <w:rPr>
            <w:noProof/>
            <w:webHidden/>
          </w:rPr>
          <w:fldChar w:fldCharType="separate"/>
        </w:r>
        <w:r w:rsidR="001873B6">
          <w:rPr>
            <w:noProof/>
            <w:webHidden/>
          </w:rPr>
          <w:t>2</w:t>
        </w:r>
        <w:r w:rsidR="001873B6">
          <w:rPr>
            <w:noProof/>
            <w:webHidden/>
          </w:rPr>
          <w:fldChar w:fldCharType="end"/>
        </w:r>
      </w:hyperlink>
    </w:p>
    <w:p w14:paraId="14B02F37" w14:textId="7FF9021C" w:rsidR="001873B6" w:rsidRDefault="00C03480">
      <w:pPr>
        <w:pStyle w:val="TableofFigures"/>
        <w:tabs>
          <w:tab w:val="right" w:leader="dot" w:pos="8630"/>
        </w:tabs>
        <w:rPr>
          <w:rFonts w:asciiTheme="minorHAnsi" w:eastAsiaTheme="minorEastAsia" w:hAnsiTheme="minorHAnsi" w:cstheme="minorBidi"/>
          <w:noProof/>
          <w:sz w:val="22"/>
          <w:szCs w:val="22"/>
          <w:lang w:eastAsia="en-CA"/>
        </w:rPr>
      </w:pPr>
      <w:hyperlink w:anchor="_Toc90811974" w:history="1">
        <w:r w:rsidR="001873B6" w:rsidRPr="00F91339">
          <w:rPr>
            <w:rStyle w:val="Hyperlink"/>
            <w:noProof/>
          </w:rPr>
          <w:t>Figure 22 - Daily MAPE and Daily Error Distributions for CNN, LSTM, and ANN Forecasters – Saint John Dataset</w:t>
        </w:r>
        <w:r w:rsidR="001873B6">
          <w:rPr>
            <w:noProof/>
            <w:webHidden/>
          </w:rPr>
          <w:tab/>
        </w:r>
        <w:r w:rsidR="001873B6">
          <w:rPr>
            <w:noProof/>
            <w:webHidden/>
          </w:rPr>
          <w:fldChar w:fldCharType="begin"/>
        </w:r>
        <w:r w:rsidR="001873B6">
          <w:rPr>
            <w:noProof/>
            <w:webHidden/>
          </w:rPr>
          <w:instrText xml:space="preserve"> PAGEREF _Toc90811974 \h </w:instrText>
        </w:r>
        <w:r w:rsidR="001873B6">
          <w:rPr>
            <w:noProof/>
            <w:webHidden/>
          </w:rPr>
        </w:r>
        <w:r w:rsidR="001873B6">
          <w:rPr>
            <w:noProof/>
            <w:webHidden/>
          </w:rPr>
          <w:fldChar w:fldCharType="separate"/>
        </w:r>
        <w:r w:rsidR="001873B6">
          <w:rPr>
            <w:noProof/>
            <w:webHidden/>
          </w:rPr>
          <w:t>2</w:t>
        </w:r>
        <w:r w:rsidR="001873B6">
          <w:rPr>
            <w:noProof/>
            <w:webHidden/>
          </w:rPr>
          <w:fldChar w:fldCharType="end"/>
        </w:r>
      </w:hyperlink>
    </w:p>
    <w:p w14:paraId="46101BD5" w14:textId="4CE84EDD" w:rsidR="001873B6" w:rsidRDefault="00C03480">
      <w:pPr>
        <w:pStyle w:val="TableofFigures"/>
        <w:tabs>
          <w:tab w:val="right" w:leader="dot" w:pos="8630"/>
        </w:tabs>
        <w:rPr>
          <w:rFonts w:asciiTheme="minorHAnsi" w:eastAsiaTheme="minorEastAsia" w:hAnsiTheme="minorHAnsi" w:cstheme="minorBidi"/>
          <w:noProof/>
          <w:sz w:val="22"/>
          <w:szCs w:val="22"/>
          <w:lang w:eastAsia="en-CA"/>
        </w:rPr>
      </w:pPr>
      <w:hyperlink w:anchor="_Toc90811975" w:history="1">
        <w:r w:rsidR="001873B6" w:rsidRPr="00F91339">
          <w:rPr>
            <w:rStyle w:val="Hyperlink"/>
            <w:noProof/>
          </w:rPr>
          <w:t>Figure 23 - Monthly MAPE for Each Forecaster – Saint John Dataset</w:t>
        </w:r>
        <w:r w:rsidR="001873B6">
          <w:rPr>
            <w:noProof/>
            <w:webHidden/>
          </w:rPr>
          <w:tab/>
        </w:r>
        <w:r w:rsidR="001873B6">
          <w:rPr>
            <w:noProof/>
            <w:webHidden/>
          </w:rPr>
          <w:fldChar w:fldCharType="begin"/>
        </w:r>
        <w:r w:rsidR="001873B6">
          <w:rPr>
            <w:noProof/>
            <w:webHidden/>
          </w:rPr>
          <w:instrText xml:space="preserve"> PAGEREF _Toc90811975 \h </w:instrText>
        </w:r>
        <w:r w:rsidR="001873B6">
          <w:rPr>
            <w:noProof/>
            <w:webHidden/>
          </w:rPr>
        </w:r>
        <w:r w:rsidR="001873B6">
          <w:rPr>
            <w:noProof/>
            <w:webHidden/>
          </w:rPr>
          <w:fldChar w:fldCharType="separate"/>
        </w:r>
        <w:r w:rsidR="001873B6">
          <w:rPr>
            <w:noProof/>
            <w:webHidden/>
          </w:rPr>
          <w:t>2</w:t>
        </w:r>
        <w:r w:rsidR="001873B6">
          <w:rPr>
            <w:noProof/>
            <w:webHidden/>
          </w:rPr>
          <w:fldChar w:fldCharType="end"/>
        </w:r>
      </w:hyperlink>
    </w:p>
    <w:p w14:paraId="7308A5D3" w14:textId="66F6EC1C" w:rsidR="001873B6" w:rsidRDefault="00C03480">
      <w:pPr>
        <w:pStyle w:val="TableofFigures"/>
        <w:tabs>
          <w:tab w:val="right" w:leader="dot" w:pos="8630"/>
        </w:tabs>
        <w:rPr>
          <w:rFonts w:asciiTheme="minorHAnsi" w:eastAsiaTheme="minorEastAsia" w:hAnsiTheme="minorHAnsi" w:cstheme="minorBidi"/>
          <w:noProof/>
          <w:sz w:val="22"/>
          <w:szCs w:val="22"/>
          <w:lang w:eastAsia="en-CA"/>
        </w:rPr>
      </w:pPr>
      <w:hyperlink w:anchor="_Toc90811976" w:history="1">
        <w:r w:rsidR="001873B6" w:rsidRPr="00F91339">
          <w:rPr>
            <w:rStyle w:val="Hyperlink"/>
            <w:noProof/>
          </w:rPr>
          <w:t>Figure 24 - Monthly Error Distribution for CNN, LSTM, ANN, and SARIMAX Forecasters – Saint John Dataset</w:t>
        </w:r>
        <w:r w:rsidR="001873B6">
          <w:rPr>
            <w:noProof/>
            <w:webHidden/>
          </w:rPr>
          <w:tab/>
        </w:r>
        <w:r w:rsidR="001873B6">
          <w:rPr>
            <w:noProof/>
            <w:webHidden/>
          </w:rPr>
          <w:fldChar w:fldCharType="begin"/>
        </w:r>
        <w:r w:rsidR="001873B6">
          <w:rPr>
            <w:noProof/>
            <w:webHidden/>
          </w:rPr>
          <w:instrText xml:space="preserve"> PAGEREF _Toc90811976 \h </w:instrText>
        </w:r>
        <w:r w:rsidR="001873B6">
          <w:rPr>
            <w:noProof/>
            <w:webHidden/>
          </w:rPr>
        </w:r>
        <w:r w:rsidR="001873B6">
          <w:rPr>
            <w:noProof/>
            <w:webHidden/>
          </w:rPr>
          <w:fldChar w:fldCharType="separate"/>
        </w:r>
        <w:r w:rsidR="001873B6">
          <w:rPr>
            <w:noProof/>
            <w:webHidden/>
          </w:rPr>
          <w:t>2</w:t>
        </w:r>
        <w:r w:rsidR="001873B6">
          <w:rPr>
            <w:noProof/>
            <w:webHidden/>
          </w:rPr>
          <w:fldChar w:fldCharType="end"/>
        </w:r>
      </w:hyperlink>
    </w:p>
    <w:p w14:paraId="2DCE7BA0" w14:textId="32A8AFAA" w:rsidR="001873B6" w:rsidRDefault="00C03480">
      <w:pPr>
        <w:pStyle w:val="TableofFigures"/>
        <w:tabs>
          <w:tab w:val="right" w:leader="dot" w:pos="8630"/>
        </w:tabs>
        <w:rPr>
          <w:rFonts w:asciiTheme="minorHAnsi" w:eastAsiaTheme="minorEastAsia" w:hAnsiTheme="minorHAnsi" w:cstheme="minorBidi"/>
          <w:noProof/>
          <w:sz w:val="22"/>
          <w:szCs w:val="22"/>
          <w:lang w:eastAsia="en-CA"/>
        </w:rPr>
      </w:pPr>
      <w:hyperlink w:anchor="_Toc90811977" w:history="1">
        <w:r w:rsidR="001873B6" w:rsidRPr="00F91339">
          <w:rPr>
            <w:rStyle w:val="Hyperlink"/>
            <w:noProof/>
          </w:rPr>
          <w:t>Figure 25 - Scatter Plot of Load Demand versus Temperature – Saint John Dataset</w:t>
        </w:r>
        <w:r w:rsidR="001873B6">
          <w:rPr>
            <w:noProof/>
            <w:webHidden/>
          </w:rPr>
          <w:tab/>
        </w:r>
        <w:r w:rsidR="001873B6">
          <w:rPr>
            <w:noProof/>
            <w:webHidden/>
          </w:rPr>
          <w:fldChar w:fldCharType="begin"/>
        </w:r>
        <w:r w:rsidR="001873B6">
          <w:rPr>
            <w:noProof/>
            <w:webHidden/>
          </w:rPr>
          <w:instrText xml:space="preserve"> PAGEREF _Toc90811977 \h </w:instrText>
        </w:r>
        <w:r w:rsidR="001873B6">
          <w:rPr>
            <w:noProof/>
            <w:webHidden/>
          </w:rPr>
        </w:r>
        <w:r w:rsidR="001873B6">
          <w:rPr>
            <w:noProof/>
            <w:webHidden/>
          </w:rPr>
          <w:fldChar w:fldCharType="separate"/>
        </w:r>
        <w:r w:rsidR="001873B6">
          <w:rPr>
            <w:noProof/>
            <w:webHidden/>
          </w:rPr>
          <w:t>2</w:t>
        </w:r>
        <w:r w:rsidR="001873B6">
          <w:rPr>
            <w:noProof/>
            <w:webHidden/>
          </w:rPr>
          <w:fldChar w:fldCharType="end"/>
        </w:r>
      </w:hyperlink>
    </w:p>
    <w:p w14:paraId="65697939" w14:textId="07FAF949" w:rsidR="001873B6" w:rsidRDefault="00C03480">
      <w:pPr>
        <w:pStyle w:val="TableofFigures"/>
        <w:tabs>
          <w:tab w:val="right" w:leader="dot" w:pos="8630"/>
        </w:tabs>
        <w:rPr>
          <w:rFonts w:asciiTheme="minorHAnsi" w:eastAsiaTheme="minorEastAsia" w:hAnsiTheme="minorHAnsi" w:cstheme="minorBidi"/>
          <w:noProof/>
          <w:sz w:val="22"/>
          <w:szCs w:val="22"/>
          <w:lang w:eastAsia="en-CA"/>
        </w:rPr>
      </w:pPr>
      <w:hyperlink w:anchor="_Toc90811978" w:history="1">
        <w:r w:rsidR="001873B6" w:rsidRPr="00F91339">
          <w:rPr>
            <w:rStyle w:val="Hyperlink"/>
            <w:noProof/>
          </w:rPr>
          <w:t>Figure 26 – Excerpt from the Toronto Dataset</w:t>
        </w:r>
        <w:r w:rsidR="001873B6">
          <w:rPr>
            <w:noProof/>
            <w:webHidden/>
          </w:rPr>
          <w:tab/>
        </w:r>
        <w:r w:rsidR="001873B6">
          <w:rPr>
            <w:noProof/>
            <w:webHidden/>
          </w:rPr>
          <w:fldChar w:fldCharType="begin"/>
        </w:r>
        <w:r w:rsidR="001873B6">
          <w:rPr>
            <w:noProof/>
            <w:webHidden/>
          </w:rPr>
          <w:instrText xml:space="preserve"> PAGEREF _Toc90811978 \h </w:instrText>
        </w:r>
        <w:r w:rsidR="001873B6">
          <w:rPr>
            <w:noProof/>
            <w:webHidden/>
          </w:rPr>
        </w:r>
        <w:r w:rsidR="001873B6">
          <w:rPr>
            <w:noProof/>
            <w:webHidden/>
          </w:rPr>
          <w:fldChar w:fldCharType="separate"/>
        </w:r>
        <w:r w:rsidR="001873B6">
          <w:rPr>
            <w:noProof/>
            <w:webHidden/>
          </w:rPr>
          <w:t>2</w:t>
        </w:r>
        <w:r w:rsidR="001873B6">
          <w:rPr>
            <w:noProof/>
            <w:webHidden/>
          </w:rPr>
          <w:fldChar w:fldCharType="end"/>
        </w:r>
      </w:hyperlink>
    </w:p>
    <w:p w14:paraId="1A5C6038" w14:textId="49BE21BB" w:rsidR="001873B6" w:rsidRDefault="00C03480">
      <w:pPr>
        <w:pStyle w:val="TableofFigures"/>
        <w:tabs>
          <w:tab w:val="right" w:leader="dot" w:pos="8630"/>
        </w:tabs>
        <w:rPr>
          <w:rFonts w:asciiTheme="minorHAnsi" w:eastAsiaTheme="minorEastAsia" w:hAnsiTheme="minorHAnsi" w:cstheme="minorBidi"/>
          <w:noProof/>
          <w:sz w:val="22"/>
          <w:szCs w:val="22"/>
          <w:lang w:eastAsia="en-CA"/>
        </w:rPr>
      </w:pPr>
      <w:hyperlink w:anchor="_Toc90811979" w:history="1">
        <w:r w:rsidR="001873B6" w:rsidRPr="00F91339">
          <w:rPr>
            <w:rStyle w:val="Hyperlink"/>
            <w:noProof/>
          </w:rPr>
          <w:t>Figure 27 – Plot of the Initial Auto Correlation – Toronto Dataset</w:t>
        </w:r>
        <w:r w:rsidR="001873B6">
          <w:rPr>
            <w:noProof/>
            <w:webHidden/>
          </w:rPr>
          <w:tab/>
        </w:r>
        <w:r w:rsidR="001873B6">
          <w:rPr>
            <w:noProof/>
            <w:webHidden/>
          </w:rPr>
          <w:fldChar w:fldCharType="begin"/>
        </w:r>
        <w:r w:rsidR="001873B6">
          <w:rPr>
            <w:noProof/>
            <w:webHidden/>
          </w:rPr>
          <w:instrText xml:space="preserve"> PAGEREF _Toc90811979 \h </w:instrText>
        </w:r>
        <w:r w:rsidR="001873B6">
          <w:rPr>
            <w:noProof/>
            <w:webHidden/>
          </w:rPr>
        </w:r>
        <w:r w:rsidR="001873B6">
          <w:rPr>
            <w:noProof/>
            <w:webHidden/>
          </w:rPr>
          <w:fldChar w:fldCharType="separate"/>
        </w:r>
        <w:r w:rsidR="001873B6">
          <w:rPr>
            <w:noProof/>
            <w:webHidden/>
          </w:rPr>
          <w:t>2</w:t>
        </w:r>
        <w:r w:rsidR="001873B6">
          <w:rPr>
            <w:noProof/>
            <w:webHidden/>
          </w:rPr>
          <w:fldChar w:fldCharType="end"/>
        </w:r>
      </w:hyperlink>
    </w:p>
    <w:p w14:paraId="64E3F605" w14:textId="6EBC7E59" w:rsidR="001873B6" w:rsidRDefault="00C03480">
      <w:pPr>
        <w:pStyle w:val="TableofFigures"/>
        <w:tabs>
          <w:tab w:val="right" w:leader="dot" w:pos="8630"/>
        </w:tabs>
        <w:rPr>
          <w:rFonts w:asciiTheme="minorHAnsi" w:eastAsiaTheme="minorEastAsia" w:hAnsiTheme="minorHAnsi" w:cstheme="minorBidi"/>
          <w:noProof/>
          <w:sz w:val="22"/>
          <w:szCs w:val="22"/>
          <w:lang w:eastAsia="en-CA"/>
        </w:rPr>
      </w:pPr>
      <w:hyperlink w:anchor="_Toc90811980" w:history="1">
        <w:r w:rsidR="001873B6" w:rsidRPr="00F91339">
          <w:rPr>
            <w:rStyle w:val="Hyperlink"/>
            <w:noProof/>
          </w:rPr>
          <w:t>Figure 28 – ACF Plot Following Seasonal Differencing – Toronto Dataset</w:t>
        </w:r>
        <w:r w:rsidR="001873B6">
          <w:rPr>
            <w:noProof/>
            <w:webHidden/>
          </w:rPr>
          <w:tab/>
        </w:r>
        <w:r w:rsidR="001873B6">
          <w:rPr>
            <w:noProof/>
            <w:webHidden/>
          </w:rPr>
          <w:fldChar w:fldCharType="begin"/>
        </w:r>
        <w:r w:rsidR="001873B6">
          <w:rPr>
            <w:noProof/>
            <w:webHidden/>
          </w:rPr>
          <w:instrText xml:space="preserve"> PAGEREF _Toc90811980 \h </w:instrText>
        </w:r>
        <w:r w:rsidR="001873B6">
          <w:rPr>
            <w:noProof/>
            <w:webHidden/>
          </w:rPr>
        </w:r>
        <w:r w:rsidR="001873B6">
          <w:rPr>
            <w:noProof/>
            <w:webHidden/>
          </w:rPr>
          <w:fldChar w:fldCharType="separate"/>
        </w:r>
        <w:r w:rsidR="001873B6">
          <w:rPr>
            <w:noProof/>
            <w:webHidden/>
          </w:rPr>
          <w:t>2</w:t>
        </w:r>
        <w:r w:rsidR="001873B6">
          <w:rPr>
            <w:noProof/>
            <w:webHidden/>
          </w:rPr>
          <w:fldChar w:fldCharType="end"/>
        </w:r>
      </w:hyperlink>
    </w:p>
    <w:p w14:paraId="18620811" w14:textId="776D7D1B" w:rsidR="001873B6" w:rsidRDefault="00C03480">
      <w:pPr>
        <w:pStyle w:val="TableofFigures"/>
        <w:tabs>
          <w:tab w:val="right" w:leader="dot" w:pos="8630"/>
        </w:tabs>
        <w:rPr>
          <w:rFonts w:asciiTheme="minorHAnsi" w:eastAsiaTheme="minorEastAsia" w:hAnsiTheme="minorHAnsi" w:cstheme="minorBidi"/>
          <w:noProof/>
          <w:sz w:val="22"/>
          <w:szCs w:val="22"/>
          <w:lang w:eastAsia="en-CA"/>
        </w:rPr>
      </w:pPr>
      <w:hyperlink w:anchor="_Toc90811981" w:history="1">
        <w:r w:rsidR="001873B6" w:rsidRPr="00F91339">
          <w:rPr>
            <w:rStyle w:val="Hyperlink"/>
            <w:noProof/>
          </w:rPr>
          <w:t>Figure 29 – ACF Plot After Seasonal and Non-Seasonal Differencing – Toronto Dataset</w:t>
        </w:r>
        <w:r w:rsidR="001873B6">
          <w:rPr>
            <w:noProof/>
            <w:webHidden/>
          </w:rPr>
          <w:tab/>
        </w:r>
        <w:r w:rsidR="001873B6">
          <w:rPr>
            <w:noProof/>
            <w:webHidden/>
          </w:rPr>
          <w:fldChar w:fldCharType="begin"/>
        </w:r>
        <w:r w:rsidR="001873B6">
          <w:rPr>
            <w:noProof/>
            <w:webHidden/>
          </w:rPr>
          <w:instrText xml:space="preserve"> PAGEREF _Toc90811981 \h </w:instrText>
        </w:r>
        <w:r w:rsidR="001873B6">
          <w:rPr>
            <w:noProof/>
            <w:webHidden/>
          </w:rPr>
        </w:r>
        <w:r w:rsidR="001873B6">
          <w:rPr>
            <w:noProof/>
            <w:webHidden/>
          </w:rPr>
          <w:fldChar w:fldCharType="separate"/>
        </w:r>
        <w:r w:rsidR="001873B6">
          <w:rPr>
            <w:noProof/>
            <w:webHidden/>
          </w:rPr>
          <w:t>2</w:t>
        </w:r>
        <w:r w:rsidR="001873B6">
          <w:rPr>
            <w:noProof/>
            <w:webHidden/>
          </w:rPr>
          <w:fldChar w:fldCharType="end"/>
        </w:r>
      </w:hyperlink>
    </w:p>
    <w:p w14:paraId="03DC3D62" w14:textId="533E7D52" w:rsidR="001873B6" w:rsidRDefault="00C03480">
      <w:pPr>
        <w:pStyle w:val="TableofFigures"/>
        <w:tabs>
          <w:tab w:val="right" w:leader="dot" w:pos="8630"/>
        </w:tabs>
        <w:rPr>
          <w:rFonts w:asciiTheme="minorHAnsi" w:eastAsiaTheme="minorEastAsia" w:hAnsiTheme="minorHAnsi" w:cstheme="minorBidi"/>
          <w:noProof/>
          <w:sz w:val="22"/>
          <w:szCs w:val="22"/>
          <w:lang w:eastAsia="en-CA"/>
        </w:rPr>
      </w:pPr>
      <w:hyperlink w:anchor="_Toc90811982" w:history="1">
        <w:r w:rsidR="001873B6" w:rsidRPr="00F91339">
          <w:rPr>
            <w:rStyle w:val="Hyperlink"/>
            <w:noProof/>
          </w:rPr>
          <w:t>Figure 30 - PACF Plot After Seasonal and Non-Seasonal Differencing – Toronto Dataset</w:t>
        </w:r>
        <w:r w:rsidR="001873B6">
          <w:rPr>
            <w:noProof/>
            <w:webHidden/>
          </w:rPr>
          <w:tab/>
        </w:r>
        <w:r w:rsidR="001873B6">
          <w:rPr>
            <w:noProof/>
            <w:webHidden/>
          </w:rPr>
          <w:fldChar w:fldCharType="begin"/>
        </w:r>
        <w:r w:rsidR="001873B6">
          <w:rPr>
            <w:noProof/>
            <w:webHidden/>
          </w:rPr>
          <w:instrText xml:space="preserve"> PAGEREF _Toc90811982 \h </w:instrText>
        </w:r>
        <w:r w:rsidR="001873B6">
          <w:rPr>
            <w:noProof/>
            <w:webHidden/>
          </w:rPr>
        </w:r>
        <w:r w:rsidR="001873B6">
          <w:rPr>
            <w:noProof/>
            <w:webHidden/>
          </w:rPr>
          <w:fldChar w:fldCharType="separate"/>
        </w:r>
        <w:r w:rsidR="001873B6">
          <w:rPr>
            <w:noProof/>
            <w:webHidden/>
          </w:rPr>
          <w:t>2</w:t>
        </w:r>
        <w:r w:rsidR="001873B6">
          <w:rPr>
            <w:noProof/>
            <w:webHidden/>
          </w:rPr>
          <w:fldChar w:fldCharType="end"/>
        </w:r>
      </w:hyperlink>
    </w:p>
    <w:p w14:paraId="332B9DD6" w14:textId="6EA3FBBD" w:rsidR="001873B6" w:rsidRDefault="00C03480">
      <w:pPr>
        <w:pStyle w:val="TableofFigures"/>
        <w:tabs>
          <w:tab w:val="right" w:leader="dot" w:pos="8630"/>
        </w:tabs>
        <w:rPr>
          <w:rFonts w:asciiTheme="minorHAnsi" w:eastAsiaTheme="minorEastAsia" w:hAnsiTheme="minorHAnsi" w:cstheme="minorBidi"/>
          <w:noProof/>
          <w:sz w:val="22"/>
          <w:szCs w:val="22"/>
          <w:lang w:eastAsia="en-CA"/>
        </w:rPr>
      </w:pPr>
      <w:hyperlink w:anchor="_Toc90811983" w:history="1">
        <w:r w:rsidR="001873B6" w:rsidRPr="00F91339">
          <w:rPr>
            <w:rStyle w:val="Hyperlink"/>
            <w:noProof/>
          </w:rPr>
          <w:t>Figure 31 - Excerpt from the Ottawa Dataset</w:t>
        </w:r>
        <w:r w:rsidR="001873B6">
          <w:rPr>
            <w:noProof/>
            <w:webHidden/>
          </w:rPr>
          <w:tab/>
        </w:r>
        <w:r w:rsidR="001873B6">
          <w:rPr>
            <w:noProof/>
            <w:webHidden/>
          </w:rPr>
          <w:fldChar w:fldCharType="begin"/>
        </w:r>
        <w:r w:rsidR="001873B6">
          <w:rPr>
            <w:noProof/>
            <w:webHidden/>
          </w:rPr>
          <w:instrText xml:space="preserve"> PAGEREF _Toc90811983 \h </w:instrText>
        </w:r>
        <w:r w:rsidR="001873B6">
          <w:rPr>
            <w:noProof/>
            <w:webHidden/>
          </w:rPr>
        </w:r>
        <w:r w:rsidR="001873B6">
          <w:rPr>
            <w:noProof/>
            <w:webHidden/>
          </w:rPr>
          <w:fldChar w:fldCharType="separate"/>
        </w:r>
        <w:r w:rsidR="001873B6">
          <w:rPr>
            <w:noProof/>
            <w:webHidden/>
          </w:rPr>
          <w:t>2</w:t>
        </w:r>
        <w:r w:rsidR="001873B6">
          <w:rPr>
            <w:noProof/>
            <w:webHidden/>
          </w:rPr>
          <w:fldChar w:fldCharType="end"/>
        </w:r>
      </w:hyperlink>
    </w:p>
    <w:p w14:paraId="2B52EE4A" w14:textId="4B35DD74" w:rsidR="001873B6" w:rsidRDefault="00C03480">
      <w:pPr>
        <w:pStyle w:val="TableofFigures"/>
        <w:tabs>
          <w:tab w:val="right" w:leader="dot" w:pos="8630"/>
        </w:tabs>
        <w:rPr>
          <w:rFonts w:asciiTheme="minorHAnsi" w:eastAsiaTheme="minorEastAsia" w:hAnsiTheme="minorHAnsi" w:cstheme="minorBidi"/>
          <w:noProof/>
          <w:sz w:val="22"/>
          <w:szCs w:val="22"/>
          <w:lang w:eastAsia="en-CA"/>
        </w:rPr>
      </w:pPr>
      <w:hyperlink w:anchor="_Toc90811984" w:history="1">
        <w:r w:rsidR="001873B6" w:rsidRPr="00F91339">
          <w:rPr>
            <w:rStyle w:val="Hyperlink"/>
            <w:noProof/>
          </w:rPr>
          <w:t>Figure 32 - Plot of the Initial Auto Correlation – Ottawa Dataset</w:t>
        </w:r>
        <w:r w:rsidR="001873B6">
          <w:rPr>
            <w:noProof/>
            <w:webHidden/>
          </w:rPr>
          <w:tab/>
        </w:r>
        <w:r w:rsidR="001873B6">
          <w:rPr>
            <w:noProof/>
            <w:webHidden/>
          </w:rPr>
          <w:fldChar w:fldCharType="begin"/>
        </w:r>
        <w:r w:rsidR="001873B6">
          <w:rPr>
            <w:noProof/>
            <w:webHidden/>
          </w:rPr>
          <w:instrText xml:space="preserve"> PAGEREF _Toc90811984 \h </w:instrText>
        </w:r>
        <w:r w:rsidR="001873B6">
          <w:rPr>
            <w:noProof/>
            <w:webHidden/>
          </w:rPr>
        </w:r>
        <w:r w:rsidR="001873B6">
          <w:rPr>
            <w:noProof/>
            <w:webHidden/>
          </w:rPr>
          <w:fldChar w:fldCharType="separate"/>
        </w:r>
        <w:r w:rsidR="001873B6">
          <w:rPr>
            <w:noProof/>
            <w:webHidden/>
          </w:rPr>
          <w:t>2</w:t>
        </w:r>
        <w:r w:rsidR="001873B6">
          <w:rPr>
            <w:noProof/>
            <w:webHidden/>
          </w:rPr>
          <w:fldChar w:fldCharType="end"/>
        </w:r>
      </w:hyperlink>
    </w:p>
    <w:p w14:paraId="278C54AA" w14:textId="27F2F0E2" w:rsidR="001873B6" w:rsidRDefault="00C03480">
      <w:pPr>
        <w:pStyle w:val="TableofFigures"/>
        <w:tabs>
          <w:tab w:val="right" w:leader="dot" w:pos="8630"/>
        </w:tabs>
        <w:rPr>
          <w:rFonts w:asciiTheme="minorHAnsi" w:eastAsiaTheme="minorEastAsia" w:hAnsiTheme="minorHAnsi" w:cstheme="minorBidi"/>
          <w:noProof/>
          <w:sz w:val="22"/>
          <w:szCs w:val="22"/>
          <w:lang w:eastAsia="en-CA"/>
        </w:rPr>
      </w:pPr>
      <w:hyperlink w:anchor="_Toc90811985" w:history="1">
        <w:r w:rsidR="001873B6" w:rsidRPr="00F91339">
          <w:rPr>
            <w:rStyle w:val="Hyperlink"/>
            <w:noProof/>
          </w:rPr>
          <w:t>Figure 33 - ACF Plot Following Seasonal Differencing – Ottawa Dataset</w:t>
        </w:r>
        <w:r w:rsidR="001873B6">
          <w:rPr>
            <w:noProof/>
            <w:webHidden/>
          </w:rPr>
          <w:tab/>
        </w:r>
        <w:r w:rsidR="001873B6">
          <w:rPr>
            <w:noProof/>
            <w:webHidden/>
          </w:rPr>
          <w:fldChar w:fldCharType="begin"/>
        </w:r>
        <w:r w:rsidR="001873B6">
          <w:rPr>
            <w:noProof/>
            <w:webHidden/>
          </w:rPr>
          <w:instrText xml:space="preserve"> PAGEREF _Toc90811985 \h </w:instrText>
        </w:r>
        <w:r w:rsidR="001873B6">
          <w:rPr>
            <w:noProof/>
            <w:webHidden/>
          </w:rPr>
        </w:r>
        <w:r w:rsidR="001873B6">
          <w:rPr>
            <w:noProof/>
            <w:webHidden/>
          </w:rPr>
          <w:fldChar w:fldCharType="separate"/>
        </w:r>
        <w:r w:rsidR="001873B6">
          <w:rPr>
            <w:noProof/>
            <w:webHidden/>
          </w:rPr>
          <w:t>2</w:t>
        </w:r>
        <w:r w:rsidR="001873B6">
          <w:rPr>
            <w:noProof/>
            <w:webHidden/>
          </w:rPr>
          <w:fldChar w:fldCharType="end"/>
        </w:r>
      </w:hyperlink>
    </w:p>
    <w:p w14:paraId="4D98D80C" w14:textId="2DD8588F" w:rsidR="001873B6" w:rsidRDefault="00C03480">
      <w:pPr>
        <w:pStyle w:val="TableofFigures"/>
        <w:tabs>
          <w:tab w:val="right" w:leader="dot" w:pos="8630"/>
        </w:tabs>
        <w:rPr>
          <w:rFonts w:asciiTheme="minorHAnsi" w:eastAsiaTheme="minorEastAsia" w:hAnsiTheme="minorHAnsi" w:cstheme="minorBidi"/>
          <w:noProof/>
          <w:sz w:val="22"/>
          <w:szCs w:val="22"/>
          <w:lang w:eastAsia="en-CA"/>
        </w:rPr>
      </w:pPr>
      <w:hyperlink w:anchor="_Toc90811986" w:history="1">
        <w:r w:rsidR="001873B6" w:rsidRPr="00F91339">
          <w:rPr>
            <w:rStyle w:val="Hyperlink"/>
            <w:noProof/>
          </w:rPr>
          <w:t>Figure 34 - ACF Plot After Seasonal and Non-Seasonal Differencing – Ottawa Dataset</w:t>
        </w:r>
        <w:r w:rsidR="001873B6">
          <w:rPr>
            <w:noProof/>
            <w:webHidden/>
          </w:rPr>
          <w:tab/>
        </w:r>
        <w:r w:rsidR="001873B6">
          <w:rPr>
            <w:noProof/>
            <w:webHidden/>
          </w:rPr>
          <w:fldChar w:fldCharType="begin"/>
        </w:r>
        <w:r w:rsidR="001873B6">
          <w:rPr>
            <w:noProof/>
            <w:webHidden/>
          </w:rPr>
          <w:instrText xml:space="preserve"> PAGEREF _Toc90811986 \h </w:instrText>
        </w:r>
        <w:r w:rsidR="001873B6">
          <w:rPr>
            <w:noProof/>
            <w:webHidden/>
          </w:rPr>
        </w:r>
        <w:r w:rsidR="001873B6">
          <w:rPr>
            <w:noProof/>
            <w:webHidden/>
          </w:rPr>
          <w:fldChar w:fldCharType="separate"/>
        </w:r>
        <w:r w:rsidR="001873B6">
          <w:rPr>
            <w:noProof/>
            <w:webHidden/>
          </w:rPr>
          <w:t>2</w:t>
        </w:r>
        <w:r w:rsidR="001873B6">
          <w:rPr>
            <w:noProof/>
            <w:webHidden/>
          </w:rPr>
          <w:fldChar w:fldCharType="end"/>
        </w:r>
      </w:hyperlink>
    </w:p>
    <w:p w14:paraId="7BA51979" w14:textId="6BA50992" w:rsidR="001873B6" w:rsidRDefault="00C03480">
      <w:pPr>
        <w:pStyle w:val="TableofFigures"/>
        <w:tabs>
          <w:tab w:val="right" w:leader="dot" w:pos="8630"/>
        </w:tabs>
        <w:rPr>
          <w:rFonts w:asciiTheme="minorHAnsi" w:eastAsiaTheme="minorEastAsia" w:hAnsiTheme="minorHAnsi" w:cstheme="minorBidi"/>
          <w:noProof/>
          <w:sz w:val="22"/>
          <w:szCs w:val="22"/>
          <w:lang w:eastAsia="en-CA"/>
        </w:rPr>
      </w:pPr>
      <w:hyperlink w:anchor="_Toc90811987" w:history="1">
        <w:r w:rsidR="001873B6" w:rsidRPr="00F91339">
          <w:rPr>
            <w:rStyle w:val="Hyperlink"/>
            <w:noProof/>
          </w:rPr>
          <w:t>Figure 35 - PACF Plot After Seasonal and Non-Seasonal Differencing – Ottawa Dataset</w:t>
        </w:r>
        <w:r w:rsidR="001873B6">
          <w:rPr>
            <w:noProof/>
            <w:webHidden/>
          </w:rPr>
          <w:tab/>
        </w:r>
        <w:r w:rsidR="001873B6">
          <w:rPr>
            <w:noProof/>
            <w:webHidden/>
          </w:rPr>
          <w:fldChar w:fldCharType="begin"/>
        </w:r>
        <w:r w:rsidR="001873B6">
          <w:rPr>
            <w:noProof/>
            <w:webHidden/>
          </w:rPr>
          <w:instrText xml:space="preserve"> PAGEREF _Toc90811987 \h </w:instrText>
        </w:r>
        <w:r w:rsidR="001873B6">
          <w:rPr>
            <w:noProof/>
            <w:webHidden/>
          </w:rPr>
        </w:r>
        <w:r w:rsidR="001873B6">
          <w:rPr>
            <w:noProof/>
            <w:webHidden/>
          </w:rPr>
          <w:fldChar w:fldCharType="separate"/>
        </w:r>
        <w:r w:rsidR="001873B6">
          <w:rPr>
            <w:noProof/>
            <w:webHidden/>
          </w:rPr>
          <w:t>2</w:t>
        </w:r>
        <w:r w:rsidR="001873B6">
          <w:rPr>
            <w:noProof/>
            <w:webHidden/>
          </w:rPr>
          <w:fldChar w:fldCharType="end"/>
        </w:r>
      </w:hyperlink>
    </w:p>
    <w:p w14:paraId="07CF445A" w14:textId="36AEB24A" w:rsidR="001873B6" w:rsidRDefault="00C03480">
      <w:pPr>
        <w:pStyle w:val="TableofFigures"/>
        <w:tabs>
          <w:tab w:val="right" w:leader="dot" w:pos="8630"/>
        </w:tabs>
        <w:rPr>
          <w:rFonts w:asciiTheme="minorHAnsi" w:eastAsiaTheme="minorEastAsia" w:hAnsiTheme="minorHAnsi" w:cstheme="minorBidi"/>
          <w:noProof/>
          <w:sz w:val="22"/>
          <w:szCs w:val="22"/>
          <w:lang w:eastAsia="en-CA"/>
        </w:rPr>
      </w:pPr>
      <w:hyperlink w:anchor="_Toc90811988" w:history="1">
        <w:r w:rsidR="001873B6" w:rsidRPr="00F91339">
          <w:rPr>
            <w:rStyle w:val="Hyperlink"/>
            <w:noProof/>
          </w:rPr>
          <w:t>Figure 36 - Excerpt from the Saint John Dataset</w:t>
        </w:r>
        <w:r w:rsidR="001873B6">
          <w:rPr>
            <w:noProof/>
            <w:webHidden/>
          </w:rPr>
          <w:tab/>
        </w:r>
        <w:r w:rsidR="001873B6">
          <w:rPr>
            <w:noProof/>
            <w:webHidden/>
          </w:rPr>
          <w:fldChar w:fldCharType="begin"/>
        </w:r>
        <w:r w:rsidR="001873B6">
          <w:rPr>
            <w:noProof/>
            <w:webHidden/>
          </w:rPr>
          <w:instrText xml:space="preserve"> PAGEREF _Toc90811988 \h </w:instrText>
        </w:r>
        <w:r w:rsidR="001873B6">
          <w:rPr>
            <w:noProof/>
            <w:webHidden/>
          </w:rPr>
        </w:r>
        <w:r w:rsidR="001873B6">
          <w:rPr>
            <w:noProof/>
            <w:webHidden/>
          </w:rPr>
          <w:fldChar w:fldCharType="separate"/>
        </w:r>
        <w:r w:rsidR="001873B6">
          <w:rPr>
            <w:noProof/>
            <w:webHidden/>
          </w:rPr>
          <w:t>2</w:t>
        </w:r>
        <w:r w:rsidR="001873B6">
          <w:rPr>
            <w:noProof/>
            <w:webHidden/>
          </w:rPr>
          <w:fldChar w:fldCharType="end"/>
        </w:r>
      </w:hyperlink>
    </w:p>
    <w:p w14:paraId="357DDAE2" w14:textId="36146822" w:rsidR="001873B6" w:rsidRDefault="00C03480">
      <w:pPr>
        <w:pStyle w:val="TableofFigures"/>
        <w:tabs>
          <w:tab w:val="right" w:leader="dot" w:pos="8630"/>
        </w:tabs>
        <w:rPr>
          <w:rFonts w:asciiTheme="minorHAnsi" w:eastAsiaTheme="minorEastAsia" w:hAnsiTheme="minorHAnsi" w:cstheme="minorBidi"/>
          <w:noProof/>
          <w:sz w:val="22"/>
          <w:szCs w:val="22"/>
          <w:lang w:eastAsia="en-CA"/>
        </w:rPr>
      </w:pPr>
      <w:hyperlink w:anchor="_Toc90811989" w:history="1">
        <w:r w:rsidR="001873B6" w:rsidRPr="00F91339">
          <w:rPr>
            <w:rStyle w:val="Hyperlink"/>
            <w:noProof/>
          </w:rPr>
          <w:t>Figure 37 - Plot of the Initial Auto Correlation – Saint John Dataset</w:t>
        </w:r>
        <w:r w:rsidR="001873B6">
          <w:rPr>
            <w:noProof/>
            <w:webHidden/>
          </w:rPr>
          <w:tab/>
        </w:r>
        <w:r w:rsidR="001873B6">
          <w:rPr>
            <w:noProof/>
            <w:webHidden/>
          </w:rPr>
          <w:fldChar w:fldCharType="begin"/>
        </w:r>
        <w:r w:rsidR="001873B6">
          <w:rPr>
            <w:noProof/>
            <w:webHidden/>
          </w:rPr>
          <w:instrText xml:space="preserve"> PAGEREF _Toc90811989 \h </w:instrText>
        </w:r>
        <w:r w:rsidR="001873B6">
          <w:rPr>
            <w:noProof/>
            <w:webHidden/>
          </w:rPr>
        </w:r>
        <w:r w:rsidR="001873B6">
          <w:rPr>
            <w:noProof/>
            <w:webHidden/>
          </w:rPr>
          <w:fldChar w:fldCharType="separate"/>
        </w:r>
        <w:r w:rsidR="001873B6">
          <w:rPr>
            <w:noProof/>
            <w:webHidden/>
          </w:rPr>
          <w:t>2</w:t>
        </w:r>
        <w:r w:rsidR="001873B6">
          <w:rPr>
            <w:noProof/>
            <w:webHidden/>
          </w:rPr>
          <w:fldChar w:fldCharType="end"/>
        </w:r>
      </w:hyperlink>
    </w:p>
    <w:p w14:paraId="3842CDB2" w14:textId="357E8793" w:rsidR="001873B6" w:rsidRDefault="00C03480">
      <w:pPr>
        <w:pStyle w:val="TableofFigures"/>
        <w:tabs>
          <w:tab w:val="right" w:leader="dot" w:pos="8630"/>
        </w:tabs>
        <w:rPr>
          <w:rFonts w:asciiTheme="minorHAnsi" w:eastAsiaTheme="minorEastAsia" w:hAnsiTheme="minorHAnsi" w:cstheme="minorBidi"/>
          <w:noProof/>
          <w:sz w:val="22"/>
          <w:szCs w:val="22"/>
          <w:lang w:eastAsia="en-CA"/>
        </w:rPr>
      </w:pPr>
      <w:hyperlink w:anchor="_Toc90811990" w:history="1">
        <w:r w:rsidR="001873B6" w:rsidRPr="00F91339">
          <w:rPr>
            <w:rStyle w:val="Hyperlink"/>
            <w:noProof/>
          </w:rPr>
          <w:t>Figure 38 - ACF Plot Following Seasonal Differencing – Saint John Dataset</w:t>
        </w:r>
        <w:r w:rsidR="001873B6">
          <w:rPr>
            <w:noProof/>
            <w:webHidden/>
          </w:rPr>
          <w:tab/>
        </w:r>
        <w:r w:rsidR="001873B6">
          <w:rPr>
            <w:noProof/>
            <w:webHidden/>
          </w:rPr>
          <w:fldChar w:fldCharType="begin"/>
        </w:r>
        <w:r w:rsidR="001873B6">
          <w:rPr>
            <w:noProof/>
            <w:webHidden/>
          </w:rPr>
          <w:instrText xml:space="preserve"> PAGEREF _Toc90811990 \h </w:instrText>
        </w:r>
        <w:r w:rsidR="001873B6">
          <w:rPr>
            <w:noProof/>
            <w:webHidden/>
          </w:rPr>
        </w:r>
        <w:r w:rsidR="001873B6">
          <w:rPr>
            <w:noProof/>
            <w:webHidden/>
          </w:rPr>
          <w:fldChar w:fldCharType="separate"/>
        </w:r>
        <w:r w:rsidR="001873B6">
          <w:rPr>
            <w:noProof/>
            <w:webHidden/>
          </w:rPr>
          <w:t>2</w:t>
        </w:r>
        <w:r w:rsidR="001873B6">
          <w:rPr>
            <w:noProof/>
            <w:webHidden/>
          </w:rPr>
          <w:fldChar w:fldCharType="end"/>
        </w:r>
      </w:hyperlink>
    </w:p>
    <w:p w14:paraId="75D9E4FA" w14:textId="44FA516A" w:rsidR="001873B6" w:rsidRDefault="00C03480">
      <w:pPr>
        <w:pStyle w:val="TableofFigures"/>
        <w:tabs>
          <w:tab w:val="right" w:leader="dot" w:pos="8630"/>
        </w:tabs>
        <w:rPr>
          <w:rFonts w:asciiTheme="minorHAnsi" w:eastAsiaTheme="minorEastAsia" w:hAnsiTheme="minorHAnsi" w:cstheme="minorBidi"/>
          <w:noProof/>
          <w:sz w:val="22"/>
          <w:szCs w:val="22"/>
          <w:lang w:eastAsia="en-CA"/>
        </w:rPr>
      </w:pPr>
      <w:hyperlink w:anchor="_Toc90811991" w:history="1">
        <w:r w:rsidR="001873B6" w:rsidRPr="00F91339">
          <w:rPr>
            <w:rStyle w:val="Hyperlink"/>
            <w:noProof/>
          </w:rPr>
          <w:t>Figure 39 - ACF Plot After Seasonal and Non-Seasonal Differencing – Saint John Dataset</w:t>
        </w:r>
        <w:r w:rsidR="001873B6">
          <w:rPr>
            <w:noProof/>
            <w:webHidden/>
          </w:rPr>
          <w:tab/>
        </w:r>
        <w:r w:rsidR="001873B6">
          <w:rPr>
            <w:noProof/>
            <w:webHidden/>
          </w:rPr>
          <w:fldChar w:fldCharType="begin"/>
        </w:r>
        <w:r w:rsidR="001873B6">
          <w:rPr>
            <w:noProof/>
            <w:webHidden/>
          </w:rPr>
          <w:instrText xml:space="preserve"> PAGEREF _Toc90811991 \h </w:instrText>
        </w:r>
        <w:r w:rsidR="001873B6">
          <w:rPr>
            <w:noProof/>
            <w:webHidden/>
          </w:rPr>
        </w:r>
        <w:r w:rsidR="001873B6">
          <w:rPr>
            <w:noProof/>
            <w:webHidden/>
          </w:rPr>
          <w:fldChar w:fldCharType="separate"/>
        </w:r>
        <w:r w:rsidR="001873B6">
          <w:rPr>
            <w:noProof/>
            <w:webHidden/>
          </w:rPr>
          <w:t>2</w:t>
        </w:r>
        <w:r w:rsidR="001873B6">
          <w:rPr>
            <w:noProof/>
            <w:webHidden/>
          </w:rPr>
          <w:fldChar w:fldCharType="end"/>
        </w:r>
      </w:hyperlink>
    </w:p>
    <w:p w14:paraId="43323751" w14:textId="1D6A3146" w:rsidR="001873B6" w:rsidRDefault="00C03480">
      <w:pPr>
        <w:pStyle w:val="TableofFigures"/>
        <w:tabs>
          <w:tab w:val="right" w:leader="dot" w:pos="8630"/>
        </w:tabs>
        <w:rPr>
          <w:rFonts w:asciiTheme="minorHAnsi" w:eastAsiaTheme="minorEastAsia" w:hAnsiTheme="minorHAnsi" w:cstheme="minorBidi"/>
          <w:noProof/>
          <w:sz w:val="22"/>
          <w:szCs w:val="22"/>
          <w:lang w:eastAsia="en-CA"/>
        </w:rPr>
      </w:pPr>
      <w:hyperlink w:anchor="_Toc90811992" w:history="1">
        <w:r w:rsidR="001873B6" w:rsidRPr="00F91339">
          <w:rPr>
            <w:rStyle w:val="Hyperlink"/>
            <w:noProof/>
          </w:rPr>
          <w:t>Figure 40 - PACF Plot After Seasonal and Non-Seasonal Differencing – Saint John Dataset</w:t>
        </w:r>
        <w:r w:rsidR="001873B6">
          <w:rPr>
            <w:noProof/>
            <w:webHidden/>
          </w:rPr>
          <w:tab/>
        </w:r>
        <w:r w:rsidR="001873B6">
          <w:rPr>
            <w:noProof/>
            <w:webHidden/>
          </w:rPr>
          <w:fldChar w:fldCharType="begin"/>
        </w:r>
        <w:r w:rsidR="001873B6">
          <w:rPr>
            <w:noProof/>
            <w:webHidden/>
          </w:rPr>
          <w:instrText xml:space="preserve"> PAGEREF _Toc90811992 \h </w:instrText>
        </w:r>
        <w:r w:rsidR="001873B6">
          <w:rPr>
            <w:noProof/>
            <w:webHidden/>
          </w:rPr>
        </w:r>
        <w:r w:rsidR="001873B6">
          <w:rPr>
            <w:noProof/>
            <w:webHidden/>
          </w:rPr>
          <w:fldChar w:fldCharType="separate"/>
        </w:r>
        <w:r w:rsidR="001873B6">
          <w:rPr>
            <w:noProof/>
            <w:webHidden/>
          </w:rPr>
          <w:t>2</w:t>
        </w:r>
        <w:r w:rsidR="001873B6">
          <w:rPr>
            <w:noProof/>
            <w:webHidden/>
          </w:rPr>
          <w:fldChar w:fldCharType="end"/>
        </w:r>
      </w:hyperlink>
    </w:p>
    <w:p w14:paraId="7880F8DC" w14:textId="745A3BA5" w:rsidR="001873B6" w:rsidRDefault="00C03480">
      <w:pPr>
        <w:pStyle w:val="TableofFigures"/>
        <w:tabs>
          <w:tab w:val="right" w:leader="dot" w:pos="8630"/>
        </w:tabs>
        <w:rPr>
          <w:rFonts w:asciiTheme="minorHAnsi" w:eastAsiaTheme="minorEastAsia" w:hAnsiTheme="minorHAnsi" w:cstheme="minorBidi"/>
          <w:noProof/>
          <w:sz w:val="22"/>
          <w:szCs w:val="22"/>
          <w:lang w:eastAsia="en-CA"/>
        </w:rPr>
      </w:pPr>
      <w:hyperlink w:anchor="_Toc90811993" w:history="1">
        <w:r w:rsidR="001873B6" w:rsidRPr="00F91339">
          <w:rPr>
            <w:rStyle w:val="Hyperlink"/>
            <w:noProof/>
          </w:rPr>
          <w:t>Figure 41 - Load Demand on March 11, 2019, and CNN Forecast – Toronto Dataset</w:t>
        </w:r>
        <w:r w:rsidR="001873B6">
          <w:rPr>
            <w:noProof/>
            <w:webHidden/>
          </w:rPr>
          <w:tab/>
        </w:r>
        <w:r w:rsidR="001873B6">
          <w:rPr>
            <w:noProof/>
            <w:webHidden/>
          </w:rPr>
          <w:fldChar w:fldCharType="begin"/>
        </w:r>
        <w:r w:rsidR="001873B6">
          <w:rPr>
            <w:noProof/>
            <w:webHidden/>
          </w:rPr>
          <w:instrText xml:space="preserve"> PAGEREF _Toc90811993 \h </w:instrText>
        </w:r>
        <w:r w:rsidR="001873B6">
          <w:rPr>
            <w:noProof/>
            <w:webHidden/>
          </w:rPr>
        </w:r>
        <w:r w:rsidR="001873B6">
          <w:rPr>
            <w:noProof/>
            <w:webHidden/>
          </w:rPr>
          <w:fldChar w:fldCharType="separate"/>
        </w:r>
        <w:r w:rsidR="001873B6">
          <w:rPr>
            <w:noProof/>
            <w:webHidden/>
          </w:rPr>
          <w:t>2</w:t>
        </w:r>
        <w:r w:rsidR="001873B6">
          <w:rPr>
            <w:noProof/>
            <w:webHidden/>
          </w:rPr>
          <w:fldChar w:fldCharType="end"/>
        </w:r>
      </w:hyperlink>
    </w:p>
    <w:p w14:paraId="06D81958" w14:textId="0CD8F8A4" w:rsidR="001873B6" w:rsidRDefault="00C03480">
      <w:pPr>
        <w:pStyle w:val="TableofFigures"/>
        <w:tabs>
          <w:tab w:val="right" w:leader="dot" w:pos="8630"/>
        </w:tabs>
        <w:rPr>
          <w:rFonts w:asciiTheme="minorHAnsi" w:eastAsiaTheme="minorEastAsia" w:hAnsiTheme="minorHAnsi" w:cstheme="minorBidi"/>
          <w:noProof/>
          <w:sz w:val="22"/>
          <w:szCs w:val="22"/>
          <w:lang w:eastAsia="en-CA"/>
        </w:rPr>
      </w:pPr>
      <w:hyperlink w:anchor="_Toc90811994" w:history="1">
        <w:r w:rsidR="001873B6" w:rsidRPr="00F91339">
          <w:rPr>
            <w:rStyle w:val="Hyperlink"/>
            <w:noProof/>
          </w:rPr>
          <w:t>Figure 42 - Hourly Error Distribution for the MLR Forecaster – Toronto Dataset</w:t>
        </w:r>
        <w:r w:rsidR="001873B6">
          <w:rPr>
            <w:noProof/>
            <w:webHidden/>
          </w:rPr>
          <w:tab/>
        </w:r>
        <w:r w:rsidR="001873B6">
          <w:rPr>
            <w:noProof/>
            <w:webHidden/>
          </w:rPr>
          <w:fldChar w:fldCharType="begin"/>
        </w:r>
        <w:r w:rsidR="001873B6">
          <w:rPr>
            <w:noProof/>
            <w:webHidden/>
          </w:rPr>
          <w:instrText xml:space="preserve"> PAGEREF _Toc90811994 \h </w:instrText>
        </w:r>
        <w:r w:rsidR="001873B6">
          <w:rPr>
            <w:noProof/>
            <w:webHidden/>
          </w:rPr>
        </w:r>
        <w:r w:rsidR="001873B6">
          <w:rPr>
            <w:noProof/>
            <w:webHidden/>
          </w:rPr>
          <w:fldChar w:fldCharType="separate"/>
        </w:r>
        <w:r w:rsidR="001873B6">
          <w:rPr>
            <w:noProof/>
            <w:webHidden/>
          </w:rPr>
          <w:t>2</w:t>
        </w:r>
        <w:r w:rsidR="001873B6">
          <w:rPr>
            <w:noProof/>
            <w:webHidden/>
          </w:rPr>
          <w:fldChar w:fldCharType="end"/>
        </w:r>
      </w:hyperlink>
    </w:p>
    <w:p w14:paraId="2B50FD8B" w14:textId="4D379206" w:rsidR="001873B6" w:rsidRDefault="00C03480">
      <w:pPr>
        <w:pStyle w:val="TableofFigures"/>
        <w:tabs>
          <w:tab w:val="right" w:leader="dot" w:pos="8630"/>
        </w:tabs>
        <w:rPr>
          <w:rFonts w:asciiTheme="minorHAnsi" w:eastAsiaTheme="minorEastAsia" w:hAnsiTheme="minorHAnsi" w:cstheme="minorBidi"/>
          <w:noProof/>
          <w:sz w:val="22"/>
          <w:szCs w:val="22"/>
          <w:lang w:eastAsia="en-CA"/>
        </w:rPr>
      </w:pPr>
      <w:hyperlink w:anchor="_Toc90811995" w:history="1">
        <w:r w:rsidR="001873B6" w:rsidRPr="00F91339">
          <w:rPr>
            <w:rStyle w:val="Hyperlink"/>
            <w:noProof/>
          </w:rPr>
          <w:t>Figure 43 - Hourly Error Distribution for the SARIMAX Forecaster – Toronto Dataset</w:t>
        </w:r>
        <w:r w:rsidR="001873B6">
          <w:rPr>
            <w:noProof/>
            <w:webHidden/>
          </w:rPr>
          <w:tab/>
        </w:r>
        <w:r w:rsidR="001873B6">
          <w:rPr>
            <w:noProof/>
            <w:webHidden/>
          </w:rPr>
          <w:fldChar w:fldCharType="begin"/>
        </w:r>
        <w:r w:rsidR="001873B6">
          <w:rPr>
            <w:noProof/>
            <w:webHidden/>
          </w:rPr>
          <w:instrText xml:space="preserve"> PAGEREF _Toc90811995 \h </w:instrText>
        </w:r>
        <w:r w:rsidR="001873B6">
          <w:rPr>
            <w:noProof/>
            <w:webHidden/>
          </w:rPr>
        </w:r>
        <w:r w:rsidR="001873B6">
          <w:rPr>
            <w:noProof/>
            <w:webHidden/>
          </w:rPr>
          <w:fldChar w:fldCharType="separate"/>
        </w:r>
        <w:r w:rsidR="001873B6">
          <w:rPr>
            <w:noProof/>
            <w:webHidden/>
          </w:rPr>
          <w:t>2</w:t>
        </w:r>
        <w:r w:rsidR="001873B6">
          <w:rPr>
            <w:noProof/>
            <w:webHidden/>
          </w:rPr>
          <w:fldChar w:fldCharType="end"/>
        </w:r>
      </w:hyperlink>
    </w:p>
    <w:p w14:paraId="5D1B764A" w14:textId="120B900E" w:rsidR="001873B6" w:rsidRDefault="00C03480">
      <w:pPr>
        <w:pStyle w:val="TableofFigures"/>
        <w:tabs>
          <w:tab w:val="right" w:leader="dot" w:pos="8630"/>
        </w:tabs>
        <w:rPr>
          <w:rFonts w:asciiTheme="minorHAnsi" w:eastAsiaTheme="minorEastAsia" w:hAnsiTheme="minorHAnsi" w:cstheme="minorBidi"/>
          <w:noProof/>
          <w:sz w:val="22"/>
          <w:szCs w:val="22"/>
          <w:lang w:eastAsia="en-CA"/>
        </w:rPr>
      </w:pPr>
      <w:hyperlink w:anchor="_Toc90811996" w:history="1">
        <w:r w:rsidR="001873B6" w:rsidRPr="00F91339">
          <w:rPr>
            <w:rStyle w:val="Hyperlink"/>
            <w:noProof/>
          </w:rPr>
          <w:t>Figure 44 - Hourly Error Distribution for the SNF Forecaster – Toronto Dataset</w:t>
        </w:r>
        <w:r w:rsidR="001873B6">
          <w:rPr>
            <w:noProof/>
            <w:webHidden/>
          </w:rPr>
          <w:tab/>
        </w:r>
        <w:r w:rsidR="001873B6">
          <w:rPr>
            <w:noProof/>
            <w:webHidden/>
          </w:rPr>
          <w:fldChar w:fldCharType="begin"/>
        </w:r>
        <w:r w:rsidR="001873B6">
          <w:rPr>
            <w:noProof/>
            <w:webHidden/>
          </w:rPr>
          <w:instrText xml:space="preserve"> PAGEREF _Toc90811996 \h </w:instrText>
        </w:r>
        <w:r w:rsidR="001873B6">
          <w:rPr>
            <w:noProof/>
            <w:webHidden/>
          </w:rPr>
        </w:r>
        <w:r w:rsidR="001873B6">
          <w:rPr>
            <w:noProof/>
            <w:webHidden/>
          </w:rPr>
          <w:fldChar w:fldCharType="separate"/>
        </w:r>
        <w:r w:rsidR="001873B6">
          <w:rPr>
            <w:noProof/>
            <w:webHidden/>
          </w:rPr>
          <w:t>2</w:t>
        </w:r>
        <w:r w:rsidR="001873B6">
          <w:rPr>
            <w:noProof/>
            <w:webHidden/>
          </w:rPr>
          <w:fldChar w:fldCharType="end"/>
        </w:r>
      </w:hyperlink>
    </w:p>
    <w:p w14:paraId="0195E8F3" w14:textId="495EED41" w:rsidR="001873B6" w:rsidRDefault="00C03480">
      <w:pPr>
        <w:pStyle w:val="TableofFigures"/>
        <w:tabs>
          <w:tab w:val="right" w:leader="dot" w:pos="8630"/>
        </w:tabs>
        <w:rPr>
          <w:rFonts w:asciiTheme="minorHAnsi" w:eastAsiaTheme="minorEastAsia" w:hAnsiTheme="minorHAnsi" w:cstheme="minorBidi"/>
          <w:noProof/>
          <w:sz w:val="22"/>
          <w:szCs w:val="22"/>
          <w:lang w:eastAsia="en-CA"/>
        </w:rPr>
      </w:pPr>
      <w:hyperlink w:anchor="_Toc90811997" w:history="1">
        <w:r w:rsidR="001873B6" w:rsidRPr="00F91339">
          <w:rPr>
            <w:rStyle w:val="Hyperlink"/>
            <w:noProof/>
          </w:rPr>
          <w:t>Figure 45 - Daily Error Distribution for the MLR Forecaster – Toronto Dataset</w:t>
        </w:r>
        <w:r w:rsidR="001873B6">
          <w:rPr>
            <w:noProof/>
            <w:webHidden/>
          </w:rPr>
          <w:tab/>
        </w:r>
        <w:r w:rsidR="001873B6">
          <w:rPr>
            <w:noProof/>
            <w:webHidden/>
          </w:rPr>
          <w:fldChar w:fldCharType="begin"/>
        </w:r>
        <w:r w:rsidR="001873B6">
          <w:rPr>
            <w:noProof/>
            <w:webHidden/>
          </w:rPr>
          <w:instrText xml:space="preserve"> PAGEREF _Toc90811997 \h </w:instrText>
        </w:r>
        <w:r w:rsidR="001873B6">
          <w:rPr>
            <w:noProof/>
            <w:webHidden/>
          </w:rPr>
        </w:r>
        <w:r w:rsidR="001873B6">
          <w:rPr>
            <w:noProof/>
            <w:webHidden/>
          </w:rPr>
          <w:fldChar w:fldCharType="separate"/>
        </w:r>
        <w:r w:rsidR="001873B6">
          <w:rPr>
            <w:noProof/>
            <w:webHidden/>
          </w:rPr>
          <w:t>2</w:t>
        </w:r>
        <w:r w:rsidR="001873B6">
          <w:rPr>
            <w:noProof/>
            <w:webHidden/>
          </w:rPr>
          <w:fldChar w:fldCharType="end"/>
        </w:r>
      </w:hyperlink>
    </w:p>
    <w:p w14:paraId="6F16739D" w14:textId="530143FF" w:rsidR="001873B6" w:rsidRDefault="00C03480">
      <w:pPr>
        <w:pStyle w:val="TableofFigures"/>
        <w:tabs>
          <w:tab w:val="right" w:leader="dot" w:pos="8630"/>
        </w:tabs>
        <w:rPr>
          <w:rFonts w:asciiTheme="minorHAnsi" w:eastAsiaTheme="minorEastAsia" w:hAnsiTheme="minorHAnsi" w:cstheme="minorBidi"/>
          <w:noProof/>
          <w:sz w:val="22"/>
          <w:szCs w:val="22"/>
          <w:lang w:eastAsia="en-CA"/>
        </w:rPr>
      </w:pPr>
      <w:hyperlink w:anchor="_Toc90811998" w:history="1">
        <w:r w:rsidR="001873B6" w:rsidRPr="00F91339">
          <w:rPr>
            <w:rStyle w:val="Hyperlink"/>
            <w:noProof/>
          </w:rPr>
          <w:t>Figure 46 - Daily Error Distribution for the SARIMAX Forecaster – Toronto Dataset</w:t>
        </w:r>
        <w:r w:rsidR="001873B6">
          <w:rPr>
            <w:noProof/>
            <w:webHidden/>
          </w:rPr>
          <w:tab/>
        </w:r>
        <w:r w:rsidR="001873B6">
          <w:rPr>
            <w:noProof/>
            <w:webHidden/>
          </w:rPr>
          <w:fldChar w:fldCharType="begin"/>
        </w:r>
        <w:r w:rsidR="001873B6">
          <w:rPr>
            <w:noProof/>
            <w:webHidden/>
          </w:rPr>
          <w:instrText xml:space="preserve"> PAGEREF _Toc90811998 \h </w:instrText>
        </w:r>
        <w:r w:rsidR="001873B6">
          <w:rPr>
            <w:noProof/>
            <w:webHidden/>
          </w:rPr>
        </w:r>
        <w:r w:rsidR="001873B6">
          <w:rPr>
            <w:noProof/>
            <w:webHidden/>
          </w:rPr>
          <w:fldChar w:fldCharType="separate"/>
        </w:r>
        <w:r w:rsidR="001873B6">
          <w:rPr>
            <w:noProof/>
            <w:webHidden/>
          </w:rPr>
          <w:t>2</w:t>
        </w:r>
        <w:r w:rsidR="001873B6">
          <w:rPr>
            <w:noProof/>
            <w:webHidden/>
          </w:rPr>
          <w:fldChar w:fldCharType="end"/>
        </w:r>
      </w:hyperlink>
    </w:p>
    <w:p w14:paraId="4B5E36DC" w14:textId="2BBC5FBF" w:rsidR="001873B6" w:rsidRDefault="00C03480">
      <w:pPr>
        <w:pStyle w:val="TableofFigures"/>
        <w:tabs>
          <w:tab w:val="right" w:leader="dot" w:pos="8630"/>
        </w:tabs>
        <w:rPr>
          <w:rFonts w:asciiTheme="minorHAnsi" w:eastAsiaTheme="minorEastAsia" w:hAnsiTheme="minorHAnsi" w:cstheme="minorBidi"/>
          <w:noProof/>
          <w:sz w:val="22"/>
          <w:szCs w:val="22"/>
          <w:lang w:eastAsia="en-CA"/>
        </w:rPr>
      </w:pPr>
      <w:hyperlink w:anchor="_Toc90811999" w:history="1">
        <w:r w:rsidR="001873B6" w:rsidRPr="00F91339">
          <w:rPr>
            <w:rStyle w:val="Hyperlink"/>
            <w:noProof/>
          </w:rPr>
          <w:t>Figure 47 - Daily Error Distribution for the SNF Forecaster – Toronto Dataset</w:t>
        </w:r>
        <w:r w:rsidR="001873B6">
          <w:rPr>
            <w:noProof/>
            <w:webHidden/>
          </w:rPr>
          <w:tab/>
        </w:r>
        <w:r w:rsidR="001873B6">
          <w:rPr>
            <w:noProof/>
            <w:webHidden/>
          </w:rPr>
          <w:fldChar w:fldCharType="begin"/>
        </w:r>
        <w:r w:rsidR="001873B6">
          <w:rPr>
            <w:noProof/>
            <w:webHidden/>
          </w:rPr>
          <w:instrText xml:space="preserve"> PAGEREF _Toc90811999 \h </w:instrText>
        </w:r>
        <w:r w:rsidR="001873B6">
          <w:rPr>
            <w:noProof/>
            <w:webHidden/>
          </w:rPr>
        </w:r>
        <w:r w:rsidR="001873B6">
          <w:rPr>
            <w:noProof/>
            <w:webHidden/>
          </w:rPr>
          <w:fldChar w:fldCharType="separate"/>
        </w:r>
        <w:r w:rsidR="001873B6">
          <w:rPr>
            <w:noProof/>
            <w:webHidden/>
          </w:rPr>
          <w:t>2</w:t>
        </w:r>
        <w:r w:rsidR="001873B6">
          <w:rPr>
            <w:noProof/>
            <w:webHidden/>
          </w:rPr>
          <w:fldChar w:fldCharType="end"/>
        </w:r>
      </w:hyperlink>
    </w:p>
    <w:p w14:paraId="786B7FCB" w14:textId="6B768B1E" w:rsidR="001873B6" w:rsidRDefault="00C03480">
      <w:pPr>
        <w:pStyle w:val="TableofFigures"/>
        <w:tabs>
          <w:tab w:val="right" w:leader="dot" w:pos="8630"/>
        </w:tabs>
        <w:rPr>
          <w:rFonts w:asciiTheme="minorHAnsi" w:eastAsiaTheme="minorEastAsia" w:hAnsiTheme="minorHAnsi" w:cstheme="minorBidi"/>
          <w:noProof/>
          <w:sz w:val="22"/>
          <w:szCs w:val="22"/>
          <w:lang w:eastAsia="en-CA"/>
        </w:rPr>
      </w:pPr>
      <w:hyperlink w:anchor="_Toc90812000" w:history="1">
        <w:r w:rsidR="001873B6" w:rsidRPr="00F91339">
          <w:rPr>
            <w:rStyle w:val="Hyperlink"/>
            <w:noProof/>
          </w:rPr>
          <w:t>Figure 48 - Monthly Error Distribution for MLR Forecaster– Toronto Dataset</w:t>
        </w:r>
        <w:r w:rsidR="001873B6">
          <w:rPr>
            <w:noProof/>
            <w:webHidden/>
          </w:rPr>
          <w:tab/>
        </w:r>
        <w:r w:rsidR="001873B6">
          <w:rPr>
            <w:noProof/>
            <w:webHidden/>
          </w:rPr>
          <w:fldChar w:fldCharType="begin"/>
        </w:r>
        <w:r w:rsidR="001873B6">
          <w:rPr>
            <w:noProof/>
            <w:webHidden/>
          </w:rPr>
          <w:instrText xml:space="preserve"> PAGEREF _Toc90812000 \h </w:instrText>
        </w:r>
        <w:r w:rsidR="001873B6">
          <w:rPr>
            <w:noProof/>
            <w:webHidden/>
          </w:rPr>
        </w:r>
        <w:r w:rsidR="001873B6">
          <w:rPr>
            <w:noProof/>
            <w:webHidden/>
          </w:rPr>
          <w:fldChar w:fldCharType="separate"/>
        </w:r>
        <w:r w:rsidR="001873B6">
          <w:rPr>
            <w:noProof/>
            <w:webHidden/>
          </w:rPr>
          <w:t>2</w:t>
        </w:r>
        <w:r w:rsidR="001873B6">
          <w:rPr>
            <w:noProof/>
            <w:webHidden/>
          </w:rPr>
          <w:fldChar w:fldCharType="end"/>
        </w:r>
      </w:hyperlink>
    </w:p>
    <w:p w14:paraId="4F1281D6" w14:textId="22E0FE3B" w:rsidR="001873B6" w:rsidRDefault="00C03480">
      <w:pPr>
        <w:pStyle w:val="TableofFigures"/>
        <w:tabs>
          <w:tab w:val="right" w:leader="dot" w:pos="8630"/>
        </w:tabs>
        <w:rPr>
          <w:rFonts w:asciiTheme="minorHAnsi" w:eastAsiaTheme="minorEastAsia" w:hAnsiTheme="minorHAnsi" w:cstheme="minorBidi"/>
          <w:noProof/>
          <w:sz w:val="22"/>
          <w:szCs w:val="22"/>
          <w:lang w:eastAsia="en-CA"/>
        </w:rPr>
      </w:pPr>
      <w:hyperlink w:anchor="_Toc90812001" w:history="1">
        <w:r w:rsidR="001873B6" w:rsidRPr="00F91339">
          <w:rPr>
            <w:rStyle w:val="Hyperlink"/>
            <w:noProof/>
          </w:rPr>
          <w:t>Figure 49 - Monthly Error Distribution for SARIMAX Forecaster– Toronto Dataset</w:t>
        </w:r>
        <w:r w:rsidR="001873B6">
          <w:rPr>
            <w:noProof/>
            <w:webHidden/>
          </w:rPr>
          <w:tab/>
        </w:r>
        <w:r w:rsidR="001873B6">
          <w:rPr>
            <w:noProof/>
            <w:webHidden/>
          </w:rPr>
          <w:fldChar w:fldCharType="begin"/>
        </w:r>
        <w:r w:rsidR="001873B6">
          <w:rPr>
            <w:noProof/>
            <w:webHidden/>
          </w:rPr>
          <w:instrText xml:space="preserve"> PAGEREF _Toc90812001 \h </w:instrText>
        </w:r>
        <w:r w:rsidR="001873B6">
          <w:rPr>
            <w:noProof/>
            <w:webHidden/>
          </w:rPr>
        </w:r>
        <w:r w:rsidR="001873B6">
          <w:rPr>
            <w:noProof/>
            <w:webHidden/>
          </w:rPr>
          <w:fldChar w:fldCharType="separate"/>
        </w:r>
        <w:r w:rsidR="001873B6">
          <w:rPr>
            <w:noProof/>
            <w:webHidden/>
          </w:rPr>
          <w:t>2</w:t>
        </w:r>
        <w:r w:rsidR="001873B6">
          <w:rPr>
            <w:noProof/>
            <w:webHidden/>
          </w:rPr>
          <w:fldChar w:fldCharType="end"/>
        </w:r>
      </w:hyperlink>
    </w:p>
    <w:p w14:paraId="140BC896" w14:textId="24D76A61" w:rsidR="001873B6" w:rsidRDefault="00C03480">
      <w:pPr>
        <w:pStyle w:val="TableofFigures"/>
        <w:tabs>
          <w:tab w:val="right" w:leader="dot" w:pos="8630"/>
        </w:tabs>
        <w:rPr>
          <w:rFonts w:asciiTheme="minorHAnsi" w:eastAsiaTheme="minorEastAsia" w:hAnsiTheme="minorHAnsi" w:cstheme="minorBidi"/>
          <w:noProof/>
          <w:sz w:val="22"/>
          <w:szCs w:val="22"/>
          <w:lang w:eastAsia="en-CA"/>
        </w:rPr>
      </w:pPr>
      <w:hyperlink w:anchor="_Toc90812002" w:history="1">
        <w:r w:rsidR="001873B6" w:rsidRPr="00F91339">
          <w:rPr>
            <w:rStyle w:val="Hyperlink"/>
            <w:noProof/>
          </w:rPr>
          <w:t>Figure 50 - Monthly Error Distribution for SNF Forecaster– Toronto Dataset</w:t>
        </w:r>
        <w:r w:rsidR="001873B6">
          <w:rPr>
            <w:noProof/>
            <w:webHidden/>
          </w:rPr>
          <w:tab/>
        </w:r>
        <w:r w:rsidR="001873B6">
          <w:rPr>
            <w:noProof/>
            <w:webHidden/>
          </w:rPr>
          <w:fldChar w:fldCharType="begin"/>
        </w:r>
        <w:r w:rsidR="001873B6">
          <w:rPr>
            <w:noProof/>
            <w:webHidden/>
          </w:rPr>
          <w:instrText xml:space="preserve"> PAGEREF _Toc90812002 \h </w:instrText>
        </w:r>
        <w:r w:rsidR="001873B6">
          <w:rPr>
            <w:noProof/>
            <w:webHidden/>
          </w:rPr>
        </w:r>
        <w:r w:rsidR="001873B6">
          <w:rPr>
            <w:noProof/>
            <w:webHidden/>
          </w:rPr>
          <w:fldChar w:fldCharType="separate"/>
        </w:r>
        <w:r w:rsidR="001873B6">
          <w:rPr>
            <w:noProof/>
            <w:webHidden/>
          </w:rPr>
          <w:t>2</w:t>
        </w:r>
        <w:r w:rsidR="001873B6">
          <w:rPr>
            <w:noProof/>
            <w:webHidden/>
          </w:rPr>
          <w:fldChar w:fldCharType="end"/>
        </w:r>
      </w:hyperlink>
    </w:p>
    <w:p w14:paraId="231ACDCE" w14:textId="0D840B32" w:rsidR="001873B6" w:rsidRDefault="00C03480">
      <w:pPr>
        <w:pStyle w:val="TableofFigures"/>
        <w:tabs>
          <w:tab w:val="right" w:leader="dot" w:pos="8630"/>
        </w:tabs>
        <w:rPr>
          <w:rFonts w:asciiTheme="minorHAnsi" w:eastAsiaTheme="minorEastAsia" w:hAnsiTheme="minorHAnsi" w:cstheme="minorBidi"/>
          <w:noProof/>
          <w:sz w:val="22"/>
          <w:szCs w:val="22"/>
          <w:lang w:eastAsia="en-CA"/>
        </w:rPr>
      </w:pPr>
      <w:hyperlink w:anchor="_Toc90812003" w:history="1">
        <w:r w:rsidR="001873B6" w:rsidRPr="00F91339">
          <w:rPr>
            <w:rStyle w:val="Hyperlink"/>
            <w:noProof/>
          </w:rPr>
          <w:t>Figure 51 - Hourly Error Distribution for the MLR Forecaster – Ottawa Dataset</w:t>
        </w:r>
        <w:r w:rsidR="001873B6">
          <w:rPr>
            <w:noProof/>
            <w:webHidden/>
          </w:rPr>
          <w:tab/>
        </w:r>
        <w:r w:rsidR="001873B6">
          <w:rPr>
            <w:noProof/>
            <w:webHidden/>
          </w:rPr>
          <w:fldChar w:fldCharType="begin"/>
        </w:r>
        <w:r w:rsidR="001873B6">
          <w:rPr>
            <w:noProof/>
            <w:webHidden/>
          </w:rPr>
          <w:instrText xml:space="preserve"> PAGEREF _Toc90812003 \h </w:instrText>
        </w:r>
        <w:r w:rsidR="001873B6">
          <w:rPr>
            <w:noProof/>
            <w:webHidden/>
          </w:rPr>
        </w:r>
        <w:r w:rsidR="001873B6">
          <w:rPr>
            <w:noProof/>
            <w:webHidden/>
          </w:rPr>
          <w:fldChar w:fldCharType="separate"/>
        </w:r>
        <w:r w:rsidR="001873B6">
          <w:rPr>
            <w:noProof/>
            <w:webHidden/>
          </w:rPr>
          <w:t>2</w:t>
        </w:r>
        <w:r w:rsidR="001873B6">
          <w:rPr>
            <w:noProof/>
            <w:webHidden/>
          </w:rPr>
          <w:fldChar w:fldCharType="end"/>
        </w:r>
      </w:hyperlink>
    </w:p>
    <w:p w14:paraId="56560ADC" w14:textId="4008442E" w:rsidR="001873B6" w:rsidRDefault="00C03480">
      <w:pPr>
        <w:pStyle w:val="TableofFigures"/>
        <w:tabs>
          <w:tab w:val="right" w:leader="dot" w:pos="8630"/>
        </w:tabs>
        <w:rPr>
          <w:rFonts w:asciiTheme="minorHAnsi" w:eastAsiaTheme="minorEastAsia" w:hAnsiTheme="minorHAnsi" w:cstheme="minorBidi"/>
          <w:noProof/>
          <w:sz w:val="22"/>
          <w:szCs w:val="22"/>
          <w:lang w:eastAsia="en-CA"/>
        </w:rPr>
      </w:pPr>
      <w:hyperlink w:anchor="_Toc90812004" w:history="1">
        <w:r w:rsidR="001873B6" w:rsidRPr="00F91339">
          <w:rPr>
            <w:rStyle w:val="Hyperlink"/>
            <w:noProof/>
          </w:rPr>
          <w:t>Figure 52 - Hourly Error Distribution for the SARIMAX Forecaster – Ottawa Dataset</w:t>
        </w:r>
        <w:r w:rsidR="001873B6">
          <w:rPr>
            <w:noProof/>
            <w:webHidden/>
          </w:rPr>
          <w:tab/>
        </w:r>
        <w:r w:rsidR="001873B6">
          <w:rPr>
            <w:noProof/>
            <w:webHidden/>
          </w:rPr>
          <w:fldChar w:fldCharType="begin"/>
        </w:r>
        <w:r w:rsidR="001873B6">
          <w:rPr>
            <w:noProof/>
            <w:webHidden/>
          </w:rPr>
          <w:instrText xml:space="preserve"> PAGEREF _Toc90812004 \h </w:instrText>
        </w:r>
        <w:r w:rsidR="001873B6">
          <w:rPr>
            <w:noProof/>
            <w:webHidden/>
          </w:rPr>
        </w:r>
        <w:r w:rsidR="001873B6">
          <w:rPr>
            <w:noProof/>
            <w:webHidden/>
          </w:rPr>
          <w:fldChar w:fldCharType="separate"/>
        </w:r>
        <w:r w:rsidR="001873B6">
          <w:rPr>
            <w:noProof/>
            <w:webHidden/>
          </w:rPr>
          <w:t>2</w:t>
        </w:r>
        <w:r w:rsidR="001873B6">
          <w:rPr>
            <w:noProof/>
            <w:webHidden/>
          </w:rPr>
          <w:fldChar w:fldCharType="end"/>
        </w:r>
      </w:hyperlink>
    </w:p>
    <w:p w14:paraId="3DEB8E83" w14:textId="7B19A991" w:rsidR="001873B6" w:rsidRDefault="00C03480">
      <w:pPr>
        <w:pStyle w:val="TableofFigures"/>
        <w:tabs>
          <w:tab w:val="right" w:leader="dot" w:pos="8630"/>
        </w:tabs>
        <w:rPr>
          <w:rFonts w:asciiTheme="minorHAnsi" w:eastAsiaTheme="minorEastAsia" w:hAnsiTheme="minorHAnsi" w:cstheme="minorBidi"/>
          <w:noProof/>
          <w:sz w:val="22"/>
          <w:szCs w:val="22"/>
          <w:lang w:eastAsia="en-CA"/>
        </w:rPr>
      </w:pPr>
      <w:hyperlink w:anchor="_Toc90812005" w:history="1">
        <w:r w:rsidR="001873B6" w:rsidRPr="00F91339">
          <w:rPr>
            <w:rStyle w:val="Hyperlink"/>
            <w:noProof/>
          </w:rPr>
          <w:t>Figure 53 - Hourly Error Distribution for the SNF Forecaster – Ottawa Dataset</w:t>
        </w:r>
        <w:r w:rsidR="001873B6">
          <w:rPr>
            <w:noProof/>
            <w:webHidden/>
          </w:rPr>
          <w:tab/>
        </w:r>
        <w:r w:rsidR="001873B6">
          <w:rPr>
            <w:noProof/>
            <w:webHidden/>
          </w:rPr>
          <w:fldChar w:fldCharType="begin"/>
        </w:r>
        <w:r w:rsidR="001873B6">
          <w:rPr>
            <w:noProof/>
            <w:webHidden/>
          </w:rPr>
          <w:instrText xml:space="preserve"> PAGEREF _Toc90812005 \h </w:instrText>
        </w:r>
        <w:r w:rsidR="001873B6">
          <w:rPr>
            <w:noProof/>
            <w:webHidden/>
          </w:rPr>
        </w:r>
        <w:r w:rsidR="001873B6">
          <w:rPr>
            <w:noProof/>
            <w:webHidden/>
          </w:rPr>
          <w:fldChar w:fldCharType="separate"/>
        </w:r>
        <w:r w:rsidR="001873B6">
          <w:rPr>
            <w:noProof/>
            <w:webHidden/>
          </w:rPr>
          <w:t>2</w:t>
        </w:r>
        <w:r w:rsidR="001873B6">
          <w:rPr>
            <w:noProof/>
            <w:webHidden/>
          </w:rPr>
          <w:fldChar w:fldCharType="end"/>
        </w:r>
      </w:hyperlink>
    </w:p>
    <w:p w14:paraId="10C70358" w14:textId="4B89EC8F" w:rsidR="001873B6" w:rsidRDefault="00C03480">
      <w:pPr>
        <w:pStyle w:val="TableofFigures"/>
        <w:tabs>
          <w:tab w:val="right" w:leader="dot" w:pos="8630"/>
        </w:tabs>
        <w:rPr>
          <w:rFonts w:asciiTheme="minorHAnsi" w:eastAsiaTheme="minorEastAsia" w:hAnsiTheme="minorHAnsi" w:cstheme="minorBidi"/>
          <w:noProof/>
          <w:sz w:val="22"/>
          <w:szCs w:val="22"/>
          <w:lang w:eastAsia="en-CA"/>
        </w:rPr>
      </w:pPr>
      <w:hyperlink w:anchor="_Toc90812006" w:history="1">
        <w:r w:rsidR="001873B6" w:rsidRPr="00F91339">
          <w:rPr>
            <w:rStyle w:val="Hyperlink"/>
            <w:noProof/>
          </w:rPr>
          <w:t>Figure 54 - Daily Error Distribution for the MLR Forecaster – Ottawa Dataset</w:t>
        </w:r>
        <w:r w:rsidR="001873B6">
          <w:rPr>
            <w:noProof/>
            <w:webHidden/>
          </w:rPr>
          <w:tab/>
        </w:r>
        <w:r w:rsidR="001873B6">
          <w:rPr>
            <w:noProof/>
            <w:webHidden/>
          </w:rPr>
          <w:fldChar w:fldCharType="begin"/>
        </w:r>
        <w:r w:rsidR="001873B6">
          <w:rPr>
            <w:noProof/>
            <w:webHidden/>
          </w:rPr>
          <w:instrText xml:space="preserve"> PAGEREF _Toc90812006 \h </w:instrText>
        </w:r>
        <w:r w:rsidR="001873B6">
          <w:rPr>
            <w:noProof/>
            <w:webHidden/>
          </w:rPr>
        </w:r>
        <w:r w:rsidR="001873B6">
          <w:rPr>
            <w:noProof/>
            <w:webHidden/>
          </w:rPr>
          <w:fldChar w:fldCharType="separate"/>
        </w:r>
        <w:r w:rsidR="001873B6">
          <w:rPr>
            <w:noProof/>
            <w:webHidden/>
          </w:rPr>
          <w:t>2</w:t>
        </w:r>
        <w:r w:rsidR="001873B6">
          <w:rPr>
            <w:noProof/>
            <w:webHidden/>
          </w:rPr>
          <w:fldChar w:fldCharType="end"/>
        </w:r>
      </w:hyperlink>
    </w:p>
    <w:p w14:paraId="3DD812F2" w14:textId="42985A99" w:rsidR="001873B6" w:rsidRDefault="00C03480">
      <w:pPr>
        <w:pStyle w:val="TableofFigures"/>
        <w:tabs>
          <w:tab w:val="right" w:leader="dot" w:pos="8630"/>
        </w:tabs>
        <w:rPr>
          <w:rFonts w:asciiTheme="minorHAnsi" w:eastAsiaTheme="minorEastAsia" w:hAnsiTheme="minorHAnsi" w:cstheme="minorBidi"/>
          <w:noProof/>
          <w:sz w:val="22"/>
          <w:szCs w:val="22"/>
          <w:lang w:eastAsia="en-CA"/>
        </w:rPr>
      </w:pPr>
      <w:hyperlink w:anchor="_Toc90812007" w:history="1">
        <w:r w:rsidR="001873B6" w:rsidRPr="00F91339">
          <w:rPr>
            <w:rStyle w:val="Hyperlink"/>
            <w:noProof/>
          </w:rPr>
          <w:t>Figure 55 - Daily Error Distribution for the SARIMAX Forecaster – Ottawa Dataset</w:t>
        </w:r>
        <w:r w:rsidR="001873B6">
          <w:rPr>
            <w:noProof/>
            <w:webHidden/>
          </w:rPr>
          <w:tab/>
        </w:r>
        <w:r w:rsidR="001873B6">
          <w:rPr>
            <w:noProof/>
            <w:webHidden/>
          </w:rPr>
          <w:fldChar w:fldCharType="begin"/>
        </w:r>
        <w:r w:rsidR="001873B6">
          <w:rPr>
            <w:noProof/>
            <w:webHidden/>
          </w:rPr>
          <w:instrText xml:space="preserve"> PAGEREF _Toc90812007 \h </w:instrText>
        </w:r>
        <w:r w:rsidR="001873B6">
          <w:rPr>
            <w:noProof/>
            <w:webHidden/>
          </w:rPr>
        </w:r>
        <w:r w:rsidR="001873B6">
          <w:rPr>
            <w:noProof/>
            <w:webHidden/>
          </w:rPr>
          <w:fldChar w:fldCharType="separate"/>
        </w:r>
        <w:r w:rsidR="001873B6">
          <w:rPr>
            <w:noProof/>
            <w:webHidden/>
          </w:rPr>
          <w:t>2</w:t>
        </w:r>
        <w:r w:rsidR="001873B6">
          <w:rPr>
            <w:noProof/>
            <w:webHidden/>
          </w:rPr>
          <w:fldChar w:fldCharType="end"/>
        </w:r>
      </w:hyperlink>
    </w:p>
    <w:p w14:paraId="255BAECC" w14:textId="330FBAE1" w:rsidR="001873B6" w:rsidRDefault="00C03480">
      <w:pPr>
        <w:pStyle w:val="TableofFigures"/>
        <w:tabs>
          <w:tab w:val="right" w:leader="dot" w:pos="8630"/>
        </w:tabs>
        <w:rPr>
          <w:rFonts w:asciiTheme="minorHAnsi" w:eastAsiaTheme="minorEastAsia" w:hAnsiTheme="minorHAnsi" w:cstheme="minorBidi"/>
          <w:noProof/>
          <w:sz w:val="22"/>
          <w:szCs w:val="22"/>
          <w:lang w:eastAsia="en-CA"/>
        </w:rPr>
      </w:pPr>
      <w:hyperlink w:anchor="_Toc90812008" w:history="1">
        <w:r w:rsidR="001873B6" w:rsidRPr="00F91339">
          <w:rPr>
            <w:rStyle w:val="Hyperlink"/>
            <w:noProof/>
          </w:rPr>
          <w:t>Figure 56 - Daily Error Distribution for the SNF Forecaster – Ottawa Dataset</w:t>
        </w:r>
        <w:r w:rsidR="001873B6">
          <w:rPr>
            <w:noProof/>
            <w:webHidden/>
          </w:rPr>
          <w:tab/>
        </w:r>
        <w:r w:rsidR="001873B6">
          <w:rPr>
            <w:noProof/>
            <w:webHidden/>
          </w:rPr>
          <w:fldChar w:fldCharType="begin"/>
        </w:r>
        <w:r w:rsidR="001873B6">
          <w:rPr>
            <w:noProof/>
            <w:webHidden/>
          </w:rPr>
          <w:instrText xml:space="preserve"> PAGEREF _Toc90812008 \h </w:instrText>
        </w:r>
        <w:r w:rsidR="001873B6">
          <w:rPr>
            <w:noProof/>
            <w:webHidden/>
          </w:rPr>
        </w:r>
        <w:r w:rsidR="001873B6">
          <w:rPr>
            <w:noProof/>
            <w:webHidden/>
          </w:rPr>
          <w:fldChar w:fldCharType="separate"/>
        </w:r>
        <w:r w:rsidR="001873B6">
          <w:rPr>
            <w:noProof/>
            <w:webHidden/>
          </w:rPr>
          <w:t>2</w:t>
        </w:r>
        <w:r w:rsidR="001873B6">
          <w:rPr>
            <w:noProof/>
            <w:webHidden/>
          </w:rPr>
          <w:fldChar w:fldCharType="end"/>
        </w:r>
      </w:hyperlink>
    </w:p>
    <w:p w14:paraId="494D9CA1" w14:textId="5B957516" w:rsidR="001873B6" w:rsidRDefault="00C03480">
      <w:pPr>
        <w:pStyle w:val="TableofFigures"/>
        <w:tabs>
          <w:tab w:val="right" w:leader="dot" w:pos="8630"/>
        </w:tabs>
        <w:rPr>
          <w:rFonts w:asciiTheme="minorHAnsi" w:eastAsiaTheme="minorEastAsia" w:hAnsiTheme="minorHAnsi" w:cstheme="minorBidi"/>
          <w:noProof/>
          <w:sz w:val="22"/>
          <w:szCs w:val="22"/>
          <w:lang w:eastAsia="en-CA"/>
        </w:rPr>
      </w:pPr>
      <w:hyperlink w:anchor="_Toc90812009" w:history="1">
        <w:r w:rsidR="001873B6" w:rsidRPr="00F91339">
          <w:rPr>
            <w:rStyle w:val="Hyperlink"/>
            <w:noProof/>
          </w:rPr>
          <w:t>Figure 57 - Monthly Error Distribution for MLR Forecaster – Ottawa Dataset</w:t>
        </w:r>
        <w:r w:rsidR="001873B6">
          <w:rPr>
            <w:noProof/>
            <w:webHidden/>
          </w:rPr>
          <w:tab/>
        </w:r>
        <w:r w:rsidR="001873B6">
          <w:rPr>
            <w:noProof/>
            <w:webHidden/>
          </w:rPr>
          <w:fldChar w:fldCharType="begin"/>
        </w:r>
        <w:r w:rsidR="001873B6">
          <w:rPr>
            <w:noProof/>
            <w:webHidden/>
          </w:rPr>
          <w:instrText xml:space="preserve"> PAGEREF _Toc90812009 \h </w:instrText>
        </w:r>
        <w:r w:rsidR="001873B6">
          <w:rPr>
            <w:noProof/>
            <w:webHidden/>
          </w:rPr>
        </w:r>
        <w:r w:rsidR="001873B6">
          <w:rPr>
            <w:noProof/>
            <w:webHidden/>
          </w:rPr>
          <w:fldChar w:fldCharType="separate"/>
        </w:r>
        <w:r w:rsidR="001873B6">
          <w:rPr>
            <w:noProof/>
            <w:webHidden/>
          </w:rPr>
          <w:t>2</w:t>
        </w:r>
        <w:r w:rsidR="001873B6">
          <w:rPr>
            <w:noProof/>
            <w:webHidden/>
          </w:rPr>
          <w:fldChar w:fldCharType="end"/>
        </w:r>
      </w:hyperlink>
    </w:p>
    <w:p w14:paraId="417EA222" w14:textId="62D72D4E" w:rsidR="001873B6" w:rsidRDefault="00C03480">
      <w:pPr>
        <w:pStyle w:val="TableofFigures"/>
        <w:tabs>
          <w:tab w:val="right" w:leader="dot" w:pos="8630"/>
        </w:tabs>
        <w:rPr>
          <w:rFonts w:asciiTheme="minorHAnsi" w:eastAsiaTheme="minorEastAsia" w:hAnsiTheme="minorHAnsi" w:cstheme="minorBidi"/>
          <w:noProof/>
          <w:sz w:val="22"/>
          <w:szCs w:val="22"/>
          <w:lang w:eastAsia="en-CA"/>
        </w:rPr>
      </w:pPr>
      <w:hyperlink w:anchor="_Toc90812010" w:history="1">
        <w:r w:rsidR="001873B6" w:rsidRPr="00F91339">
          <w:rPr>
            <w:rStyle w:val="Hyperlink"/>
            <w:noProof/>
          </w:rPr>
          <w:t>Figure 58 - Monthly Error Distribution for SARIMAX Forecaster – Ottawa Dataset</w:t>
        </w:r>
        <w:r w:rsidR="001873B6">
          <w:rPr>
            <w:noProof/>
            <w:webHidden/>
          </w:rPr>
          <w:tab/>
        </w:r>
        <w:r w:rsidR="001873B6">
          <w:rPr>
            <w:noProof/>
            <w:webHidden/>
          </w:rPr>
          <w:fldChar w:fldCharType="begin"/>
        </w:r>
        <w:r w:rsidR="001873B6">
          <w:rPr>
            <w:noProof/>
            <w:webHidden/>
          </w:rPr>
          <w:instrText xml:space="preserve"> PAGEREF _Toc90812010 \h </w:instrText>
        </w:r>
        <w:r w:rsidR="001873B6">
          <w:rPr>
            <w:noProof/>
            <w:webHidden/>
          </w:rPr>
        </w:r>
        <w:r w:rsidR="001873B6">
          <w:rPr>
            <w:noProof/>
            <w:webHidden/>
          </w:rPr>
          <w:fldChar w:fldCharType="separate"/>
        </w:r>
        <w:r w:rsidR="001873B6">
          <w:rPr>
            <w:noProof/>
            <w:webHidden/>
          </w:rPr>
          <w:t>2</w:t>
        </w:r>
        <w:r w:rsidR="001873B6">
          <w:rPr>
            <w:noProof/>
            <w:webHidden/>
          </w:rPr>
          <w:fldChar w:fldCharType="end"/>
        </w:r>
      </w:hyperlink>
    </w:p>
    <w:p w14:paraId="321EBD6E" w14:textId="2342F466" w:rsidR="001873B6" w:rsidRDefault="00C03480">
      <w:pPr>
        <w:pStyle w:val="TableofFigures"/>
        <w:tabs>
          <w:tab w:val="right" w:leader="dot" w:pos="8630"/>
        </w:tabs>
        <w:rPr>
          <w:rFonts w:asciiTheme="minorHAnsi" w:eastAsiaTheme="minorEastAsia" w:hAnsiTheme="minorHAnsi" w:cstheme="minorBidi"/>
          <w:noProof/>
          <w:sz w:val="22"/>
          <w:szCs w:val="22"/>
          <w:lang w:eastAsia="en-CA"/>
        </w:rPr>
      </w:pPr>
      <w:hyperlink w:anchor="_Toc90812011" w:history="1">
        <w:r w:rsidR="001873B6" w:rsidRPr="00F91339">
          <w:rPr>
            <w:rStyle w:val="Hyperlink"/>
            <w:noProof/>
          </w:rPr>
          <w:t>Figure 59 - Monthly Error Distribution for SNF Forecaster – Ottawa Dataset</w:t>
        </w:r>
        <w:r w:rsidR="001873B6">
          <w:rPr>
            <w:noProof/>
            <w:webHidden/>
          </w:rPr>
          <w:tab/>
        </w:r>
        <w:r w:rsidR="001873B6">
          <w:rPr>
            <w:noProof/>
            <w:webHidden/>
          </w:rPr>
          <w:fldChar w:fldCharType="begin"/>
        </w:r>
        <w:r w:rsidR="001873B6">
          <w:rPr>
            <w:noProof/>
            <w:webHidden/>
          </w:rPr>
          <w:instrText xml:space="preserve"> PAGEREF _Toc90812011 \h </w:instrText>
        </w:r>
        <w:r w:rsidR="001873B6">
          <w:rPr>
            <w:noProof/>
            <w:webHidden/>
          </w:rPr>
        </w:r>
        <w:r w:rsidR="001873B6">
          <w:rPr>
            <w:noProof/>
            <w:webHidden/>
          </w:rPr>
          <w:fldChar w:fldCharType="separate"/>
        </w:r>
        <w:r w:rsidR="001873B6">
          <w:rPr>
            <w:noProof/>
            <w:webHidden/>
          </w:rPr>
          <w:t>2</w:t>
        </w:r>
        <w:r w:rsidR="001873B6">
          <w:rPr>
            <w:noProof/>
            <w:webHidden/>
          </w:rPr>
          <w:fldChar w:fldCharType="end"/>
        </w:r>
      </w:hyperlink>
    </w:p>
    <w:p w14:paraId="6055FEF3" w14:textId="486BB06B" w:rsidR="001873B6" w:rsidRDefault="00C03480">
      <w:pPr>
        <w:pStyle w:val="TableofFigures"/>
        <w:tabs>
          <w:tab w:val="right" w:leader="dot" w:pos="8630"/>
        </w:tabs>
        <w:rPr>
          <w:rFonts w:asciiTheme="minorHAnsi" w:eastAsiaTheme="minorEastAsia" w:hAnsiTheme="minorHAnsi" w:cstheme="minorBidi"/>
          <w:noProof/>
          <w:sz w:val="22"/>
          <w:szCs w:val="22"/>
          <w:lang w:eastAsia="en-CA"/>
        </w:rPr>
      </w:pPr>
      <w:hyperlink w:anchor="_Toc90812012" w:history="1">
        <w:r w:rsidR="001873B6" w:rsidRPr="00F91339">
          <w:rPr>
            <w:rStyle w:val="Hyperlink"/>
            <w:noProof/>
          </w:rPr>
          <w:t>Figure 60 - Hourly Error Distribution for the MLR Forecaster – Saint John Dataset</w:t>
        </w:r>
        <w:r w:rsidR="001873B6">
          <w:rPr>
            <w:noProof/>
            <w:webHidden/>
          </w:rPr>
          <w:tab/>
        </w:r>
        <w:r w:rsidR="001873B6">
          <w:rPr>
            <w:noProof/>
            <w:webHidden/>
          </w:rPr>
          <w:fldChar w:fldCharType="begin"/>
        </w:r>
        <w:r w:rsidR="001873B6">
          <w:rPr>
            <w:noProof/>
            <w:webHidden/>
          </w:rPr>
          <w:instrText xml:space="preserve"> PAGEREF _Toc90812012 \h </w:instrText>
        </w:r>
        <w:r w:rsidR="001873B6">
          <w:rPr>
            <w:noProof/>
            <w:webHidden/>
          </w:rPr>
        </w:r>
        <w:r w:rsidR="001873B6">
          <w:rPr>
            <w:noProof/>
            <w:webHidden/>
          </w:rPr>
          <w:fldChar w:fldCharType="separate"/>
        </w:r>
        <w:r w:rsidR="001873B6">
          <w:rPr>
            <w:noProof/>
            <w:webHidden/>
          </w:rPr>
          <w:t>2</w:t>
        </w:r>
        <w:r w:rsidR="001873B6">
          <w:rPr>
            <w:noProof/>
            <w:webHidden/>
          </w:rPr>
          <w:fldChar w:fldCharType="end"/>
        </w:r>
      </w:hyperlink>
    </w:p>
    <w:p w14:paraId="5E228FE2" w14:textId="6CD49498" w:rsidR="001873B6" w:rsidRDefault="00C03480">
      <w:pPr>
        <w:pStyle w:val="TableofFigures"/>
        <w:tabs>
          <w:tab w:val="right" w:leader="dot" w:pos="8630"/>
        </w:tabs>
        <w:rPr>
          <w:rFonts w:asciiTheme="minorHAnsi" w:eastAsiaTheme="minorEastAsia" w:hAnsiTheme="minorHAnsi" w:cstheme="minorBidi"/>
          <w:noProof/>
          <w:sz w:val="22"/>
          <w:szCs w:val="22"/>
          <w:lang w:eastAsia="en-CA"/>
        </w:rPr>
      </w:pPr>
      <w:hyperlink w:anchor="_Toc90812013" w:history="1">
        <w:r w:rsidR="001873B6" w:rsidRPr="00F91339">
          <w:rPr>
            <w:rStyle w:val="Hyperlink"/>
            <w:noProof/>
          </w:rPr>
          <w:t>Figure 61 - Hourly Error Distribution for the SARIMAX Forecaster – Saint John Dataset</w:t>
        </w:r>
        <w:r w:rsidR="001873B6">
          <w:rPr>
            <w:noProof/>
            <w:webHidden/>
          </w:rPr>
          <w:tab/>
        </w:r>
        <w:r w:rsidR="001873B6">
          <w:rPr>
            <w:noProof/>
            <w:webHidden/>
          </w:rPr>
          <w:fldChar w:fldCharType="begin"/>
        </w:r>
        <w:r w:rsidR="001873B6">
          <w:rPr>
            <w:noProof/>
            <w:webHidden/>
          </w:rPr>
          <w:instrText xml:space="preserve"> PAGEREF _Toc90812013 \h </w:instrText>
        </w:r>
        <w:r w:rsidR="001873B6">
          <w:rPr>
            <w:noProof/>
            <w:webHidden/>
          </w:rPr>
        </w:r>
        <w:r w:rsidR="001873B6">
          <w:rPr>
            <w:noProof/>
            <w:webHidden/>
          </w:rPr>
          <w:fldChar w:fldCharType="separate"/>
        </w:r>
        <w:r w:rsidR="001873B6">
          <w:rPr>
            <w:noProof/>
            <w:webHidden/>
          </w:rPr>
          <w:t>2</w:t>
        </w:r>
        <w:r w:rsidR="001873B6">
          <w:rPr>
            <w:noProof/>
            <w:webHidden/>
          </w:rPr>
          <w:fldChar w:fldCharType="end"/>
        </w:r>
      </w:hyperlink>
    </w:p>
    <w:p w14:paraId="6EF6C89C" w14:textId="17007DEA" w:rsidR="001873B6" w:rsidRDefault="00C03480">
      <w:pPr>
        <w:pStyle w:val="TableofFigures"/>
        <w:tabs>
          <w:tab w:val="right" w:leader="dot" w:pos="8630"/>
        </w:tabs>
        <w:rPr>
          <w:rFonts w:asciiTheme="minorHAnsi" w:eastAsiaTheme="minorEastAsia" w:hAnsiTheme="minorHAnsi" w:cstheme="minorBidi"/>
          <w:noProof/>
          <w:sz w:val="22"/>
          <w:szCs w:val="22"/>
          <w:lang w:eastAsia="en-CA"/>
        </w:rPr>
      </w:pPr>
      <w:hyperlink w:anchor="_Toc90812014" w:history="1">
        <w:r w:rsidR="001873B6" w:rsidRPr="00F91339">
          <w:rPr>
            <w:rStyle w:val="Hyperlink"/>
            <w:noProof/>
          </w:rPr>
          <w:t>Figure 62 - Hourly Error Distribution for the SNF Forecaster – Saint John Dataset</w:t>
        </w:r>
        <w:r w:rsidR="001873B6">
          <w:rPr>
            <w:noProof/>
            <w:webHidden/>
          </w:rPr>
          <w:tab/>
        </w:r>
        <w:r w:rsidR="001873B6">
          <w:rPr>
            <w:noProof/>
            <w:webHidden/>
          </w:rPr>
          <w:fldChar w:fldCharType="begin"/>
        </w:r>
        <w:r w:rsidR="001873B6">
          <w:rPr>
            <w:noProof/>
            <w:webHidden/>
          </w:rPr>
          <w:instrText xml:space="preserve"> PAGEREF _Toc90812014 \h </w:instrText>
        </w:r>
        <w:r w:rsidR="001873B6">
          <w:rPr>
            <w:noProof/>
            <w:webHidden/>
          </w:rPr>
        </w:r>
        <w:r w:rsidR="001873B6">
          <w:rPr>
            <w:noProof/>
            <w:webHidden/>
          </w:rPr>
          <w:fldChar w:fldCharType="separate"/>
        </w:r>
        <w:r w:rsidR="001873B6">
          <w:rPr>
            <w:noProof/>
            <w:webHidden/>
          </w:rPr>
          <w:t>2</w:t>
        </w:r>
        <w:r w:rsidR="001873B6">
          <w:rPr>
            <w:noProof/>
            <w:webHidden/>
          </w:rPr>
          <w:fldChar w:fldCharType="end"/>
        </w:r>
      </w:hyperlink>
    </w:p>
    <w:p w14:paraId="0C7AFE03" w14:textId="43D4C1D8" w:rsidR="001873B6" w:rsidRDefault="00C03480">
      <w:pPr>
        <w:pStyle w:val="TableofFigures"/>
        <w:tabs>
          <w:tab w:val="right" w:leader="dot" w:pos="8630"/>
        </w:tabs>
        <w:rPr>
          <w:rFonts w:asciiTheme="minorHAnsi" w:eastAsiaTheme="minorEastAsia" w:hAnsiTheme="minorHAnsi" w:cstheme="minorBidi"/>
          <w:noProof/>
          <w:sz w:val="22"/>
          <w:szCs w:val="22"/>
          <w:lang w:eastAsia="en-CA"/>
        </w:rPr>
      </w:pPr>
      <w:hyperlink w:anchor="_Toc90812015" w:history="1">
        <w:r w:rsidR="001873B6" w:rsidRPr="00F91339">
          <w:rPr>
            <w:rStyle w:val="Hyperlink"/>
            <w:noProof/>
          </w:rPr>
          <w:t>Figure 63 - Daily Error Distribution for the MLR Forecaster – Saint John Dataset</w:t>
        </w:r>
        <w:r w:rsidR="001873B6">
          <w:rPr>
            <w:noProof/>
            <w:webHidden/>
          </w:rPr>
          <w:tab/>
        </w:r>
        <w:r w:rsidR="001873B6">
          <w:rPr>
            <w:noProof/>
            <w:webHidden/>
          </w:rPr>
          <w:fldChar w:fldCharType="begin"/>
        </w:r>
        <w:r w:rsidR="001873B6">
          <w:rPr>
            <w:noProof/>
            <w:webHidden/>
          </w:rPr>
          <w:instrText xml:space="preserve"> PAGEREF _Toc90812015 \h </w:instrText>
        </w:r>
        <w:r w:rsidR="001873B6">
          <w:rPr>
            <w:noProof/>
            <w:webHidden/>
          </w:rPr>
        </w:r>
        <w:r w:rsidR="001873B6">
          <w:rPr>
            <w:noProof/>
            <w:webHidden/>
          </w:rPr>
          <w:fldChar w:fldCharType="separate"/>
        </w:r>
        <w:r w:rsidR="001873B6">
          <w:rPr>
            <w:noProof/>
            <w:webHidden/>
          </w:rPr>
          <w:t>2</w:t>
        </w:r>
        <w:r w:rsidR="001873B6">
          <w:rPr>
            <w:noProof/>
            <w:webHidden/>
          </w:rPr>
          <w:fldChar w:fldCharType="end"/>
        </w:r>
      </w:hyperlink>
    </w:p>
    <w:p w14:paraId="656F7DF2" w14:textId="055E5DDD" w:rsidR="001873B6" w:rsidRDefault="00C03480">
      <w:pPr>
        <w:pStyle w:val="TableofFigures"/>
        <w:tabs>
          <w:tab w:val="right" w:leader="dot" w:pos="8630"/>
        </w:tabs>
        <w:rPr>
          <w:rFonts w:asciiTheme="minorHAnsi" w:eastAsiaTheme="minorEastAsia" w:hAnsiTheme="minorHAnsi" w:cstheme="minorBidi"/>
          <w:noProof/>
          <w:sz w:val="22"/>
          <w:szCs w:val="22"/>
          <w:lang w:eastAsia="en-CA"/>
        </w:rPr>
      </w:pPr>
      <w:hyperlink w:anchor="_Toc90812016" w:history="1">
        <w:r w:rsidR="001873B6" w:rsidRPr="00F91339">
          <w:rPr>
            <w:rStyle w:val="Hyperlink"/>
            <w:noProof/>
          </w:rPr>
          <w:t>Figure 64 - Daily Error Distribution for the SARIMAX Forecaster – Saint John Dataset</w:t>
        </w:r>
        <w:r w:rsidR="001873B6">
          <w:rPr>
            <w:noProof/>
            <w:webHidden/>
          </w:rPr>
          <w:tab/>
        </w:r>
        <w:r w:rsidR="001873B6">
          <w:rPr>
            <w:noProof/>
            <w:webHidden/>
          </w:rPr>
          <w:fldChar w:fldCharType="begin"/>
        </w:r>
        <w:r w:rsidR="001873B6">
          <w:rPr>
            <w:noProof/>
            <w:webHidden/>
          </w:rPr>
          <w:instrText xml:space="preserve"> PAGEREF _Toc90812016 \h </w:instrText>
        </w:r>
        <w:r w:rsidR="001873B6">
          <w:rPr>
            <w:noProof/>
            <w:webHidden/>
          </w:rPr>
        </w:r>
        <w:r w:rsidR="001873B6">
          <w:rPr>
            <w:noProof/>
            <w:webHidden/>
          </w:rPr>
          <w:fldChar w:fldCharType="separate"/>
        </w:r>
        <w:r w:rsidR="001873B6">
          <w:rPr>
            <w:noProof/>
            <w:webHidden/>
          </w:rPr>
          <w:t>2</w:t>
        </w:r>
        <w:r w:rsidR="001873B6">
          <w:rPr>
            <w:noProof/>
            <w:webHidden/>
          </w:rPr>
          <w:fldChar w:fldCharType="end"/>
        </w:r>
      </w:hyperlink>
    </w:p>
    <w:p w14:paraId="013FAA59" w14:textId="0F0A8031" w:rsidR="001873B6" w:rsidRDefault="00C03480">
      <w:pPr>
        <w:pStyle w:val="TableofFigures"/>
        <w:tabs>
          <w:tab w:val="right" w:leader="dot" w:pos="8630"/>
        </w:tabs>
        <w:rPr>
          <w:rFonts w:asciiTheme="minorHAnsi" w:eastAsiaTheme="minorEastAsia" w:hAnsiTheme="minorHAnsi" w:cstheme="minorBidi"/>
          <w:noProof/>
          <w:sz w:val="22"/>
          <w:szCs w:val="22"/>
          <w:lang w:eastAsia="en-CA"/>
        </w:rPr>
      </w:pPr>
      <w:hyperlink w:anchor="_Toc90812017" w:history="1">
        <w:r w:rsidR="001873B6" w:rsidRPr="00F91339">
          <w:rPr>
            <w:rStyle w:val="Hyperlink"/>
            <w:noProof/>
          </w:rPr>
          <w:t>Figure 65 - Daily Error Distribution for the SNF Forecaster – Saint John Dataset</w:t>
        </w:r>
        <w:r w:rsidR="001873B6">
          <w:rPr>
            <w:noProof/>
            <w:webHidden/>
          </w:rPr>
          <w:tab/>
        </w:r>
        <w:r w:rsidR="001873B6">
          <w:rPr>
            <w:noProof/>
            <w:webHidden/>
          </w:rPr>
          <w:fldChar w:fldCharType="begin"/>
        </w:r>
        <w:r w:rsidR="001873B6">
          <w:rPr>
            <w:noProof/>
            <w:webHidden/>
          </w:rPr>
          <w:instrText xml:space="preserve"> PAGEREF _Toc90812017 \h </w:instrText>
        </w:r>
        <w:r w:rsidR="001873B6">
          <w:rPr>
            <w:noProof/>
            <w:webHidden/>
          </w:rPr>
        </w:r>
        <w:r w:rsidR="001873B6">
          <w:rPr>
            <w:noProof/>
            <w:webHidden/>
          </w:rPr>
          <w:fldChar w:fldCharType="separate"/>
        </w:r>
        <w:r w:rsidR="001873B6">
          <w:rPr>
            <w:noProof/>
            <w:webHidden/>
          </w:rPr>
          <w:t>2</w:t>
        </w:r>
        <w:r w:rsidR="001873B6">
          <w:rPr>
            <w:noProof/>
            <w:webHidden/>
          </w:rPr>
          <w:fldChar w:fldCharType="end"/>
        </w:r>
      </w:hyperlink>
    </w:p>
    <w:p w14:paraId="0276CE5C" w14:textId="7D6935D0" w:rsidR="001873B6" w:rsidRDefault="00C03480">
      <w:pPr>
        <w:pStyle w:val="TableofFigures"/>
        <w:tabs>
          <w:tab w:val="right" w:leader="dot" w:pos="8630"/>
        </w:tabs>
        <w:rPr>
          <w:rFonts w:asciiTheme="minorHAnsi" w:eastAsiaTheme="minorEastAsia" w:hAnsiTheme="minorHAnsi" w:cstheme="minorBidi"/>
          <w:noProof/>
          <w:sz w:val="22"/>
          <w:szCs w:val="22"/>
          <w:lang w:eastAsia="en-CA"/>
        </w:rPr>
      </w:pPr>
      <w:hyperlink w:anchor="_Toc90812018" w:history="1">
        <w:r w:rsidR="001873B6" w:rsidRPr="00F91339">
          <w:rPr>
            <w:rStyle w:val="Hyperlink"/>
            <w:noProof/>
          </w:rPr>
          <w:t>Figure 66 - Monthly Error Distribution for MLR Forecaster – Saint John Dataset</w:t>
        </w:r>
        <w:r w:rsidR="001873B6">
          <w:rPr>
            <w:noProof/>
            <w:webHidden/>
          </w:rPr>
          <w:tab/>
        </w:r>
        <w:r w:rsidR="001873B6">
          <w:rPr>
            <w:noProof/>
            <w:webHidden/>
          </w:rPr>
          <w:fldChar w:fldCharType="begin"/>
        </w:r>
        <w:r w:rsidR="001873B6">
          <w:rPr>
            <w:noProof/>
            <w:webHidden/>
          </w:rPr>
          <w:instrText xml:space="preserve"> PAGEREF _Toc90812018 \h </w:instrText>
        </w:r>
        <w:r w:rsidR="001873B6">
          <w:rPr>
            <w:noProof/>
            <w:webHidden/>
          </w:rPr>
        </w:r>
        <w:r w:rsidR="001873B6">
          <w:rPr>
            <w:noProof/>
            <w:webHidden/>
          </w:rPr>
          <w:fldChar w:fldCharType="separate"/>
        </w:r>
        <w:r w:rsidR="001873B6">
          <w:rPr>
            <w:noProof/>
            <w:webHidden/>
          </w:rPr>
          <w:t>2</w:t>
        </w:r>
        <w:r w:rsidR="001873B6">
          <w:rPr>
            <w:noProof/>
            <w:webHidden/>
          </w:rPr>
          <w:fldChar w:fldCharType="end"/>
        </w:r>
      </w:hyperlink>
    </w:p>
    <w:p w14:paraId="22D7517A" w14:textId="349EAC32" w:rsidR="001873B6" w:rsidRDefault="00C03480">
      <w:pPr>
        <w:pStyle w:val="TableofFigures"/>
        <w:tabs>
          <w:tab w:val="right" w:leader="dot" w:pos="8630"/>
        </w:tabs>
        <w:rPr>
          <w:rFonts w:asciiTheme="minorHAnsi" w:eastAsiaTheme="minorEastAsia" w:hAnsiTheme="minorHAnsi" w:cstheme="minorBidi"/>
          <w:noProof/>
          <w:sz w:val="22"/>
          <w:szCs w:val="22"/>
          <w:lang w:eastAsia="en-CA"/>
        </w:rPr>
      </w:pPr>
      <w:hyperlink w:anchor="_Toc90812019" w:history="1">
        <w:r w:rsidR="001873B6" w:rsidRPr="00F91339">
          <w:rPr>
            <w:rStyle w:val="Hyperlink"/>
            <w:noProof/>
          </w:rPr>
          <w:t>Figure 67 - Monthly Error Distribution for SNF Forecaster – Saint John Dataset</w:t>
        </w:r>
        <w:r w:rsidR="001873B6">
          <w:rPr>
            <w:noProof/>
            <w:webHidden/>
          </w:rPr>
          <w:tab/>
        </w:r>
        <w:r w:rsidR="001873B6">
          <w:rPr>
            <w:noProof/>
            <w:webHidden/>
          </w:rPr>
          <w:fldChar w:fldCharType="begin"/>
        </w:r>
        <w:r w:rsidR="001873B6">
          <w:rPr>
            <w:noProof/>
            <w:webHidden/>
          </w:rPr>
          <w:instrText xml:space="preserve"> PAGEREF _Toc90812019 \h </w:instrText>
        </w:r>
        <w:r w:rsidR="001873B6">
          <w:rPr>
            <w:noProof/>
            <w:webHidden/>
          </w:rPr>
        </w:r>
        <w:r w:rsidR="001873B6">
          <w:rPr>
            <w:noProof/>
            <w:webHidden/>
          </w:rPr>
          <w:fldChar w:fldCharType="separate"/>
        </w:r>
        <w:r w:rsidR="001873B6">
          <w:rPr>
            <w:noProof/>
            <w:webHidden/>
          </w:rPr>
          <w:t>2</w:t>
        </w:r>
        <w:r w:rsidR="001873B6">
          <w:rPr>
            <w:noProof/>
            <w:webHidden/>
          </w:rPr>
          <w:fldChar w:fldCharType="end"/>
        </w:r>
      </w:hyperlink>
    </w:p>
    <w:p w14:paraId="4B85F338" w14:textId="395D812F" w:rsidR="004D7EF4" w:rsidRDefault="00562D90" w:rsidP="004D7EF4">
      <w:pPr>
        <w:spacing w:line="240" w:lineRule="auto"/>
        <w:jc w:val="left"/>
        <w:sectPr w:rsidR="004D7EF4" w:rsidSect="006214A8">
          <w:pgSz w:w="12240" w:h="15840" w:code="1"/>
          <w:pgMar w:top="1440" w:right="1440" w:bottom="1440" w:left="2160" w:header="720" w:footer="720" w:gutter="0"/>
          <w:pgNumType w:fmt="lowerRoman"/>
          <w:cols w:space="720"/>
          <w:docGrid w:linePitch="360"/>
        </w:sectPr>
      </w:pPr>
      <w:r>
        <w:fldChar w:fldCharType="end"/>
      </w:r>
    </w:p>
    <w:p w14:paraId="0EA1EFC6" w14:textId="2F178023" w:rsidR="004D7EF4" w:rsidRDefault="004D7EF4" w:rsidP="009C29D6">
      <w:pPr>
        <w:pStyle w:val="Abbreviation"/>
        <w:rPr>
          <w:noProof/>
        </w:rPr>
      </w:pPr>
      <w:bookmarkStart w:id="7" w:name="_Toc84531690"/>
      <w:bookmarkStart w:id="8" w:name="_Toc90811864"/>
      <w:r>
        <w:rPr>
          <w:noProof/>
        </w:rPr>
        <w:lastRenderedPageBreak/>
        <w:t>List of Abbreviations</w:t>
      </w:r>
      <w:bookmarkEnd w:id="7"/>
      <w:bookmarkEnd w:id="8"/>
      <w:r>
        <w:rPr>
          <w:noProof/>
        </w:rPr>
        <w:t xml:space="preserve"> </w:t>
      </w:r>
    </w:p>
    <w:p w14:paraId="42467025" w14:textId="13A742E5" w:rsidR="009C29D6" w:rsidRDefault="009C29D6" w:rsidP="00D12A58">
      <w:r w:rsidRPr="00D742EB">
        <w:rPr>
          <w:b/>
          <w:bCs/>
        </w:rPr>
        <w:t>ANN</w:t>
      </w:r>
      <w:r>
        <w:t xml:space="preserve"> </w:t>
      </w:r>
      <w:r w:rsidR="00D742EB">
        <w:tab/>
      </w:r>
      <w:r w:rsidR="00D742EB">
        <w:tab/>
      </w:r>
      <w:r w:rsidR="00D742EB">
        <w:tab/>
      </w:r>
      <w:r>
        <w:t>Artificial Neural Networks</w:t>
      </w:r>
      <w:r>
        <w:tab/>
      </w:r>
    </w:p>
    <w:p w14:paraId="5F8851E1" w14:textId="1DC2F917" w:rsidR="00F5402D" w:rsidRDefault="00F5402D" w:rsidP="009C29D6">
      <w:proofErr w:type="spellStart"/>
      <w:r w:rsidRPr="00D742EB">
        <w:rPr>
          <w:b/>
          <w:bCs/>
        </w:rPr>
        <w:t>ANNSTLF</w:t>
      </w:r>
      <w:proofErr w:type="spellEnd"/>
      <w:r>
        <w:t xml:space="preserve"> </w:t>
      </w:r>
      <w:r w:rsidR="00D742EB">
        <w:tab/>
      </w:r>
      <w:r>
        <w:t>Artificial Neural Networks Short Term Load Forecaster</w:t>
      </w:r>
    </w:p>
    <w:p w14:paraId="234915E2" w14:textId="6CCEAAE9" w:rsidR="009C29D6" w:rsidRDefault="009C29D6" w:rsidP="009C29D6">
      <w:r w:rsidRPr="00D742EB">
        <w:rPr>
          <w:b/>
          <w:bCs/>
        </w:rPr>
        <w:t>ARIMA</w:t>
      </w:r>
      <w:r>
        <w:t xml:space="preserve"> </w:t>
      </w:r>
      <w:r w:rsidR="00D742EB">
        <w:tab/>
      </w:r>
      <w:r w:rsidR="00D742EB">
        <w:tab/>
      </w:r>
      <w:r>
        <w:t>Auto-Regressive Integrated Moving Average</w:t>
      </w:r>
      <w:r>
        <w:tab/>
      </w:r>
    </w:p>
    <w:p w14:paraId="1018E807" w14:textId="23563546" w:rsidR="00811406" w:rsidRDefault="00811406" w:rsidP="009C29D6">
      <w:proofErr w:type="spellStart"/>
      <w:r w:rsidRPr="00D742EB">
        <w:rPr>
          <w:b/>
          <w:bCs/>
        </w:rPr>
        <w:t>ACF</w:t>
      </w:r>
      <w:proofErr w:type="spellEnd"/>
      <w:r w:rsidR="00A9612E">
        <w:tab/>
      </w:r>
      <w:r>
        <w:t xml:space="preserve"> </w:t>
      </w:r>
      <w:r w:rsidR="00D742EB">
        <w:tab/>
      </w:r>
      <w:r w:rsidR="00D742EB">
        <w:tab/>
      </w:r>
      <w:r w:rsidR="00D742EB">
        <w:tab/>
      </w:r>
      <w:r>
        <w:t>Auto Correlation Function</w:t>
      </w:r>
    </w:p>
    <w:p w14:paraId="45D93BCB" w14:textId="7E3FB60B" w:rsidR="009C29D6" w:rsidRDefault="009C29D6" w:rsidP="009C29D6">
      <w:r w:rsidRPr="00D742EB">
        <w:rPr>
          <w:b/>
          <w:bCs/>
        </w:rPr>
        <w:t>BLF</w:t>
      </w:r>
      <w:r w:rsidR="00A9612E">
        <w:tab/>
      </w:r>
      <w:r>
        <w:t xml:space="preserve"> </w:t>
      </w:r>
      <w:r w:rsidR="00D742EB">
        <w:tab/>
      </w:r>
      <w:r w:rsidR="00D742EB">
        <w:tab/>
      </w:r>
      <w:r w:rsidR="00D742EB">
        <w:tab/>
      </w:r>
      <w:r>
        <w:t>Base Load Forecaster</w:t>
      </w:r>
      <w:r>
        <w:tab/>
      </w:r>
    </w:p>
    <w:p w14:paraId="39D7B988" w14:textId="54AABFB8" w:rsidR="009C29D6" w:rsidRDefault="009C29D6" w:rsidP="009C29D6">
      <w:r w:rsidRPr="00D742EB">
        <w:rPr>
          <w:b/>
          <w:bCs/>
        </w:rPr>
        <w:t>CLF</w:t>
      </w:r>
      <w:r w:rsidR="00A9612E">
        <w:tab/>
      </w:r>
      <w:r>
        <w:t xml:space="preserve"> </w:t>
      </w:r>
      <w:r w:rsidR="00D742EB">
        <w:tab/>
      </w:r>
      <w:r w:rsidR="00D742EB">
        <w:tab/>
      </w:r>
      <w:r w:rsidR="00D742EB">
        <w:tab/>
      </w:r>
      <w:r>
        <w:t>Change in Load Forecaster</w:t>
      </w:r>
      <w:r>
        <w:tab/>
      </w:r>
    </w:p>
    <w:p w14:paraId="23F567A1" w14:textId="411046E7" w:rsidR="009C29D6" w:rsidRDefault="009C29D6" w:rsidP="009C29D6">
      <w:r w:rsidRPr="00D742EB">
        <w:rPr>
          <w:b/>
          <w:bCs/>
        </w:rPr>
        <w:t>CNN</w:t>
      </w:r>
      <w:r>
        <w:t xml:space="preserve"> </w:t>
      </w:r>
      <w:r w:rsidR="00D742EB">
        <w:tab/>
      </w:r>
      <w:r w:rsidR="00D742EB">
        <w:tab/>
      </w:r>
      <w:r w:rsidR="00D742EB">
        <w:tab/>
      </w:r>
      <w:r>
        <w:t>Convolutional Neural Networks</w:t>
      </w:r>
      <w:r>
        <w:tab/>
      </w:r>
    </w:p>
    <w:p w14:paraId="0EFC0A4F" w14:textId="5B8CA961" w:rsidR="00071E30" w:rsidRDefault="00071E30" w:rsidP="009C29D6">
      <w:r w:rsidRPr="00D742EB">
        <w:rPr>
          <w:b/>
          <w:bCs/>
        </w:rPr>
        <w:t>DL</w:t>
      </w:r>
      <w:r>
        <w:t xml:space="preserve"> </w:t>
      </w:r>
      <w:r w:rsidR="00D742EB">
        <w:tab/>
      </w:r>
      <w:r w:rsidR="00D742EB">
        <w:tab/>
      </w:r>
      <w:r w:rsidR="00D742EB">
        <w:tab/>
      </w:r>
      <w:r w:rsidR="00D742EB">
        <w:tab/>
      </w:r>
      <w:r>
        <w:t>Deep Learning</w:t>
      </w:r>
    </w:p>
    <w:p w14:paraId="1895616F" w14:textId="5723CAD7" w:rsidR="009C29D6" w:rsidRDefault="009C29D6" w:rsidP="009C29D6">
      <w:r w:rsidRPr="00D742EB">
        <w:rPr>
          <w:b/>
          <w:bCs/>
        </w:rPr>
        <w:t>GRU</w:t>
      </w:r>
      <w:r>
        <w:t xml:space="preserve"> </w:t>
      </w:r>
      <w:r w:rsidR="00D742EB">
        <w:tab/>
      </w:r>
      <w:r w:rsidR="00D742EB">
        <w:tab/>
      </w:r>
      <w:r w:rsidR="00D742EB">
        <w:tab/>
      </w:r>
      <w:r>
        <w:t>Gated Neural Networks</w:t>
      </w:r>
      <w:r>
        <w:tab/>
      </w:r>
    </w:p>
    <w:p w14:paraId="24877E8C" w14:textId="50DD663F" w:rsidR="00451254" w:rsidRDefault="00451254" w:rsidP="009C29D6">
      <w:proofErr w:type="spellStart"/>
      <w:r w:rsidRPr="00D742EB">
        <w:rPr>
          <w:b/>
          <w:bCs/>
        </w:rPr>
        <w:t>ICDAR</w:t>
      </w:r>
      <w:proofErr w:type="spellEnd"/>
      <w:r w:rsidR="00A9612E">
        <w:tab/>
      </w:r>
      <w:r>
        <w:t xml:space="preserve"> </w:t>
      </w:r>
      <w:r w:rsidR="00D742EB">
        <w:tab/>
      </w:r>
      <w:r w:rsidR="00D742EB">
        <w:tab/>
      </w:r>
      <w:r w:rsidRPr="00451254">
        <w:t>International Conference on Document Analysis and Recognition</w:t>
      </w:r>
    </w:p>
    <w:p w14:paraId="35C79FEA" w14:textId="0E6550F8" w:rsidR="009C29D6" w:rsidRDefault="009C29D6" w:rsidP="009C29D6">
      <w:proofErr w:type="spellStart"/>
      <w:r w:rsidRPr="00D742EB">
        <w:rPr>
          <w:b/>
          <w:bCs/>
        </w:rPr>
        <w:t>ILSVRC</w:t>
      </w:r>
      <w:proofErr w:type="spellEnd"/>
      <w:r>
        <w:t xml:space="preserve"> </w:t>
      </w:r>
      <w:r w:rsidR="00D742EB">
        <w:tab/>
      </w:r>
      <w:r w:rsidR="00D742EB">
        <w:tab/>
      </w:r>
      <w:r>
        <w:t>ImageNet Large Scale Visual Recognition Challenge</w:t>
      </w:r>
    </w:p>
    <w:p w14:paraId="464E9D83" w14:textId="00E0D9D4" w:rsidR="009C29D6" w:rsidRDefault="009C29D6" w:rsidP="009C29D6">
      <w:proofErr w:type="spellStart"/>
      <w:r w:rsidRPr="00D742EB">
        <w:rPr>
          <w:b/>
          <w:bCs/>
        </w:rPr>
        <w:t>ISBI</w:t>
      </w:r>
      <w:proofErr w:type="spellEnd"/>
      <w:r w:rsidR="00A9612E">
        <w:tab/>
      </w:r>
      <w:r>
        <w:t xml:space="preserve"> </w:t>
      </w:r>
      <w:r w:rsidR="00D742EB">
        <w:tab/>
      </w:r>
      <w:r w:rsidR="00D742EB">
        <w:tab/>
      </w:r>
      <w:r w:rsidR="00D742EB">
        <w:tab/>
      </w:r>
      <w:r>
        <w:t>International Symposium on Biomedical Imaging</w:t>
      </w:r>
    </w:p>
    <w:p w14:paraId="50FD8BB2" w14:textId="6BB479C7" w:rsidR="009C29D6" w:rsidRDefault="009C29D6" w:rsidP="009C29D6">
      <w:r w:rsidRPr="00D742EB">
        <w:rPr>
          <w:b/>
          <w:bCs/>
        </w:rPr>
        <w:t>LSTM</w:t>
      </w:r>
      <w:r w:rsidR="00A9612E">
        <w:tab/>
      </w:r>
      <w:r>
        <w:t xml:space="preserve"> </w:t>
      </w:r>
      <w:r w:rsidR="00D742EB">
        <w:tab/>
      </w:r>
      <w:r w:rsidR="00D742EB">
        <w:tab/>
      </w:r>
      <w:r>
        <w:t>Long Short-Term Memory networks</w:t>
      </w:r>
      <w:r>
        <w:tab/>
      </w:r>
    </w:p>
    <w:p w14:paraId="29E51517" w14:textId="72CE2C8E" w:rsidR="009C29D6" w:rsidRDefault="009C29D6" w:rsidP="009C29D6">
      <w:proofErr w:type="spellStart"/>
      <w:r w:rsidRPr="00D742EB">
        <w:rPr>
          <w:b/>
          <w:bCs/>
        </w:rPr>
        <w:t>LTLF</w:t>
      </w:r>
      <w:proofErr w:type="spellEnd"/>
      <w:r>
        <w:t xml:space="preserve"> </w:t>
      </w:r>
      <w:r w:rsidR="00A9612E">
        <w:tab/>
      </w:r>
      <w:r w:rsidR="00D742EB">
        <w:tab/>
      </w:r>
      <w:r w:rsidR="00D742EB">
        <w:tab/>
      </w:r>
      <w:r>
        <w:t>Long Term Load Forecasting</w:t>
      </w:r>
      <w:r>
        <w:tab/>
      </w:r>
    </w:p>
    <w:p w14:paraId="5466DCA2" w14:textId="685083E9" w:rsidR="009C29D6" w:rsidRDefault="009C29D6" w:rsidP="009C29D6">
      <w:r w:rsidRPr="00D742EB">
        <w:rPr>
          <w:b/>
          <w:bCs/>
        </w:rPr>
        <w:t>MAE</w:t>
      </w:r>
      <w:r w:rsidR="00A9612E">
        <w:tab/>
      </w:r>
      <w:r w:rsidR="00A9612E">
        <w:tab/>
      </w:r>
      <w:r w:rsidR="00D742EB">
        <w:tab/>
      </w:r>
      <w:r w:rsidR="00D742EB">
        <w:tab/>
      </w:r>
      <w:r>
        <w:t>Mean Absolute Error</w:t>
      </w:r>
    </w:p>
    <w:p w14:paraId="092B256C" w14:textId="32048106" w:rsidR="009C29D6" w:rsidRDefault="009C29D6" w:rsidP="009C29D6">
      <w:proofErr w:type="spellStart"/>
      <w:r w:rsidRPr="00D742EB">
        <w:rPr>
          <w:b/>
          <w:bCs/>
        </w:rPr>
        <w:t>MAPE</w:t>
      </w:r>
      <w:proofErr w:type="spellEnd"/>
      <w:r w:rsidR="00A9612E">
        <w:tab/>
      </w:r>
      <w:r>
        <w:t xml:space="preserve"> </w:t>
      </w:r>
      <w:r w:rsidR="00D742EB">
        <w:tab/>
      </w:r>
      <w:r w:rsidR="00D742EB">
        <w:tab/>
      </w:r>
      <w:r>
        <w:t>Mean Absolute Percentage Error</w:t>
      </w:r>
    </w:p>
    <w:p w14:paraId="5747494B" w14:textId="28676C2A" w:rsidR="009C29D6" w:rsidRDefault="009C29D6" w:rsidP="009C29D6">
      <w:r w:rsidRPr="00D742EB">
        <w:rPr>
          <w:b/>
          <w:bCs/>
        </w:rPr>
        <w:t>MATLAB</w:t>
      </w:r>
      <w:r w:rsidR="00A9612E">
        <w:tab/>
      </w:r>
      <w:r>
        <w:t xml:space="preserve"> </w:t>
      </w:r>
      <w:r w:rsidR="00D742EB">
        <w:tab/>
      </w:r>
      <w:r>
        <w:t>Matrix Laboratory</w:t>
      </w:r>
    </w:p>
    <w:p w14:paraId="64D3B0C3" w14:textId="5E931D91" w:rsidR="009C29D6" w:rsidRDefault="009C29D6" w:rsidP="009C29D6">
      <w:r w:rsidRPr="00D742EB">
        <w:rPr>
          <w:b/>
          <w:bCs/>
        </w:rPr>
        <w:t>MBE</w:t>
      </w:r>
      <w:r w:rsidR="00A9612E">
        <w:tab/>
      </w:r>
      <w:r w:rsidR="00D742EB">
        <w:tab/>
      </w:r>
      <w:r w:rsidR="00D742EB">
        <w:tab/>
      </w:r>
      <w:r w:rsidR="00D742EB">
        <w:tab/>
      </w:r>
      <w:r>
        <w:t>Mean Biased Error</w:t>
      </w:r>
    </w:p>
    <w:p w14:paraId="283125F9" w14:textId="131EFDC9" w:rsidR="009C29D6" w:rsidRDefault="009C29D6" w:rsidP="009C29D6">
      <w:proofErr w:type="spellStart"/>
      <w:r w:rsidRPr="00D742EB">
        <w:rPr>
          <w:b/>
          <w:bCs/>
        </w:rPr>
        <w:t>MICCAI</w:t>
      </w:r>
      <w:proofErr w:type="spellEnd"/>
      <w:r w:rsidR="00A9612E">
        <w:tab/>
      </w:r>
      <w:r>
        <w:t xml:space="preserve"> </w:t>
      </w:r>
      <w:r w:rsidR="00D742EB">
        <w:tab/>
      </w:r>
      <w:r>
        <w:t>Medical Image Computing and Computer</w:t>
      </w:r>
      <w:r w:rsidR="00E956DC">
        <w:t>-</w:t>
      </w:r>
      <w:r>
        <w:t>Assisted Intervention Society</w:t>
      </w:r>
    </w:p>
    <w:p w14:paraId="008A81F9" w14:textId="57A37AE1" w:rsidR="009C29D6" w:rsidRDefault="009C29D6" w:rsidP="009C29D6">
      <w:r w:rsidRPr="00D742EB">
        <w:rPr>
          <w:b/>
          <w:bCs/>
        </w:rPr>
        <w:t>ML</w:t>
      </w:r>
      <w:r w:rsidR="00A9612E">
        <w:tab/>
      </w:r>
      <w:r>
        <w:t xml:space="preserve"> </w:t>
      </w:r>
      <w:r w:rsidR="00D742EB">
        <w:tab/>
      </w:r>
      <w:r w:rsidR="00D742EB">
        <w:tab/>
      </w:r>
      <w:r w:rsidR="00D742EB">
        <w:tab/>
      </w:r>
      <w:r>
        <w:t>Machine Learning</w:t>
      </w:r>
      <w:r>
        <w:tab/>
      </w:r>
    </w:p>
    <w:p w14:paraId="5CA8EFFE" w14:textId="369D0257" w:rsidR="009C29D6" w:rsidRDefault="009C29D6" w:rsidP="009C29D6">
      <w:proofErr w:type="spellStart"/>
      <w:r w:rsidRPr="00D742EB">
        <w:rPr>
          <w:b/>
          <w:bCs/>
        </w:rPr>
        <w:t>MLP</w:t>
      </w:r>
      <w:proofErr w:type="spellEnd"/>
      <w:r w:rsidR="00A9612E">
        <w:tab/>
      </w:r>
      <w:r>
        <w:t xml:space="preserve"> </w:t>
      </w:r>
      <w:r w:rsidR="00D742EB">
        <w:tab/>
      </w:r>
      <w:r w:rsidR="00D742EB">
        <w:tab/>
      </w:r>
      <w:r w:rsidR="00D742EB">
        <w:tab/>
      </w:r>
      <w:r>
        <w:t>Multilayer Perceptron</w:t>
      </w:r>
      <w:r>
        <w:tab/>
      </w:r>
    </w:p>
    <w:p w14:paraId="5717CB03" w14:textId="11435AC4" w:rsidR="009C29D6" w:rsidRDefault="009C29D6" w:rsidP="009C29D6">
      <w:proofErr w:type="spellStart"/>
      <w:r w:rsidRPr="00D742EB">
        <w:rPr>
          <w:b/>
          <w:bCs/>
        </w:rPr>
        <w:t>MLR</w:t>
      </w:r>
      <w:proofErr w:type="spellEnd"/>
      <w:r>
        <w:t xml:space="preserve"> </w:t>
      </w:r>
      <w:r w:rsidR="00D742EB">
        <w:tab/>
      </w:r>
      <w:r w:rsidR="00D742EB">
        <w:tab/>
      </w:r>
      <w:r w:rsidR="00D742EB">
        <w:tab/>
      </w:r>
      <w:r>
        <w:t>Multiple Linear Regression</w:t>
      </w:r>
      <w:r>
        <w:tab/>
      </w:r>
    </w:p>
    <w:p w14:paraId="46D41D3D" w14:textId="1DFA306C" w:rsidR="009C29D6" w:rsidRDefault="009C29D6" w:rsidP="009C29D6">
      <w:proofErr w:type="spellStart"/>
      <w:r w:rsidRPr="00D742EB">
        <w:rPr>
          <w:b/>
          <w:bCs/>
        </w:rPr>
        <w:lastRenderedPageBreak/>
        <w:t>MSE</w:t>
      </w:r>
      <w:proofErr w:type="spellEnd"/>
      <w:r w:rsidR="00A9612E">
        <w:tab/>
      </w:r>
      <w:r w:rsidR="00D742EB">
        <w:tab/>
      </w:r>
      <w:r w:rsidR="00D742EB">
        <w:tab/>
      </w:r>
      <w:r w:rsidR="00D742EB">
        <w:tab/>
      </w:r>
      <w:r>
        <w:t>Mean Squared Error</w:t>
      </w:r>
    </w:p>
    <w:p w14:paraId="52727D42" w14:textId="43F6BFD6" w:rsidR="009C29D6" w:rsidRDefault="009C29D6" w:rsidP="009C29D6">
      <w:proofErr w:type="spellStart"/>
      <w:r w:rsidRPr="00D742EB">
        <w:rPr>
          <w:b/>
          <w:bCs/>
        </w:rPr>
        <w:t>MTLF</w:t>
      </w:r>
      <w:proofErr w:type="spellEnd"/>
      <w:r w:rsidR="00A9612E">
        <w:rPr>
          <w:b/>
          <w:bCs/>
        </w:rPr>
        <w:tab/>
      </w:r>
      <w:r>
        <w:t xml:space="preserve"> </w:t>
      </w:r>
      <w:r w:rsidR="00D742EB">
        <w:tab/>
      </w:r>
      <w:r w:rsidR="00D742EB">
        <w:tab/>
      </w:r>
      <w:r>
        <w:t>Medium-Term Load Forecasting</w:t>
      </w:r>
      <w:r>
        <w:tab/>
      </w:r>
    </w:p>
    <w:p w14:paraId="0D3C2D7D" w14:textId="4E1B9834" w:rsidR="009C29D6" w:rsidRDefault="009C29D6" w:rsidP="009C29D6">
      <w:r w:rsidRPr="00D742EB">
        <w:rPr>
          <w:b/>
          <w:bCs/>
        </w:rPr>
        <w:t>MW</w:t>
      </w:r>
      <w:r w:rsidR="00A9612E">
        <w:tab/>
      </w:r>
      <w:r>
        <w:t xml:space="preserve"> </w:t>
      </w:r>
      <w:r w:rsidR="00D742EB">
        <w:tab/>
      </w:r>
      <w:r w:rsidR="00D742EB">
        <w:tab/>
      </w:r>
      <w:r w:rsidR="00D742EB">
        <w:tab/>
      </w:r>
      <w:r>
        <w:t>Mega-Watt</w:t>
      </w:r>
    </w:p>
    <w:p w14:paraId="3E092643" w14:textId="579CEB4B" w:rsidR="000559FB" w:rsidRDefault="000559FB" w:rsidP="009C29D6">
      <w:proofErr w:type="spellStart"/>
      <w:r w:rsidRPr="00D742EB">
        <w:rPr>
          <w:b/>
          <w:bCs/>
        </w:rPr>
        <w:t>PACF</w:t>
      </w:r>
      <w:proofErr w:type="spellEnd"/>
      <w:r w:rsidR="00A9612E">
        <w:rPr>
          <w:b/>
          <w:bCs/>
        </w:rPr>
        <w:tab/>
      </w:r>
      <w:r>
        <w:t xml:space="preserve"> </w:t>
      </w:r>
      <w:r w:rsidR="00D742EB">
        <w:tab/>
      </w:r>
      <w:r w:rsidR="00D742EB">
        <w:tab/>
      </w:r>
      <w:r>
        <w:t>Partial Auto Correlation Function</w:t>
      </w:r>
    </w:p>
    <w:p w14:paraId="58A9C616" w14:textId="7EEDFBA9" w:rsidR="009C29D6" w:rsidRDefault="009C29D6" w:rsidP="009C29D6">
      <w:proofErr w:type="spellStart"/>
      <w:r w:rsidRPr="00D742EB">
        <w:rPr>
          <w:b/>
          <w:bCs/>
        </w:rPr>
        <w:t>ReLU</w:t>
      </w:r>
      <w:proofErr w:type="spellEnd"/>
      <w:r>
        <w:t xml:space="preserve"> </w:t>
      </w:r>
      <w:r w:rsidR="00D742EB">
        <w:tab/>
      </w:r>
      <w:r w:rsidR="00D742EB">
        <w:tab/>
      </w:r>
      <w:r w:rsidR="00D742EB">
        <w:tab/>
      </w:r>
      <w:r>
        <w:t>Rectified Linear Unit</w:t>
      </w:r>
      <w:r>
        <w:tab/>
      </w:r>
    </w:p>
    <w:p w14:paraId="0421243F" w14:textId="00E57089" w:rsidR="009C29D6" w:rsidRDefault="009C29D6" w:rsidP="009C29D6">
      <w:proofErr w:type="spellStart"/>
      <w:r w:rsidRPr="00D742EB">
        <w:rPr>
          <w:b/>
          <w:bCs/>
        </w:rPr>
        <w:t>RLS</w:t>
      </w:r>
      <w:proofErr w:type="spellEnd"/>
      <w:r w:rsidR="00A9612E">
        <w:tab/>
      </w:r>
      <w:r>
        <w:t xml:space="preserve"> </w:t>
      </w:r>
      <w:r w:rsidR="00D742EB">
        <w:tab/>
      </w:r>
      <w:r w:rsidR="00D742EB">
        <w:tab/>
      </w:r>
      <w:r w:rsidR="00D742EB">
        <w:tab/>
      </w:r>
      <w:r>
        <w:t xml:space="preserve">Recursive Least Squares </w:t>
      </w:r>
      <w:r>
        <w:tab/>
      </w:r>
    </w:p>
    <w:p w14:paraId="067827BB" w14:textId="4CA28A1E" w:rsidR="009C29D6" w:rsidRDefault="009C29D6" w:rsidP="009C29D6">
      <w:proofErr w:type="spellStart"/>
      <w:r w:rsidRPr="00D742EB">
        <w:rPr>
          <w:b/>
          <w:bCs/>
        </w:rPr>
        <w:t>RMSE</w:t>
      </w:r>
      <w:proofErr w:type="spellEnd"/>
      <w:r w:rsidR="00A9612E">
        <w:rPr>
          <w:b/>
          <w:bCs/>
        </w:rPr>
        <w:tab/>
      </w:r>
      <w:r>
        <w:t xml:space="preserve"> </w:t>
      </w:r>
      <w:r w:rsidR="00D742EB">
        <w:tab/>
      </w:r>
      <w:r w:rsidR="00D742EB">
        <w:tab/>
      </w:r>
      <w:r>
        <w:t>Root Mean Square Error</w:t>
      </w:r>
    </w:p>
    <w:p w14:paraId="4A98F62B" w14:textId="479F9B27" w:rsidR="009C29D6" w:rsidRDefault="009C29D6" w:rsidP="009C29D6">
      <w:proofErr w:type="spellStart"/>
      <w:r w:rsidRPr="00D742EB">
        <w:rPr>
          <w:b/>
          <w:bCs/>
        </w:rPr>
        <w:t>RNN</w:t>
      </w:r>
      <w:proofErr w:type="spellEnd"/>
      <w:r>
        <w:t xml:space="preserve"> </w:t>
      </w:r>
      <w:r w:rsidR="00D742EB">
        <w:tab/>
      </w:r>
      <w:r w:rsidR="00D742EB">
        <w:tab/>
      </w:r>
      <w:r w:rsidR="00D742EB">
        <w:tab/>
      </w:r>
      <w:r>
        <w:t>Recurrent Neural Networks</w:t>
      </w:r>
      <w:r>
        <w:tab/>
      </w:r>
    </w:p>
    <w:p w14:paraId="0B9E64C8" w14:textId="6FC3E739" w:rsidR="00C675BC" w:rsidRDefault="00D57F92" w:rsidP="00C675BC">
      <w:proofErr w:type="spellStart"/>
      <w:r w:rsidRPr="00D742EB">
        <w:rPr>
          <w:b/>
          <w:bCs/>
        </w:rPr>
        <w:t>SARIMAX</w:t>
      </w:r>
      <w:proofErr w:type="spellEnd"/>
      <w:r w:rsidRPr="00D57F92">
        <w:t xml:space="preserve"> </w:t>
      </w:r>
      <w:r w:rsidR="00D742EB">
        <w:tab/>
      </w:r>
      <w:r w:rsidR="00C675BC">
        <w:t>Seasonal Auto</w:t>
      </w:r>
      <w:r w:rsidR="00E956DC">
        <w:t>-</w:t>
      </w:r>
      <w:r w:rsidR="00C675BC">
        <w:t xml:space="preserve">Regressive Integrated Moving Averages with </w:t>
      </w:r>
      <w:r w:rsidR="001B77A9">
        <w:t>Exogenous</w:t>
      </w:r>
    </w:p>
    <w:p w14:paraId="15B80D9E" w14:textId="568D02C1" w:rsidR="00D57F92" w:rsidRDefault="00C675BC" w:rsidP="00C675BC">
      <w:r>
        <w:t>regressors</w:t>
      </w:r>
    </w:p>
    <w:p w14:paraId="57087067" w14:textId="1A130CC4" w:rsidR="009C29D6" w:rsidRDefault="009C29D6" w:rsidP="009C29D6">
      <w:proofErr w:type="spellStart"/>
      <w:r w:rsidRPr="00D742EB">
        <w:rPr>
          <w:b/>
          <w:bCs/>
        </w:rPr>
        <w:t>SNF</w:t>
      </w:r>
      <w:proofErr w:type="spellEnd"/>
      <w:r w:rsidR="00A9612E">
        <w:tab/>
      </w:r>
      <w:r>
        <w:t xml:space="preserve"> </w:t>
      </w:r>
      <w:r w:rsidR="00D742EB">
        <w:tab/>
      </w:r>
      <w:r w:rsidR="00D742EB">
        <w:tab/>
      </w:r>
      <w:r w:rsidR="00D742EB">
        <w:tab/>
      </w:r>
      <w:r>
        <w:t>Seasonal Naïve Forecaster</w:t>
      </w:r>
      <w:r>
        <w:tab/>
      </w:r>
    </w:p>
    <w:p w14:paraId="10A1AA2D" w14:textId="07BE17F2" w:rsidR="00514BA4" w:rsidRDefault="00514BA4" w:rsidP="009C29D6">
      <w:r w:rsidRPr="00D742EB">
        <w:rPr>
          <w:b/>
          <w:bCs/>
        </w:rPr>
        <w:t>STD</w:t>
      </w:r>
      <w:r>
        <w:t xml:space="preserve"> </w:t>
      </w:r>
      <w:r w:rsidR="00D742EB">
        <w:tab/>
      </w:r>
      <w:r w:rsidR="00A9612E">
        <w:tab/>
      </w:r>
      <w:r w:rsidR="00D742EB">
        <w:tab/>
      </w:r>
      <w:r w:rsidR="00D742EB">
        <w:tab/>
      </w:r>
      <w:r>
        <w:t>Standard Deviation</w:t>
      </w:r>
    </w:p>
    <w:p w14:paraId="79CCF9B4" w14:textId="02B2848B" w:rsidR="009C29D6" w:rsidRDefault="009C29D6" w:rsidP="009C29D6">
      <w:proofErr w:type="spellStart"/>
      <w:r w:rsidRPr="00D742EB">
        <w:rPr>
          <w:b/>
          <w:bCs/>
        </w:rPr>
        <w:t>STLF</w:t>
      </w:r>
      <w:proofErr w:type="spellEnd"/>
      <w:r w:rsidR="00D742EB">
        <w:tab/>
      </w:r>
      <w:r w:rsidR="00D742EB">
        <w:tab/>
      </w:r>
      <w:r w:rsidR="00D742EB">
        <w:tab/>
      </w:r>
      <w:r>
        <w:t>Short Term Load Forecasting</w:t>
      </w:r>
      <w:r>
        <w:tab/>
      </w:r>
    </w:p>
    <w:p w14:paraId="479469DF" w14:textId="5486A276" w:rsidR="009C29D6" w:rsidRDefault="009C29D6" w:rsidP="009C29D6">
      <w:proofErr w:type="spellStart"/>
      <w:r w:rsidRPr="00D742EB">
        <w:rPr>
          <w:b/>
          <w:bCs/>
        </w:rPr>
        <w:t>SVM</w:t>
      </w:r>
      <w:proofErr w:type="spellEnd"/>
      <w:r>
        <w:t xml:space="preserve"> </w:t>
      </w:r>
      <w:r w:rsidR="00D742EB">
        <w:tab/>
      </w:r>
      <w:r w:rsidR="00D742EB">
        <w:tab/>
      </w:r>
      <w:r w:rsidR="00D742EB">
        <w:tab/>
      </w:r>
      <w:r>
        <w:t>Support Vector Machine</w:t>
      </w:r>
    </w:p>
    <w:p w14:paraId="23AE770A" w14:textId="0B8FE0A2" w:rsidR="009C29D6" w:rsidRDefault="009C29D6" w:rsidP="009C29D6">
      <w:r w:rsidRPr="00D742EB">
        <w:rPr>
          <w:b/>
          <w:bCs/>
        </w:rPr>
        <w:t>UNB</w:t>
      </w:r>
      <w:r w:rsidR="0030478C">
        <w:tab/>
      </w:r>
      <w:r>
        <w:t xml:space="preserve"> </w:t>
      </w:r>
      <w:r w:rsidR="00D742EB">
        <w:tab/>
      </w:r>
      <w:r w:rsidR="00D742EB">
        <w:tab/>
      </w:r>
      <w:r w:rsidR="00D742EB">
        <w:tab/>
      </w:r>
      <w:r>
        <w:t>University of New Brunswick</w:t>
      </w:r>
    </w:p>
    <w:p w14:paraId="2036A644" w14:textId="06BCF8CA" w:rsidR="009C29D6" w:rsidRDefault="009C29D6" w:rsidP="00451254">
      <w:proofErr w:type="spellStart"/>
      <w:r w:rsidRPr="00D742EB">
        <w:rPr>
          <w:b/>
          <w:bCs/>
        </w:rPr>
        <w:t>VMD</w:t>
      </w:r>
      <w:proofErr w:type="spellEnd"/>
      <w:r>
        <w:t xml:space="preserve"> </w:t>
      </w:r>
      <w:r w:rsidR="00D742EB">
        <w:tab/>
      </w:r>
      <w:r w:rsidR="00D742EB">
        <w:tab/>
      </w:r>
      <w:r w:rsidR="00D742EB">
        <w:tab/>
      </w:r>
      <w:r>
        <w:t>Variational Mode Decomposition</w:t>
      </w:r>
      <w:r>
        <w:tab/>
      </w:r>
    </w:p>
    <w:p w14:paraId="6226D987" w14:textId="6E4D1D33" w:rsidR="00451254" w:rsidRPr="004D7EF4" w:rsidRDefault="00451254" w:rsidP="004D7EF4">
      <w:pPr>
        <w:spacing w:line="240" w:lineRule="auto"/>
        <w:jc w:val="left"/>
        <w:sectPr w:rsidR="00451254" w:rsidRPr="004D7EF4" w:rsidSect="006214A8">
          <w:pgSz w:w="12240" w:h="15840" w:code="1"/>
          <w:pgMar w:top="1440" w:right="1440" w:bottom="1440" w:left="2160" w:header="720" w:footer="720" w:gutter="0"/>
          <w:pgNumType w:fmt="lowerRoman"/>
          <w:cols w:space="720"/>
          <w:docGrid w:linePitch="360"/>
        </w:sectPr>
      </w:pPr>
    </w:p>
    <w:p w14:paraId="115B70B3" w14:textId="200339FA" w:rsidR="00FF1E34" w:rsidRDefault="006052A7" w:rsidP="00CF19C9">
      <w:pPr>
        <w:pStyle w:val="Heading1"/>
      </w:pPr>
      <w:bookmarkStart w:id="9" w:name="_Toc90811865"/>
      <w:r>
        <w:lastRenderedPageBreak/>
        <w:t xml:space="preserve">1 </w:t>
      </w:r>
      <w:r w:rsidR="0056500B" w:rsidRPr="00CF19C9">
        <w:t>Introduction</w:t>
      </w:r>
      <w:bookmarkEnd w:id="9"/>
    </w:p>
    <w:p w14:paraId="6D7E2E65" w14:textId="54B2C400" w:rsidR="00BA3F19" w:rsidRDefault="00630536" w:rsidP="00630536">
      <w:pPr>
        <w:ind w:firstLine="288"/>
      </w:pPr>
      <w:r w:rsidRPr="00630536">
        <w:t xml:space="preserve">Load forecasting is an important component of electric utility design, planning, and operation; it has been used in the power industry for over a century </w:t>
      </w:r>
      <w:r>
        <w:fldChar w:fldCharType="begin" w:fldLock="1"/>
      </w:r>
      <w:r>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review","type":"article-journal","volume":"32"},"uris":["http://www.mendeley.com/documents/?uuid=91cda470-9778-4f49-a8d8-e05029ecce55"]},{"id":"ITEM-2","itemData":{"DOI":"10.1109/ISIE.2017.8001465","ISBN":"9781509014125","abstract":"Smartgrids of the future promise unprecedented flexibility in energy management. Therefore, accurate predictions/forecasts of energy demands (loads) at individual site and aggregate level of the grid is crucial. Despite extensive research, load forecasting remains to be a difficult problem. This paper presents a load forecasting methodology based on deep learning. Specifically, the work presented in this paper investigates the effectiveness of using Convolutional Neural Networks (CNN) for performing energy load forecasting at individual building level. The presented methodology uses convolutions on historical loads. The output from the convolutional operation is fed to fully connected layers together with other pertinent information. The presented methodology was implemented on a benchmark data set of electricity consumption for a single residential customer. Results obtained from the CNN were compared against results obtained by Long Short Term Memories LSTM sequence-to-sequence (LSTM S2S), Factored Restricted Boltzmann Machines (FCRBM), 'shallow' Artificial Neural Networks (ANN) and Support Vector Machines (SVM) for the same dataset. Experimental results showed that the CNN outperformed SVR while producing comparable results to the ANN and deep learning methodologies. Further testing is required to compare the performances of different deep learning architectures in load forecasting.","author":[{"dropping-particle":"","family":"Amarasinghe","given":"Kasun","non-dropping-particle":"","parse-names":false,"suffix":""},{"dropping-particle":"","family":"Marino","given":"Daniel L.","non-dropping-particle":"","parse-names":false,"suffix":""},{"dropping-particle":"","family":"Manic","given":"Milos","non-dropping-particle":"","parse-names":false,"suffix":""}],"container-title":"IEEE International Symposium on Industrial Electronics","id":"ITEM-2","issued":{"date-parts":[["2017"]]},"title":"Deep neural networks for energy load forecasting","type":"paper-conference"},"uris":["http://www.mendeley.com/documents/?uuid=d2b4f58a-e173-4874-a917-8321b05ccde1"]},{"id":"ITEM-3","itemData":{"DOI":"10.1016/j.scs.2017.08.009","ISSN":"22106707","abstract":"Electricity forecasting is an essential component of smart grid, which has attracted increasing academic interest. Forecasting enables informed and efficient responses for electricity demand. However, various forecasting models exist making it difficult for inexperienced researchers to make an informed model selection. This paper presents a systematic review of forecasting models with the main purpose of identifying which model is best suited for a particular case or scenario. Over 113 different case studies reported across 41 academic papers have been used for the comparison. The timeframe, inputs, outputs, scale, data sample size, error type and value have been taken into account as criteria for the comparison. The review reveals that despite the relative simplicity of all reviewed models, the regression and/or multiple regression are still widely used and efficient for long and very long-term prediction. For short and very short-term prediction, machine-learning algorithms such as artificial neural networks, support vector machines, and time series analysis (including Autoregressive Integrated Moving Average (ARIMA) and the Autoregressive Moving Average (ARMA)) are favoured. The most widely employed independent variables are the building and occupancy characteristics and environmental data, especially in the machine learning models. In many cases, time series analysis and regressions rely on electricity historical data only, without the introduction of exogenous variables. Overall, if the singularity of the different cases made the comparison difficult, some trends are clearly identifiable. Considering the large amount of use cases studied, the meta-analysis of the references led to the identification of best practices within the expert community in relation to forecasting use for electricity consumption and power load prediction. Therefore, from the findings of the meta-analysis, a taxonomy has been defined in order to help researchers make an informed decision and choose the right model for their problem (long or short term, low or high resolution, building to country level).","author":[{"dropping-particle":"","family":"Kuster","given":"Corentin","non-dropping-particle":"","parse-names":false,"suffix":""},{"dropping-particle":"","family":"Rezgui","given":"Yacine","non-dropping-particle":"","parse-names":false,"suffix":""},{"dropping-particle":"","family":"Mourshed","given":"Monjur","non-dropping-particle":"","parse-names":false,"suffix":""}],"container-title":"Sustainable Cities and Society","id":"ITEM-3","issued":{"date-parts":[["2017"]]},"title":"Electrical load forecasting models: A critical systematic review","type":"article"},"uris":["http://www.mendeley.com/documents/?uuid=615d987e-400a-4457-a9c1-e419ac8b1f00"]},{"id":"ITEM-4","itemData":{"DOI":"10.1016/j.procs.2017.11.374","ISSN":"18770509","abstract":"Nowadays, electricity plays a vital role in national economic and social development. Accurate load forecasting can help power companies to secure electricity supply and scheduling and reduce wastes since electricity is difficult to store. In this paper, we propose a novel Deep Neural Network architecture for short term load forecasting. We integrate multiple types of input features by using appropriate neural network components to process each of them. We use Convolutional Neural Network components to extract rich features from historical load sequence and use Recurrent Components to model the implicit dynamics. In addition, we use Dense layers to transform other types of features. Experimental results on a large data set containing hourly loads of a North China city show the superiority of our method. Moreover, the proposed method is quite flexible and can be applied to other time series prediction tasks.","author":[{"dropping-particle":"","family":"He","given":"Wan","non-dropping-particle":"","parse-names":false,"suffix":""}],"container-title":"Procedia Computer Science","id":"ITEM-4","issued":{"date-parts":[["2017"]]},"title":"Load Forecasting via Deep Neural Networks","type":"paper-conference"},"uris":["http://www.mendeley.com/documents/?uuid=014fdec6-7155-40c4-b39e-f1220c791961"]},{"id":"ITEM-5","itemData":{"DOI":"10.1109/CISS.2017.7926112","ISBN":"9781509047802","abstract":"Electric load forecasting plays a vital role in smart grids. Short term electric load forecasting forecasts the load that is several hours to several weeks ahead. Due to the nonlinear, non-stationary and nonseasonal nature of the short term electric load time series in small scale power systems, accurate forecasting is challenging. This paper explores Long-Short-Term-Memory (LSTM) based Recurrent Neural Network (RNN) to deal with this challenge. LSTM-based RNN is able to exploit the long term dependencies in the electric load time series for more accurate forecasting. Experiments are conducted to demonstrate that LSTM-based RNN is capable of forecasting accurately the complex electric load time series with a long forecasting horizon. Its performance compares favorably to many other forecasting methods.","author":[{"dropping-particle":"","family":"Zheng","given":"Jian","non-dropping-particle":"","parse-names":false,"suffix":""},{"dropping-particle":"","family":"Xu","given":"Cencen","non-dropping-particle":"","parse-names":false,"suffix":""},{"dropping-particle":"","family":"Zhang","given":"Ziang","non-dropping-particle":"","parse-names":false,"suffix":""},{"dropping-particle":"","family":"Li","given":"Xiaohua","non-dropping-particle":"","parse-names":false,"suffix":""}],"container-title":"2017 51st Annual Conference on Information Sciences and Systems, CISS 2017","id":"ITEM-5","issued":{"date-parts":[["2017"]]},"title":"Electric load forecasting in smart grids using Long-Short-Term-Memory based Recurrent Neural Network","type":"paper-conference"},"uris":["http://www.mendeley.com/documents/?uuid=f39208cb-b734-42fa-9351-8d49873de0c0"]},{"id":"ITEM-6","itemData":{"DOI":"10.1109/IECON.2016.7793413","ISBN":"9781509034741","abstract":"Ensuring sustainability demands more efficient energy management with minimized energy wastage. Therefore, the power grid of the future should provide an unprecedented level of flexibility in energy management. To that end, intelligent decision making requires accurate predictions of future energy demand/load, both at aggregate and individual site level. Thus, energy load forecasting have received increased attention in the recent past. However, it has proven to be a difficult problem. This paper presents a novel energy load forecasting methodology based on Deep Neural Networks, specifically, Long Short Term Memory (LSTM) algorithms. The presented work investigates two LSTM based architectures: 1) standard LSTM and 2) LSTM-based Sequence to Sequence (S2S) architecture. Both methods were implemented on a benchmark data set of electricity consumption data from one residential customer. Both architectures were trained and tested on one hour and one-minute time-step resolution datasets. Experimental results showed that the standard LSTM failed at one-minute resolution data while performing well in one-hour resolution data. It was shown that S2S architecture performed well on both datasets. Further, it was shown that the presented methods produced comparable results with the other deep learning methods for energy forecasting in literature.","author":[{"dropping-particle":"","family":"Marino","given":"Daniel L.","non-dropping-particle":"","parse-names":false,"suffix":""},{"dropping-particle":"","family":"Amarasinghe","given":"Kasun","non-dropping-particle":"","parse-names":false,"suffix":""},{"dropping-particle":"","family":"Manic","given":"Milos","non-dropping-particle":"","parse-names":false,"suffix":""}],"container-title":"IECON Proceedings (Industrial Electronics Conference)","id":"ITEM-6","issued":{"date-parts":[["2016"]]},"page":"7046-7051","publisher":"IEEE","title":"Building energy load forecasting using Deep Neural Networks","type":"article-journal"},"uris":["http://www.mendeley.com/documents/?uuid=12620318-32f1-43d1-aec2-4fa619a96a50"]},{"id":"ITEM-7","itemData":{"DOI":"10.1109/ICMLA.2017.0-110","ISBN":"9781538614174","abstract":"The utility industry has invested widely in smart grid (SG) over the past decade. They considered it the future electrical grid while the information and electricity are delivered in two-way flow. SG has many Artificial Intelligence (AI) applications such as Artificial Neural Network (ANN), Machine Learning (ML) and Deep Learning (DL). Recently, DL has been a hot topic for AI applications in many fields such as time series load forecasting. This paper introduces the common algorithms of DL in the literature applied to load forecasting problems in the SG and power systems. The intention of this survey is to explore the different applications of DL that are used in the power systems and smart grid load forecasting. In addition, it compares the accuracy results RMSE and MAE for the reviewed applications and shows the use of convolutional neural network CNN with k-means algorithm had a great percentage of reduction in terms of RMSE.","author":[{"dropping-particle":"","family":"Almalaq","given":"Abdulaziz","non-dropping-particle":"","parse-names":false,"suffix":""},{"dropping-particle":"","family":"Edwards","given":"George","non-dropping-particle":"","parse-names":false,"suffix":""}],"container-title":"Proceedings - 16th IEEE International Conference on Machine Learning and Applications, ICMLA 2017","id":"ITEM-7","issued":{"date-parts":[["2017"]]},"page":"511-516","title":"A review of deep learning methods applied on load forecasting","type":"article-journal","volume":"2017-Decem"},"uris":["http://www.mendeley.com/documents/?uuid=ddd0ca11-3b9c-4e4d-bde0-b315b5d9e154"]},{"id":"ITEM-8","itemData":{"DOI":"10.1109/TSG.2017.2753802","ISSN":"19493053","abstract":"As the power system is facing a transition toward a more intelligent, flexible, and interactive system with higher penetration of renewable energy generation, load forecasting, especially short-term load forecasting for individual electric customers plays an increasingly essential role in the future grid planning and operation. Other than aggregated residential load in a large scale, forecasting an electric load of a single energy user is fairly challenging due to the high volatility and uncertainty involved. In this paper, we propose a long short-term memory (LSTM) recurrent neural network-based framework, which is the latest and one of the most popular techniques of deep learning, to tackle this tricky issue. The proposed framework is tested on a publicly available set of real residential smart meter data, of which the performance is comprehensively compared to various benchmarks including the state-of-the-arts in the field of load forecasting. As a result, the proposed LSTM approach outperforms the other listed rival algorithms in the task of short-term load forecasting for individual residential households.","author":[{"dropping-particle":"","family":"Kong","given":"Weicong","non-dropping-particle":"","parse-names":false,"suffix":""},{"dropping-particle":"","family":"Dong","given":"Zhao Yang","non-dropping-particle":"","parse-names":false,"suffix":""},{"dropping-particle":"","family":"Jia","given":"Youwei","non-dropping-particle":"","parse-names":false,"suffix":""},{"dropping-particle":"","family":"Hill","given":"David J.","non-dropping-particle":"","parse-names":false,"suffix":""},{"dropping-particle":"","family":"Xu","given":"Yan","non-dropping-particle":"","parse-names":false,"suffix":""},{"dropping-particle":"","family":"Zhang","given":"Yuan","non-dropping-particle":"","parse-names":false,"suffix":""}],"container-title":"IEEE Transactions on Smart Grid","id":"ITEM-8","issue":"1","issued":{"date-parts":[["2019"]]},"page":"841-851","publisher":"IEEE","title":"Short-Term Residential Load Forecasting Based on LSTM Recurrent Neural Network","type":"article-journal","volume":"10"},"uris":["http://www.mendeley.com/documents/?uuid=fc9701ee-7484-462b-9344-5acb030501e0"]}],"mendeley":{"formattedCitation":"[1]–[8]","plainTextFormattedCitation":"[1]–[8]","previouslyFormattedCitation":"[1]–[8]"},"properties":{"noteIndex":0},"schema":"https://github.com/citation-style-language/schema/raw/master/csl-citation.json"}</w:instrText>
      </w:r>
      <w:r>
        <w:fldChar w:fldCharType="separate"/>
      </w:r>
      <w:r w:rsidRPr="00381D4E">
        <w:rPr>
          <w:noProof/>
        </w:rPr>
        <w:t>[1]–[8]</w:t>
      </w:r>
      <w:r>
        <w:fldChar w:fldCharType="end"/>
      </w:r>
      <w:r w:rsidRPr="00630536">
        <w:t xml:space="preserve">. Load forecasting is a critical building component for power system operators to ensure the network operates continuously and is managed safely and efficiently. The goal of load forecasting is to keep supply and demand balanced so that consumers have an adequate and cost-effective energy supply. Load forecasting can, however, be useful to organizations other than electric utilities, such as load aggregators, power marketers, independent system operators, regulatory commissions, and even industrial/commercial companies, banks, trading firms, and insurance companies </w:t>
      </w:r>
      <w:r>
        <w:fldChar w:fldCharType="begin" w:fldLock="1"/>
      </w:r>
      <w:r>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review","type":"article-journal","volume":"32"},"uris":["http://www.mendeley.com/documents/?uuid=91cda470-9778-4f49-a8d8-e05029ecce55"]},{"id":"ITEM-2","itemData":{"DOI":"10.1109/ICIIP.2017.8313703","ISBN":"9781509067343","abstract":"Short term load forecasting is required for power system planning, operation and control. It is used by utilities, system operators, generators, power marketers. In this paper, load forecasting has been done using ANN (Artificial Neural Network). As load profile is different for weekdays and weekends, so for better forecasting performance, training of neural network has been done separately for weekdays and weekends. Accordingly forecasting is done separately for weekdays and weekends. Neural network toolbox with 20 neurons has been used for forecasting load of NEPOOL region of ISO New England. Hourly temperature (Dry bulb), humidity (Dew point) and electricity load of NEPOOL region has been taken from 2004 to 2008. ANN model is trained on hourly data from 2004 to 2007 and tested on out-of-sample data from 2008. The test set is used only for forecasting to test the performance of the model on out-of-sample data. Simulation results obtained have shown the comparison of actual and forecasted load data. Performance of forecaster is calculated using MAE, MAPE and daily peak forecast error.","author":[{"dropping-particle":"","family":"Saurabh","given":"Singh","non-dropping-particle":"","parse-names":false,"suffix":""},{"dropping-particle":"","family":"Shoeb","given":"Hussain","non-dropping-particle":"","parse-names":false,"suffix":""},{"dropping-particle":"","family":"Mohammad","given":"Abid Bazaz","non-dropping-particle":"","parse-names":false,"suffix":""},{"dropping-particle":"","family":"Singh","given":"Saurabh","non-dropping-particle":"","parse-names":false,"suffix":""},{"dropping-particle":"","family":"Hussain","given":"Shoeb","non-dropping-particle":"","parse-names":false,"suffix":""},{"dropping-particle":"","family":"Bazaz","given":"Mohammad Abid","non-dropping-particle":"","parse-names":false,"suffix":""}],"container-title":"2017 4th International Conference on Image Information Processing, ICIIP 2017","id":"ITEM-2","issued":{"date-parts":[["2018"]]},"page":"159-163","title":"Short term load forecasting using artificial neural network","type":"paper-conference"},"uris":["http://www.mendeley.com/documents/?uuid=41e30944-66ed-42a8-8466-2bd8ec556f5e"]}],"mendeley":{"formattedCitation":"[1], [9]","plainTextFormattedCitation":"[1], [9]","previouslyFormattedCitation":"[1], [9]"},"properties":{"noteIndex":0},"schema":"https://github.com/citation-style-language/schema/raw/master/csl-citation.json"}</w:instrText>
      </w:r>
      <w:r>
        <w:fldChar w:fldCharType="separate"/>
      </w:r>
      <w:r w:rsidRPr="00381D4E">
        <w:rPr>
          <w:noProof/>
        </w:rPr>
        <w:t>[1], [9]</w:t>
      </w:r>
      <w:r>
        <w:fldChar w:fldCharType="end"/>
      </w:r>
      <w:r w:rsidRPr="00630536">
        <w:t xml:space="preserve">. Load forecasting is used by these organizations in power system planning/operations, revenue projection, rate design, energy trading, and other activities </w:t>
      </w:r>
      <w:r>
        <w:fldChar w:fldCharType="begin" w:fldLock="1"/>
      </w:r>
      <w:r>
        <w:instrText>ADDIN CSL_CITATION {"citationItems":[{"id":"ITEM-1","itemData":{"DOI":"10.1109/ISIE.2017.8001465","ISBN":"9781509014125","abstract":"Smartgrids of the future promise unprecedented flexibility in energy management. Therefore, accurate predictions/forecasts of energy demands (loads) at individual site and aggregate level of the grid is crucial. Despite extensive research, load forecasting remains to be a difficult problem. This paper presents a load forecasting methodology based on deep learning. Specifically, the work presented in this paper investigates the effectiveness of using Convolutional Neural Networks (CNN) for performing energy load forecasting at individual building level. The presented methodology uses convolutions on historical loads. The output from the convolutional operation is fed to fully connected layers together with other pertinent information. The presented methodology was implemented on a benchmark data set of electricity consumption for a single residential customer. Results obtained from the CNN were compared against results obtained by Long Short Term Memories LSTM sequence-to-sequence (LSTM S2S), Factored Restricted Boltzmann Machines (FCRBM), 'shallow' Artificial Neural Networks (ANN) and Support Vector Machines (SVM) for the same dataset. Experimental results showed that the CNN outperformed SVR while producing comparable results to the ANN and deep learning methodologies. Further testing is required to compare the performances of different deep learning architectures in load forecasting.","author":[{"dropping-particle":"","family":"Amarasinghe","given":"Kasun","non-dropping-particle":"","parse-names":false,"suffix":""},{"dropping-particle":"","family":"Marino","given":"Daniel L.","non-dropping-particle":"","parse-names":false,"suffix":""},{"dropping-particle":"","family":"Manic","given":"Milos","non-dropping-particle":"","parse-names":false,"suffix":""}],"container-title":"IEEE International Symposium on Industrial Electronics","id":"ITEM-1","issued":{"date-parts":[["2017"]]},"title":"Deep neural networks for energy load forecasting","type":"paper-conference"},"uris":["http://www.mendeley.com/documents/?uuid=d2b4f58a-e173-4874-a917-8321b05ccde1"]},{"id":"ITEM-2","itemData":{"DOI":"10.1016/j.energy.2018.06.012","ISSN":"03605442","abstract":"Short term electricity load forecasting is one of the most important issue for all market participants. Short term electricity load is affected by natural and social factors, which makes load forecasting more difficult. To improve the forecasting accuracy, a new hybrid model based on improved empirical mode decomposition (IEMD), autoregressive integrated moving average (ARIMA) and wavelet neural network (WNN) optimized by fruit fly optimization algorithm (FOA) is proposed and compared with some other models. Simulation results illustrate that the proposed model performs well in electricity load forecasting than other comparison models.","author":[{"dropping-particle":"","family":"Zhang","given":"Jinliang","non-dropping-particle":"","parse-names":false,"suffix":""},{"dropping-particle":"","family":"Wei","given":"Yi Ming","non-dropping-particle":"","parse-names":false,"suffix":""},{"dropping-particle":"","family":"Li","given":"Dezhi","non-dropping-particle":"","parse-names":false,"suffix":""},{"dropping-particle":"","family":"Tan","given":"Zhongfu","non-dropping-particle":"","parse-names":false,"suffix":""},{"dropping-particle":"","family":"Zhou","given":"Jianhua","non-dropping-particle":"","parse-names":false,"suffix":""}],"container-title":"Energy","id":"ITEM-2","issued":{"date-parts":[["2018"]]},"title":"Short term electricity load forecasting using a hybrid model","type":"article-journal"},"uris":["http://www.mendeley.com/documents/?uuid=f8112226-cf65-415b-b92a-11de7f66b4cc"]},{"id":"ITEM-3","itemData":{"DOI":"10.1016/j.scs.2017.08.009","ISSN":"22106707","abstract":"Electricity forecasting is an essential component of smart grid, which has attracted increasing academic interest. Forecasting enables informed and efficient responses for electricity demand. However, various forecasting models exist making it difficult for inexperienced researchers to make an informed model selection. This paper presents a systematic review of forecasting models with the main purpose of identifying which model is best suited for a particular case or scenario. Over 113 different case studies reported across 41 academic papers have been used for the comparison. The timeframe, inputs, outputs, scale, data sample size, error type and value have been taken into account as criteria for the comparison. The review reveals that despite the relative simplicity of all reviewed models, the regression and/or multiple regression are still widely used and efficient for long and very long-term prediction. For short and very short-term prediction, machine-learning algorithms such as artificial neural networks, support vector machines, and time series analysis (including Autoregressive Integrated Moving Average (ARIMA) and the Autoregressive Moving Average (ARMA)) are favoured. The most widely employed independent variables are the building and occupancy characteristics and environmental data, especially in the machine learning models. In many cases, time series analysis and regressions rely on electricity historical data only, without the introduction of exogenous variables. Overall, if the singularity of the different cases made the comparison difficult, some trends are clearly identifiable. Considering the large amount of use cases studied, the meta-analysis of the references led to the identification of best practices within the expert community in relation to forecasting use for electricity consumption and power load prediction. Therefore, from the findings of the meta-analysis, a taxonomy has been defined in order to help researchers make an informed decision and choose the right model for their problem (long or short term, low or high resolution, building to country level).","author":[{"dropping-particle":"","family":"Kuster","given":"Corentin","non-dropping-particle":"","parse-names":false,"suffix":""},{"dropping-particle":"","family":"Rezgui","given":"Yacine","non-dropping-particle":"","parse-names":false,"suffix":""},{"dropping-particle":"","family":"Mourshed","given":"Monjur","non-dropping-particle":"","parse-names":false,"suffix":""}],"container-title":"Sustainable Cities and Society","id":"ITEM-3","issued":{"date-parts":[["2017"]]},"title":"Electrical load forecasting models: A critical systematic review","type":"article"},"uris":["http://www.mendeley.com/documents/?uuid=615d987e-400a-4457-a9c1-e419ac8b1f00"]}],"mendeley":{"formattedCitation":"[2], [3], [10]","plainTextFormattedCitation":"[2], [3], [10]","previouslyFormattedCitation":"[2], [3], [10]"},"properties":{"noteIndex":0},"schema":"https://github.com/citation-style-language/schema/raw/master/csl-citation.json"}</w:instrText>
      </w:r>
      <w:r>
        <w:fldChar w:fldCharType="separate"/>
      </w:r>
      <w:r w:rsidRPr="00381D4E">
        <w:rPr>
          <w:noProof/>
        </w:rPr>
        <w:t>[2], [3], [10]</w:t>
      </w:r>
      <w:r>
        <w:fldChar w:fldCharType="end"/>
      </w:r>
      <w:r w:rsidRPr="00630536">
        <w:t>.</w:t>
      </w:r>
      <w:r w:rsidR="00BA3F19">
        <w:t xml:space="preserve"> </w:t>
      </w:r>
    </w:p>
    <w:p w14:paraId="6916279D" w14:textId="238C8628" w:rsidR="00630536" w:rsidRDefault="00630536" w:rsidP="00630536">
      <w:pPr>
        <w:ind w:firstLine="288"/>
      </w:pPr>
      <w:r w:rsidRPr="00630536">
        <w:t>Over the last decade, there has been a surge in the adoption of renewable energy and distributed generation sources, as well as the advancement and implementation of smart grids and buildings to effectively meet rising energy demands. To integrate these developments without causing system disruptions, reliable load forecasting across multiple time horizons is required</w:t>
      </w:r>
      <w:r>
        <w:t xml:space="preserve"> </w:t>
      </w:r>
      <w:r>
        <w:fldChar w:fldCharType="begin" w:fldLock="1"/>
      </w:r>
      <w:r>
        <w:instrText xml:space="preserve">ADDIN CSL_CITATION {"citationItems":[{"id":"ITEM-1","itemData":{"DOI":"10.1016/j.apenergy.2017.12.051","ISSN":"03062619","abstract":"This paper presents a recurrent neural network model to make medium-to-long term predictions, i.e. time horizon of </w:instrText>
      </w:r>
      <w:r>
        <w:rPr>
          <w:rFonts w:ascii="Cambria Math" w:hAnsi="Cambria Math" w:cs="Cambria Math"/>
        </w:rPr>
        <w:instrText>⩾</w:instrText>
      </w:r>
      <w:r>
        <w:instrText>1 week, of electricity consumption profiles in commercial and residential buildings at one-hour resolution. Residential and commercial buildings are responsible for a significant fraction of the overall energy consumption in the U.S. With advances in sensors and smart technologies, there is a need for medium to long-term prediction of electricity consumption in residential and commercial buildings at hourly intervals to support decision making pertaining to operations, demand response strategies, and installation of distributed generation systems. The modeler may have limited access to information about building's schedules and equipment, making data-driven machine learning models attractive. The energy consumption data that is available may also contain blocks of missing data, making time-series predictions difficult. Thus, the main objectives of this paper are: (a) Develop and optimize novel deep recurrent neural network (RNN) models aimed at medium to long term electric load prediction at one-hour resolution; (b) Analyze the relative performance of the model for different types of electricity consumption patterns; and (c) Use the deep NN to perform imputation on an electricity consumption dataset containing segments of missing values. The proposed models were used to predict hourly electricity consumption for the Public Safety Building in Salt Lake City, Utah, and for aggregated hourly electricity consumption in residential buildings in Austin, Texas. For predicting the commercial building's load profiles, the proposed RNN sequence-to-sequence models generally correspond to lower relative error when compared with the conventional multi-layered perceptron neural network. For predicting aggregate electricity consumption in residential buildings, the proposed model generally does not provide gains in accuracy compared to the multi-layered perceptron model.","author":[{"dropping-particle":"","family":"Rahman","given":"Aowabin","non-dropping-particle":"","parse-names":false,"suffix":""},{"dropping-particle":"","family":"Srikumar","given":"Vivek","non-dropping-particle":"","parse-names":false,"suffix":""},{"dropping-particle":"","family":"Smith","given":"Amanda D.","non-dropping-particle":"","parse-names":false,"suffix":""}],"container-title":"Applied Energy","id":"ITEM-1","issued":{"date-parts":[["2018"]]},"title":"Predicting electricity consumption for commercial and residential buildings using deep recurrent neural networks","type":"article-journal"},"uris":["http://www.mendeley.com/documents/?uuid=dda72e80-fead-47cf-b715-bd249eb23da5"]}],"mendeley":{"formattedCitation":"[11]","plainTextFormattedCitation":"[11]","previouslyFormattedCitation":"[11]"},"properties":{"noteIndex":0},"schema":"https://github.com/citation-style-language/schema/raw/master/csl-citation.json"}</w:instrText>
      </w:r>
      <w:r>
        <w:fldChar w:fldCharType="separate"/>
      </w:r>
      <w:r w:rsidRPr="00381D4E">
        <w:rPr>
          <w:noProof/>
        </w:rPr>
        <w:t>[11]</w:t>
      </w:r>
      <w:r>
        <w:fldChar w:fldCharType="end"/>
      </w:r>
      <w:r w:rsidRPr="00630536">
        <w:t xml:space="preserve">. Electric load forecasting has been extensively researched </w:t>
      </w:r>
      <w:r>
        <w:fldChar w:fldCharType="begin" w:fldLock="1"/>
      </w:r>
      <w:r>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review","type":"article-journal","volume":"32"},"uris":["http://www.mendeley.com/documents/?uuid=91cda470-9778-4f49-a8d8-e05029ecce55"]},{"id":"ITEM-2","itemData":{"DOI":"10.1109/ICMLA.2017.0-110","ISBN":"9781538614174","abstract":"The utility industry has invested widely in smart grid (SG) over the past decade. They considered it the future electrical grid while the information and electricity are delivered in two-way flow. SG has many Artificial Intelligence (AI) applications such as Artificial Neural Network (ANN), Machine Learning (ML) and Deep Learning (DL). Recently, DL has been a hot topic for AI applications in many fields such as time series load forecasting. This paper introduces the common algorithms of DL in the literature applied to load forecasting problems in the SG and power systems. The intention of this survey is to explore the different applications of DL that are used in the power systems and smart grid load forecasting. In addition, it compares the accuracy results RMSE and MAE for the reviewed applications and shows the use of convolutional neural network CNN with k-means algorithm had a great percentage of reduction in terms of RMSE.","author":[{"dropping-particle":"","family":"Almalaq","given":"Abdulaziz","non-dropping-particle":"","parse-names":false,"suffix":""},{"dropping-particle":"","family":"Edwards","given":"George","non-dropping-particle":"","parse-names":false,"suffix":""}],"container-title":"Proceedings - 16th IEEE International Conference on Machine Learning and Applications, ICMLA 2017","id":"ITEM-2","issued":{"date-parts":[["2017"]]},"page":"511-516","title":"A review of deep learning methods applied on load forecasting","type":"article-journal","volume":"2017-Decem"},"uris":["http://www.mendeley.com/documents/?uuid=ddd0ca11-3b9c-4e4d-bde0-b315b5d9e154"]},{"id":"ITEM-3","itemData":{"DOI":"10.1016/j.rser.2017.02.023","ISSN":"18790690","abstract":"Electricity load forecasting is an important tool which can be utilized to enable effective control of commercial building electricity loads. Accurate forecasts of commercial building electricity loads can bring significant environmental and economic benefits by reducing electricity use and peak demand and the corresponding GHG emissions. This paper presents a review of different electricity load forecasting models with a particular focus on regression models, discussing different applications, most commonly used regression variables and methods to improve the performance and accuracy of the models. A comparison between the models is then presented for forecasting day ahead hourly electricity loads using real building and Campus data obtained from the Kensington Campus and Tyree Energy Technologies Building (TETB) at the University of New South Wales (UNSW). The results reveal that Artificial Neural Networks with Bayesian Regulation Backpropagation have the best overall root mean squared and mean absolute percentage error performance and almost all the models performed better predicting the overall Campus load than the single building load. The models were also tested on forecasting daily peak electricity demand. For each model, the obtained error for daily peak demand forecasts was higher than the average day ahead hourly forecasts. The regression models which were the main focus of the study performed fairly well in comparison to other more advanced machine learning models.","author":[{"dropping-particle":"","family":"Yildiz","given":"B.","non-dropping-particle":"","parse-names":false,"suffix":""},{"dropping-particle":"","family":"Bilbao","given":"J. I.","non-dropping-particle":"","parse-names":false,"suffix":""},{"dropping-particle":"","family":"Sproul","given":"A. B.","non-dropping-particle":"","parse-names":false,"suffix":""}],"container-title":"Renewable and Sustainable Energy Reviews","id":"ITEM-3","issued":{"date-parts":[["2017"]]},"title":"A review and analysis of regression and machine learning models on commercial building electricity load forecasting","type":"article"},"uris":["http://www.mendeley.com/documents/?uuid=3ed04135-1610-447e-8b7f-927a1b8a387c"]},{"id":"ITEM-4","itemData":{"DOI":"10.1016/j.procs.2015.04.160","ISSN":"18770509","abstract":"The electrical short term load forecasting has been emerged as one of the most essential field of research for efficient and reliable operation of power system in last few decades. It plays very significant role in the field of scheduling, contingency analysis, load flow analysis, planning and maintenance of power system. This paper addresses a review on recently published research work on different variants of artificial neural network in the field of short term load forecasting. In particular, the hybrid networks which is a combination of neural network with stochastic learning techniques such as genetic algorithm(GA), particle swarm optimization (PSO) etc. which has been successfully applied for short term load forecasting (STLF) is discussed thoroughly.","author":[{"dropping-particle":"","family":"Baliyan","given":"Arjun","non-dropping-particle":"","parse-names":false,"suffix":""},{"dropping-particle":"","family":"Gaurav","given":"Kumar","non-dropping-particle":"","parse-names":false,"suffix":""},{"dropping-particle":"","family":"Kumar Mishra","given":"Sudhansu","non-dropping-particle":"","parse-names":false,"suffix":""}],"container-title":"Procedia Computer Science","id":"ITEM-4","issued":{"date-parts":[["2015"]]},"title":"A review of short term load forecasting using artificial neural network models","type":"paper-conference"},"uris":["http://www.mendeley.com/documents/?uuid=551ddfd8-11e8-4840-a0d0-747025f85887"]}],"mendeley":{"formattedCitation":"[1], [7], [12], [13]","plainTextFormattedCitation":"[1], [7], [12], [13]","previouslyFormattedCitation":"[1], [7], [12], [13]"},"properties":{"noteIndex":0},"schema":"https://github.com/citation-style-language/schema/raw/master/csl-citation.json"}</w:instrText>
      </w:r>
      <w:r>
        <w:fldChar w:fldCharType="separate"/>
      </w:r>
      <w:r w:rsidRPr="00217A94">
        <w:rPr>
          <w:noProof/>
        </w:rPr>
        <w:t>[1], [7], [12], [13]</w:t>
      </w:r>
      <w:r>
        <w:fldChar w:fldCharType="end"/>
      </w:r>
      <w:r w:rsidRPr="00630536">
        <w:t xml:space="preserve">, with the majority of current research focusing on developing more accurate forecasts. Because of the deregulation of energy markets and several random factors, often governed by human behavior, the demand patterns used to drive modern technologies are complex and must be considered when forecasting future electricity demand. As a result, developing a forecasting model suitable for a specific power network </w:t>
      </w:r>
      <w:r w:rsidRPr="00630536">
        <w:lastRenderedPageBreak/>
        <w:t xml:space="preserve">is not an easy task </w:t>
      </w:r>
      <w:r>
        <w:fldChar w:fldCharType="begin" w:fldLock="1"/>
      </w:r>
      <w:r>
        <w:instrText>ADDIN CSL_CITATION {"citationItems":[{"id":"ITEM-1","itemData":{"DOI":"10.1016/j.energy.2018.06.012","ISSN":"03605442","abstract":"Short term electricity load forecasting is one of the most important issue for all market participants. Short term electricity load is affected by natural and social factors, which makes load forecasting more difficult. To improve the forecasting accuracy, a new hybrid model based on improved empirical mode decomposition (IEMD), autoregressive integrated moving average (ARIMA) and wavelet neural network (WNN) optimized by fruit fly optimization algorithm (FOA) is proposed and compared with some other models. Simulation results illustrate that the proposed model performs well in electricity load forecasting than other comparison models.","author":[{"dropping-particle":"","family":"Zhang","given":"Jinliang","non-dropping-particle":"","parse-names":false,"suffix":""},{"dropping-particle":"","family":"Wei","given":"Yi Ming","non-dropping-particle":"","parse-names":false,"suffix":""},{"dropping-particle":"","family":"Li","given":"Dezhi","non-dropping-particle":"","parse-names":false,"suffix":""},{"dropping-particle":"","family":"Tan","given":"Zhongfu","non-dropping-particle":"","parse-names":false,"suffix":""},{"dropping-particle":"","family":"Zhou","given":"Jianhua","non-dropping-particle":"","parse-names":false,"suffix":""}],"container-title":"Energy","id":"ITEM-1","issued":{"date-parts":[["2018"]]},"title":"Short term electricity load forecasting using a hybrid model","type":"article-journal"},"uris":["http://www.mendeley.com/documents/?uuid=f8112226-cf65-415b-b92a-11de7f66b4cc"]},{"id":"ITEM-2","itemData":{"DOI":"10.1016/j.scs.2017.08.009","ISSN":"22106707","abstract":"Electricity forecasting is an essential component of smart grid, which has attracted increasing academic interest. Forecasting enables informed and efficient responses for electricity demand. However, various forecasting models exist making it difficult for inexperienced researchers to make an informed model selection. This paper presents a systematic review of forecasting models with the main purpose of identifying which model is best suited for a particular case or scenario. Over 113 different case studies reported across 41 academic papers have been used for the comparison. The timeframe, inputs, outputs, scale, data sample size, error type and value have been taken into account as criteria for the comparison. The review reveals that despite the relative simplicity of all reviewed models, the regression and/or multiple regression are still widely used and efficient for long and very long-term prediction. For short and very short-term prediction, machine-learning algorithms such as artificial neural networks, support vector machines, and time series analysis (including Autoregressive Integrated Moving Average (ARIMA) and the Autoregressive Moving Average (ARMA)) are favoured. The most widely employed independent variables are the building and occupancy characteristics and environmental data, especially in the machine learning models. In many cases, time series analysis and regressions rely on electricity historical data only, without the introduction of exogenous variables. Overall, if the singularity of the different cases made the comparison difficult, some trends are clearly identifiable. Considering the large amount of use cases studied, the meta-analysis of the references led to the identification of best practices within the expert community in relation to forecasting use for electricity consumption and power load prediction. Therefore, from the findings of the meta-analysis, a taxonomy has been defined in order to help researchers make an informed decision and choose the right model for their problem (long or short term, low or high resolution, building to country level).","author":[{"dropping-particle":"","family":"Kuster","given":"Corentin","non-dropping-particle":"","parse-names":false,"suffix":""},{"dropping-particle":"","family":"Rezgui","given":"Yacine","non-dropping-particle":"","parse-names":false,"suffix":""},{"dropping-particle":"","family":"Mourshed","given":"Monjur","non-dropping-particle":"","parse-names":false,"suffix":""}],"container-title":"Sustainable Cities and Society","id":"ITEM-2","issued":{"date-parts":[["2017"]]},"title":"Electrical load forecasting models: A critical systematic review","type":"article"},"uris":["http://www.mendeley.com/documents/?uuid=615d987e-400a-4457-a9c1-e419ac8b1f00"]},{"id":"ITEM-3","itemData":{"DOI":"10.1186/s43067-020-00021-8","ISSN":"2314-7172","abstract":"The economic growth of every nation is highly related to its electricity infrastructure, network, and availability since electricity has become the central part of everyday life in this modern world. Hence, the global demand for electricity for residential and commercial purposes has seen an incredible increase. On the other side, electricity prices keep fluctuating over the past years and not mentioning the inadequacy in electricity generation to meet global demand. As a solution to this, numerous studies aimed at estimating future electrical energy demand for residential and commercial purposes to enable electricity generators, distributors, and suppliers to plan effectively ahead and promote energy conservation among the users. Notwithstanding, load forecasting is one of the major problems facing the power industry since the inception of electric power. The current study tried to undertake a systematic and critical review of about seventy-seven (77) relevant previous works reported in academic journals over nine years (2010–2020) in electricity demand forecasting. Specifically, attention was given to the following themes: (i) The forecasting algorithms used and their fitting ability in this field, (ii) the theories and factors affecting electricity consumption and the origin of research work, (iii) the relevant accuracy and error metrics applied in electricity load forecasting, and (iv) the forecasting period. The results revealed that 90% out of the top nine models used in electricity forecasting was artificial intelligence based, with artificial neural network (ANN) representing 28%. In this scope, ANN models were primarily used for short-term electricity forecasting where electrical energy consumption patterns are complicated. Concerning the accuracy metrics used, it was observed that root-mean-square error (RMSE) (38%) was the most used error metric among electricity forecasters, followed by mean absolute percentage error MAPE (35%). The study further revealed that 50% of electricity demand forecasting was based on weather and economic parameters, 8.33% on household lifestyle, 38.33% on historical energy consumption, and 3.33% on stock indices. Finally, we recap the challenges and opportunities for further research in electricity load forecasting locally and globally.","author":[{"dropping-particle":"","family":"Nti","given":"Isaac Kofi","non-dropping-particle":"","parse-names":false,"suffix":""},{"dropping-particle":"","family":"Teimeh","given":"Moses","non-dropping-particle":"","parse-names":false,"suffix":""},{"dropping-particle":"","family":"Nyarko-Boateng","given":"Owusu","non-dropping-particle":"","parse-names":false,"suffix":""},{"dropping-particle":"","family":"Adekoya","given":"Adebayo Felix","non-dropping-particle":"","parse-names":false,"suffix":""}],"container-title":"Journal of Electrical Systems and Information Technology","id":"ITEM-3","issued":{"date-parts":[["2020"]]},"title":"Electricity load forecasting: a systematic review","type":"article-journal"},"uris":["http://www.mendeley.com/documents/?uuid=a4a08c2c-096c-4f5a-86be-386f6845def8"]}],"mendeley":{"formattedCitation":"[3], [10], [14]","plainTextFormattedCitation":"[3], [10], [14]","previouslyFormattedCitation":"[3], [10], [14]"},"properties":{"noteIndex":0},"schema":"https://github.com/citation-style-language/schema/raw/master/csl-citation.json"}</w:instrText>
      </w:r>
      <w:r>
        <w:fldChar w:fldCharType="separate"/>
      </w:r>
      <w:r w:rsidRPr="00381D4E">
        <w:rPr>
          <w:noProof/>
        </w:rPr>
        <w:t>[3], [10], [14]</w:t>
      </w:r>
      <w:r>
        <w:fldChar w:fldCharType="end"/>
      </w:r>
      <w:r w:rsidRPr="00630536">
        <w:t>. Over-forecasting, or forecasting more power than needed, results in the start-up of an excessive number of generating units, resulting in over-production and unnecessary expense. Conversely, underestimating the required demand because of higher-than-expected loads creates an electricity deficit. When this happens, the system operator is forced to buy potentially expensive peaking power to make up the difference, which is significantly higher than the market price. Both situations result in suboptimal generation scheduling and present the operator with technical challenges.</w:t>
      </w:r>
    </w:p>
    <w:p w14:paraId="61036A0C" w14:textId="1581FFBD" w:rsidR="005A1D10" w:rsidRDefault="005A1D10" w:rsidP="00630536">
      <w:pPr>
        <w:ind w:firstLine="288"/>
      </w:pPr>
      <w:r w:rsidRPr="005A1D10">
        <w:t xml:space="preserve">The Texas Electric Reliability Council documented a power system incident in February 2008 that prompted them to respond to a faster-than-expected evening load ramp-up in order to maintain load/generation balance </w:t>
      </w:r>
      <w:r>
        <w:fldChar w:fldCharType="begin" w:fldLock="1"/>
      </w:r>
      <w:r>
        <w:instrText>ADDIN CSL_CITATION {"citationItems":[{"id":"ITEM-1","itemData":{"author":[{"dropping-particle":"","family":"Ela","given":"E","non-dropping-particle":"","parse-names":false,"suffix":""},{"dropping-particle":"","family":"Kirby","given":"B","non-dropping-particle":"","parse-names":false,"suffix":""}],"id":"ITEM-1","issued":{"date-parts":[["2008"]]},"title":"ERCOT Event on February 26, 2008: Lessons Learned","type":"article-journal"},"uris":["http://www.mendeley.com/documents/?uuid=37210032-6f3b-3bcd-9e68-b7b1725ff07b"]}],"mendeley":{"formattedCitation":"[15]","plainTextFormattedCitation":"[15]","previouslyFormattedCitation":"[15]"},"properties":{"noteIndex":0},"schema":"https://github.com/citation-style-language/schema/raw/master/csl-citation.json"}</w:instrText>
      </w:r>
      <w:r>
        <w:fldChar w:fldCharType="separate"/>
      </w:r>
      <w:r w:rsidRPr="00381D4E">
        <w:rPr>
          <w:noProof/>
        </w:rPr>
        <w:t>[15]</w:t>
      </w:r>
      <w:r>
        <w:fldChar w:fldCharType="end"/>
      </w:r>
      <w:r w:rsidRPr="005A1D10">
        <w:t xml:space="preserve">. They relied on willing power consumers to act as temporary curtailment loads to draw on reserve power and alleviate demand. Following-incident analysis revealed that more accurate forecasting of generation and demand could easily have avoided the need for an emergency response. A heatwave in South Korea in September 2011 significantly increased electricity demand. South Korea's power supply was disrupted for nearly 1.5 million people </w:t>
      </w:r>
      <w:r>
        <w:fldChar w:fldCharType="begin" w:fldLock="1"/>
      </w:r>
      <w:r>
        <w:instrText>ADDIN CSL_CITATION {"citationItems":[{"id":"ITEM-1","itemData":{"URL":"http://english.chosun.com/site/data/html_dir/2011/09/16/2011091600558.html","accessed":{"date-parts":[["2021","9","17"]]},"id":"ITEM-1","issued":{"date-parts":[["2011"]]},"title":"Freak Blackouts Plunge Korea into Darkness - The Chosun Ilbo (English Edition): Daily News from Korea - national/politics &gt; national","type":"webpage"},"uris":["http://www.mendeley.com/documents/?uuid=14907752-f1a4-3e7e-8038-10a72337094f"]}],"mendeley":{"formattedCitation":"[16]","plainTextFormattedCitation":"[16]","previouslyFormattedCitation":"[16]"},"properties":{"noteIndex":0},"schema":"https://github.com/citation-style-language/schema/raw/master/csl-citation.json"}</w:instrText>
      </w:r>
      <w:r>
        <w:fldChar w:fldCharType="separate"/>
      </w:r>
      <w:r w:rsidRPr="00381D4E">
        <w:rPr>
          <w:noProof/>
        </w:rPr>
        <w:t>[16]</w:t>
      </w:r>
      <w:r>
        <w:fldChar w:fldCharType="end"/>
      </w:r>
      <w:r w:rsidRPr="005A1D10">
        <w:t xml:space="preserve"> due to a lack of available energy to meet the uptick caused by the heatwave. Although these scenarios are uncommon, they provide extreme examples of the potential consequences of imbalance and, as a result, the critical importance of accurate load forecasting.</w:t>
      </w:r>
    </w:p>
    <w:p w14:paraId="373CA457" w14:textId="1AAA5BA6" w:rsidR="005A1D10" w:rsidRDefault="005A1D10" w:rsidP="00630536">
      <w:pPr>
        <w:ind w:firstLine="288"/>
      </w:pPr>
      <w:r w:rsidRPr="005A1D10">
        <w:t xml:space="preserve">Statistical techniques and machine learning (ML) have both been used to forecast load, and the distinction between these two techniques is becoming increasingly blurred with the widespread adoption of data science </w:t>
      </w:r>
      <w:r>
        <w:fldChar w:fldCharType="begin" w:fldLock="1"/>
      </w:r>
      <w:r>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mendeley":{"formattedCitation":"[1]","plainTextFormattedCitation":"[1]","previouslyFormattedCitation":"[1]"},"properties":{"noteIndex":0},"schema":"https://github.com/citation-style-language/schema/raw/master/csl-citation.json"}</w:instrText>
      </w:r>
      <w:r>
        <w:fldChar w:fldCharType="separate"/>
      </w:r>
      <w:r w:rsidRPr="00527687">
        <w:rPr>
          <w:noProof/>
        </w:rPr>
        <w:t>[1]</w:t>
      </w:r>
      <w:r>
        <w:fldChar w:fldCharType="end"/>
      </w:r>
      <w:r w:rsidRPr="005A1D10">
        <w:t xml:space="preserve">. Machine learning techniques are more intelligent and capable of forecasting load more accurately than statistical techniques. While both statistical and machine learning techniques have been extensively reported in the literature </w:t>
      </w:r>
      <w:r w:rsidRPr="005A1D10">
        <w:lastRenderedPageBreak/>
        <w:t>on load forecasting, deep learning techniques have only recently gained popularity due to their ability to interpret complex relationships in data more accurately</w:t>
      </w:r>
      <w:r>
        <w:t xml:space="preserve"> </w:t>
      </w:r>
      <w:r>
        <w:fldChar w:fldCharType="begin" w:fldLock="1"/>
      </w:r>
      <w:r>
        <w:instrText>ADDIN CSL_CITATION {"citationItems":[{"id":"ITEM-1","itemData":{"DOI":"10.1109/ISIE.2017.8001465","ISBN":"9781509014125","abstract":"Smartgrids of the future promise unprecedented flexibility in energy management. Therefore, accurate predictions/forecasts of energy demands (loads) at individual site and aggregate level of the grid is crucial. Despite extensive research, load forecasting remains to be a difficult problem. This paper presents a load forecasting methodology based on deep learning. Specifically, the work presented in this paper investigates the effectiveness of using Convolutional Neural Networks (CNN) for performing energy load forecasting at individual building level. The presented methodology uses convolutions on historical loads. The output from the convolutional operation is fed to fully connected layers together with other pertinent information. The presented methodology was implemented on a benchmark data set of electricity consumption for a single residential customer. Results obtained from the CNN were compared against results obtained by Long Short Term Memories LSTM sequence-to-sequence (LSTM S2S), Factored Restricted Boltzmann Machines (FCRBM), 'shallow' Artificial Neural Networks (ANN) and Support Vector Machines (SVM) for the same dataset. Experimental results showed that the CNN outperformed SVR while producing comparable results to the ANN and deep learning methodologies. Further testing is required to compare the performances of different deep learning architectures in load forecasting.","author":[{"dropping-particle":"","family":"Amarasinghe","given":"Kasun","non-dropping-particle":"","parse-names":false,"suffix":""},{"dropping-particle":"","family":"Marino","given":"Daniel L.","non-dropping-particle":"","parse-names":false,"suffix":""},{"dropping-particle":"","family":"Manic","given":"Milos","non-dropping-particle":"","parse-names":false,"suffix":""}],"container-title":"IEEE International Symposium on Industrial Electronics","id":"ITEM-1","issued":{"date-parts":[["2017"]]},"title":"Deep neural networks for energy load forecasting","type":"paper-conference"},"uris":["http://www.mendeley.com/documents/?uuid=d2b4f58a-e173-4874-a917-8321b05ccde1"]},{"id":"ITEM-2","itemData":{"DOI":"10.1007/978-3-030-15035-8_107","ISBN":"9783030150341","ISSN":"21945365","abstract":"In smart grid, precise and accurate electricity load forecasting is one of the most challenging tasks. It is due to the high volatile, non-stationary and non-linear behavior of electricity load data. In this paper, a Deep Convolution Neural Network (DCNN) model is proposed to forecast the electricity load for each day of the week of Victoria (Australia). To forecast the electricity load for one day of the week, we analyzed the electricity load data consumed on the same day for the previous three months. To show the usefulness of our proposed scheme, comparison is made with the state of the art forecasting models namely recurrent neural network, extreme learning machine, CNN and auto regressive integrated moving average. Results show that the proposed DCNN has the lowest mean absolute percentage error, mean absolute error and root mean square error of 2.1%, 138.771 and 116.417.","author":[{"dropping-particle":"","family":"Khan","given":"Sajjad","non-dropping-particle":"","parse-names":false,"suffix":""},{"dropping-particle":"","family":"Javaid","given":"Nadeem","non-dropping-particle":"","parse-names":false,"suffix":""},{"dropping-particle":"","family":"Chand","given":"Annas","non-dropping-particle":"","parse-names":false,"suffix":""},{"dropping-particle":"","family":"Khan","given":"Abdul Basit Majeed","non-dropping-particle":"","parse-names":false,"suffix":""},{"dropping-particle":"","family":"Rashid","given":"Fahad","non-dropping-particle":"","parse-names":false,"suffix":""},{"dropping-particle":"","family":"Afridi","given":"Imran Uddin","non-dropping-particle":"","parse-names":false,"suffix":""}],"container-title":"Advances in Intelligent Systems and Computing","id":"ITEM-2","issued":{"date-parts":[["2019"]]},"title":"Electricity Load Forecasting for Each Day of Week Using Deep CNN","type":"paper-conference"},"uris":["http://www.mendeley.com/documents/?uuid=4d0f7756-490c-4e08-a555-dd1307469290"]}],"mendeley":{"formattedCitation":"[2], [17]","plainTextFormattedCitation":"[2], [17]","previouslyFormattedCitation":"[2], [17]"},"properties":{"noteIndex":0},"schema":"https://github.com/citation-style-language/schema/raw/master/csl-citation.json"}</w:instrText>
      </w:r>
      <w:r>
        <w:fldChar w:fldCharType="separate"/>
      </w:r>
      <w:r w:rsidRPr="00381D4E">
        <w:rPr>
          <w:noProof/>
        </w:rPr>
        <w:t>[2], [17]</w:t>
      </w:r>
      <w:r>
        <w:fldChar w:fldCharType="end"/>
      </w:r>
      <w:r w:rsidRPr="005A1D10">
        <w:t xml:space="preserve">. Deep learning techniques have proven to be extremely effective in dealing with complex sequential data </w:t>
      </w:r>
      <w:r>
        <w:fldChar w:fldCharType="begin" w:fldLock="1"/>
      </w:r>
      <w:r>
        <w:instrText>ADDIN CSL_CITATION {"citationItems":[{"id":"ITEM-1","itemData":{"ISBN":"978-3-642-25445-1","ISSN":"03029743","PMID":"19556198","abstract":"We propose in this paper a fully automated deep model, which learns to classify human actions without using any prior knowl- edge. The first step of our scheme, based on the extension of Convo- lutional Neural Networks to 3D, automatically learns spatio-temporal features. A Recurrent Neural Network is then trained to classify each sequence considering the temporal evolution of the learned features for each timestep. Experimental results on the KTH dataset show that the proposed approach outperforms existing deep models, and gives compa- rable results with the best related works.","author":[{"dropping-particle":"","family":"Baccouche","given":"Moez","non-dropping-particle":"","parse-names":false,"suffix":""},{"dropping-particle":"","family":"Mamalet","given":"Franck","non-dropping-particle":"","parse-names":false,"suffix":""},{"dropping-particle":"","family":"Wolf","given":"C","non-dropping-particle":"","parse-names":false,"suffix":""}],"container-title":"International workshop on human behavior understanding","id":"ITEM-1","issued":{"date-parts":[["2011"]]},"title":"</w:instrText>
      </w:r>
      <w:r>
        <w:rPr>
          <w:rFonts w:ascii="MS Mincho" w:eastAsia="MS Mincho" w:hAnsi="MS Mincho" w:cs="MS Mincho" w:hint="eastAsia"/>
        </w:rPr>
        <w:instrText>（</w:instrText>
      </w:r>
      <w:r>
        <w:instrText>RGB)Sequential deep learning for human action recognition","type":"article-journal"},"uris":["http://www.mendeley.com/documents/?uuid=3e13a32c-5a40-458f-9f93-834e21766be2"]},{"id":"ITEM-2","itemData":{"DOI":"10.1109/MSP.2010.939038","ISSN":"10535888","abstract":"Today, signal processing research has a significantly widened its scope compared with just a few years ago [4], and machine learning has been an important technical area of the signal processing society. Since 2006, deep learninga new area of machine learning research has emerged [7], impacting a wide range of signal and information processing work within the traditional and the new, widened scopes. Various workshops, such as the 2009 ICML Workshop on Learning Feature Hierarchies; the 2008 NIPS Deep Learning Workshop: Foundations and Future Directions; and the 2009 NIPS Workshop on Deep Learning for Speech Recognition and Related Applications as well as an upcoming special issue on deep learning for speech and language processing in IEEE Transactions on Audio, Speech, and Language Processing (2010) have been devoted exclusively to deep learning and its applications to classical signal processing areas. We have also seen the government sponsor research on deep learning (e.g., the DARPA deep learning program, available at http://www.darpa.mil/ipto/solicit/baa/BAA-09-40- PIP.pdf). © 2010 IEEE.","author":[{"dropping-particle":"","family":"Yu","given":"Dong","non-dropping-particle":"","parse-names":false,"suffix":""},{"dropping-particle":"","family":"Deng","given":"Li","non-dropping-particle":"","parse-names":false,"suffix":""},{"dropping-particle":"","family":"Jang","given":"Inseon","non-dropping-particle":"","parse-names":false,"suffix":""},{"dropping-particle":"","family":"Kudumakis","given":"Panos","non-dropping-particle":"","parse-names":false,"suffix":""},{"dropping-particle":"","family":"Sandler","given":"Mark","non-dropping-particle":"","parse-names":false,"suffix":""},{"dropping-particle":"","family":"Kang","given":"Kyeongok","non-dropping-particle":"","parse-names":false,"suffix":""}],"container-title":"IEEE Signal Processing Magazine","id":"ITEM-2","issued":{"date-parts":[["2011"]]},"title":"Deep learning and its applications to signal and information processing","type":"article-journal"},"uris":["http://www.mendeley.com/documents/?uuid=d3bb50a9-4ed2-4a18-a51b-596a2d3e6987"]}],"mendeley":{"formattedCitation":"[18], [19]","plainTextFormattedCitation":"[18], [19]","previouslyFormattedCitation":"[18], [19]"},"properties":{"noteIndex":0},"schema":"https://github.com/citation-style-language/schema/raw/master/csl-citation.json"}</w:instrText>
      </w:r>
      <w:r>
        <w:fldChar w:fldCharType="separate"/>
      </w:r>
      <w:r w:rsidRPr="00B42AB6">
        <w:rPr>
          <w:noProof/>
        </w:rPr>
        <w:t>[18], [19]</w:t>
      </w:r>
      <w:r>
        <w:fldChar w:fldCharType="end"/>
      </w:r>
      <w:r w:rsidRPr="005A1D10">
        <w:t xml:space="preserve">. As a result, deep learning techniques have been successfully applied to load forecasting applications, outperforming a variety of benchmark models such as simple Artificial Neural Networks (ANN) and more traditional statistical time series forecasters such as the Auto-regressive Integrated Moving Average (ARIMA) </w:t>
      </w:r>
      <w:r>
        <w:fldChar w:fldCharType="begin" w:fldLock="1"/>
      </w:r>
      <w:r>
        <w:instrText>ADDIN CSL_CITATION {"citationItems":[{"id":"ITEM-1","itemData":{"DOI":"10.1109/SmartGridComm.2018.8587494","ISBN":"9781538679548","abstract":"Low aggregations of electric load profiles are more fluctuating, relative forecast errors are comparatively high, and it has been shown that different forecast models and feature configurations may be best suitable for specific households or buildings. However, at low aggregations, the monetary incentive for manual feature engineering and model selection is low, as benefits from forecast improvements are small. Convolutional Neural Networks (CNN) have proven to achieve high accuracy in an end-to-end fashion with minimal effort for manual feature selection. WaveNet, a CNN-based approach, has been developed to handle noisy time-series data for speech recognition and synthesis. In this work we explore if WaveNet is suitable for short-term forecasts of lowly aggregated electric loads. We find that WaveNet performs similarly to, and slightly better than, typical benchmark models for individual households, at the cost of higher model complexity. Preliminary experiments show that transfer learning can further improve results and decrease training times for individual households, as a pattern such as the correlation between outside temperature and load can be learned as general features. For aggregations of 10-200 households WaveNet improves most over the benchmarks, e.g., 13% compared to vanilla Artificial Neural Networks at 200 households, making it possibly suitable for aggregated load forecasting.","author":[{"dropping-particle":"","family":"Vos","given":"Marcus","non-dropping-particle":"","parse-names":false,"suffix":""},{"dropping-particle":"","family":"Bender-Saebelkampf","given":"Christian","non-dropping-particle":"","parse-names":false,"suffix":""},{"dropping-particle":"","family":"Albayrak","given":"Sahin","non-dropping-particle":"","parse-names":false,"suffix":""}],"container-title":"2018 IEEE International Conference on Communications, Control, and Computing Technologies for Smart Grids, SmartGridComm 2018","id":"ITEM-1","issued":{"date-parts":[["2018"]]},"title":"Residential Short-Term Load Forecasting Using Convolutional Neural Networks","type":"paper-conference"},"uris":["http://www.mendeley.com/documents/?uuid=362580c5-b345-4438-83a4-58ac5a4aaa26"]}],"mendeley":{"formattedCitation":"[20]","plainTextFormattedCitation":"[20]","previouslyFormattedCitation":"[20]"},"properties":{"noteIndex":0},"schema":"https://github.com/citation-style-language/schema/raw/master/csl-citation.json"}</w:instrText>
      </w:r>
      <w:r>
        <w:fldChar w:fldCharType="separate"/>
      </w:r>
      <w:r w:rsidRPr="00B42AB6">
        <w:rPr>
          <w:noProof/>
        </w:rPr>
        <w:t>[20]</w:t>
      </w:r>
      <w:r>
        <w:fldChar w:fldCharType="end"/>
      </w:r>
      <w:r w:rsidRPr="005A1D10">
        <w:t>.</w:t>
      </w:r>
    </w:p>
    <w:p w14:paraId="14ECBB5F" w14:textId="489E2782" w:rsidR="009451EE" w:rsidRDefault="00D76671" w:rsidP="002A5AD4">
      <w:pPr>
        <w:ind w:firstLine="288"/>
        <w:rPr>
          <w:rFonts w:cs="Arial"/>
          <w:b/>
          <w:bCs/>
          <w:iCs/>
          <w:szCs w:val="28"/>
        </w:rPr>
      </w:pPr>
      <w:r w:rsidRPr="00D76671">
        <w:t>Convolutional Neural Networks (CNN) and Long Short-Term Memory (LSTM) techniques are two of the most widely used deep learning techniques, and they serve as the foundation for the majority of recent load forecasting research. The goal of this research was to compare these deep learning forecasting techniques to some conventional forecasting techniques used by various utilities to see if deep learning can meet their needs more effectively. Th</w:t>
      </w:r>
      <w:r w:rsidR="00F06764">
        <w:t>is</w:t>
      </w:r>
      <w:r w:rsidRPr="00D76671">
        <w:t xml:space="preserve"> work was done specifically to benefit Saint John Energy, a municipally owned utility reseller that works with </w:t>
      </w:r>
      <w:proofErr w:type="spellStart"/>
      <w:r w:rsidRPr="00D76671">
        <w:t>UNB's</w:t>
      </w:r>
      <w:proofErr w:type="spellEnd"/>
      <w:r w:rsidRPr="00D76671">
        <w:t xml:space="preserve"> Smart Grid Technologies team. They are looking for better ways to improve their forecasting performance, including more accurate prediction of load demand peaks.</w:t>
      </w:r>
    </w:p>
    <w:p w14:paraId="4E731670" w14:textId="56264332" w:rsidR="00706BBA" w:rsidRDefault="009451EE" w:rsidP="009451EE">
      <w:pPr>
        <w:pStyle w:val="Heading2"/>
      </w:pPr>
      <w:bookmarkStart w:id="10" w:name="_Toc90811866"/>
      <w:r>
        <w:t xml:space="preserve">1.1 </w:t>
      </w:r>
      <w:r w:rsidR="00706BBA">
        <w:t>Objectives</w:t>
      </w:r>
      <w:bookmarkEnd w:id="10"/>
    </w:p>
    <w:p w14:paraId="34EF9CE8" w14:textId="51DA2242" w:rsidR="00E81453" w:rsidRDefault="00D76671" w:rsidP="00E81453">
      <w:r w:rsidRPr="00D76671">
        <w:t>To meet the purpose of this work, the following objectives were established:</w:t>
      </w:r>
    </w:p>
    <w:p w14:paraId="5E4B932E" w14:textId="77777777" w:rsidR="00D76671" w:rsidRDefault="00D76671" w:rsidP="005D1394">
      <w:pPr>
        <w:pStyle w:val="ListParagraph"/>
        <w:numPr>
          <w:ilvl w:val="0"/>
          <w:numId w:val="3"/>
        </w:numPr>
      </w:pPr>
      <w:r w:rsidRPr="00D76671">
        <w:t xml:space="preserve">Identifying and implementing benchmark forecasters - Forecasters were chosen to represent both statistical and machine learning techniques, as well as the techniques most commonly used by researchers and utilities. The selection criteria were narrowed to forecasters with well-documented models, which aided in the </w:t>
      </w:r>
      <w:r w:rsidRPr="00D76671">
        <w:lastRenderedPageBreak/>
        <w:t>reproducibility of this work. The techniques are described in detail in Chapter 2, and the implementation is described in Chapter 3.</w:t>
      </w:r>
    </w:p>
    <w:p w14:paraId="32752F14" w14:textId="77777777" w:rsidR="007174D0" w:rsidRDefault="007174D0" w:rsidP="005D1394">
      <w:pPr>
        <w:pStyle w:val="ListParagraph"/>
        <w:numPr>
          <w:ilvl w:val="0"/>
          <w:numId w:val="3"/>
        </w:numPr>
      </w:pPr>
      <w:r w:rsidRPr="007174D0">
        <w:t>Identifying and implementing two deep learning forecasters - Forecasters were chosen to represent those that have recently demonstrated promising results in the literature on load forecasting. The forecasters are described in Chapter 2, and the implementation details are described in Chapter 3.</w:t>
      </w:r>
    </w:p>
    <w:p w14:paraId="6EDDD437" w14:textId="64F8130A" w:rsidR="007174D0" w:rsidRDefault="007174D0" w:rsidP="005D1394">
      <w:pPr>
        <w:pStyle w:val="ListParagraph"/>
        <w:numPr>
          <w:ilvl w:val="0"/>
          <w:numId w:val="3"/>
        </w:numPr>
      </w:pPr>
      <w:r w:rsidRPr="007174D0">
        <w:t xml:space="preserve">Forecaster performance comparison - Overall accuracy and daily load demand peak prediction </w:t>
      </w:r>
      <w:r w:rsidR="006C732D" w:rsidRPr="007174D0">
        <w:t>was</w:t>
      </w:r>
      <w:r w:rsidRPr="007174D0">
        <w:t xml:space="preserve"> used as performance metrics. The findings of the overall comparison are discussed in Chapter 3.</w:t>
      </w:r>
    </w:p>
    <w:p w14:paraId="61E50C90" w14:textId="20A44BBA" w:rsidR="008C4D99" w:rsidRDefault="006C732D" w:rsidP="005D1394">
      <w:pPr>
        <w:pStyle w:val="ListParagraph"/>
        <w:numPr>
          <w:ilvl w:val="0"/>
          <w:numId w:val="3"/>
        </w:numPr>
      </w:pPr>
      <w:r w:rsidRPr="006C732D">
        <w:t>Extensive performance analysis - A thorough analysis was carried out to determine whether certain forecasters performed better or worse at different times of day, days of the week, months of the year, or seasons. The findings of this in-depth investigation are presented in Chapter 4.</w:t>
      </w:r>
    </w:p>
    <w:p w14:paraId="4D2EE70C" w14:textId="0D6C9DBC" w:rsidR="00970FB8" w:rsidRPr="00B50682" w:rsidRDefault="006C732D" w:rsidP="00B4717C">
      <w:pPr>
        <w:ind w:firstLine="288"/>
      </w:pPr>
      <w:r w:rsidRPr="006C732D">
        <w:t xml:space="preserve">In 2021, Saint John Energy recruited </w:t>
      </w:r>
      <w:proofErr w:type="spellStart"/>
      <w:r w:rsidRPr="006C732D">
        <w:t>UNB's</w:t>
      </w:r>
      <w:proofErr w:type="spellEnd"/>
      <w:r w:rsidRPr="006C732D">
        <w:t xml:space="preserve"> smart grid team to forecast the day and time of peak loads. None of the statistical or machine learning forecasters in use were able to predict this data accurately. This is the primary reason for our interest in deep learning research. This work helps to advance the integration of deep learning techniques into load forecasting. Our comparison shows that deep learning forecasters outperform established benchmark forecasters. This work is meant to be replicable and to serve as a model for future research by our smart-grid team and others.</w:t>
      </w:r>
    </w:p>
    <w:p w14:paraId="53981F3B" w14:textId="05B5E54C" w:rsidR="00DE6AC4" w:rsidRDefault="00CC7F1A" w:rsidP="00DE6AC4">
      <w:pPr>
        <w:pStyle w:val="Heading1"/>
      </w:pPr>
      <w:bookmarkStart w:id="11" w:name="_Toc90811867"/>
      <w:r>
        <w:lastRenderedPageBreak/>
        <w:t xml:space="preserve">2 </w:t>
      </w:r>
      <w:r w:rsidRPr="00CC7F1A">
        <w:t>Overview of Load Forecasting</w:t>
      </w:r>
      <w:bookmarkEnd w:id="11"/>
    </w:p>
    <w:p w14:paraId="2337E4C3" w14:textId="76113438" w:rsidR="00A9222D" w:rsidRDefault="00A9222D" w:rsidP="00376A2D">
      <w:pPr>
        <w:ind w:firstLine="288"/>
      </w:pPr>
      <w:r w:rsidRPr="00A9222D">
        <w:t>This chapter provides an overview of load forecasting. It goes over the various factors that influence electricity demand, forecasting horizons, benchmark and deep learning techniques, peak load definition, and performance metrics used in this work.</w:t>
      </w:r>
    </w:p>
    <w:p w14:paraId="01DB352B" w14:textId="77777777" w:rsidR="00DA2DE9" w:rsidRDefault="00A9222D" w:rsidP="00A9222D">
      <w:pPr>
        <w:ind w:firstLine="288"/>
      </w:pPr>
      <w:r w:rsidRPr="00A9222D">
        <w:t xml:space="preserve">The primary goal of a power company is to ensure a constant supply of electricity in order to avoid blackouts. They do this in part by forecasting peak load magnitude and timing. Load forecasting aids them in the preparation of reverse power or demand response strategies to shave or reduce the peak around the predicted time. Demand response allows power system operators and electric utilities to relieve strain on the electricity distribution system by compensating commercial, industrial, and residential customers who reduce their electricity consumption during peak demand or system emergencies. </w:t>
      </w:r>
    </w:p>
    <w:p w14:paraId="0A95C13F" w14:textId="1234778E" w:rsidR="00C74566" w:rsidRDefault="00A9222D" w:rsidP="00A9222D">
      <w:pPr>
        <w:ind w:firstLine="288"/>
      </w:pPr>
      <w:r w:rsidRPr="00A9222D">
        <w:t>However, because load forecasting and peak load prediction are complex, the power system operator must take into account a plethora of factors and variables that will be used as inputs for load forecasting, as well as the length of their forecasting samples or forecasting horizon</w:t>
      </w:r>
      <w:r>
        <w:t xml:space="preserve"> </w:t>
      </w:r>
      <w:r w:rsidR="008F7E25">
        <w:fldChar w:fldCharType="begin" w:fldLock="1"/>
      </w:r>
      <w:r w:rsidR="00FA7EC7">
        <w:instrText>ADDIN CSL_CITATION {"citationItems":[{"id":"ITEM-1","itemData":{"DOI":"10.1109/59.910780","ISSN":"08858950","abstract":"Load forecasting has become in recent years one of the major areas of research in electrical engineering, and most traditional forecasting models and artificial intelligence techniques have been tried out in this task. Artificial neural networks (NNs) have lately received much attention, and a great number of papers have reported successful experiments and practical tests with them. Nevertheless, some authors remain skeptical, and believe that the advantages of using NNs in forecasting have not been systematically proved yet. In order to investigate the reasons for such skepticism, this review examines a collection of papers (published between 1991 and 1999) that report the application of NNs to short-term load forecasting. Our aim is to help to clarify the issue, by critically evaluating the ways in which the NNs proposed in these papers were designed and tested.","author":[{"dropping-particle":"","family":"Hippert","given":"Henrique Steinherz","non-dropping-particle":"","parse-names":false,"suffix":""},{"dropping-particle":"","family":"Pedreira","given":"Carlos Eduardo","non-dropping-particle":"","parse-names":false,"suffix":""},{"dropping-particle":"","family":"Souza","given":"Reinaldo Castro","non-dropping-particle":"","parse-names":false,"suffix":""}],"container-title":"IEEE Transactions on Power Systems","id":"ITEM-1","issued":{"date-parts":[["2001"]]},"title":"Neural networks for short-term load forecasting: A review and evaluation","type":"article-journal"},"uris":["http://www.mendeley.com/documents/?uuid=6e737726-7930-4ada-87b9-8aae66e0cc41"]},{"id":"ITEM-2","itemData":{"DOI":"10.1007/s12667-019-00324-4","ISSN":"18683975","abstract":"The accuracy of short-term electricity load forecasting is of great interest since it allows avoiding unexpected blackouts and lowering operating costs. In this paper, we aim to implement the artificial neural networks to model and forecast the half-hourly electric load demand in Tunisia over the period 2000–2008. To improve the quality of forecasts, the proposed artificial neural network model uses not only past electric load values as inputs, but also climatic and calendar variables. To determine the optimal structure of the neural network model, this paper employs the pattern search algorithm. Moreover, the neural network model is equipped with the Levenberg–Marquardt learning algorithm. Our findings confirm the performance of this algorithm to the view of evaluation indicators since the mean absolute percentage error values range between 1.1 and 3.4%. The analysis also shows the superiority of the Levenberg–Marquardt algorithm compared to the resilient back propagation algorithm and the conjugate gradient algorithm. In the light of the current research, we stress the aptness of the proposed artificial neural network model in forecasting short-term electricity demand.","author":[{"dropping-particle":"","family":"Houimli","given":"Rim","non-dropping-particle":"","parse-names":false,"suffix":""},{"dropping-particle":"","family":"Zmami","given":"Mourad","non-dropping-particle":"","parse-names":false,"suffix":""},{"dropping-particle":"","family":"Ben-Salha","given":"Ousama","non-dropping-particle":"","parse-names":false,"suffix":""}],"container-title":"Energy Systems","id":"ITEM-2","issued":{"date-parts":[["2020"]]},"title":"Short-term electric load forecasting in Tunisia using artificial neural networks","type":"article-journal"},"uris":["http://www.mendeley.com/documents/?uuid=c8d2684d-3071-43ef-adaa-f26af78f6f1c"]},{"id":"ITEM-3","itemData":{"ISSN":"08858950","abstract":"This paper presents an artificial neural network(ANN) approach to electric load forecasting. The ANN is used to learn the relationship among past, current and future temperatures and loads. In order to provide the fore- casted load, the ANN interpolates among the load and temperature data in a training data set. The average absolute errors of the one-hour and 24-hour ahead fore- casts in our test on actual utility data are shown to be 1.40% and 2.06%, respectively. This compares with an average error of 4.22% for 24hour ahead forecasts with a currently used forecasting technique applied to the same data.","author":[{"dropping-particle":"","family":"Park","given":"D C","non-dropping-particle":"","parse-names":false,"suffix":""},{"dropping-particle":"","family":"Marks","given":"R J","non-dropping-particle":"","parse-names":false,"suffix":""},{"dropping-particle":"","family":"Atlas","given":"L E","non-dropping-particle":"","parse-names":false,"suffix":""},{"dropping-particle":"","family":"Damborg","given":"M J","non-dropping-particle":"","parse-names":false,"suffix":""}],"container-title":"IEEE Transadions on Power Systems","id":"ITEM-3","issued":{"date-parts":[["1991"]]},"title":"Electric load forecasting using an artificial neural network - Power Systems, IEEE Transactions on","type":"article-journal"},"uris":["http://www.mendeley.com/documents/?uuid=527c9df5-866e-467a-a2f9-57187b7d3428"]},{"id":"ITEM-4","itemData":{"DOI":"10.1109/59.496166","ISSN":"08858950","abstract":"This paper presents the development of an Artificial Neural Network (ANN) based short-term load forecasting model for the Energy Control Center of the Greek Public Power Corporation (PPC). The model can forecast daily load profiles with a lead time of one to seven days. Attention was paid for the accurate modeling of holidays. Experiences gained during the development of the model regarding the selection of the input variables, the ANN structure, and the training data set are described in the paper. The results indicate that the load forecasting mode developed provides accurate forecasts. © 1995 IEEE.","author":[{"dropping-particle":"","family":"Bakirtzis","given":"A. G.","non-dropping-particle":"","parse-names":false,"suffix":""},{"dropping-particle":"","family":"Petridis","given":"V.","non-dropping-particle":"","parse-names":false,"suffix":""},{"dropping-particle":"","family":"Klartzis","given":"S. J.","non-dropping-particle":"","parse-names":false,"suffix":""},{"dropping-particle":"","family":"Alexiadis","given":"M. C.","non-dropping-particle":"","parse-names":false,"suffix":""},{"dropping-particle":"","family":"Maissis","given":"A. H.","non-dropping-particle":"","parse-names":false,"suffix":""}],"container-title":"IEEE Transactions on Power Systems","id":"ITEM-4","issued":{"date-parts":[["1996"]]},"title":"A neural network short term load forecasting model for the greek power system","type":"article-journal"},"uris":["http://www.mendeley.com/documents/?uuid=456dddda-a72a-4b9f-9cad-6ea34687b92b"]},{"id":"ITEM-5","itemData":{"DOI":"10.1109/HNICEM.2015.7393166","ISBN":"9781509003594","abstract":"The use of Artificial Neural Networks (ANN) by power distribution companies has gained a wide reception due to its ability to predict close to accurate forecasted electric load consumption. A local power utility company in the Philippines has existing data of its electric load consumption however there is no ANN model that can process this data to produce close to accurate forecasted load which is the requirement of their electric market in nominating electric load. To solve this problem, this study developed an electric load forecasting model using ANN. Electric load data preparation, neural network model integration using the Fast Artificial Neural Network (FANN) library and testing using Root Mean Squared Error (RMSE) and Mean Absolute Percentage Error (MAPE) as error measures were conducted. Results showed that the electric load forecasting model yielded a MAPE of less than 1% and a RMSE that is close to 0. The results obtained clearly suggest that ANN model is a viable forecasting technique for a next day electric load forecasting system.","author":[{"dropping-particle":"","family":"Velasco","given":"Lemuel Clark P.","non-dropping-particle":"","parse-names":false,"suffix":""},{"dropping-particle":"","family":"Villezas","given":"Christelle R.","non-dropping-particle":"","parse-names":false,"suffix":""},{"dropping-particle":"","family":"Palahang","given":"Prinz Nikko C.","non-dropping-particle":"","parse-names":false,"suffix":""},{"dropping-particle":"","family":"Dagaang","given":"Jerald Aldin A.","non-dropping-particle":"","parse-names":false,"suffix":""}],"container-title":"8th International Conference on Humanoid, Nanotechnology, Information Technology, Communication and Control, Environment and Management, HNICEM 2015","id":"ITEM-5","issued":{"date-parts":[["2016"]]},"title":"Next day electric load forecasting using Artificial Neural Networks","type":"paper-conference"},"uris":["http://www.mendeley.com/documents/?uuid=12680df7-986c-407d-a6fa-e0dbbc4eeb91"]},{"id":"ITEM-6","itemData":{"DOI":"10.1016/j.ejor.2009.01.062","ISSN":"03772217","abstract":"For decision makers in the electricity sector, the decision process is complex with several different levels that have to be taken into consideration. These comprise for instance the planning of facilities and an optimal day-to-day operation of the power plant. These decisions address widely different time-horizons and aspects of the system. For accomplishing these tasks load forecasts are very important. Therefore, finding an appropriate approach and model is at core of the decision process. Due to the deregulation of energy markets, load forecasting has gained even more importance. In this article, we give an overview over the various models and methods used to predict future load demands. © 2009 Elsevier B.V. All rights reserved.","author":[{"dropping-particle":"","family":"Hahn","given":"Heiko","non-dropping-particle":"","parse-names":false,"suffix":""},{"dropping-particle":"","family":"Meyer-Nieberg","given":"Silja","non-dropping-particle":"","parse-names":false,"suffix":""},{"dropping-particle":"","family":"Pickl","given":"Stefan","non-dropping-particle":"","parse-names":false,"suffix":""}],"container-title":"European Journal of Operational Research","id":"ITEM-6","issued":{"date-parts":[["2009"]]},"title":"Electric load forecasting methods: Tools for decision making","type":"article-journal"},"uris":["http://www.mendeley.com/documents/?uuid=cd146fe5-13af-49bb-a2d9-13f6d5133645"]}],"mendeley":{"formattedCitation":"[21]–[26]","plainTextFormattedCitation":"[21]–[26]","previouslyFormattedCitation":"[21]–[26]"},"properties":{"noteIndex":0},"schema":"https://github.com/citation-style-language/schema/raw/master/csl-citation.json"}</w:instrText>
      </w:r>
      <w:r w:rsidR="008F7E25">
        <w:fldChar w:fldCharType="separate"/>
      </w:r>
      <w:r w:rsidR="008F7E25" w:rsidRPr="008F7E25">
        <w:rPr>
          <w:noProof/>
        </w:rPr>
        <w:t>[21]–[26]</w:t>
      </w:r>
      <w:r w:rsidR="008F7E25">
        <w:fldChar w:fldCharType="end"/>
      </w:r>
      <w:r w:rsidR="00C74566" w:rsidRPr="00273A4F">
        <w:t>.</w:t>
      </w:r>
    </w:p>
    <w:p w14:paraId="5A15065A" w14:textId="2D157D62" w:rsidR="00295109" w:rsidRDefault="00295109" w:rsidP="00295109">
      <w:pPr>
        <w:pStyle w:val="Heading2"/>
      </w:pPr>
      <w:bookmarkStart w:id="12" w:name="_Toc90811868"/>
      <w:r>
        <w:t>2.</w:t>
      </w:r>
      <w:r w:rsidR="00FF2743">
        <w:t>1</w:t>
      </w:r>
      <w:r>
        <w:t xml:space="preserve"> </w:t>
      </w:r>
      <w:r w:rsidRPr="003E1694">
        <w:t>Factors That Affect the Load Demand</w:t>
      </w:r>
      <w:bookmarkEnd w:id="12"/>
    </w:p>
    <w:p w14:paraId="4E79F03C" w14:textId="77777777" w:rsidR="00EB793D" w:rsidRDefault="004245B5" w:rsidP="004245B5">
      <w:r>
        <w:tab/>
      </w:r>
      <w:r w:rsidRPr="004245B5">
        <w:t xml:space="preserve">Load demand can be affected by a variety of factors, including the region in question, the type of customers in the region, weather factors (e.g., temperature), the time of day, the day of the week, and other uncontrollable factors (i.e., coronavirus outbreak). These variables are divided into four categories: economic, chronological, meteorological, and random. </w:t>
      </w:r>
    </w:p>
    <w:p w14:paraId="2C77F36B" w14:textId="1D6F3611" w:rsidR="004245B5" w:rsidRDefault="004245B5" w:rsidP="00EB793D">
      <w:pPr>
        <w:ind w:firstLine="288"/>
      </w:pPr>
      <w:r w:rsidRPr="004245B5">
        <w:lastRenderedPageBreak/>
        <w:t xml:space="preserve">Economic factors include investment in a facility's infrastructure, such as new buildings, laboratories, and power plants, which increases the load on the electric grid </w:t>
      </w:r>
      <w:r>
        <w:fldChar w:fldCharType="begin" w:fldLock="1"/>
      </w:r>
      <w:r>
        <w:instrText>ADDIN CSL_CITATION {"citationItems":[{"id":"ITEM-1","itemData":{"DOI":"10.1109/PROC.1987.13927","ISSN":"00189219","abstract":"The authors discuss the state of the art in short-term load forecasting (STLF), that is, the prediction of the system load over intervals ranging from one hour to one week. The role of STLF in the online scheduling and security functions of an energy management system (EMS) is reviewed. The nature of the load and the different factors influencing its behavior are considered. A classification of the types of load modeling and forecasting techniques is presented, accompanied by recommendations and by references to the literature which support or expand the discussion. Practical aspects for the development and usage of STLF models and packages are outlined.","author":[{"dropping-particle":"","family":"Gross","given":"George","non-dropping-particle":"","parse-names":false,"suffix":""},{"dropping-particle":"","family":"Galiana","given":"Francisco D.","non-dropping-particle":"","parse-names":false,"suffix":""}],"container-title":"Proceedings of the IEEE","id":"ITEM-1","issued":{"date-parts":[["1987"]]},"title":"SHORT-TERM LOAD FORECASTING.","type":"article-journal"},"uris":["http://www.mendeley.com/documents/?uuid=4a588825-511c-4b80-89f1-de2c12df2d4f"]}],"mendeley":{"formattedCitation":"[27]","plainTextFormattedCitation":"[27]","previouslyFormattedCitation":"[27]"},"properties":{"noteIndex":0},"schema":"https://github.com/citation-style-language/schema/raw/master/csl-citation.json"}</w:instrText>
      </w:r>
      <w:r>
        <w:fldChar w:fldCharType="separate"/>
      </w:r>
      <w:r w:rsidRPr="00B56C18">
        <w:rPr>
          <w:noProof/>
        </w:rPr>
        <w:t>[27]</w:t>
      </w:r>
      <w:r>
        <w:fldChar w:fldCharType="end"/>
      </w:r>
      <w:r w:rsidRPr="004245B5">
        <w:t xml:space="preserve">. Economic factors have little impact on short-term load forecasting because they affect consumption patterns over a longer period of time </w:t>
      </w:r>
      <w:r>
        <w:fldChar w:fldCharType="begin" w:fldLock="1"/>
      </w:r>
      <w:r>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mendeley":{"formattedCitation":"[1]","plainTextFormattedCitation":"[1]","previouslyFormattedCitation":"[1]"},"properties":{"noteIndex":0},"schema":"https://github.com/citation-style-language/schema/raw/master/csl-citation.json"}</w:instrText>
      </w:r>
      <w:r>
        <w:fldChar w:fldCharType="separate"/>
      </w:r>
      <w:r w:rsidRPr="009D397C">
        <w:rPr>
          <w:noProof/>
        </w:rPr>
        <w:t>[1]</w:t>
      </w:r>
      <w:r>
        <w:fldChar w:fldCharType="end"/>
      </w:r>
      <w:r w:rsidRPr="004245B5">
        <w:t>.</w:t>
      </w:r>
    </w:p>
    <w:p w14:paraId="5933CBAA" w14:textId="771CF612" w:rsidR="00EB6227" w:rsidRDefault="00BD2531" w:rsidP="00BD2531">
      <w:pPr>
        <w:ind w:firstLine="288"/>
      </w:pPr>
      <w:r w:rsidRPr="00BD2531">
        <w:t>Seasonal, weekly, and daily cycles, as well as holidays, can all have an impact on the load. Weekends are comparable to public holidays, and weekdays differ from weekends in that weekends have a lighter workload. Calendar data is useful to incorporate into load forecast models because time has an effect on how electricity is used</w:t>
      </w:r>
      <w:r>
        <w:t xml:space="preserve"> </w:t>
      </w:r>
      <w:r w:rsidR="00EB6227">
        <w:fldChar w:fldCharType="begin" w:fldLock="1"/>
      </w:r>
      <w:r w:rsidR="009B5D0E">
        <w:instrText>ADDIN CSL_CITATION {"citationItems":[{"id":"ITEM-1","itemData":{"DOI":"10.14288/1.0397471","author":[{"dropping-particle":"","family":"Wicksteed","given":"Evelyn Julia","non-dropping-particle":"","parse-names":false,"suffix":""}],"id":"ITEM-1","issued":{"date-parts":[["2021"]]},"publisher":"University of British Columbia","title":"Short term electric load forecasting for British Columbia, Canada: an exploration of the use of numerical weather prediction data as a predictor in an artificial neural network","type":"thesis"},"uris":["http://www.mendeley.com/documents/?uuid=d12a513a-3c63-3dc3-9c38-a47e64051e9e"]},{"id":"ITEM-2","itemData":{"DOI":"10.1109/59.910780","ISSN":"08858950","abstract":"Load forecasting has become in recent years one of the major areas of research in electrical engineering, and most traditional forecasting models and artificial intelligence techniques have been tried out in this task. Artificial neural networks (NNs) have lately received much attention, and a great number of papers have reported successful experiments and practical tests with them. Nevertheless, some authors remain skeptical, and believe that the advantages of using NNs in forecasting have not been systematically proved yet. In order to investigate the reasons for such skepticism, this review examines a collection of papers (published between 1991 and 1999) that report the application of NNs to short-term load forecasting. Our aim is to help to clarify the issue, by critically evaluating the ways in which the NNs proposed in these papers were designed and tested.","author":[{"dropping-particle":"","family":"Hippert","given":"Henrique Steinherz","non-dropping-particle":"","parse-names":false,"suffix":""},{"dropping-particle":"","family":"Pedreira","given":"Carlos Eduardo","non-dropping-particle":"","parse-names":false,"suffix":""},{"dropping-particle":"","family":"Souza","given":"Reinaldo Castro","non-dropping-particle":"","parse-names":false,"suffix":""}],"container-title":"IEEE Transactions on Power Systems","id":"ITEM-2","issued":{"date-parts":[["2001"]]},"title":"Neural networks for short-term load forecasting: A review and evaluation","type":"article-journal"},"uris":["http://www.mendeley.com/documents/?uuid=6e737726-7930-4ada-87b9-8aae66e0cc41"]},{"id":"ITEM-3","itemData":{"DOI":"10.1007/978-3-642-12686-4_5","abstract":"In this paper, the three main forecasting topics that are currently\ngetting the most attention in electric power systems are addressed:\nload, wind power and electricity prices. Each of these time series\nexhibits its own stylized features and is therefore forecasted in a very\ndifferent manner. The complete set of forecasting models and techniques\nincluded in this revision constitute a guided tour in power systems\nforecasting.","author":[{"dropping-particle":"","family":"Muñoz","given":"Antonio","non-dropping-particle":"","parse-names":false,"suffix":""},{"dropping-particle":"","family":"Sánchez-Úbeda","given":"Eugenio F.","non-dropping-particle":"","parse-names":false,"suffix":""},{"dropping-particle":"","family":"Cruz","given":"Alberto","non-dropping-particle":"","parse-names":false,"suffix":""},{"dropping-particle":"","family":"Marín","given":"Juan","non-dropping-particle":"","parse-names":false,"suffix":""}],"id":"ITEM-3","issued":{"date-parts":[["2010"]]},"title":"Short-term Forecasting in Power Systems: A Guided Tour","type":"chapter"},"uris":["http://www.mendeley.com/documents/?uuid=5dda9d41-8e44-449c-95a9-68dbbf915508"]},{"id":"ITEM-4","itemData":{"DOI":"10.1109/PROC.1987.13927","ISSN":"00189219","abstract":"The authors discuss the state of the art in short-term load forecasting (STLF), that is, the prediction of the system load over intervals ranging from one hour to one week. The role of STLF in the online scheduling and security functions of an energy management system (EMS) is reviewed. The nature of the load and the different factors influencing its behavior are considered. A classification of the types of load modeling and forecasting techniques is presented, accompanied by recommendations and by references to the literature which support or expand the discussion. Practical aspects for the development and usage of STLF models and packages are outlined.","author":[{"dropping-particle":"","family":"Gross","given":"George","non-dropping-particle":"","parse-names":false,"suffix":""},{"dropping-particle":"","family":"Galiana","given":"Francisco D.","non-dropping-particle":"","parse-names":false,"suffix":""}],"container-title":"Proceedings of the IEEE","id":"ITEM-4","issued":{"date-parts":[["1987"]]},"title":"SHORT-TERM LOAD FORECASTING.","type":"article-journal"},"uris":["http://www.mendeley.com/documents/?uuid=4a588825-511c-4b80-89f1-de2c12df2d4f"]},{"id":"ITEM-5","itemData":{"DOI":"10.1109/icsmc.1995.538416","ISSN":"08843627","abstract":"Economically efficient operation of electric power systems necessitates close tracking of the overall load by the system generation at all times. A wide range of methodologies and models have been developed over the years to predict the future load with reasonable accuracy and reliability. Several research groups have studied the use of artificial neural networks for this application and reported superior results compared to the conventional approaches. Application of fuzzy systems has also been proposed to include imprecise and probabilistic information in the input data. Recently, synthesis of these two complementary technologies has emerged as a highly promising approach for electric load forecasting. This paper aims to provide an overview of the published literature on this topic, highlighting common features and drawing out some important aspects of the methodology used.","author":[{"dropping-particle":"","family":"Srinivasan","given":"Dipti","non-dropping-particle":"","parse-names":false,"suffix":""},{"dropping-particle":"","family":"Lee","given":"Michael A.","non-dropping-particle":"","parse-names":false,"suffix":""}],"container-title":"Proceedings of the IEEE International Conference on Systems, Man and Cybernetics","id":"ITEM-5","issued":{"date-parts":[["1995"]]},"title":"Survey of hybrid fuzzy neural approaches to electric load forecasting","type":"paper-conference"},"uris":["http://www.mendeley.com/documents/?uuid=3a69f549-179e-4d37-b1e9-73153d601a13"]},{"id":"ITEM-6","itemData":{"DOI":"10.1109/ICIIP.2017.8313703","ISBN":"9781509067343","abstract":"Short term load forecasting is required for power system planning, operation and control. It is used by utilities, system operators, generators, power marketers. In this paper, load forecasting has been done using ANN (Artificial Neural Network). As load profile is different for weekdays and weekends, so for better forecasting performance, training of neural network has been done separately for weekdays and weekends. Accordingly forecasting is done separately for weekdays and weekends. Neural network toolbox with 20 neurons has been used for forecasting load of NEPOOL region of ISO New England. Hourly temperature (Dry bulb), humidity (Dew point) and electricity load of NEPOOL region has been taken from 2004 to 2008. ANN model is trained on hourly data from 2004 to 2007 and tested on out-of-sample data from 2008. The test set is used only for forecasting to test the performance of the model on out-of-sample data. Simulation results obtained have shown the comparison of actual and forecasted load data. Performance of forecaster is calculated using MAE, MAPE and daily peak forecast error.","author":[{"dropping-particle":"","family":"Saurabh","given":"Singh","non-dropping-particle":"","parse-names":false,"suffix":""},{"dropping-particle":"","family":"Shoeb","given":"Hussain","non-dropping-particle":"","parse-names":false,"suffix":""},{"dropping-particle":"","family":"Mohammad","given":"Abid Bazaz","non-dropping-particle":"","parse-names":false,"suffix":""},{"dropping-particle":"","family":"Singh","given":"Saurabh","non-dropping-particle":"","parse-names":false,"suffix":""},{"dropping-particle":"","family":"Hussain","given":"Shoeb","non-dropping-particle":"","parse-names":false,"suffix":""},{"dropping-particle":"","family":"Bazaz","given":"Mohammad Abid","non-dropping-particle":"","parse-names":false,"suffix":""}],"container-title":"2017 4th International Conference on Image Information Processing, ICIIP 2017","id":"ITEM-6","issued":{"date-parts":[["2018"]]},"page":"159-163","title":"Short term load forecasting using artificial neural network","type":"paper-conference"},"uris":["http://www.mendeley.com/documents/?uuid=41e30944-66ed-42a8-8466-2bd8ec556f5e"]},{"id":"ITEM-7","itemData":{"DOI":"10.1109/HNICEM.2015.7393166","ISBN":"9781509003594","abstract":"The use of Artificial Neural Networks (ANN) by power distribution companies has gained a wide reception due to its ability to predict close to accurate forecasted electric load consumption. A local power utility company in the Philippines has existing data of its electric load consumption however there is no ANN model that can process this data to produce close to accurate forecasted load which is the requirement of their electric market in nominating electric load. To solve this problem, this study developed an electric load forecasting model using ANN. Electric load data preparation, neural network model integration using the Fast Artificial Neural Network (FANN) library and testing using Root Mean Squared Error (RMSE) and Mean Absolute Percentage Error (MAPE) as error measures were conducted. Results showed that the electric load forecasting model yielded a MAPE of less than 1% and a RMSE that is close to 0. The results obtained clearly suggest that ANN model is a viable forecasting technique for a next day electric load forecasting system.","author":[{"dropping-particle":"","family":"Velasco","given":"Lemuel Clark P.","non-dropping-particle":"","parse-names":false,"suffix":""},{"dropping-particle":"","family":"Villezas","given":"Christelle R.","non-dropping-particle":"","parse-names":false,"suffix":""},{"dropping-particle":"","family":"Palahang","given":"Prinz Nikko C.","non-dropping-particle":"","parse-names":false,"suffix":""},{"dropping-particle":"","family":"Dagaang","given":"Jerald Aldin A.","non-dropping-particle":"","parse-names":false,"suffix":""}],"container-title":"8th International Conference on Humanoid, Nanotechnology, Information Technology, Communication and Control, Environment and Management, HNICEM 2015","id":"ITEM-7","issued":{"date-parts":[["2016"]]},"title":"Next day electric load forecasting using Artificial Neural Networks","type":"paper-conference"},"uris":["http://www.mendeley.com/documents/?uuid=12680df7-986c-407d-a6fa-e0dbbc4eeb91"]},{"id":"ITEM-8","itemData":{"DOI":"10.1109/59.221223","ISSN":"15580679","abstract":"The artificial neural network (ANN) technique for short term load forecasting (STLF) has been proposed by several authors, and gained a lot of attention recently. In order to evaluate ANN as a viable technique for STLF, one has to evaluate the performance of ANN methodology for practical considerations of STLF problems. This paper makes an attempt to address these issues. The paper presents the results of a study to investigate whether the ANN model is system dependent, and/or case dependent. Data from two utilities were used in modeling and forecasting. In addition, the effectiveness of a next 24 hour ANN model in predicting 24 hour load profile at one time was compared with the traditional next one hour ANN model. © 1993 IEEE","author":[{"dropping-particle":"","family":"Lu","given":"C. N.","non-dropping-particle":"","parse-names":false,"suffix":""},{"dropping-particle":"","family":"Wu","given":"H. T.","non-dropping-particle":"","parse-names":false,"suffix":""},{"dropping-particle":"","family":"Vemuri","given":"S.","non-dropping-particle":"","parse-names":false,"suffix":""}],"container-title":"IEEE Transactions on Power Systems","id":"ITEM-8","issued":{"date-parts":[["1993"]]},"title":"Neural Network Based Short Term Load Forecasting","type":"article-journal"},"uris":["http://www.mendeley.com/documents/?uuid=5a54d13e-9265-40c7-a3f7-ead5cef48d69"]},{"id":"ITEM-9","itemData":{"DOI":"10.1007/s12667-019-00324-4","ISSN":"18683975","abstract":"The accuracy of short-term electricity load forecasting is of great interest since it allows avoiding unexpected blackouts and lowering operating costs. In this paper, we aim to implement the artificial neural networks to model and forecast the half-hourly electric load demand in Tunisia over the period 2000–2008. To improve the quality of forecasts, the proposed artificial neural network model uses not only past electric load values as inputs, but also climatic and calendar variables. To determine the optimal structure of the neural network model, this paper employs the pattern search algorithm. Moreover, the neural network model is equipped with the Levenberg–Marquardt learning algorithm. Our findings confirm the performance of this algorithm to the view of evaluation indicators since the mean absolute percentage error values range between 1.1 and 3.4%. The analysis also shows the superiority of the Levenberg–Marquardt algorithm compared to the resilient back propagation algorithm and the conjugate gradient algorithm. In the light of the current research, we stress the aptness of the proposed artificial neural network model in forecasting short-term electricity demand.","author":[{"dropping-particle":"","family":"Houimli","given":"Rim","non-dropping-particle":"","parse-names":false,"suffix":""},{"dropping-particle":"","family":"Zmami","given":"Mourad","non-dropping-particle":"","parse-names":false,"suffix":""},{"dropping-particle":"","family":"Ben-Salha","given":"Ousama","non-dropping-particle":"","parse-names":false,"suffix":""}],"container-title":"Energy Systems","id":"ITEM-9","issued":{"date-parts":[["2020"]]},"title":"Short-term electric load forecasting in Tunisia using artificial neural networks","type":"article-journal"},"uris":["http://www.mendeley.com/documents/?uuid=c8d2684d-3071-43ef-adaa-f26af78f6f1c"]}],"mendeley":{"formattedCitation":"[9], [21], [22], [25], [27]–[31]","plainTextFormattedCitation":"[9], [21], [22], [25], [27]–[31]","previouslyFormattedCitation":"[9], [21], [22], [25], [27]–[31]"},"properties":{"noteIndex":0},"schema":"https://github.com/citation-style-language/schema/raw/master/csl-citation.json"}</w:instrText>
      </w:r>
      <w:r w:rsidR="00EB6227">
        <w:fldChar w:fldCharType="separate"/>
      </w:r>
      <w:r w:rsidR="001469E8" w:rsidRPr="001469E8">
        <w:rPr>
          <w:noProof/>
        </w:rPr>
        <w:t>[9], [21], [22], [25], [27]–[31]</w:t>
      </w:r>
      <w:r w:rsidR="00EB6227">
        <w:fldChar w:fldCharType="end"/>
      </w:r>
      <w:r w:rsidR="00EB6227">
        <w:t>.</w:t>
      </w:r>
    </w:p>
    <w:p w14:paraId="2D18FE76" w14:textId="07C1DFC6" w:rsidR="00BD2531" w:rsidRDefault="00BD2531" w:rsidP="00BD2531">
      <w:pPr>
        <w:ind w:firstLine="288"/>
      </w:pPr>
      <w:r w:rsidRPr="00BD2531">
        <w:t xml:space="preserve">The most important weather variable is temperature, which is frequently used as a variable in forecast models </w:t>
      </w:r>
      <w:r>
        <w:fldChar w:fldCharType="begin" w:fldLock="1"/>
      </w:r>
      <w:r>
        <w:instrText>ADDIN CSL_CITATION {"citationItems":[{"id":"ITEM-1","itemData":{"ISSN":"08858950","abstract":"This paper presents an artificial neural network(ANN) approach to electric load forecasting. The ANN is used to learn the relationship among past, current and future temperatures and loads. In order to provide the fore- casted load, the ANN interpolates among the load and temperature data in a training data set. The average absolute errors of the one-hour and 24-hour ahead fore- casts in our test on actual utility data are shown to be 1.40% and 2.06%, respectively. This compares with an average error of 4.22% for 24hour ahead forecasts with a currently used forecasting technique applied to the same data.","author":[{"dropping-particle":"","family":"Park","given":"D C","non-dropping-particle":"","parse-names":false,"suffix":""},{"dropping-particle":"","family":"Marks","given":"R J","non-dropping-particle":"","parse-names":false,"suffix":""},{"dropping-particle":"","family":"Atlas","given":"L E","non-dropping-particle":"","parse-names":false,"suffix":""},{"dropping-particle":"","family":"Damborg","given":"M J","non-dropping-particle":"","parse-names":false,"suffix":""}],"container-title":"IEEE Transadions on Power Systems","id":"ITEM-1","issued":{"date-parts":[["1991"]]},"title":"Electric load forecasting using an artificial neural network - Power Systems, IEEE Transactions on","type":"article-journal"},"uris":["http://www.mendeley.com/documents/?uuid=527c9df5-866e-467a-a2f9-57187b7d3428"]},{"id":"ITEM-2","itemData":{"DOI":"10.1109/59.910780","ISSN":"08858950","abstract":"Load forecasting has become in recent years one of the major areas of research in electrical engineering, and most traditional forecasting models and artificial intelligence techniques have been tried out in this task. Artificial neural networks (NNs) have lately received much attention, and a great number of papers have reported successful experiments and practical tests with them. Nevertheless, some authors remain skeptical, and believe that the advantages of using NNs in forecasting have not been systematically proved yet. In order to investigate the reasons for such skepticism, this review examines a collection of papers (published between 1991 and 1999) that report the application of NNs to short-term load forecasting. Our aim is to help to clarify the issue, by critically evaluating the ways in which the NNs proposed in these papers were designed and tested.","author":[{"dropping-particle":"","family":"Hippert","given":"Henrique Steinherz","non-dropping-particle":"","parse-names":false,"suffix":""},{"dropping-particle":"","family":"Pedreira","given":"Carlos Eduardo","non-dropping-particle":"","parse-names":false,"suffix":""},{"dropping-particle":"","family":"Souza","given":"Reinaldo Castro","non-dropping-particle":"","parse-names":false,"suffix":""}],"container-title":"IEEE Transactions on Power Systems","id":"ITEM-2","issued":{"date-parts":[["2001"]]},"title":"Neural networks for short-term load forecasting: A review and evaluation","type":"article-journal"},"uris":["http://www.mendeley.com/documents/?uuid=6e737726-7930-4ada-87b9-8aae66e0cc41"]},{"id":"ITEM-3","itemData":{"DOI":"10.1109/PROC.1987.13927","ISSN":"00189219","abstract":"The authors discuss the state of the art in short-term load forecasting (STLF), that is, the prediction of the system load over intervals ranging from one hour to one week. The role of STLF in the online scheduling and security functions of an energy management system (EMS) is reviewed. The nature of the load and the different factors influencing its behavior are considered. A classification of the types of load modeling and forecasting techniques is presented, accompanied by recommendations and by references to the literature which support or expand the discussion. Practical aspects for the development and usage of STLF models and packages are outlined.","author":[{"dropping-particle":"","family":"Gross","given":"George","non-dropping-particle":"","parse-names":false,"suffix":""},{"dropping-particle":"","family":"Galiana","given":"Francisco D.","non-dropping-particle":"","parse-names":false,"suffix":""}],"container-title":"Proceedings of the IEEE","id":"ITEM-3","issued":{"date-parts":[["1987"]]},"title":"SHORT-TERM LOAD FORECASTING.","type":"article-journal"},"uris":["http://www.mendeley.com/documents/?uuid=4a588825-511c-4b80-89f1-de2c12df2d4f"]},{"id":"ITEM-4","itemData":{"DOI":"10.1016/j.ejor.2009.01.062","ISSN":"03772217","abstract":"For decision makers in the electricity sector, the decision process is complex with several different levels that have to be taken into consideration. These comprise for instance the planning of facilities and an optimal day-to-day operation of the power plant. These decisions address widely different time-horizons and aspects of the system. For accomplishing these tasks load forecasts are very important. Therefore, finding an appropriate approach and model is at core of the decision process. Due to the deregulation of energy markets, load forecasting has gained even more importance. In this article, we give an overview over the various models and methods used to predict future load demands. © 2009 Elsevier B.V. All rights reserved.","author":[{"dropping-particle":"","family":"Hahn","given":"Heiko","non-dropping-particle":"","parse-names":false,"suffix":""},{"dropping-particle":"","family":"Meyer-Nieberg","given":"Silja","non-dropping-particle":"","parse-names":false,"suffix":""},{"dropping-particle":"","family":"Pickl","given":"Stefan","non-dropping-particle":"","parse-names":false,"suffix":""}],"container-title":"European Journal of Operational Research","id":"ITEM-4","issued":{"date-parts":[["2009"]]},"title":"Electric load forecasting methods: Tools for decision making","type":"article-journal"},"uris":["http://www.mendeley.com/documents/?uuid=cd146fe5-13af-49bb-a2d9-13f6d5133645"]},{"id":"ITEM-5","itemData":{"ISBN":"978-1-124-47772-5","ISSN":"1098-6596","PMID":"25246403","abstract":"Load forecasting has been a conventional and important process in electric utilities since the early 20th century. Due to the deregulation of the electric utility industry, the utilities tend to be conservative about infrastructure upgrade, which leads to stressed utilization of the equipment. Consequently, the traditional business needs of load forecasting, such as planning, operations and maintenance, become more crucial than before. In addition, participation in the electricity market requires the utilities to forecast their loads accurately. Nowadays, with the promotion of smart grid technologies, load forecasting is of even greater importance due to its applications in the planning of demand side management, electric vehicles, distributed energy resources, etc. In today’s practice, many business areas of the utilities produce their own load forecasts, which results in the inefficient and ineffective use of resources. This dissertation proposes an integrated forecasting framework with the concentration on the short term load forecasting (STLF) engine that can easily link to various other forecasts. Although dozens of techniques have been developed, studied, and applied to STLF, there are still many challenging issues in the field, such as lack of benchmark and the systematic approach of building the STLF models. This dissertation disassembles the major techniques that have been applied to STLF and reported in the literature, and reassembles the key elements to come up with a methodology to analyze STLF problems and develop STLF models. Multiple linear regression (MLR) analysis, as one of the earliest and widest applied techniques for STLF, is deployed in the case study of a US utility. The resulting models have outperformed the forecasts developed by several other internal and external parties and been in production use since 2009 with excellent performance. Through the presented study, the knowledge of applying MLR to STLF has been advanced by bringing in interaction effects. Meanwhile, a benchmarking model is developed for a wide range of utilities. Furthermore, possibilistic linear regression, as one of the emerging techniques in the field of STLF, is investigated, compared with MLR, and enhanced for the STLF application. Since artificial neural networks (ANN) have been popular in the STLF research community over the past two","author":[{"dropping-particle":"","family":"Hong","given":"Tao","non-dropping-particle":"","parse-names":false,"suffix":""}],"container-title":"3442639","id":"ITEM-5","issued":{"date-parts":[["2010"]]},"title":"Short Term Electric Load Forecasting dissertation","type":"article-journal"},"uris":["http://www.mendeley.com/documents/?uuid=198918e7-1c69-4cc5-a630-d2f92115df84"]},{"id":"ITEM-6","itemData":{"author":[{"dropping-particle":"","family":"Foster","given":"Judith","non-dropping-particle":"","parse-names":false,"suffix":""}],"id":"ITEM-6","issued":{"date-parts":[["2020"]]},"publisher":"Queen’s University","title":"Electric load forecasting with increased embedded renewable generation","type":"thesis"},"uris":["http://www.mendeley.com/documents/?uuid=ab848f68-1c28-39df-a1f6-83371f9953ec"]}],"mendeley":{"formattedCitation":"[21], [23], [26], [27], [32], [33]","plainTextFormattedCitation":"[21], [23], [26], [27], [32], [33]","previouslyFormattedCitation":"[21], [23], [26], [27], [32], [33]"},"properties":{"noteIndex":0},"schema":"https://github.com/citation-style-language/schema/raw/master/csl-citation.json"}</w:instrText>
      </w:r>
      <w:r>
        <w:fldChar w:fldCharType="separate"/>
      </w:r>
      <w:r w:rsidRPr="001469E8">
        <w:rPr>
          <w:noProof/>
        </w:rPr>
        <w:t>[21], [23], [26], [27], [32], [33]</w:t>
      </w:r>
      <w:r>
        <w:fldChar w:fldCharType="end"/>
      </w:r>
      <w:r>
        <w:rPr>
          <w:noProof/>
        </w:rPr>
        <w:t xml:space="preserve">. </w:t>
      </w:r>
      <w:r w:rsidRPr="00BD2531">
        <w:t xml:space="preserve">Temperature factors, according to Hong and </w:t>
      </w:r>
      <w:proofErr w:type="spellStart"/>
      <w:r w:rsidRPr="00BD2531">
        <w:t>Shahidehpour</w:t>
      </w:r>
      <w:proofErr w:type="spellEnd"/>
      <w:r w:rsidRPr="00BD2531">
        <w:t xml:space="preserve"> </w:t>
      </w:r>
      <w:r>
        <w:fldChar w:fldCharType="begin" w:fldLock="1"/>
      </w:r>
      <w:r>
        <w:instrText>ADDIN CSL_CITATION {"citationItems":[{"id":"ITEM-1","itemData":{"abstract":"University of North Carolina at Charlotte (UNCC) teamed with Illinois Institute of Technology (IIT), ISO-New England, and North Carolina Electric Membership Corporation (NCEMC) to prepare a Load Forecasting Case Study for the Eastern Interconnection States’ Planning Council (EISPC) in response to the NARUC solicitation NARUC-2014-RFP042–DE0316. The work was supported by the Department of Energy, National Energy Technology Laboratory, under Award Number DE-OE0000316. The study includes two parts: 1) A comprehensive review of load forecasting topics for states, planning coordinators, and others. This was covered in Chapters 1 through 6. In addition, a list of recommended actions is summarized in Chapter 8. 2) Three case studies in three regions to assist Planning Coordinators and their relevant states with applying state-of-the-art concepts, tools, and analysis to their forecasting regime. The case study is presented in Chapter 7 and a glossary of terms can be found in Chapter 9. This study is intended to be both a primer on load forecasting as well as provide an in-depth discussion of load forecasting topics with a real-world demonstration that will be useful to state commissioners, planning coordinators, utilities, legislators, researchers, and others. This study is also intended to simplify and demystify the many complex concepts, terms, and statistics used in load forecasting. A few key takeaways from this study include: 1) Load forecasting is the foundation for utility planning and it is a fundamental business problem in the utility industry. Especially with the extraordinary risks confronting the electric utility industry due to a potentially significant change in the resource mix resulting from environmental regulation, aging infrastructure, the projected low cost of natural gas, and decreasing costs of renewable technologies, it is crucial for utilities to have accurate load forecasts for resource planning, rate cases, designing rate structures, financial planning, and so forth. 2) The states have varying degrees of authority to foster improvements in the databases, the forecasting tools, and the forecasting processes. A comprehensive load forecasting process often involves complicated data requirements, reliable software packages, advanced statistical methods, and solid documentation to construct credible narratives to explain the potential future energy use of customers. Load forecasting is not a static process. Rather, utilities and policymaker…","author":[{"dropping-particle":"","family":"Hong","given":"Tao","non-dropping-particle":"","parse-names":false,"suffix":""},{"dropping-particle":"","family":"Shahidehpour","given":"Mohammad","non-dropping-particle":"","parse-names":false,"suffix":""}],"container-title":"U.S. Department of Energy","id":"ITEM-1","issued":{"date-parts":[["2015"]]},"title":"Load Forecasting Case Study","type":"article-journal"},"uris":["http://www.mendeley.com/documents/?uuid=42b74d45-48b9-4231-b924-e82c782e5296"]}],"mendeley":{"formattedCitation":"[34]","plainTextFormattedCitation":"[34]","previouslyFormattedCitation":"[34]"},"properties":{"noteIndex":0},"schema":"https://github.com/citation-style-language/schema/raw/master/csl-citation.json"}</w:instrText>
      </w:r>
      <w:r>
        <w:fldChar w:fldCharType="separate"/>
      </w:r>
      <w:r w:rsidRPr="00B42AB6">
        <w:rPr>
          <w:noProof/>
        </w:rPr>
        <w:t>[34]</w:t>
      </w:r>
      <w:r>
        <w:fldChar w:fldCharType="end"/>
      </w:r>
      <w:r w:rsidRPr="00BD2531">
        <w:t xml:space="preserve">, can account for more than 70% of load variability. The relationship between temperature and load is non-linear. This nonlinear relationship helps to explain why nonlinear load forecasting techniques are so widely used </w:t>
      </w:r>
      <w:r>
        <w:fldChar w:fldCharType="begin" w:fldLock="1"/>
      </w:r>
      <w:r>
        <w:instrText>ADDIN CSL_CITATION {"citationItems":[{"id":"ITEM-1","itemData":{"DOI":"10.1109/59.910780","ISSN":"08858950","abstract":"Load forecasting has become in recent years one of the major areas of research in electrical engineering, and most traditional forecasting models and artificial intelligence techniques have been tried out in this task. Artificial neural networks (NNs) have lately received much attention, and a great number of papers have reported successful experiments and practical tests with them. Nevertheless, some authors remain skeptical, and believe that the advantages of using NNs in forecasting have not been systematically proved yet. In order to investigate the reasons for such skepticism, this review examines a collection of papers (published between 1991 and 1999) that report the application of NNs to short-term load forecasting. Our aim is to help to clarify the issue, by critically evaluating the ways in which the NNs proposed in these papers were designed and tested.","author":[{"dropping-particle":"","family":"Hippert","given":"Henrique Steinherz","non-dropping-particle":"","parse-names":false,"suffix":""},{"dropping-particle":"","family":"Pedreira","given":"Carlos Eduardo","non-dropping-particle":"","parse-names":false,"suffix":""},{"dropping-particle":"","family":"Souza","given":"Reinaldo Castro","non-dropping-particle":"","parse-names":false,"suffix":""}],"container-title":"IEEE Transactions on Power Systems","id":"ITEM-1","issued":{"date-parts":[["2001"]]},"title":"Neural networks for short-term load forecasting: A review and evaluation","type":"article-journal"},"uris":["http://www.mendeley.com/documents/?uuid=6e737726-7930-4ada-87b9-8aae66e0cc41"]},{"id":"ITEM-2","itemData":{"DOI":"10.1016/j.ijforecast.2015.11.011","ISSN":"01692070","abstract":"Load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Forecasting","id":"ITEM-2","issue":"3","issued":{"date-parts":[["2016"]]},"page":"914-938","title":"Probabilistic electric load forecasting: A tutorial review","type":"article-journal","volume":"32"},"uris":["http://www.mendeley.com/documents/?uuid=91cda470-9778-4f49-a8d8-e05029ecce55"]}],"mendeley":{"formattedCitation":"[1], [21]","plainTextFormattedCitation":"[1], [21]","previouslyFormattedCitation":"[1], [21]"},"properties":{"noteIndex":0},"schema":"https://github.com/citation-style-language/schema/raw/master/csl-citation.json"}</w:instrText>
      </w:r>
      <w:r>
        <w:fldChar w:fldCharType="separate"/>
      </w:r>
      <w:r w:rsidRPr="001469E8">
        <w:rPr>
          <w:noProof/>
        </w:rPr>
        <w:t>[1], [21]</w:t>
      </w:r>
      <w:r>
        <w:fldChar w:fldCharType="end"/>
      </w:r>
      <w:r w:rsidRPr="00BD2531">
        <w:t xml:space="preserve">. Humidity, solar irradiance, wind speed, and precipitation are other weather variables that may affect the electric hourly load profile </w:t>
      </w:r>
      <w:r>
        <w:fldChar w:fldCharType="begin" w:fldLock="1"/>
      </w:r>
      <w:r w:rsidR="00E803EA">
        <w:instrText>ADDIN CSL_CITATION {"citationItems":[{"id":"ITEM-1","itemData":{"author":[{"dropping-particle":"","family":"Taylor","given":"Eric","non-dropping-particle":"","parse-names":false,"suffix":""}],"container-title":"Masters Theses","id":"ITEM-1","issued":{"date-parts":[["2013","8","1"]]},"publisher":"The University of Tennessee","publisher-place":"Knoxville","title":"Short-term Electrical Load Forecasting for an Institutional/Industrial Power System Using an Artificial Neural Network","type":"thesis"},"uris":["http://www.mendeley.com/documents/?uuid=1ea18368-2152-386b-96c5-1966b295f92c"]},{"id":"ITEM-2","itemData":{"DOI":"10.1109/PROC.1987.13927","ISSN":"00189219","abstract":"The authors discuss the state of the art in short-term load forecasting (STLF), that is, the prediction of the system load over intervals ranging from one hour to one week. The role of STLF in the online scheduling and security functions of an energy management system (EMS) is reviewed. The nature of the load and the different factors influencing its behavior are considered. A classification of the types of load modeling and forecasting techniques is presented, accompanied by recommendations and by references to the literature which support or expand the discussion. Practical aspects for the development and usage of STLF models and packages are outlined.","author":[{"dropping-particle":"","family":"Gross","given":"George","non-dropping-particle":"","parse-names":false,"suffix":""},{"dropping-particle":"","family":"Galiana","given":"Francisco D.","non-dropping-particle":"","parse-names":false,"suffix":""}],"container-title":"Proceedings of the IEEE","id":"ITEM-2","issued":{"date-parts":[["1987"]]},"title":"SHORT-TERM LOAD FORECASTING.","type":"article-journal"},"uris":["http://www.mendeley.com/documents/?uuid=4a588825-511c-4b80-89f1-de2c12df2d4f"]},{"id":"ITEM-3","itemData":{"DOI":"10.1109/TPWRS.2002.800906","ISSN":"08858950","abstract":"In recent years, a large amount of literature has evolved on the use of artificial neural networks (ANNs) for electric load forecasting. ANNs are particularly appealing because of their ability to model an unspecified nonlinear relationship between load and weather variables. Weather forecasts are a key input when the ANN is used for forecasting. This paper investigates the use of weather ensemble predictions in the application of ANNs to load forecasting for lead times from one to ten days ahead. A weather ensemble prediction consists of multiple scenarios for a weather variable. We use these scenarios to produce multiple scenarios for load. The results show that the average of the load scenarios is a more accurate load forecast than that produced using traditional weather forecasts. We use the load scenarios to estimate the uncertainty in the ANN load forecast. This compares favorably with estimates based solely on historical load forecast errors.","author":[{"dropping-particle":"","family":"Taylor","given":"James W.","non-dropping-particle":"","parse-names":false,"suffix":""},{"dropping-particle":"","family":"Buizza","given":"Roberto","non-dropping-particle":"","parse-names":false,"suffix":""}],"container-title":"IEEE Transactions on Power Systems","id":"ITEM-3","issued":{"date-parts":[["2002"]]},"title":"Neural network load forecasting with weather ensemble predictions","type":"article-journal"},"uris":["http://www.mendeley.com/documents/?uuid=0cd215ba-db31-49b2-992c-902a094262cd"]},{"id":"ITEM-4","itemData":{"DOI":"10.1109/59.736285","ISSN":"08858950","abstract":"This paper describes the third generation of an hourly short-term load forecasting system known as ANNSTLF (Artificial Neural Network Short-Term Load Forecaster). This forecaster has received wide acceptance by the electric utility industry and is being used by 35 utilities across the US and Canada. The third generation architecture is substantially changed from the previous generation. It includes only two ANN forecasters, one predicts the base load and the other forecasts the change in load. The final forecast is computed by adaptive combination of these two forecasts. The effect of humidity and wind speed are considered through a linear transformation of temperature. A novel weighted interpolation scheme is developed for forecasting of holiday loads, giving improved accuracy. The holiday peak load is first estimated and then the ANNSTLF forecast is re-shaped with the new peak forecast. The performance on data from ten different utilities is reported and compared to the previous generation. © 1997 IEEE.","author":[{"dropping-particle":"","family":"Khotanzad","given":"Alireza","non-dropping-particle":"","parse-names":false,"suffix":""},{"dropping-particle":"","family":"Afkhami-Rohani","given":"Reza","non-dropping-particle":"","parse-names":false,"suffix":""},{"dropping-particle":"","family":"Af","given":"Reza","non-dropping-particle":"","parse-names":false,"suffix":""}],"container-title":"IEEE Transactions on Power Systems","id":"ITEM-4","issue":"4","issued":{"date-parts":[["1998"]]},"page":"1413-1422","title":"ANNSTLF - Artificial neural network short-term load forecaster - generation three","type":"article-journal","volume":"13"},"uris":["http://www.mendeley.com/documents/?uuid=c71af4ec-8253-4120-b0d6-cf95a79a08c0"]},{"id":"ITEM-5","itemData":{"ISSN":"08858950","abstract":"This paper presents an artificial neural network(ANN) approach to electric load forecasting. The ANN is used to learn the relationship among past, current and future temperatures and loads. In order to provide the fore- casted load, the ANN interpolates among the load and temperature data in a training data set. The average absolute errors of the one-hour and 24-hour ahead fore- casts in our test on actual utility data are shown to be 1.40% and 2.06%, respectively. This compares with an average error of 4.22% for 24hour ahead forecasts with a currently used forecasting technique applied to the same data.","author":[{"dropping-particle":"","family":"Park","given":"D C","non-dropping-particle":"","parse-names":false,"suffix":""},{"dropping-particle":"","family":"Marks","given":"R J","non-dropping-particle":"","parse-names":false,"suffix":""},{"dropping-particle":"","family":"Atlas","given":"L E","non-dropping-particle":"","parse-names":false,"suffix":""},{"dropping-particle":"","family":"Damborg","given":"M J","non-dropping-particle":"","parse-names":false,"suffix":""}],"container-title":"IEEE Transadions on Power Systems","id":"ITEM-5","issued":{"date-parts":[["1991"]]},"title":"Electric load forecasting using an artificial neural network - Power Systems, IEEE Transactions on","type":"article-journal"},"uris":["http://www.mendeley.com/documents/?uuid=527c9df5-866e-467a-a2f9-57187b7d3428"]},{"id":"ITEM-6","itemData":{"DOI":"10.1109/ICIIP.2017.8313703","ISBN":"9781509067343","abstract":"Short term load forecasting is required for power system planning, operation and control. It is used by utilities, system operators, generators, power marketers. In this paper, load forecasting has been done using ANN (Artificial Neural Network). As load profile is different for weekdays and weekends, so for better forecasting performance, training of neural network has been done separately for weekdays and weekends. Accordingly forecasting is done separately for weekdays and weekends. Neural network toolbox with 20 neurons has been used for forecasting load of NEPOOL region of ISO New England. Hourly temperature (Dry bulb), humidity (Dew point) and electricity load of NEPOOL region has been taken from 2004 to 2008. ANN model is trained on hourly data from 2004 to 2007 and tested on out-of-sample data from 2008. The test set is used only for forecasting to test the performance of the model on out-of-sample data. Simulation results obtained have shown the comparison of actual and forecasted load data. Performance of forecaster is calculated using MAE, MAPE and daily peak forecast error.","author":[{"dropping-particle":"","family":"Saurabh","given":"Singh","non-dropping-particle":"","parse-names":false,"suffix":""},{"dropping-particle":"","family":"Shoeb","given":"Hussain","non-dropping-particle":"","parse-names":false,"suffix":""},{"dropping-particle":"","family":"Mohammad","given":"Abid Bazaz","non-dropping-particle":"","parse-names":false,"suffix":""},{"dropping-particle":"","family":"Singh","given":"Saurabh","non-dropping-particle":"","parse-names":false,"suffix":""},{"dropping-particle":"","family":"Hussain","given":"Shoeb","non-dropping-particle":"","parse-names":false,"suffix":""},{"dropping-particle":"","family":"Bazaz","given":"Mohammad Abid","non-dropping-particle":"","parse-names":false,"suffix":""}],"container-title":"2017 4th International Conference on Image Information Processing, ICIIP 2017","id":"ITEM-6","issued":{"date-parts":[["2018"]]},"page":"159-163","title":"Short term load forecasting using artificial neural network","type":"paper-conference"},"uris":["http://www.mendeley.com/documents/?uuid=41e30944-66ed-42a8-8466-2bd8ec556f5e"]},{"id":"ITEM-7","itemData":{"DOI":"10.3390/en12081510","ISSN":"19961073","abstract":"Weather is a key factor affecting electricity demand. Many load forecasting models rely on weather variables. Weather stations provide point measurements of weather conditions in a service area. Since the load is spread geographically, a single weather station may not sufficiently explain the variations of the load over a vast area. Therefore, a proper combination of multiple weather stations plays a vital role in load forecasting. This paper answers the question: given a number of weather stations, how should they be combined for load forecasting? Simple averaging has been a commonly used and effective method in the literature. In this paper, we compared the performance of seven alternative methods with simple averaging as the benchmark using the data of the Global Energy Forecasting Competition 2012. The results demonstrate that some of the methods outperform the benchmark in combining weather stations. In addition, averaging the forecasts from these methods outperforms most individual methods.","author":[{"dropping-particle":"","family":"Sobhani","given":"Masoud","non-dropping-particle":"","parse-names":false,"suffix":""},{"dropping-particle":"","family":"Campbell","given":"Allison","non-dropping-particle":"","parse-names":false,"suffix":""},{"dropping-particle":"","family":"Sangamwar","given":"Saurabh","non-dropping-particle":"","parse-names":false,"suffix":""},{"dropping-particle":"","family":"Li","given":"Changlin","non-dropping-particle":"","parse-names":false,"suffix":""},{"dropping-particle":"","family":"Hong","given":"Tao","non-dropping-particle":"","parse-names":false,"suffix":""}],"container-title":"Energies","id":"ITEM-7","issued":{"date-parts":[["2019"]]},"title":"Combining weather stations for electric load forecasting","type":"article-journal"},"uris":["http://www.mendeley.com/documents/?uuid=e04dc322-d606-42af-95b2-e73ac743d892"]},{"id":"ITEM-8","itemData":{"DOI":"10.1016/j.ijforecast.2014.07.001","ISSN":"01692070","abstract":"Weather is a major driving factor of electricity demand. The selection of weather station(s) plays a vital role in electric load forecasting. Nevertheless, minimal research efforts have been devoted to weather station selection. In the smart grid era, hierarchical load forecasting, which provides load forecasts throughout the utility system hierarchy, is emerging as an important topic. Since there are many nodes to forecast in the hierarchy, it is no longer feasible for forecasting analysts to figure out the best weather stations for each node manually. A commonly used solution framework involves assigning the same number of weather stations to all nodes at the same level of the hierarchy. This framework was also adopted by all four of the winning teams of the Global Energy Forecasting Competition 2012 (GEFCom2012) in the hierarchical load forecasting track. In this paper, we propose a weather station selection framework to determine how many and which weather stations to use for a territory of interest. We also present a practical, transparent and reproducible implementation of the proposed framework. We demonstrate the application of the proposed approach to the forecasting of electricity at different levels in the hierarchies of two US utilities. One of them is a large US generation and transmission cooperative that has deployed the proposed framework. The other one is from GEFCom2012. In both case studies, we compare our unconstrained approach with four other alternatives based on the common practice mentioned above. We show that the forecasting accuracy can be improved by removing the constraint on the fixed number of weather stations.","author":[{"dropping-particle":"","family":"Hong","given":"Tao","non-dropping-particle":"","parse-names":false,"suffix":""},{"dropping-particle":"","family":"Wang","given":"Pu","non-dropping-particle":"","parse-names":false,"suffix":""},{"dropping-particle":"","family":"White","given":"Laura","non-dropping-particle":"","parse-names":false,"suffix":""}],"container-title":"International Journal of Forecasting","id":"ITEM-8","issued":{"date-parts":[["2015"]]},"title":"Weather station selection for electric load forecasting","type":"article-journal"},"uris":["http://www.mendeley.com/documents/?uuid=a6e42d11-0e25-43f3-bda7-3447f17927ab"]},{"id":"ITEM-9","itemData":{"DOI":"10.3390/en12030393","ISSN":"19961073","abstract":"Electricity demand forecasting has been a real challenge for power system scheduling in different levels of energy sectors. Various computational intelligence techniques and methodologies have been employed in the electricity market for short-term load forecasting, although scant evidence is available about the feasibility of these methods considering the type of data and other potential factors. This work introduces several scientific, technical rationales behind short-term load forecasting methodologies based on works of previous researchers in the energy field. Fundamental benefits and drawbacks of these methods are discussed to represent the efficiency of each approach in various circumstances. Finally, a hybrid strategy is proposed.","author":[{"dropping-particle":"","family":"Fallah","given":"Seyedeh Narjes","non-dropping-particle":"","parse-names":false,"suffix":""},{"dropping-particle":"","family":"Ganjkhani","given":"Mehdi","non-dropping-particle":"","parse-names":false,"suffix":""},{"dropping-particle":"","family":"Shamshirband","given":"Shahaboddin","non-dropping-particle":"","parse-names":false,"suffix":""},{"dropping-particle":"","family":"Chau","given":"Kwok wing","non-dropping-particle":"","parse-names":false,"suffix":""}],"container-title":"Energies","id":"ITEM-9","issued":{"date-parts":[["2019"]]},"title":"Computational intelligence on short-term load forecasting: A methodological overview","type":"article"},"uris":["http://www.mendeley.com/documents/?uuid=e025f865-9b57-417a-be42-cd54c381e2b4"]},{"id":"ITEM-10","itemData":{"DOI":"10.1016/j.ijforecast.2019.08.008","ISSN":"01692070","abstract":"Demand forecasting is and has been for years a topic of great interest in the electricity sector, being the temperature one of its major drivers. Indeed, one of the challenges when modelling the load is to choose the right weather station, or set of stations, for a given load time series. However, only a few research papers have been devoted to this topic. This paper reviews the most relevant methods that were applied during the Global Energy Forecasting Competition of 2014 (GEFCom2014) and presents a new approach to weather station selection, based on Genetic Algorithms (GA), which allows finding the best set of stations for any demand forecasting model, and outperforms the results of existing methods. Furthermore its performance has also been tested using GEFCom2012 data, providing significant error improvements. Finally, the possibility of combining the weather stations selected by the proposed GA using the BFGS algorithm is briefly tested, providing promising results.","author":[{"dropping-particle":"","family":"Moreno-Carbonell","given":"Santiago","non-dropping-particle":"","parse-names":false,"suffix":""},{"dropping-particle":"","family":"Sánchez-Úbeda","given":"Eugenio F.","non-dropping-particle":"","parse-names":false,"suffix":""},{"dropping-particle":"","family":"Muñoz","given":"Antonio","non-dropping-particle":"","parse-names":false,"suffix":""}],"container-title":"International Journal of Forecasting","id":"ITEM-10","issued":{"date-parts":[["2020"]]},"title":"Rethinking weather station selection for electric load forecasting using genetic algorithms","type":"article-journal"},"uris":["http://www.mendeley.com/documents/?uuid=5ce4f603-c6aa-42bb-a326-585a9e79c8a2"]},{"id":"ITEM-11","itemData":{"DOI":"10.1109/ICPS.2008.4606287","ISBN":"9781424420940","abstract":"In a power system covering large geographical area, a single model for overall load forecasting of the entire area sometimes can not guarantee satisfactory forecasting accuracy. One of the major reasons is due to the load diversity, usually caused by weather diversity, throughout the area. Multi-area load forecasting will be a feasible and effective solution to generate more accurate forecasting results, as well as provide regional forecasts for the utilities. However, the major challenge is how to optimally partition/merge the areas according to the load and weather conditions. This paper investigates the electricity demand and weather data from an electric utility in Midwest US. Based on the data analysis, we demonstrate the existence of weather and load diversity within its control area, and then develop a short-term adaptive multi-area load forecasting system based on support vector regression (SVR) for day-ahead operation and market. The proposed multi-area forecasting system can find the optimal area partition under diverse weather and load conditions, and finally achieve more accurate aggregate load forecasts. The proposed forecasting system has been tested by using the real data from the system. The numerical results obtained for different area partition schemes validate the effectiveness of the proposed multi-area forecasting system. The detailed discussions on the forecasting results have also been given in this paper.","author":[{"dropping-particle":"","family":"Fan","given":"S.","non-dropping-particle":"","parse-names":false,"suffix":""},{"dropping-particle":"","family":"Methaprayoon","given":"K.","non-dropping-particle":"","parse-names":false,"suffix":""},{"dropping-particle":"","family":"Lee","given":"W. J.","non-dropping-particle":"","parse-names":false,"suffix":""}],"container-title":"Conference Record - Industrial and Commercial Power Systems Technical Conference","id":"ITEM-11","issued":{"date-parts":[["2008"]]},"title":"Multi-area load forecasting for system with large geographical area","type":"paper-conference"},"uris":["http://www.mendeley.com/documents/?uuid=65c2d67f-f83b-4e2c-8a4f-2f77f2b89379"]}],"mendeley":{"formattedCitation":"[9], [23], [42], [27], [35]–[41]","plainTextFormattedCitation":"[9], [23], [42], [27], [35]–[41]","previouslyFormattedCitation":"[9], [23], [42], [27], [35]–[41]"},"properties":{"noteIndex":0},"schema":"https://github.com/citation-style-language/schema/raw/master/csl-citation.json"}</w:instrText>
      </w:r>
      <w:r>
        <w:fldChar w:fldCharType="separate"/>
      </w:r>
      <w:r w:rsidR="001873B6" w:rsidRPr="001873B6">
        <w:rPr>
          <w:noProof/>
        </w:rPr>
        <w:t>[9], [23], [42], [27], [35]–[41]</w:t>
      </w:r>
      <w:r>
        <w:fldChar w:fldCharType="end"/>
      </w:r>
      <w:r w:rsidRPr="00BD2531">
        <w:t xml:space="preserve">. Janicki </w:t>
      </w:r>
      <w:r>
        <w:fldChar w:fldCharType="begin" w:fldLock="1"/>
      </w:r>
      <w:r>
        <w:instrText>ADDIN CSL_CITATION {"citationItems":[{"id":"ITEM-1","itemData":{"DOI":"10.15199/48.2017.04.18","ISSN":"0033-2097","abstract":"Short-term load forecasting (STLF) is a problem of noticeable significance for operation of power systems. Wide range of methodologies for STLF is given in the literature - univariate models as well as multivariate ones (mostly extended with weather variables). This paper is an attempt to categorize various approaches of introducing exogenous variables into models. Different classifications of this aspect are created and described in an effort to demonstrate the problem from various perspectives. Finally, the advantages and disadvantages of reviewed solutions are discussed.","author":[{"dropping-particle":"","family":"JANICKI","given":"Marcin","non-dropping-particle":"","parse-names":false,"suffix":""}],"container-title":"PRZEGLĄD ELEKTROTECHNICZNY","id":"ITEM-1","issued":{"date-parts":[["2017"]]},"title":"Methods of weather variables introduction into short-term electric load forecasting models - a review","type":"article-journal"},"uris":["http://www.mendeley.com/documents/?uuid=18274f7e-94cc-4cf3-8bda-7e7be72a096e"]},{"id":"ITEM-2","itemData":{"DOI":"10.1016/j.egypro.2015.07.616","ISSN":"18766102","abstract":"Short term load forecasting, ranging from a few hours ahead to a few weeks ahead has great importance in the operations and planning of the electric power system. As forecast accuracy increases, the overall system can be operated closer to its optimal point, directly affecting its profitability and stability. In this paper, measured hourly weather variables (temperature, specific humidity, Global Horizontal Irradiation and wind speed) were used for modelling and forecasting the electricity load for the city of Abu Dhabi, ARE. A Transfer Function (TF) model was developed and its average accuracy measured using 30 one-week forecasts generated every day over a period of one month. The accuracy of the TF method was compared to an Autoregressive Integrated Moving Average (ARIMA) model and to an Artificial Neural Network (ANN) model based on the same exogenous variables. When perfect knowledge of the exogenous variables over the forecasting horizon was assumed, the TF model had better accuracy for one-and two-day forecasts, while the ANN was more accurate for one-week ahead forecasts. With a more realistic scenario, where the exogenous variables are not known over the forecasting horizon and have to be forecasted before being used in the load forecast, the TF model had better accuracy than the ANN approach for all three tested forecasting horizons. Average accuracy of the preferred Transfer Function method is better than 1.5% for 24-hour horizon, better than 2.5% for 48-hour horizon and better than 4% for 168-hour horizon. With the added uncertainty of forecasted weather drivers, the accuracy of the proposed method degrades only slightly, while the neural network approach degrades rapidly and becomes unusable beyond a two-day horizon.","author":[{"dropping-particle":"","family":"Friedrich","given":"Luiz","non-dropping-particle":"","parse-names":false,"suffix":""},{"dropping-particle":"","family":"Afshari","given":"Afshin","non-dropping-particle":"","parse-names":false,"suffix":""}],"container-title":"Energy Procedia","id":"ITEM-2","issued":{"date-parts":[["2015"]]},"title":"Short-term Forecasting of the Abu Dhabi Electricity Load Using Multiple Weather Variables","type":"paper-conference"},"uris":["http://www.mendeley.com/documents/?uuid=0806e8b1-246c-4f91-b6bd-6386a94f96ab"]}],"mendeley":{"formattedCitation":"[43], [44]","plainTextFormattedCitation":"[43], [44]","previouslyFormattedCitation":"[43], [44]"},"properties":{"noteIndex":0},"schema":"https://github.com/citation-style-language/schema/raw/master/csl-citation.json"}</w:instrText>
      </w:r>
      <w:r>
        <w:fldChar w:fldCharType="separate"/>
      </w:r>
      <w:r w:rsidRPr="001C575F">
        <w:rPr>
          <w:noProof/>
        </w:rPr>
        <w:t>[43], [44]</w:t>
      </w:r>
      <w:r>
        <w:fldChar w:fldCharType="end"/>
      </w:r>
      <w:r>
        <w:t xml:space="preserve"> </w:t>
      </w:r>
      <w:r w:rsidRPr="00BD2531">
        <w:t>describes the numerous meteorological variables used in load forecasting.</w:t>
      </w:r>
    </w:p>
    <w:p w14:paraId="1F85C709" w14:textId="144844B9" w:rsidR="00BD2531" w:rsidRDefault="00BD2531" w:rsidP="00BD2531">
      <w:pPr>
        <w:ind w:firstLine="288"/>
      </w:pPr>
      <w:r w:rsidRPr="00BD2531">
        <w:t xml:space="preserve">Any additional random disturbances in the load pattern that cannot be explained by the preceding factors are referred to as random factors affecting the electrical load profile </w:t>
      </w:r>
      <w:r>
        <w:fldChar w:fldCharType="begin" w:fldLock="1"/>
      </w:r>
      <w:r>
        <w:instrText>ADDIN CSL_CITATION {"citationItems":[{"id":"ITEM-1","itemData":{"DOI":"10.1109/PROC.1987.13927","ISSN":"00189219","abstract":"The authors discuss the state of the art in short-term load forecasting (STLF), that is, the prediction of the system load over intervals ranging from one hour to one week. The role of STLF in the online scheduling and security functions of an energy management system (EMS) is reviewed. The nature of the load and the different factors influencing its behavior are considered. A classification of the types of load modeling and forecasting techniques is presented, accompanied by recommendations and by references to the literature which support or expand the discussion. Practical aspects for the development and usage of STLF models and packages are outlined.","author":[{"dropping-particle":"","family":"Gross","given":"George","non-dropping-particle":"","parse-names":false,"suffix":""},{"dropping-particle":"","family":"Galiana","given":"Francisco D.","non-dropping-particle":"","parse-names":false,"suffix":""}],"container-title":"Proceedings of the IEEE","id":"ITEM-1","issued":{"date-parts":[["1987"]]},"title":"SHORT-TERM LOAD FORECASTING.","type":"article-journal"},"uris":["http://www.mendeley.com/documents/?uuid=4a588825-511c-4b80-89f1-de2c12df2d4f"]},{"id":"ITEM-2","itemData":{"author":[{"dropping-particle":"","family":"Taylor","given":"Eric Lynn","non-dropping-particle":"","parse-names":false,"suffix":""}],"id":"ITEM-2","issued":{"date-parts":[["2013"]]},"publisher":"University of Tennessee","title":"Short-term Electrical Load Forecasting for an Institutional/ Industrial Power System Using an Artificial Neural Network","type":"thesis"},"uris":["http://www.mendeley.com/documents/?uuid=39a9403a-6386-3193-a820-7d021daafeea"]}],"mendeley":{"formattedCitation":"[27], [45]","plainTextFormattedCitation":"[27], [45]","previouslyFormattedCitation":"[27], [45]"},"properties":{"noteIndex":0},"schema":"https://github.com/citation-style-language/schema/raw/master/csl-citation.json"}</w:instrText>
      </w:r>
      <w:r>
        <w:fldChar w:fldCharType="separate"/>
      </w:r>
      <w:r w:rsidRPr="00CD505F">
        <w:rPr>
          <w:noProof/>
        </w:rPr>
        <w:t>[27], [45]</w:t>
      </w:r>
      <w:r>
        <w:fldChar w:fldCharType="end"/>
      </w:r>
      <w:r w:rsidRPr="00BD2531">
        <w:t>. Predictions will never be perfect because unexpected events such as coronavirus outbreaks and planned or unplanned power system outages can significantly alter the demand load profile.</w:t>
      </w:r>
    </w:p>
    <w:p w14:paraId="5860BA2E" w14:textId="4AA9CB67" w:rsidR="00F83023" w:rsidRDefault="00F83023" w:rsidP="00F83023">
      <w:pPr>
        <w:pStyle w:val="Heading2"/>
      </w:pPr>
      <w:bookmarkStart w:id="13" w:name="_Toc90811869"/>
      <w:r>
        <w:lastRenderedPageBreak/>
        <w:t>2.</w:t>
      </w:r>
      <w:r w:rsidR="00443401">
        <w:t>2</w:t>
      </w:r>
      <w:r>
        <w:t xml:space="preserve"> Load Forecasting Horizons</w:t>
      </w:r>
      <w:bookmarkEnd w:id="13"/>
    </w:p>
    <w:p w14:paraId="6EED0003" w14:textId="07030E50" w:rsidR="00CB6D1E" w:rsidRDefault="00CB6D1E" w:rsidP="00CB6D1E">
      <w:pPr>
        <w:ind w:firstLine="288"/>
      </w:pPr>
      <w:r w:rsidRPr="00CB6D1E">
        <w:t xml:space="preserve">Load demand can be assessed on an hourly, daily, weekly, monthly, or yearly basis, and forecasting can be done on different time </w:t>
      </w:r>
      <w:r w:rsidR="005C7602">
        <w:t>horizons</w:t>
      </w:r>
      <w:r w:rsidRPr="00CB6D1E">
        <w:t>: short-term load forecasting (</w:t>
      </w:r>
      <w:proofErr w:type="spellStart"/>
      <w:r w:rsidRPr="00CB6D1E">
        <w:t>STLF</w:t>
      </w:r>
      <w:proofErr w:type="spellEnd"/>
      <w:r w:rsidRPr="00CB6D1E">
        <w:t>, &lt; 2-weeks), medium-term load forecasting (</w:t>
      </w:r>
      <w:proofErr w:type="spellStart"/>
      <w:r w:rsidRPr="00CB6D1E">
        <w:t>MTLF</w:t>
      </w:r>
      <w:proofErr w:type="spellEnd"/>
      <w:r w:rsidRPr="00CB6D1E">
        <w:t>, &lt; 3-years), and long-term load forecasting (</w:t>
      </w:r>
      <w:proofErr w:type="spellStart"/>
      <w:r w:rsidRPr="00CB6D1E">
        <w:t>LTLF</w:t>
      </w:r>
      <w:proofErr w:type="spellEnd"/>
      <w:r w:rsidRPr="00CB6D1E">
        <w:t xml:space="preserve">, </w:t>
      </w:r>
      <w:r w:rsidR="00F06764">
        <w:t xml:space="preserve">&gt; </w:t>
      </w:r>
      <w:proofErr w:type="spellStart"/>
      <w:r w:rsidRPr="00CB6D1E">
        <w:t>3years</w:t>
      </w:r>
      <w:proofErr w:type="spellEnd"/>
      <w:r w:rsidRPr="00CB6D1E">
        <w:t xml:space="preserve">) </w:t>
      </w:r>
      <w:r>
        <w:fldChar w:fldCharType="begin" w:fldLock="1"/>
      </w:r>
      <w:r>
        <w:instrText>ADDIN CSL_CITATION {"citationItems":[{"id":"ITEM-1","itemData":{"DOI":"10.1109/ACCESS.2019.2926137","ISSN":"21693536","abstract":"Electric load forecasting has always been a key component of power grids. Many countries have opened up electricity markets and facilitated the participation of multiple agents, which create a competitive environment and reduce costs to consumers. In the electricity market, multi-step short-Term load forecasting becomes increasingly significant for electricity market bidding and spot price calculation, but the performances of traditional algorithms are not robust and unacceptable enough. In recent years, the rise of deep learning gives us the opportunity to improve the accuracy of multi-step forecasting further. In this paper, we propose a novel model multi-scale convolutional neural network with time-cognition (TCMS-CNN). At first, a deep convolutional neural network model based on multi-scale convolutions (MS-CNN) extracts different level features that are fused into our network. In addition, we design an innovative time coding strategy called the periodic coding strengthening the ability of the sequential model for time cognition effectively. At last, we integrate MS-CNN and periodic coding into the proposed TCMS-CNN model with an end-To-end training and inference process. With ablation experiments, the MS-CNN and periodic coding methods had better performances obviously than the most popular methods at present. Specifically, for 48-step point load forecasting, the TCMS-CNN had been improved by 34.73%, 14.22%, and 19.05% on MAPE than the state-of-The-Art methods recursive multi-step LSTM (RM-LSTM), direct multi-step MS-CNN (DM-MS-CNN), and the direct multi-step GCNN (DM-GCNN), respectively. For 48-step probabilistic load forecasting, the TCMS-CNN had been improved by 3.54% and 6.77% on average pinball score than the DM-MS-CNN and the DM-GCNN. These results show a great promising potential applied in practice.","author":[{"dropping-particle":"","family":"Deng","given":"Zhuofu","non-dropping-particle":"","parse-names":false,"suffix":""},{"dropping-particle":"","family":"Wang","given":"Binbin","non-dropping-particle":"","parse-names":false,"suffix":""},{"dropping-particle":"","family":"Xu","given":"Yanlu","non-dropping-particle":"","parse-names":false,"suffix":""},{"dropping-particle":"","family":"Xu","given":"Tengteng","non-dropping-particle":"","parse-names":false,"suffix":""},{"dropping-particle":"","family":"Liu","given":"Chenxu","non-dropping-particle":"","parse-names":false,"suffix":""},{"dropping-particle":"","family":"Zhu","given":"Zhiliang","non-dropping-particle":"","parse-names":false,"suffix":""}],"container-title":"IEEE Access","id":"ITEM-1","issued":{"date-parts":[["2019"]]},"page":"88058-88071","publisher":"IEEE","title":"Multi-scale convolutional neural network with time-cognition for multi-step short-Term load forecasting","type":"article-journal","volume":"7"},"uris":["http://www.mendeley.com/documents/?uuid=697de639-9d9d-4960-b763-0e994c9f78f3"]}],"mendeley":{"formattedCitation":"[46]","plainTextFormattedCitation":"[46]","previouslyFormattedCitation":"[46]"},"properties":{"noteIndex":0},"schema":"https://github.com/citation-style-language/schema/raw/master/csl-citation.json"}</w:instrText>
      </w:r>
      <w:r>
        <w:fldChar w:fldCharType="separate"/>
      </w:r>
      <w:r w:rsidRPr="001A7F97">
        <w:rPr>
          <w:noProof/>
        </w:rPr>
        <w:t>[46]</w:t>
      </w:r>
      <w:r>
        <w:fldChar w:fldCharType="end"/>
      </w:r>
      <w:r w:rsidRPr="00CB6D1E">
        <w:t>. Disparities in time horizons have implications for forecasting models and methodologies, as well as what is available and chosen for input data.</w:t>
      </w:r>
    </w:p>
    <w:p w14:paraId="5FF9CBA4" w14:textId="70444EF5" w:rsidR="00494DB3" w:rsidRDefault="00CB6D1E" w:rsidP="001E5388">
      <w:pPr>
        <w:ind w:firstLine="288"/>
      </w:pPr>
      <w:proofErr w:type="spellStart"/>
      <w:r>
        <w:t>STLF</w:t>
      </w:r>
      <w:proofErr w:type="spellEnd"/>
      <w:r>
        <w:t xml:space="preserve"> has been the focus of recent research, with an emphasis on time horizons of less than two weeks. This horizon is critical for power system operation and maintenance, as well as planning, contingency analysis, load flow assessment, and power system operation and maintenance. </w:t>
      </w:r>
      <w:proofErr w:type="spellStart"/>
      <w:r>
        <w:t>STLF</w:t>
      </w:r>
      <w:proofErr w:type="spellEnd"/>
      <w:r>
        <w:t xml:space="preserve"> is a multifaceted process that is influenced by a variety of factors such as economic conditions, time of day, season, weather, and human activity </w:t>
      </w:r>
      <w:r>
        <w:fldChar w:fldCharType="begin" w:fldLock="1"/>
      </w:r>
      <w:r w:rsidR="00E803EA">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review","type":"article-journal","volume":"32"},"uris":["http://www.mendeley.com/documents/?uuid=91cda470-9778-4f49-a8d8-e05029ecce55"]},{"id":"ITEM-2","itemData":{"DOI":"10.1109/ACCESS.2019.2926137","ISSN":"21693536","abstract":"Electric load forecasting has always been a key component of power grids. Many countries have opened up electricity markets and facilitated the participation of multiple agents, which create a competitive environment and reduce costs to consumers. In the electricity market, multi-step short-Term load forecasting becomes increasingly significant for electricity market bidding and spot price calculation, but the performances of traditional algorithms are not robust and unacceptable enough. In recent years, the rise of deep learning gives us the opportunity to improve the accuracy of multi-step forecasting further. In this paper, we propose a novel model multi-scale convolutional neural network with time-cognition (TCMS-CNN). At first, a deep convolutional neural network model based on multi-scale convolutions (MS-CNN) extracts different level features that are fused into our network. In addition, we design an innovative time coding strategy called the periodic coding strengthening the ability of the sequential model for time cognition effectively. At last, we integrate MS-CNN and periodic coding into the proposed TCMS-CNN model with an end-To-end training and inference process. With ablation experiments, the MS-CNN and periodic coding methods had better performances obviously than the most popular methods at present. Specifically, for 48-step point load forecasting, the TCMS-CNN had been improved by 34.73%, 14.22%, and 19.05% on MAPE than the state-of-The-Art methods recursive multi-step LSTM (RM-LSTM), direct multi-step MS-CNN (DM-MS-CNN), and the direct multi-step GCNN (DM-GCNN), respectively. For 48-step probabilistic load forecasting, the TCMS-CNN had been improved by 3.54% and 6.77% on average pinball score than the DM-MS-CNN and the DM-GCNN. These results show a great promising potential applied in practice.","author":[{"dropping-particle":"","family":"Deng","given":"Zhuofu","non-dropping-particle":"","parse-names":false,"suffix":""},{"dropping-particle":"","family":"Wang","given":"Binbin","non-dropping-particle":"","parse-names":false,"suffix":""},{"dropping-particle":"","family":"Xu","given":"Yanlu","non-dropping-particle":"","parse-names":false,"suffix":""},{"dropping-particle":"","family":"Xu","given":"Tengteng","non-dropping-particle":"","parse-names":false,"suffix":""},{"dropping-particle":"","family":"Liu","given":"Chenxu","non-dropping-particle":"","parse-names":false,"suffix":""},{"dropping-particle":"","family":"Zhu","given":"Zhiliang","non-dropping-particle":"","parse-names":false,"suffix":""}],"container-title":"IEEE Access","id":"ITEM-2","issued":{"date-parts":[["2019"]]},"page":"88058-88071","publisher":"IEEE","title":"Multi-scale convolutional neural network with time-cognition for multi-step short-Term load forecasting","type":"article-journal","volume":"7"},"uris":["http://www.mendeley.com/documents/?uuid=697de639-9d9d-4960-b763-0e994c9f78f3"]},{"id":"ITEM-3","itemData":{"DOI":"10.1109/TSG.2013.2274373","ISSN":"19493053","abstract":"The classical approach to long term load forecasting is often limited to the use of load and weather information occurring with monthly or annual frequency. This low resolution, infrequent data can sometimes lead to inaccurate forecasts. Load forecasters often have a hard time explaining the errors based on the limited information available through the low resolution data. The increasing usage of smart grid and advanced metering infrastructure (AMI) technologies provides the utility load forecasters with high resolution, layered information to improve the load forecasting process. In this paper, we propose a modern approach that takes advantage of hourly information to create more accurate and defensible forecasts. The proposed approach has been deployed across many U.S. utilities, including a recent implementation at North Carolina Electric Membership Corporation (NCEMC), which is used as the case study in this paper. Three key elements of long term load forecasting are being modernized: predictive modeling, scenario analysis, and weather normalization. We first show the superior accuracy of the predictive models attained from hourly data, over the classical methods of forecasting using monthly or annual peak data. We then develop probabilistic forecasts through cross scenario analysis. Finally, we illustrate the concept of load normalization and normalize the load using the proposed hourly models. © 2013 IEEE.","author":[{"dropping-particle":"","family":"Hong","given":"Tao","non-dropping-particle":"","parse-names":false,"suffix":""},{"dropping-particle":"","family":"Wilson","given":"Jason","non-dropping-particle":"","parse-names":false,"suffix":""},{"dropping-particle":"","family":"Xie","given":"Jingrui","non-dropping-particle":"","parse-names":false,"suffix":""}],"container-title":"IEEE Transactions on Smart Grid","id":"ITEM-3","issue":"1","issued":{"date-parts":[["2014"]]},"page":"456-462","publisher":"IEEE","title":"Long term probabilistic load forecasting and normalization with hourly information","type":"article-journal","volume":"5"},"uris":["http://www.mendeley.com/documents/?uuid=3d2f3b02-12fc-417c-a746-0bb1d4ba5f98"]},{"id":"ITEM-4","itemData":{"DOI":"10.1016/j.ijepes.2005.12.007","ISSN":"01420615","abstract":"This paper presents a practical method for short-term load forecast problem using artificial neural network (ANN) combined similar days approach. Neural networks applied in traditional prediction methods all use similar days data to learn the trend of similarity. However, learning all similar days data is a complex task, and does not suit the training of neural network. A Euclidean norm with weighted factors is used to evaluate the similarity between the forecast day and searched previous days. According to similar days approach, load curve is forecasted by using information of the days that are similar to weather condition of the forecast day. An accuracy of the proposed method is enhanced by the addition of temperature as a major climate factor, and special attention was paid to model accurately in different seasons, i.e. Summer, Winter, Spring, and Autumn. The one-to-six hour-ahead forecast errors (MAPE) range from 0.98 to 2.43%. Maximum and minimum percentage errors, and MAPE values obtained from the load forecasting results confirm that ANN-based proposed method provides reliable forecasts for several-hour-ahead load forecasting. © 2006.","author":[{"dropping-particle":"","family":"Mandal","given":"Paras","non-dropping-particle":"","parse-names":false,"suffix":""},{"dropping-particle":"","family":"Senjyu","given":"Tomonobu","non-dropping-particle":"","parse-names":false,"suffix":""},{"dropping-particle":"","family":"Urasaki","given":"Naomitsu","non-dropping-particle":"","parse-names":false,"suffix":""},{"dropping-particle":"","family":"Funabashi","given":"Toshihisa","non-dropping-particle":"","parse-names":false,"suffix":""}],"container-title":"International Journal of Electrical Power and Energy Systems","id":"ITEM-4","issued":{"date-parts":[["2006"]]},"title":"A neural network based several-hour-ahead electric load forecasting using similar days approach","type":"article-journal"},"uris":["http://www.mendeley.com/documents/?uuid=a524ef33-0b2f-4770-9624-8d21490db803"]},{"id":"ITEM-5","itemData":{"DOI":"10.1007/s40565-017-0351-7","ISSN":"21965420","abstract":"Although the recent load information is critical to very short-term load forecasting (VSTLF), power companies often have difficulties in collecting the most recent load values accurately and timely for VSTLF applications. This paper tackles the problem of real-time anomaly detection in most recent load information used by VSTLF. This paper proposes a model-based anomaly detection method that consists of two components, a dynamic regression model and an adaptive anomaly threshold. The case study is developed using the data from ISO New England. This paper demonstrates that the proposed method significantly outperforms three other anomaly detection methods including two methods commonly used in the field and one state-of-the-art method used by a winning team of the Global Energy Forecasting Competition 2014. Finally, a general anomaly detection framework is proposed for the future research.","author":[{"dropping-particle":"","family":"Luo","given":"Jian","non-dropping-particle":"","parse-names":false,"suffix":""},{"dropping-particle":"","family":"Hong","given":"Tao","non-dropping-particle":"","parse-names":false,"suffix":""},{"dropping-particle":"","family":"Yue","given":"Meng","non-dropping-particle":"","parse-names":false,"suffix":""}],"container-title":"Journal of Modern Power Systems and Clean Energy","id":"ITEM-5","issued":{"date-parts":[["2018"]]},"title":"Real-time anomaly detection for very short-term load forecasting","type":"article-journal"},"uris":["http://www.mendeley.com/documents/?uuid=e54a2b48-0ffc-4006-aa70-af677991a1c8"]},{"id":"ITEM-6","itemData":{"DOI":"10.1109/59.496169","ISSN":"08858950","abstract":"Three practical techniques - Fuzzy Logic (FL), Neural Networks (NN), and Auto-regressive model (AR) -for very short-term load forecasting have been proposed and discussed in this paper. Their performances are evaluated through a simulation study. The preliminary study shows that it is feasible to design a simple, satisfactory dynamic forecaster to predict the very short-term load trends on-line. FL and NN can be good candidates for this application. © 1995 IEEE.","author":[{"dropping-particle":"","family":"Liu","given":"K.","non-dropping-particle":"","parse-names":false,"suffix":""}],"container-title":"IEEE Transactions on Power Systems","id":"ITEM-6","issued":{"date-parts":[["1996"]]},"title":"Comparison of very short-term load forecasting techniques","type":"article-journal"},"uris":["http://www.mendeley.com/documents/?uuid=d42fe7b3-b612-4fed-ab35-20684c41bb13"]},{"id":"ITEM-7","itemData":{"DOI":"10.1109/59.852131","ISSN":"08858950","abstract":"In a deregulated, competitive power market, utilities tend to maintain their generation reserve close to the mininum required by an independent system operator. This creates a need for an accurate instantaneous-load forecast for the next several dozen minutes. This paper presents a novel approach to very short-time load forecasting by the application of artificial neural networks to model load dynamics. The proposed algorithm is more robust as compared to the traditional approach when actual loads are forecasted and used as input variables. It provides more reliable forecasts, especially when the weather conditions are different from those represented in the training data. The proposed method has been successfully implemented and used for on-line load forecasting in a power utility in the United States. To assure robust performance and training times acceptable for on-line use, the forecasting system was implemented as a set of parsimoniously designed neural networks. Each network was assigned a task of forecasting load for a particular time lead and for a certain period of day with a unique pattern in load dynamics. Some details of this implementation are presented in the paper.","author":[{"dropping-particle":"","family":"Charyloniuk","given":"Wiktor","non-dropping-particle":"","parse-names":false,"suffix":""},{"dropping-particle":"","family":"Chen","given":"Mo Shing","non-dropping-particle":"","parse-names":false,"suffix":""}],"container-title":"IEEE Transactions on Power Systems","id":"ITEM-7","issued":{"date-parts":[["2000"]]},"title":"Very short-term load forecasting using artificial neural networks","type":"article-journal"},"uris":["http://www.mendeley.com/documents/?uuid=d170de19-5cf5-47a5-a488-bd31a1320651"]},{"id":"ITEM-8","itemData":{"DOI":"10.1016/j.ijforecast.2008.07.007","ISSN":"01692070","abstract":"This paper uses minute-by-minute British electricity demand observations to evaluate methods for prediction between 10 and 30 minutes ahead. Such very short lead times are important for the real-time scheduling of electricity generation. We consider methods designed to capture both the intraday and the intraweek seasonal cycles in the data, including ARIMA modelling, an adaptation of Holt-Winters' exponential smoothing, and a recently proposed exponential smoothing method that focuses on the evolution of the intraday cycle. We also consider methods that do not attempt to model the seasonality, as well as an approach based on weather forecasts. For very short-term prediction, the best results were achieved using the Holt-Winters' adaptation and the new intraday cycle exponential smoothing method. Looking beyond the very short-term, we found that combining the method based on weather forecasts with the Holt-Winters' adaptation resulted in forecasts that outperformed all other methods beyond about an hour ahead. © 2008 International Institute of Forecasters.","author":[{"dropping-particle":"","family":"Taylor","given":"James W.","non-dropping-particle":"","parse-names":false,"suffix":""}],"container-title":"International Journal of Forecasting","id":"ITEM-8","issued":{"date-parts":[["2008"]]},"title":"An evaluation of methods for very short-term load forecasting using minute-by-minute British data","type":"article-journal"},"uris":["http://www.mendeley.com/documents/?uuid=bf7906ed-c3f3-410b-9b48-f2cea52afb00"]},{"id":"ITEM-9","itemData":{"DOI":"10.1007/978-3-540-36122-0_16","ISBN":"3540361219","ISSN":"1860949X","author":[{"dropping-particle":"","family":"Kyriakides","given":"Elias","non-dropping-particle":"","parse-names":false,"suffix":""},{"dropping-particle":"","family":"Polycarpou","given":"Marios","non-dropping-particle":"","parse-names":false,"suffix":""}],"container-title":"Studies in Computational Intelligence","id":"ITEM-9","issued":{"date-parts":[["2006"]]},"title":"Short term electric load forecasting: A tutorial","type":"article-journal"},"uris":["http://www.mendeley.com/documents/?uuid=28cdcecf-e3bf-4e68-bb4d-6416dfb9b129"]},{"id":"ITEM-10","itemData":{"DOI":"10.1109/59.910780","ISSN":"08858950","abstract":"Load forecasting has become in recent years one of the major areas of research in electrical engineering, and most traditional forecasting models and artificial intelligence techniques have been tried out in this task. Artificial neural networks (NNs) have lately received much attention, and a great number of papers have reported successful experiments and practical tests with them. Nevertheless, some authors remain skeptical, and believe that the advantages of using NNs in forecasting have not been systematically proved yet. In order to investigate the reasons for such skepticism, this review examines a collection of papers (published between 1991 and 1999) that report the application of NNs to short-term load forecasting. Our aim is to help to clarify the issue, by critically evaluating the ways in which the NNs proposed in these papers were designed and tested.","author":[{"dropping-particle":"","family":"Hippert","given":"Henrique Steinherz","non-dropping-particle":"","parse-names":false,"suffix":""},{"dropping-particle":"","family":"Pedreira","given":"Carlos Eduardo","non-dropping-particle":"","parse-names":false,"suffix":""},{"dropping-particle":"","family":"Souza","given":"Reinaldo Castro","non-dropping-particle":"","parse-names":false,"suffix":""}],"container-title":"IEEE Transactions on Power Systems","id":"ITEM-10","issued":{"date-parts":[["2001"]]},"title":"Neural networks for short-term load forecasting: A review and evaluation","type":"article-journal"},"uris":["http://www.mendeley.com/documents/?uuid=6e737726-7930-4ada-87b9-8aae66e0cc41"]},{"id":"ITEM-11","itemData":{"DOI":"10.1371/journal.pone.0175915","ISSN":"19326203","PMID":"28426739","abstract":"Load information plays an important role in deregulated electricity markets, since it is the primary factor to make critical decisions on production planning, day-to-day operations, unit commitment and economic dispatch. Being able to predict the load for a short term, which covers one hour to a few days, equips power generation facilities and traders with an advantage. With the deregulation of electricity markets, a variety of short term load forecasting models are developed. Deregulation in Turkish Electricity Market has started in 2001 and liberalization is still in progress with rules being effective in its predefined schedule. However, there is a very limited number of studies for Turkish Market. In this study, we introduce two different models for current Turkish Market using Seasonal Autoregressive Integrated Moving Average (SARIMA) and Artificial Neural Network (ANN) and present their comparative performances. Building models that cope with the dynamic nature of deregulated market and are able to run in real-time is the main contribution of this study. We also use our ANN based model to evaluate the effect of several factors, which are claimed to have effect on electrical load.","author":[{"dropping-particle":"","family":"Bozkurt","given":"Ömer Özgur","non-dropping-particle":"","parse-names":false,"suffix":""},{"dropping-particle":"","family":"Biricik","given":"Göksel","non-dropping-particle":"","parse-names":false,"suffix":""},{"dropping-particle":"","family":"Taysi","given":"Ziya Cihan","non-dropping-particle":"","parse-names":false,"suffix":""}],"container-title":"PLoS ONE","id":"ITEM-11","issued":{"date-parts":[["2017"]]},"title":"Artificial neural network and SARIMA based models for power load forecasting in Turkish electricity market Ö","type":"article-journal"},"uris":["http://www.mendeley.com/documents/?uuid=82b1325b-8e83-4465-a571-9f6aea1b4dc1"]}],"mendeley":{"formattedCitation":"[1], [21], [54], [46]–[53]","plainTextFormattedCitation":"[1], [21], [54], [46]–[53]","previouslyFormattedCitation":"[1], [21], [54], [46]–[53]"},"properties":{"noteIndex":0},"schema":"https://github.com/citation-style-language/schema/raw/master/csl-citation.json"}</w:instrText>
      </w:r>
      <w:r>
        <w:fldChar w:fldCharType="separate"/>
      </w:r>
      <w:r w:rsidR="001873B6" w:rsidRPr="001873B6">
        <w:rPr>
          <w:noProof/>
        </w:rPr>
        <w:t>[1], [21], [54], [46]–[53]</w:t>
      </w:r>
      <w:r>
        <w:fldChar w:fldCharType="end"/>
      </w:r>
      <w:r>
        <w:t xml:space="preserve">. </w:t>
      </w:r>
    </w:p>
    <w:p w14:paraId="591944DB" w14:textId="7061703D" w:rsidR="00CB6D1E" w:rsidRPr="00CB6D1E" w:rsidRDefault="00CB6D1E" w:rsidP="001E5388">
      <w:pPr>
        <w:ind w:firstLine="288"/>
      </w:pPr>
      <w:proofErr w:type="spellStart"/>
      <w:r>
        <w:t>MTLF</w:t>
      </w:r>
      <w:proofErr w:type="spellEnd"/>
      <w:r>
        <w:t xml:space="preserve"> has a longer time horizon, typically ranging from two weeks to three years. </w:t>
      </w:r>
      <w:proofErr w:type="spellStart"/>
      <w:r>
        <w:t>MTLF</w:t>
      </w:r>
      <w:proofErr w:type="spellEnd"/>
      <w:r>
        <w:t xml:space="preserve"> is influenced by demographic and economic factors. </w:t>
      </w:r>
      <w:proofErr w:type="spellStart"/>
      <w:r>
        <w:t>MTLF</w:t>
      </w:r>
      <w:proofErr w:type="spellEnd"/>
      <w:r>
        <w:t xml:space="preserve"> and </w:t>
      </w:r>
      <w:proofErr w:type="spellStart"/>
      <w:r>
        <w:t>STLF</w:t>
      </w:r>
      <w:proofErr w:type="spellEnd"/>
      <w:r>
        <w:t xml:space="preserve"> are inextricably linked; long-term planning must be integrated into short-term planning </w:t>
      </w:r>
      <w:r>
        <w:fldChar w:fldCharType="begin" w:fldLock="1"/>
      </w:r>
      <w:r>
        <w:instrText>ADDIN CSL_CITATION {"citationItems":[{"id":"ITEM-1","itemData":{"author":[{"dropping-particle":"","family":"Dwijayanti","given":"Suci","non-dropping-particle":"","parse-names":false,"suffix":""}],"id":"ITEM-1","issued":{"date-parts":[["2013"]]},"publisher":"Oklahoma State University","title":"Short Term Load Forecasting Using a Neural Network Based Time Series Approach","type":"thesis"},"uris":["http://www.mendeley.com/documents/?uuid=02b37ffc-29f7-39fb-8355-569446827fe0"]},{"id":"ITEM-2","itemData":{"DOI":"10.1109/TPWRS.2005.860926","ISSN":"08858950","abstract":"The objective of this paper is to present a new methodology for midterm energy forecasting. The proposed model is an adaptive artificial neural network (ANN), which properly transforms the input variables to differences or relative differences, in order to predict energy values not included in the training set. The ANN parameters, such as the finally used input variables, the number of neurons, initial values, and time periods of momentum term and training rate, are simultaneously selected by an optimization process. Another characteristic of the model is the use of a minimal training set of patterns. Results from an extensive analysis conducted by the developed method for the Greek power system and for different categories of customers are compared to those obtained from the application of standard regression methods. © 2006 IEEE.","author":[{"dropping-particle":"","family":"Tsekouras","given":"George J.","non-dropping-particle":"","parse-names":false,"suffix":""},{"dropping-particle":"","family":"Hatziargyriou","given":"Nikos D.","non-dropping-particle":"","parse-names":false,"suffix":""},{"dropping-particle":"","family":"Dialynas","given":"Evangelos N.","non-dropping-particle":"","parse-names":false,"suffix":""}],"container-title":"IEEE Transactions on Power Systems","id":"ITEM-2","issued":{"date-parts":[["2006"]]},"title":"An optimized adaptive neural network for annual midterm energy forecasting","type":"article-journal"},"uris":["http://www.mendeley.com/documents/?uuid=8bae1091-f979-4e67-b33d-4a354f147c29"]},{"id":"ITEM-3","itemData":{"DOI":"10.1109/59.761878","ISSN":"08858950","abstract":"We relate experience of predicting medium term load demand for the Israeli power grid using neural network models. A variety of different regularization procedures are used for training and the results are compared. Furthermore we make suggestions on combining models and selecting input variables.","author":[{"dropping-particle":"","family":"Doveh","given":"E.","non-dropping-particle":"","parse-names":false,"suffix":""},{"dropping-particle":"","family":"Feigin","given":"P.","non-dropping-particle":"","parse-names":false,"suffix":""},{"dropping-particle":"","family":"Greig","given":"D.","non-dropping-particle":"","parse-names":false,"suffix":""},{"dropping-particle":"","family":"Hyams","given":"L.","non-dropping-particle":"","parse-names":false,"suffix":""}],"container-title":"IEEE Transactions on Power Systems","id":"ITEM-3","issued":{"date-parts":[["1999"]]},"title":"Experience with FNN models for medium term power demand predictions","type":"article-journal"},"uris":["http://www.mendeley.com/documents/?uuid=e1410ff9-e108-4c7b-9cca-d14b933940f4"]},{"id":"ITEM-4","itemData":{"DOI":"10.1109/TPWRS.2005.857851","ISSN":"08858950","abstract":"This paper analyzes the coordination between medium-term generation planning and short-term operation in electricity markets. This coordination is particularly important from a practical point of view in order to guarantee that certain aspects of the operation that arise in the medium-term level are explicitly taken into account: limited-energy resources and obligatory-use resources. Three different approaches are proposed in order to guarantee that short-term decisions made by a generation company are consistent with its operation objectives formulated from a medium-term perspective. These approaches make use of technical and economic signals to coordinate both time scopes: primal information, dual information, and resource-valuation functions. This paper presents the main advantages and drawbacks of the three approaches and applies them to a case study that uses a conjectural-variation-based representation of the market. © 2006 IEEE.","author":[{"dropping-particle":"","family":"Reneses","given":"Javier","non-dropping-particle":"","parse-names":false,"suffix":""},{"dropping-particle":"","family":"Centeno","given":"Efraim","non-dropping-particle":"","parse-names":false,"suffix":""},{"dropping-particle":"","family":"Barquín","given":"Julián","non-dropping-particle":"","parse-names":false,"suffix":""}],"container-title":"IEEE Transactions on Power Systems","id":"ITEM-4","issued":{"date-parts":[["2006"]]},"title":"Coordination between medium-term generation planning and short-term operation in electricity markets","type":"article-journal"},"uris":["http://www.mendeley.com/documents/?uuid=5f1a5de5-a3b5-4a0c-97a8-936bb410dc0a"]}],"mendeley":{"formattedCitation":"[55]–[58]","plainTextFormattedCitation":"[55]–[58]","previouslyFormattedCitation":"[55]–[58]"},"properties":{"noteIndex":0},"schema":"https://github.com/citation-style-language/schema/raw/master/csl-citation.json"}</w:instrText>
      </w:r>
      <w:r>
        <w:fldChar w:fldCharType="separate"/>
      </w:r>
      <w:r w:rsidRPr="0041051A">
        <w:rPr>
          <w:noProof/>
        </w:rPr>
        <w:t>[55]–[58]</w:t>
      </w:r>
      <w:r>
        <w:fldChar w:fldCharType="end"/>
      </w:r>
      <w:r>
        <w:t xml:space="preserve">. </w:t>
      </w:r>
      <w:proofErr w:type="spellStart"/>
      <w:r>
        <w:t>LTLF</w:t>
      </w:r>
      <w:proofErr w:type="spellEnd"/>
      <w:r>
        <w:t xml:space="preserve"> considers time </w:t>
      </w:r>
      <w:r w:rsidR="005C7602">
        <w:t>horizons</w:t>
      </w:r>
      <w:r>
        <w:t xml:space="preserve"> longer than three years. </w:t>
      </w:r>
      <w:proofErr w:type="spellStart"/>
      <w:r>
        <w:t>LTLF</w:t>
      </w:r>
      <w:proofErr w:type="spellEnd"/>
      <w:r>
        <w:t xml:space="preserve"> is also required for planning purposes, such as the construction of new power plants, transmission system expansion, and electric utility expansion </w:t>
      </w:r>
      <w:r>
        <w:fldChar w:fldCharType="begin" w:fldLock="1"/>
      </w:r>
      <w:r>
        <w:instrText>ADDIN CSL_CITATION {"citationItems":[{"id":"ITEM-1","itemData":{"DOI":"10.1109/TPWRS.2002.1007923","ISSN":"08858950","abstract":"The application of the classical forecasting methods, when applied to fast developing utility with a period characterized by fast and dynamic changes, are insufficient and may provide an invaluable dimension to the decision making process. In this paper, a knowledge-based expert system (ES) is implemented to support the choice of the most suitable load forecasting model for medium/long term power system planning. In the proposed ES, the detailed problem statement including forecasting algorithms and the key variables (electrical and nonelectrical variables) that affect the demand forecasts are firstly identified. A set of decision rules relating these variables are then obtained and stored in the knowledge base. Afterwards, the best model that will reflect accurately the typical system behavior over other models is suggested to produce the annual load forecast. A practical application is given to demonstrate the usefulness of the developed prototype system.","author":[{"dropping-particle":"","family":"Kandil","given":"M. S.","non-dropping-particle":"","parse-names":false,"suffix":""},{"dropping-particle":"","family":"El-Debeiky","given":"S. M.","non-dropping-particle":"","parse-names":false,"suffix":""},{"dropping-particle":"","family":"Hasanien","given":"N. E.","non-dropping-particle":"","parse-names":false,"suffix":""}],"container-title":"IEEE Transactions on Power Systems","id":"ITEM-1","issued":{"date-parts":[["2002"]]},"title":"Long-term load forecasting for fast developing utility using a knowledge-based expert system","type":"article-journal"},"uris":["http://www.mendeley.com/documents/?uuid=b5d86761-ac71-4b38-a171-f075b5097323"]}],"mendeley":{"formattedCitation":"[59]","plainTextFormattedCitation":"[59]","previouslyFormattedCitation":"[59]"},"properties":{"noteIndex":0},"schema":"https://github.com/citation-style-language/schema/raw/master/csl-citation.json"}</w:instrText>
      </w:r>
      <w:r>
        <w:fldChar w:fldCharType="separate"/>
      </w:r>
      <w:r w:rsidRPr="001A7F97">
        <w:rPr>
          <w:noProof/>
        </w:rPr>
        <w:t>[59]</w:t>
      </w:r>
      <w:r>
        <w:fldChar w:fldCharType="end"/>
      </w:r>
      <w:r>
        <w:t>.</w:t>
      </w:r>
    </w:p>
    <w:p w14:paraId="35638620" w14:textId="1A7EEE06" w:rsidR="00540C3A" w:rsidRDefault="001A2209" w:rsidP="00540C3A">
      <w:pPr>
        <w:pStyle w:val="Heading2"/>
      </w:pPr>
      <w:bookmarkStart w:id="14" w:name="_Toc90811870"/>
      <w:r>
        <w:t>2</w:t>
      </w:r>
      <w:r w:rsidR="00F83023">
        <w:t>.</w:t>
      </w:r>
      <w:r w:rsidR="00443401">
        <w:t>3</w:t>
      </w:r>
      <w:r>
        <w:t xml:space="preserve"> </w:t>
      </w:r>
      <w:r w:rsidR="00722795">
        <w:t xml:space="preserve">The Benchmark </w:t>
      </w:r>
      <w:r w:rsidR="00076604">
        <w:t>Forecasters</w:t>
      </w:r>
      <w:bookmarkEnd w:id="14"/>
    </w:p>
    <w:p w14:paraId="127E1B0C" w14:textId="28375AF7" w:rsidR="00B14373" w:rsidRDefault="00B14373" w:rsidP="00B14373">
      <w:pPr>
        <w:ind w:firstLine="288"/>
      </w:pPr>
      <w:r w:rsidRPr="00B14373">
        <w:t xml:space="preserve">Many publications do not provide detailed information about their experimental setups, making direct comparisons with reported results difficult. The benchmark forecasters proposed in this work were chosen for their relevance and reproducibility; they have been </w:t>
      </w:r>
      <w:r w:rsidRPr="00B14373">
        <w:lastRenderedPageBreak/>
        <w:t xml:space="preserve">available for many years and have been implemented and used by both researchers and utilities </w:t>
      </w:r>
      <w:r>
        <w:fldChar w:fldCharType="begin" w:fldLock="1"/>
      </w:r>
      <w:r>
        <w:instrText>ADDIN CSL_CITATION {"citationItems":[{"id":"ITEM-1","itemData":{"DOI":"10.1109/PES.2011.6038881","ISBN":"9781457710018","ISSN":"19449925","abstract":"Benchmarking issue in short term load forecasting has not received as much attention as it deserves. Although dozens of techniques have been reported to be applied to short term load forecasting, most of them are still on the theoretical level with insignificant practical value. None of them has been established to produce benchmarking models for comparative assessment. This paper proposes a naïve multiple linear regression benchmark for short term load forecasting, which is from the experience of helping a US utility develop the first in-house short term load forecasts. The proposed model has been served as a benchmark for this utility since 2009, and was in production use for a year with satisfying performance before a major upgrade. It has also been used for a Canadian utility for load forecasting purposes. In addition, it was reproduced by a group of graduate students from a creditable US university following the documented procedure. © 2011 IEEE.","author":[{"dropping-particle":"","family":"Hong","given":"Tao","non-dropping-particle":"","parse-names":false,"suffix":""},{"dropping-particle":"","family":"Wang","given":"Pu","non-dropping-particle":"","parse-names":false,"suffix":""},{"dropping-particle":"","family":"Willis","given":"H. Lee","non-dropping-particle":"","parse-names":false,"suffix":""}],"container-title":"IEEE Power and Energy Society General Meeting","id":"ITEM-1","issued":{"date-parts":[["2011"]]},"title":"A naïve multiple linear regression benchmark for short term load forecasting","type":"paper-conference"},"uris":["http://www.mendeley.com/documents/?uuid=ef20fc6c-8fa8-4e31-9932-14d87e8c3d7a"]},{"id":"ITEM-2","itemData":{"DOI":"10.1016/j.energy.2018.06.012","ISSN":"03605442","abstract":"Short term electricity load forecasting is one of the most important issue for all market participants. Short term electricity load is affected by natural and social factors, which makes load forecasting more difficult. To improve the forecasting accuracy, a new hybrid model based on improved empirical mode decomposition (IEMD), autoregressive integrated moving average (ARIMA) and wavelet neural network (WNN) optimized by fruit fly optimization algorithm (FOA) is proposed and compared with some other models. Simulation results illustrate that the proposed model performs well in electricity load forecasting than other comparison models.","author":[{"dropping-particle":"","family":"Zhang","given":"Jinliang","non-dropping-particle":"","parse-names":false,"suffix":""},{"dropping-particle":"","family":"Wei","given":"Yi Ming","non-dropping-particle":"","parse-names":false,"suffix":""},{"dropping-particle":"","family":"Li","given":"Dezhi","non-dropping-particle":"","parse-names":false,"suffix":""},{"dropping-particle":"","family":"Tan","given":"Zhongfu","non-dropping-particle":"","parse-names":false,"suffix":""},{"dropping-particle":"","family":"Zhou","given":"Jianhua","non-dropping-particle":"","parse-names":false,"suffix":""}],"container-title":"Energy","id":"ITEM-2","issued":{"date-parts":[["2018"]]},"title":"Short term electricity load forecasting using a hybrid model","type":"article-journal"},"uris":["http://www.mendeley.com/documents/?uuid=f8112226-cf65-415b-b92a-11de7f66b4cc"]},{"id":"ITEM-3","itemData":{"DOI":"10.1109/TIA.2007.908190","ISSN":"00939994","abstract":"A significant portion of the operating cost of utilities comes from energy production. To minimize the cost, unit commitment (UC) scheduling can be used to determine the optimal commitment schedule of generation units to accommodate the forecasted demand. The load forecast is a prerequisite for UC planning. The projected load of up to seven days is important for the allocation of generation resources. Hour-ahead forecast is used for optimally dispatching online resources to supply the next hour load. This paper addresses the systematic design of a multistage artificial-neural-network-based short-term load forecaster (ANNSTLF). The developed ANNSTLF engine has been utilized in a real utility system. The performance analysis over the past year shows that a majority of the forecast error was detected in a consistent period with a large temperature forecast error. The enhancement of ANNSTLF is proposed to improve the forecasting performance. The comparison of forecasting accuracy due to this enhancement is analyzed. © 2007 IEEE.","author":[{"dropping-particle":"","family":"Methaprayoon","given":"Kittipong","non-dropping-particle":"","parse-names":false,"suffix":""},{"dropping-particle":"","family":"Lee","given":"Wei Jen","non-dropping-particle":"","parse-names":false,"suffix":""},{"dropping-particle":"","family":"Rasmiddatta","given":"Sothaya","non-dropping-particle":"","parse-names":false,"suffix":""},{"dropping-particle":"","family":"Liao","given":"James R.","non-dropping-particle":"","parse-names":false,"suffix":""},{"dropping-particle":"","family":"Ross","given":"Richard J.","non-dropping-particle":"","parse-names":false,"suffix":""}],"container-title":"IEEE Transactions on Industry Applications","id":"ITEM-3","issued":{"date-parts":[["2007"]]},"title":"Multistage artificial neural network short-term load forecasting engine with front-end weather forecast","type":"article-journal"},"uris":["http://www.mendeley.com/documents/?uuid=57afba51-96cd-435b-b11f-1fe619a8fd2d"]},{"id":"ITEM-4","itemData":{"DOI":"10.1186/s43067-020-00021-8","ISSN":"2314-7172","abstract":"The economic growth of every nation is highly related to its electricity infrastructure, network, and availability since electricity has become the central part of everyday life in this modern world. Hence, the global demand for electricity for residential and commercial purposes has seen an incredible increase. On the other side, electricity prices keep fluctuating over the past years and not mentioning the inadequacy in electricity generation to meet global demand. As a solution to this, numerous studies aimed at estimating future electrical energy demand for residential and commercial purposes to enable electricity generators, distributors, and suppliers to plan effectively ahead and promote energy conservation among the users. Notwithstanding, load forecasting is one of the major problems facing the power industry since the inception of electric power. The current study tried to undertake a systematic and critical review of about seventy-seven (77) relevant previous works reported in academic journals over nine years (2010–2020) in electricity demand forecasting. Specifically, attention was given to the following themes: (i) The forecasting algorithms used and their fitting ability in this field, (ii) the theories and factors affecting electricity consumption and the origin of research work, (iii) the relevant accuracy and error metrics applied in electricity load forecasting, and (iv) the forecasting period. The results revealed that 90% out of the top nine models used in electricity forecasting was artificial intelligence based, with artificial neural network (ANN) representing 28%. In this scope, ANN models were primarily used for short-term electricity forecasting where electrical energy consumption patterns are complicated. Concerning the accuracy metrics used, it was observed that root-mean-square error (RMSE) (38%) was the most used error metric among electricity forecasters, followed by mean absolute percentage error MAPE (35%). The study further revealed that 50% of electricity demand forecasting was based on weather and economic parameters, 8.33% on household lifestyle, 38.33% on historical energy consumption, and 3.33% on stock indices. Finally, we recap the challenges and opportunities for further research in electricity load forecasting locally and globally.","author":[{"dropping-particle":"","family":"Nti","given":"Isaac Kofi","non-dropping-particle":"","parse-names":false,"suffix":""},{"dropping-particle":"","family":"Teimeh","given":"Moses","non-dropping-particle":"","parse-names":false,"suffix":""},{"dropping-particle":"","family":"Nyarko-Boateng","given":"Owusu","non-dropping-particle":"","parse-names":false,"suffix":""},{"dropping-particle":"","family":"Adekoya","given":"Adebayo Felix","non-dropping-particle":"","parse-names":false,"suffix":""}],"container-title":"Journal of Electrical Systems and Information Technology","id":"ITEM-4","issued":{"date-parts":[["2020"]]},"title":"Electricity load forecasting: a systematic review","type":"article-journal"},"uris":["http://www.mendeley.com/documents/?uuid=a4a08c2c-096c-4f5a-86be-386f6845def8"]},{"id":"ITEM-5","itemData":{"DOI":"10.1016/j.scs.2017.08.009","ISSN":"22106707","abstract":"Electricity forecasting is an essential component of smart grid, which has attracted increasing academic interest. Forecasting enables informed and efficient responses for electricity demand. However, various forecasting models exist making it difficult for inexperienced researchers to make an informed model selection. This paper presents a systematic review of forecasting models with the main purpose of identifying which model is best suited for a particular case or scenario. Over 113 different case studies reported across 41 academic papers have been used for the comparison. The timeframe, inputs, outputs, scale, data sample size, error type and value have been taken into account as criteria for the comparison. The review reveals that despite the relative simplicity of all reviewed models, the regression and/or multiple regression are still widely used and efficient for long and very long-term prediction. For short and very short-term prediction, machine-learning algorithms such as artificial neural networks, support vector machines, and time series analysis (including Autoregressive Integrated Moving Average (ARIMA) and the Autoregressive Moving Average (ARMA)) are favoured. The most widely employed independent variables are the building and occupancy characteristics and environmental data, especially in the machine learning models. In many cases, time series analysis and regressions rely on electricity historical data only, without the introduction of exogenous variables. Overall, if the singularity of the different cases made the comparison difficult, some trends are clearly identifiable. Considering the large amount of use cases studied, the meta-analysis of the references led to the identification of best practices within the expert community in relation to forecasting use for electricity consumption and power load prediction. Therefore, from the findings of the meta-analysis, a taxonomy has been defined in order to help researchers make an informed decision and choose the right model for their problem (long or short term, low or high resolution, building to country level).","author":[{"dropping-particle":"","family":"Kuster","given":"Corentin","non-dropping-particle":"","parse-names":false,"suffix":""},{"dropping-particle":"","family":"Rezgui","given":"Yacine","non-dropping-particle":"","parse-names":false,"suffix":""},{"dropping-particle":"","family":"Mourshed","given":"Monjur","non-dropping-particle":"","parse-names":false,"suffix":""}],"container-title":"Sustainable Cities and Society","id":"ITEM-5","issued":{"date-parts":[["2017"]]},"title":"Electrical load forecasting models: A critical systematic review","type":"article"},"uris":["http://www.mendeley.com/documents/?uuid=615d987e-400a-4457-a9c1-e419ac8b1f00"]},{"id":"ITEM-6","itemData":{"DOI":"10.1016/j.ijforecast.2015.11.011","ISSN":"01692070","abstract":"Load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Forecasting","id":"ITEM-6","issue":"3","issued":{"date-parts":[["2016"]]},"page":"914-938","title":"Probabilistic electric load forecasting: A tutorial review","type":"article-journal","volume":"32"},"uris":["http://www.mendeley.com/documents/?uuid=91cda470-9778-4f49-a8d8-e05029ecce55"]},{"id":"ITEM-7","itemData":{"DOI":"10.1109/ICPCES.2012.6508132","ISBN":"9781467310499","abstract":"Electricity demand forecasts are extremely important for energy suppliers and other participants in electric energy generation, transmission, distribution and markets. Accurate models for electric power load forecasting are essential to the operation and planning of a utility company. Load forecasts are extremely important for energy suppliers and other participants in electric energy generation, transmission, distribution and markets. This paper presents a review of electricity demand forecasting techniques. The various types of methodologies and models are included in the literature. Load forecasting can be broadly divided into three categories: short-term forecasts which are usually from one hour to one week, medium forecasts which are usually from a week to a year, and long-term forecasts which are longer than a year. Based on the various types of studies presented in these papers, the load forecasting techniques may be presented in three major groups: Traditional Forecasting technique, Modified Traditional Technique and Soft Computing Technique. © 2012 IEEE.","author":[{"dropping-particle":"","family":"Singh","given":"Arunesh Kumar","non-dropping-particle":"","parse-names":false,"suffix":""},{"dropping-particle":"","family":"Ibraheem","given":"","non-dropping-particle":"","parse-names":false,"suffix":""},{"dropping-particle":"","family":"Khatoon","given":"S.","non-dropping-particle":"","parse-names":false,"suffix":""},{"dropping-particle":"","family":"Muazzam","given":"Md","non-dropping-particle":"","parse-names":false,"suffix":""},{"dropping-particle":"","family":"Chaturvedi","given":"D. K.","non-dropping-particle":"","parse-names":false,"suffix":""}],"container-title":"ICPCES 2012 - 2012 2nd International Conference on Power, Control and Embedded Systems","id":"ITEM-7","issued":{"date-parts":[["2012"]]},"title":"Load forecasting techniques and methodologies: A review","type":"paper-conference"},"uris":["http://www.mendeley.com/documents/?uuid=722fcec8-b242-47fb-87e5-5ed75342bbce"]}],"mendeley":{"formattedCitation":"[1], [3], [10], [14], [60]–[62]","plainTextFormattedCitation":"[1], [3], [10], [14], [60]–[62]","previouslyFormattedCitation":"[1], [3], [10], [14], [60]–[62]"},"properties":{"noteIndex":0},"schema":"https://github.com/citation-style-language/schema/raw/master/csl-citation.json"}</w:instrText>
      </w:r>
      <w:r>
        <w:fldChar w:fldCharType="separate"/>
      </w:r>
      <w:r w:rsidRPr="001A7F97">
        <w:rPr>
          <w:noProof/>
        </w:rPr>
        <w:t>[1], [3], [10], [14], [60]–[62]</w:t>
      </w:r>
      <w:r>
        <w:fldChar w:fldCharType="end"/>
      </w:r>
      <w:r>
        <w:t>.</w:t>
      </w:r>
      <w:r w:rsidRPr="00B14373">
        <w:t xml:space="preserve"> Based on the forecast model's construction technique, each benchmark forecaster is classified into one of two categories: statistical techniques or machine learning techniques. Statistical techniques include multiple linear regression (</w:t>
      </w:r>
      <w:proofErr w:type="spellStart"/>
      <w:r w:rsidRPr="00B14373">
        <w:t>MLR</w:t>
      </w:r>
      <w:proofErr w:type="spellEnd"/>
      <w:r w:rsidRPr="00B14373">
        <w:t xml:space="preserve">) analysis </w:t>
      </w:r>
      <w:r>
        <w:fldChar w:fldCharType="begin" w:fldLock="1"/>
      </w:r>
      <w:r>
        <w:instrText>ADDIN CSL_CITATION {"citationItems":[{"id":"ITEM-1","itemData":{"DOI":"10.1109/CICT.2016.44","ISBN":"9781509002108","abstract":"Energy demand forecasting is of great importance in the management of power systems. In this paper artificial neural network technique (ANN) and multiple linear regressions method is used for forecasting the load curve. Algorithms using these techniques have been programmed using MATLAB and applied to the case study. The efficiency of both the model is determined from the load curve and the load is predicted as a testing sample.","author":[{"dropping-particle":"","family":"Kumar","given":"Sharad","non-dropping-particle":"","parse-names":false,"suffix":""},{"dropping-particle":"","family":"Mishra","given":"Shashank","non-dropping-particle":"","parse-names":false,"suffix":""},{"dropping-particle":"","family":"Gupta","given":"Shashank","non-dropping-particle":"","parse-names":false,"suffix":""}],"container-title":"Proceedings - 2016 2nd International Conference on Computational Intelligence and Communication Technology, CICT 2016","id":"ITEM-1","issued":{"date-parts":[["2016"]]},"title":"Short term load forecasting using ANN and multiple linear regression","type":"paper-conference"},"uris":["http://www.mendeley.com/documents/?uuid=2cbd335a-5397-437d-9756-f9c743e1978f"]},{"id":"ITEM-2","itemData":{"DOI":"10.1109/SSCI.2017.8285261","ISBN":"9781538627259","abstract":"This paper presents short term load forecasting using multi-variable linear regression (MLR) for big data. Load forecasting is very important for planning, operation, resource scheduling and so on in power system. Total electric demand dynamically changes in a power system and mainly depends on temperature, humidity, wind speed, human nature, regular activities, events, etc. input variables. For the help of sensors and data science, enough historical and future input data with good accuracy are easily available. On the other hand, linear regression is a proven method, widely used in industries for forecasting. It is deterministic and robust. However, it is slow for big data because it needs large size matrix operations. In this paper, linear regression is formulated for small number of variables with big data and multi-core parallel processing is applied in all matrix operations that allow unlimited historical big data and unlimited scenarios in acceptable execution time limit. Mean absolute percent error is 3.99% of real field recorded data shown in Simulation and Result section.","author":[{"dropping-particle":"","family":"Saber","given":"Ahmed Yousuf","non-dropping-particle":"","parse-names":false,"suffix":""},{"dropping-particle":"","family":"Alam","given":"A. K.M.Rezaul","non-dropping-particle":"","parse-names":false,"suffix":""}],"container-title":"2017 IEEE Symposium Series on Computational Intelligence, SSCI 2017 - Proceedings","id":"ITEM-2","issued":{"date-parts":[["2018"]]},"page":"1-6","title":"Short term load forecasting using multiple linear regression for big data","type":"article-journal","volume":"2018-Janua"},"uris":["http://www.mendeley.com/documents/?uuid=3dedc393-6528-4e37-8c9f-c6f79840e1fe"]}],"mendeley":{"formattedCitation":"[63], [64]","plainTextFormattedCitation":"[63], [64]","previouslyFormattedCitation":"[63], [64]"},"properties":{"noteIndex":0},"schema":"https://github.com/citation-style-language/schema/raw/master/csl-citation.json"}</w:instrText>
      </w:r>
      <w:r>
        <w:fldChar w:fldCharType="separate"/>
      </w:r>
      <w:r w:rsidRPr="001A7F97">
        <w:rPr>
          <w:noProof/>
        </w:rPr>
        <w:t>[63], [64]</w:t>
      </w:r>
      <w:r>
        <w:fldChar w:fldCharType="end"/>
      </w:r>
      <w:r>
        <w:t xml:space="preserve"> </w:t>
      </w:r>
      <w:r w:rsidRPr="00B14373">
        <w:t xml:space="preserve">and auto-regressive integrated moving average (ARIMA) modeling </w:t>
      </w:r>
      <w:r>
        <w:fldChar w:fldCharType="begin" w:fldLock="1"/>
      </w:r>
      <w:r>
        <w:instrText>ADDIN CSL_CITATION {"citationItems":[{"id":"ITEM-1","itemData":{"DOI":"10.1109/SmartGridComm.2019.8909756","ISBN":"9781538680995","abstract":"Electrical load forecasting is an important part of power system planning and operation, which can guide the power enterprises to arrange generation plan reasonably, reduce the cost of power generation, and provide a reference for power grid reconstruction and optimization. However, due to the complicated inner non-linear property and seasonality pattern of electrical load, accurate short-term load forecasting (STLF) is of big challenge. In this paper, we firstly study the large time-span quasi-periodicity of load sequences, including the inner correlation of a short load segment and the quasi-periodicity among the load segments spanning different time duration from a week to a month. Then, an ensemble method is proposed, which combines Auto-regressive Integrated Moving Average (ARIMA) and Long Short Term Memory (LSTM) in order to fully exploit the large time-span quasi-periodicity of the loads. Here, ARIMA model captures the stationary pattern of the load segments, while LSTM extracts the complicated non-linear relations of load segments. The proposed method is evaluated on a data set of load consumption in Toronto, and the results show the proposed method outperforms the existing popular STLF models with a small payload of computational complexity.","author":[{"dropping-particle":"","family":"Tang","given":"Lingling","non-dropping-particle":"","parse-names":false,"suffix":""},{"dropping-particle":"","family":"Yi","given":"Yulin","non-dropping-particle":"","parse-names":false,"suffix":""},{"dropping-particle":"","family":"Peng","given":"Yuexing","non-dropping-particle":"","parse-names":false,"suffix":""}],"container-title":"2019 IEEE International Conference on Communications, Control, and Computing Technologies for Smart Grids, SmartGridComm 2019","id":"ITEM-1","issued":{"date-parts":[["2019"]]},"title":"An ensemble deep learning model for short-term load forecasting based on ARIMA and LSTM","type":"paper-conference"},"uris":["http://www.mendeley.com/documents/?uuid=78df86c1-0272-4d2b-8718-8eeed54895a8"]},{"id":"ITEM-2","itemData":{"DOI":"10.1002/2475-8876.12135","ISSN":"2475-8876","abstract":"Understanding the energy consumption patterns of buildings and investing efforts toward energy load reduction is important for optimizing resources and conserving energy in buildings. In this research, we proposed a forecasting method for the electricity load of university buildings using a hybrid model comprising a clustering technique and the autoregressive integrated moving average (ARIMA) model. The novel approach includes clustering data of an entire year, including the forecasting day using K-means clustering, and using the result to forecast the electricity peak load of university buildings. The combination of clustering and the ARIMA model has proved to increase the performance of forecasting rather than that using the ARIMA model alone. Forecasting electricity peak load with appreciable accuracy several hours before peak hours can provide the management authorities with sufficient time to design strategies for peak load reduction. This method can also be implemented in the demand response for reducing electricity bills by avoiding electricity usage during the high electricity rate hours.","author":[{"dropping-particle":"","family":"Nepal","given":"Bishnu","non-dropping-particle":"","parse-names":false,"suffix":""},{"dropping-particle":"","family":"Yamaha","given":"Motoi","non-dropping-particle":"","parse-names":false,"suffix":""},{"dropping-particle":"","family":"Yokoe","given":"Aya","non-dropping-particle":"","parse-names":false,"suffix":""},{"dropping-particle":"","family":"Yamaji","given":"Toshiya","non-dropping-particle":"","parse-names":false,"suffix":""}],"container-title":"Japan Architectural Review","id":"ITEM-2","issued":{"date-parts":[["2020"]]},"title":"Electricity load forecasting using clustering and ARIMA model for energy management in buildings","type":"article-journal"},"uris":["http://www.mendeley.com/documents/?uuid=4b3da0e0-2ae3-40df-a6a1-7ee745710b04"]}],"mendeley":{"formattedCitation":"[65], [66]","plainTextFormattedCitation":"[65], [66]","previouslyFormattedCitation":"[65], [66]"},"properties":{"noteIndex":0},"schema":"https://github.com/citation-style-language/schema/raw/master/csl-citation.json"}</w:instrText>
      </w:r>
      <w:r>
        <w:fldChar w:fldCharType="separate"/>
      </w:r>
      <w:r w:rsidRPr="00B56C18">
        <w:rPr>
          <w:noProof/>
        </w:rPr>
        <w:t>[65], [66]</w:t>
      </w:r>
      <w:r>
        <w:fldChar w:fldCharType="end"/>
      </w:r>
      <w:r w:rsidRPr="00B14373">
        <w:t xml:space="preserve">. </w:t>
      </w:r>
      <w:proofErr w:type="spellStart"/>
      <w:r w:rsidRPr="00B14373">
        <w:t>ANNs</w:t>
      </w:r>
      <w:proofErr w:type="spellEnd"/>
      <w:r w:rsidRPr="00B14373">
        <w:t xml:space="preserve"> (Artificial Neural Networks) </w:t>
      </w:r>
      <w:r>
        <w:fldChar w:fldCharType="begin" w:fldLock="1"/>
      </w:r>
      <w:r>
        <w:instrText>ADDIN CSL_CITATION {"citationItems":[{"id":"ITEM-1","itemData":{"DOI":"10.1016/j.egypro.2011.12.965","ISSN":"18766102","abstract":"Accurate load forecasting is a great help for electric companies to make the best decisions in terms of unit commitment, generation and maintenance planning, etc. It is necessary that electric generation companies have prior knowledge of future demand with great accuracy. Some data mining algorithms play the greater role to predict the load forecasting. This paper investigates the application of artificial neural networks (ANN) and fuzzy logic (FL) as forecasting tools for predicting the load demand in short term category. In this case the forecasting is day ahead and it is observed that ANN represents the more accurate results in comparison to FL. Finally application of ANN in medium term load forecasting is implemented and the results are compared. © 2011 Published by Elsevier Ltd.","author":[{"dropping-particle":"","family":"Badri","given":"A.","non-dropping-particle":"","parse-names":false,"suffix":""},{"dropping-particle":"","family":"Ameli","given":"Z.","non-dropping-particle":"","parse-names":false,"suffix":""},{"dropping-particle":"","family":"Motie Birjandi","given":"A.","non-dropping-particle":"","parse-names":false,"suffix":""}],"container-title":"Energy Procedia","id":"ITEM-1","issued":{"date-parts":[["2012"]]},"title":"Application of artificial neural networks and fuzzy logic methods for short term load forecasting","type":"paper-conference"},"uris":["http://www.mendeley.com/documents/?uuid=2203ebff-8645-4136-9ba9-ba867323dc1d"]},{"id":"ITEM-2","itemData":{"DOI":"10.3390/en11010213","ISSN":"19961073","abstract":"One of the most important research topics in smart grid technology is load forecasting, because accuracy of load forecasting highly influences reliability of the smart grid systems. In the past, load forecasting was obtained by traditional analysis techniques such as time series analysis and linear regression. Since the load forecast focuses on aggregated electricity consumption patterns, researchers have recently integrated deep learning approaches with machine learning techniques. In this study, an accurate deep neural network algorithm for short-Term load forecasting (STLF) is introduced. The forecasting performance of proposed algorithm is compared with performances of five artificial intelligence algorithms that are commonly used in load forecasting. The Mean Absolute Percentage Error (MAPE) and Cumulative Variation of Root Mean Square Error (CV-RMSE) are used as accuracy evaluation indexes. The experiment results show that MAPE and CV-RMSE of proposed algorithm are 9.77% and 11.66%, respectively, displaying very high forecasting accuracy.","author":[{"dropping-particle":"","family":"Kuo","given":"Ping Huan","non-dropping-particle":"","parse-names":false,"suffix":""},{"dropping-particle":"","family":"Huang","given":"Chiou Jye","non-dropping-particle":"","parse-names":false,"suffix":""}],"container-title":"Energies","id":"ITEM-2","issued":{"date-parts":[["2018"]]},"title":"A high precision artificial neural networks model for short-Term energy load forecasting","type":"article-journal"},"uris":["http://www.mendeley.com/documents/?uuid=e3c847d0-b7c8-4635-b231-a4638120c750"]}],"mendeley":{"formattedCitation":"[67], [68]","plainTextFormattedCitation":"[67], [68]","previouslyFormattedCitation":"[67], [68]"},"properties":{"noteIndex":0},"schema":"https://github.com/citation-style-language/schema/raw/master/csl-citation.json"}</w:instrText>
      </w:r>
      <w:r>
        <w:fldChar w:fldCharType="separate"/>
      </w:r>
      <w:r w:rsidRPr="00B56C18">
        <w:rPr>
          <w:noProof/>
        </w:rPr>
        <w:t>[67], [68]</w:t>
      </w:r>
      <w:r>
        <w:fldChar w:fldCharType="end"/>
      </w:r>
      <w:r w:rsidRPr="00B14373">
        <w:t xml:space="preserve"> are a type of machine learning technique </w:t>
      </w:r>
      <w:r w:rsidRPr="00646349">
        <w:t>[69], [70]</w:t>
      </w:r>
      <w:r w:rsidRPr="00B14373">
        <w:t>.</w:t>
      </w:r>
    </w:p>
    <w:p w14:paraId="6EA97A5D" w14:textId="255381F5" w:rsidR="003F41C3" w:rsidRPr="00B14373" w:rsidRDefault="003F41C3" w:rsidP="00B14373">
      <w:pPr>
        <w:ind w:firstLine="288"/>
      </w:pPr>
      <w:r w:rsidRPr="003F41C3">
        <w:t xml:space="preserve">One limitation of statistical techniques such as ARIMA and </w:t>
      </w:r>
      <w:proofErr w:type="spellStart"/>
      <w:r w:rsidRPr="003F41C3">
        <w:t>MLR</w:t>
      </w:r>
      <w:proofErr w:type="spellEnd"/>
      <w:r w:rsidRPr="003F41C3">
        <w:t xml:space="preserve"> is their inability to discover non-linear relationships in data without explicitly representing them with inputs</w:t>
      </w:r>
      <w:r>
        <w:t xml:space="preserve"> </w:t>
      </w:r>
      <w:r>
        <w:fldChar w:fldCharType="begin" w:fldLock="1"/>
      </w:r>
      <w:r>
        <w:instrText>ADDIN CSL_CITATION {"citationItems":[{"id":"ITEM-1","itemData":{"DOI":"10.1016/j.rser.2017.02.023","ISSN":"18790690","abstract":"Electricity load forecasting is an important tool which can be utilized to enable effective control of commercial building electricity loads. Accurate forecasts of commercial building electricity loads can bring significant environmental and economic benefits by reducing electricity use and peak demand and the corresponding GHG emissions. This paper presents a review of different electricity load forecasting models with a particular focus on regression models, discussing different applications, most commonly used regression variables and methods to improve the performance and accuracy of the models. A comparison between the models is then presented for forecasting day ahead hourly electricity loads using real building and Campus data obtained from the Kensington Campus and Tyree Energy Technologies Building (TETB) at the University of New South Wales (UNSW). The results reveal that Artificial Neural Networks with Bayesian Regulation Backpropagation have the best overall root mean squared and mean absolute percentage error performance and almost all the models performed better predicting the overall Campus load than the single building load. The models were also tested on forecasting daily peak electricity demand. For each model, the obtained error for daily peak demand forecasts was higher than the average day ahead hourly forecasts. The regression models which were the main focus of the study performed fairly well in comparison to other more advanced machine learning models.","author":[{"dropping-particle":"","family":"Yildiz","given":"B.","non-dropping-particle":"","parse-names":false,"suffix":""},{"dropping-particle":"","family":"Bilbao","given":"J. I.","non-dropping-particle":"","parse-names":false,"suffix":""},{"dropping-particle":"","family":"Sproul","given":"A. B.","non-dropping-particle":"","parse-names":false,"suffix":""}],"container-title":"Renewable and Sustainable Energy Reviews","id":"ITEM-1","issued":{"date-parts":[["2017"]]},"title":"A review and analysis of regression and machine learning models on commercial building electricity load forecasting","type":"article"},"uris":["http://www.mendeley.com/documents/?uuid=3ed04135-1610-447e-8b7f-927a1b8a387c"]},{"id":"ITEM-2","itemData":{"DOI":"10.1109/SustainIT.2013.6685208","ISBN":"9783901882562","abstract":"The recent development of smart meters has allowed the analysis of household electricity consumption in real time. Predicting electricity consumption at such very low scales should help to increase the efficiency of distribution networks and energy pricing. However, this is by no means a trivial task since household-level consumption is much more irregular than at the transmission or distribution levels. In this work, we address the problem of improving consumption forecasting by using the statistical relations between consumption series. This is done both at the household and district scales (hundreds of houses), using various machine learning techniques, such as support vector machine for regression (SVR) and multilayer perceptron (MLP). First, we determine which algorithm is best adapted to each scale, then, we try to find leaders among the time series, to help short-term forecasting. We also improve the forecasting for district consumption by clustering houses according to their consumption profiles. © 2013 IEEE.","author":[{"dropping-particle":"","family":"Humeau","given":"Samuel","non-dropping-particle":"","parse-names":false,"suffix":""},{"dropping-particle":"","family":"Wijaya","given":"Tri Kurniawan","non-dropping-particle":"","parse-names":false,"suffix":""},{"dropping-particle":"","family":"Vasirani","given":"Matteo","non-dropping-particle":"","parse-names":false,"suffix":""},{"dropping-particle":"","family":"Aberer","given":"Karl","non-dropping-particle":"","parse-names":false,"suffix":""}],"container-title":"2013 Sustainable Internet and ICT for Sustainability, SustainIT 2013","id":"ITEM-2","issued":{"date-parts":[["2013"]]},"title":"Electricity load forecasting for residential customers: Exploiting aggregation and correlation between households","type":"paper-conference"},"uris":["http://www.mendeley.com/documents/?uuid=15cda80d-070f-46e9-a101-23c2ee38af3e"]},{"id":"ITEM-3","itemData":{"DOI":"10.1016/j.epsr.2015.09.001","ISSN":"03787796","abstract":"In this paper univariate models for short-term load forecasting based on linear regression and patterns of daily cycles of load time series are proposed. The patterns used as input and output variables simplify the forecasting problem by filtering out the trend and seasonal variations of periods longer than the daily one. The nonstationarity in mean and variance is also eliminated. The simplified relationship between variables (patterns) is modeled locally in the neighborhood of the current input using linear regression. The load forecast is constructed from the forecasted output pattern and the current values of variables describing the load time series. The proposed stepwise and lasso regressions reduce the number of predictors to a few. In the principal components regression and partial least-squares regression only one predictor is used. This allows us to visualize the data and regression function. The performances of the proposed methods were compared with that of other models based on ARIMA, exponential smoothing, neural networks and Nadaraya-Watson estimator. Application examples confirm valuable properties of the proposed approaches and their high accuracy.","author":[{"dropping-particle":"","family":"Dudek","given":"Grzegorz","non-dropping-particle":"","parse-names":false,"suffix":""}],"container-title":"Electric Power Systems Research","id":"ITEM-3","issued":{"date-parts":[["2016"]]},"title":"Pattern-based local linear regression models for short-term load forecasting","type":"article-journal"},"uris":["http://www.mendeley.com/documents/?uuid=ae7b4506-1c4f-457c-b602-37506169d0ce"]},{"id":"ITEM-4","itemData":{"DOI":"10.1109/59.962429","ISSN":"08858950","abstract":"This paper presents a new time series modeling for short term load forecasting, which can model the valuable experiences of the expert operators. This approach can accurately forecast the hourly loads of weekdays, as well as, of weekends and public holidays. It is shown that the proposed method can provide more accurate results than the conventional techniques, such as artificial neural networks or Box-Jenkins models. In addition to hourly loads, daily peak load is an important problem for dispatching centers of a power network. Most of the common load forecasting approaches do not consider this problem. It is shown that the proposed method can exactly forecast the daily peak load of a power system. Obtained results from extensive testing on the Iran's power system network confirm the validity of the developed approach.","author":[{"dropping-particle":"","family":"Amjady","given":"Nima","non-dropping-particle":"","parse-names":false,"suffix":""}],"container-title":"IEEE Transactions on Power Systems","id":"ITEM-4","issue":"4","issued":{"date-parts":[["2001"]]},"page":"798-805","title":"Short-term hourly load forecasting using time-series modeling with peak load estimation capability","type":"article-journal","volume":"16"},"uris":["http://www.mendeley.com/documents/?uuid=604f5a34-211d-49c3-ada5-a85d840c27db"]}],"mendeley":{"formattedCitation":"[12], [69]–[71]","plainTextFormattedCitation":"[12], [69]–[71]","previouslyFormattedCitation":"[12], [69]–[71]"},"properties":{"noteIndex":0},"schema":"https://github.com/citation-style-language/schema/raw/master/csl-citation.json"}</w:instrText>
      </w:r>
      <w:r>
        <w:fldChar w:fldCharType="separate"/>
      </w:r>
      <w:r w:rsidRPr="004A0DB7">
        <w:rPr>
          <w:noProof/>
        </w:rPr>
        <w:t>[12], [69]–[71]</w:t>
      </w:r>
      <w:r>
        <w:fldChar w:fldCharType="end"/>
      </w:r>
      <w:r w:rsidRPr="003F41C3">
        <w:t>.  Furthermore, they are incapable of intelligently learning and adapting to data changes caused by newer factors, such as temperature swings resulting in extreme weather conditions or a plague, such as a coronavirus outbreak that occurred in the year 2020, resulting in the global shutdown of numerous operations</w:t>
      </w:r>
      <w:r>
        <w:t xml:space="preserve"> </w:t>
      </w:r>
      <w:r>
        <w:fldChar w:fldCharType="begin" w:fldLock="1"/>
      </w:r>
      <w:r w:rsidR="00E803EA">
        <w:instrText>ADDIN CSL_CITATION {"citationItems":[{"id":"ITEM-1","itemData":{"DOI":"10.1109/TSG.2013.2274373","ISSN":"19493053","abstract":"The classical approach to long term load forecasting is often limited to the use of load and weather information occurring with monthly or annual frequency. This low resolution, infrequent data can sometimes lead to inaccurate forecasts. Load forecasters often have a hard time explaining the errors based on the limited information available through the low resolution data. The increasing usage of smart grid and advanced metering infrastructure (AMI) technologies provides the utility load forecasters with high resolution, layered information to improve the load forecasting process. In this paper, we propose a modern approach that takes advantage of hourly information to create more accurate and defensible forecasts. The proposed approach has been deployed across many U.S. utilities, including a recent implementation at North Carolina Electric Membership Corporation (NCEMC), which is used as the case study in this paper. Three key elements of long term load forecasting are being modernized: predictive modeling, scenario analysis, and weather normalization. We first show the superior accuracy of the predictive models attained from hourly data, over the classical methods of forecasting using monthly or annual peak data. We then develop probabilistic forecasts through cross scenario analysis. Finally, we illustrate the concept of load normalization and normalize the load using the proposed hourly models. © 2013 IEEE.","author":[{"dropping-particle":"","family":"Hong","given":"Tao","non-dropping-particle":"","parse-names":false,"suffix":""},{"dropping-particle":"","family":"Wilson","given":"Jason","non-dropping-particle":"","parse-names":false,"suffix":""},{"dropping-particle":"","family":"Xie","given":"Jingrui","non-dropping-particle":"","parse-names":false,"suffix":""}],"container-title":"IEEE Transactions on Smart Grid","id":"ITEM-1","issue":"1","issued":{"date-parts":[["2014"]]},"page":"456-462","publisher":"IEEE","title":"Long term probabilistic load forecasting and normalization with hourly information","type":"article-journal","volume":"5"},"uris":["http://www.mendeley.com/documents/?uuid=3d2f3b02-12fc-417c-a746-0bb1d4ba5f98"]},{"id":"ITEM-2","itemData":{"DOI":"10.1109/ISGTEurope.2017.8260176","ISBN":"9781538619537","abstract":"Excellence in the planning and operations of power systems largely relies on accurate forecasts of loads. Although load forecasting has been extensively studied over the past several decades, the scientific community has not yet paid much attention to industrial load forecasting. The electricity demand of factories depends on many factors, of which some are uncommon or not as important in the classical load forecasting models. For instance, the scheduled processes and work shifts are very important to forecasting short-term industrial loads. In this paper, we offer some insights into modeling industrial loads. We develop a set of multiple linear regression models for an Italian factory that manufactures transformers. The proposed models outperform two other benchmark models for forecasting industrial loads 24 hours in advance.","author":[{"dropping-particle":"","family":"Bracale","given":"Antonio","non-dropping-particle":"","parse-names":false,"suffix":""},{"dropping-particle":"","family":"Carpinelli","given":"Guido","non-dropping-particle":"","parse-names":false,"suffix":""},{"dropping-particle":"","family":"Falco","given":"Pasquale","non-dropping-particle":"De","parse-names":false,"suffix":""},{"dropping-particle":"","family":"Hong","given":"Tao","non-dropping-particle":"","parse-names":false,"suffix":""}],"container-title":"2017 IEEE PES Innovative Smart Grid Technologies Conference Europe, ISGT-Europe 2017 - Proceedings","id":"ITEM-2","issued":{"date-parts":[["2017"]]},"title":"Short-term industrial load forecasting: A case study in an Italian factory","type":"paper-conference"},"uris":["http://www.mendeley.com/documents/?uuid=0a4ef770-7b7e-4520-876a-79f93b122001"]},{"id":"ITEM-3","itemData":{"ISBN":"978-1-124-47772-5","ISSN":"1098-6596","PMID":"25246403","abstract":"Load forecasting has been a conventional and important process in electric utilities since the early 20th century. Due to the deregulation of the electric utility industry, the utilities tend to be conservative about infrastructure upgrade, which leads to stressed utilization of the equipment. Consequently, the traditional business needs of load forecasting, such as planning, operations and maintenance, become more crucial than before. In addition, participation in the electricity market requires the utilities to forecast their loads accurately. Nowadays, with the promotion of smart grid technologies, load forecasting is of even greater importance due to its applications in the planning of demand side management, electric vehicles, distributed energy resources, etc. In today’s practice, many business areas of the utilities produce their own load forecasts, which results in the inefficient and ineffective use of resources. This dissertation proposes an integrated forecasting framework with the concentration on the short term load forecasting (STLF) engine that can easily link to various other forecasts. Although dozens of techniques have been developed, studied, and applied to STLF, there are still many challenging issues in the field, such as lack of benchmark and the systematic approach of building the STLF models. This dissertation disassembles the major techniques that have been applied to STLF and reported in the literature, and reassembles the key elements to come up with a methodology to analyze STLF problems and develop STLF models. Multiple linear regression (MLR) analysis, as one of the earliest and widest applied techniques for STLF, is deployed in the case study of a US utility. The resulting models have outperformed the forecasts developed by several other internal and external parties and been in production use since 2009 with excellent performance. Through the presented study, the knowledge of applying MLR to STLF has been advanced by bringing in interaction effects. Meanwhile, a benchmarking model is developed for a wide range of utilities. Furthermore, possibilistic linear regression, as one of the emerging techniques in the field of STLF, is investigated, compared with MLR, and enhanced for the STLF application. Since artificial neural networks (ANN) have been popular in the STLF research community over the past two","author":[{"dropping-particle":"","family":"Hong","given":"Tao","non-dropping-particle":"","parse-names":false,"suffix":""}],"container-title":"3442639","id":"ITEM-3","issued":{"date-parts":[["2010"]]},"title":"Short Term Electric Load Forecasting dissertation","type":"article-journal"},"uris":["http://www.mendeley.com/documents/?uuid=198918e7-1c69-4cc5-a630-d2f92115df84"]},{"id":"ITEM-4","itemData":{"DOI":"10.1016/j.ijforecast.2015.09.006","ISSN":"01692070","abstract":"Temperature plays a key role in driving the electricity demand. We adopt the \"recency effect\", a term drawn from psychology, to represent the fact that the electricity demand is affected by the temperatures of the preceding hours. In the load forecasting literature, the temperature variables are often constructed in the form of lagged hourly temperatures and moving average temperatures. In the past, computing power has limited the amount of temperature variables that can be used in a load forecasting model. In this paper, we present a comprehensive study to model the recency effect using a big data approach. We take advantage of modern computing power to answer a fundamental question: how many lagged hourly temperatures and/or moving average temperatures are needed in a regression model in order to capture the recency effect fully without compromising the forecasting accuracy? Using a case study based on data from the load forecasting track of the Global Energy Forecasting Competition 2012, we first demonstrate that a model with the recency effect outperforms its counterpart (a.k.a. Tao's Vanilla Benchmark Model) by 18% to 21% for forecasting the load series at the top (aggregated) level. We then model the recency effect in order to customize load forecasting models at the bottom level of a geographic hierarchy, again showing a superiority over the benchmark model of 12% to 15% on average. Finally, we discuss four different implementations of the recency effect modeling by hour of a day. In addition, this paper also presents two interesting findings: 1) the naive models are not useful for benchmark purposes in load forecasting at aggregated level due to their lack of accuracy; and 2) slicing the data into 24 pieces to develop one model for each hour is not necessarily better than building one interaction regression model using all 24 hours together.","author":[{"dropping-particle":"","family":"Wang","given":"Pu","non-dropping-particle":"","parse-names":false,"suffix":""},{"dropping-particle":"","family":"Liu","given":"Bidong","non-dropping-particle":"","parse-names":false,"suffix":""},{"dropping-particle":"","family":"Hong","given":"Tao","non-dropping-particle":"","parse-names":false,"suffix":""}],"container-title":"International Journal of Forecasting","id":"ITEM-4","issued":{"date-parts":[["2016"]]},"title":"Electric load forecasting with recency effect: A big data approach","type":"article-journal"},"uris":["http://www.mendeley.com/documents/?uuid=0d80983a-c46c-4c06-b527-1e5fdd7d1c96"]},{"id":"ITEM-5","itemData":{"DOI":"10.3390/jcm8122149","ISSN":"2077-0383","abstract":"Severe obesity has been associated with numerous comorbidities and reduced health-related quality of life (HRQoL). Although many studies have reported changes in HRQoL after bariatric surgery, few were long-term prospective studies. We examined the performance of the convolution neural network (CNN) for predicting 5-year HRQoL after bariatric surgery based on the available preoperative information from the Scandinavian Obesity Surgery Registry (SOReg). CNN was used to predict the 5-year HRQoL after bariatric surgery in a training dataset and evaluated in a test dataset. In general, performance of the CNN model (measured as mean squared error, MSE) increased with more convolution layer filters, computation units, and epochs, and decreased with a larger batch size. The CNN model showed an overwhelming advantage in predicting all the HRQoL measures. The MSEs of the CNN model for training data were 8% to 80% smaller than those of the linear regression model. When the models were evaluated using the test data, the CNN model performed better than the linear regression model. However, the issue of overfitting was apparent in the CNN model. We concluded that the performance of the CNN is better than the traditional multivariate linear regression model in predicting long-term HRQoL after bariatric surgery; however, the overfitting issue needs to be mitigated using more features or more patients to train the model.","author":[{"dropping-particle":"","family":"Cao","given":"Yang","non-dropping-particle":"","parse-names":false,"suffix":""},{"dropping-particle":"","family":"Raoof","given":"Mustafa","non-dropping-particle":"","parse-names":false,"suffix":""},{"dropping-particle":"","family":"Montgomery","given":"Scott","non-dropping-particle":"","parse-names":false,"suffix":""},{"dropping-particle":"","family":"Ottosson","given":"Johan","non-dropping-particle":"","parse-names":false,"suffix":""},{"dropping-particle":"","family":"Näslund","given":"Ingmar","non-dropping-particle":"","parse-names":false,"suffix":""}],"container-title":"Journal of Clinical Medicine","id":"ITEM-5","issued":{"date-parts":[["2019"]]},"title":"Predicting Long-Term Health-Related Quality of Life after Bariatric Surgery Using a Conventional Neural Network: A Study Based on the Scandinavian Obesity Surgery Registry","type":"article-journal"},"uris":["http://www.mendeley.com/documents/?uuid=2177db47-49c8-4de5-80c8-cad85c4fa944"]},{"id":"ITEM-6","itemData":{"DOI":"10.1109/TSG.2018.2833869","ISSN":"19493053","abstract":"Probabilistic load forecasts provide comprehensive information about future load uncertainties. In recent years, many methodologies and techniques have been proposed for probabilistic load forecasting. Forecast combination, a widely recognized best practice in point forecasting literature, has never been formally adopted to combine probabilistic load forecasts. This paper proposes a constrained quantile regression averaging (CQRA) method to create an improved ensemble from several individual probabilistic forecasts. We formulate the CQRA parameter estimation problem as a linear program with the objective of minimizing the pinball loss and the constraints that the parameters are nonnegative and summing up to one. We demonstrate the effectiveness of the proposed method using two publicly available datasets, the ISO New England data and Irish smart meter data. Comparing with the best individual probabilistic forecast, the ensemble can reduce the pinball score by 4.39% on average. The proposed ensemble also demonstrates superior performance over nine other benchmark ensembles.","author":[{"dropping-particle":"","family":"Wang","given":"Yi","non-dropping-particle":"","parse-names":false,"suffix":""},{"dropping-particle":"","family":"Zhang","given":"Ning","non-dropping-particle":"","parse-names":false,"suffix":""},{"dropping-particle":"","family":"Tan","given":"Yushi","non-dropping-particle":"","parse-names":false,"suffix":""},{"dropping-particle":"","family":"Hong","given":"Tao","non-dropping-particle":"","parse-names":false,"suffix":""},{"dropping-particle":"","family":"Kirschen","given":"Daniel S.","non-dropping-particle":"","parse-names":false,"suffix":""},{"dropping-particle":"","family":"Kang","given":"Chongqing","non-dropping-particle":"","parse-names":false,"suffix":""}],"container-title":"IEEE Transactions on Smart Grid","id":"ITEM-6","issue":"4","issued":{"date-parts":[["2019"]]},"page":"3664-3674","publisher":"IEEE","title":"Combining Probabilistic Load Forecasts","type":"article-journal","volume":"10"},"uris":["http://www.mendeley.com/documents/?uuid=1f667de7-9809-4792-a32a-9cbf6458d80f"]}],"mendeley":{"formattedCitation":"[32], [47], [72]–[75]","plainTextFormattedCitation":"[32], [47], [72]–[75]","previouslyFormattedCitation":"[32], [47], [72]–[75]"},"properties":{"noteIndex":0},"schema":"https://github.com/citation-style-language/schema/raw/master/csl-citation.json"}</w:instrText>
      </w:r>
      <w:r>
        <w:fldChar w:fldCharType="separate"/>
      </w:r>
      <w:r w:rsidR="001873B6" w:rsidRPr="001873B6">
        <w:rPr>
          <w:noProof/>
        </w:rPr>
        <w:t>[32], [47], [72]–[75]</w:t>
      </w:r>
      <w:r>
        <w:fldChar w:fldCharType="end"/>
      </w:r>
      <w:r>
        <w:t>.</w:t>
      </w:r>
    </w:p>
    <w:p w14:paraId="4ECA79C4" w14:textId="5899ABC8" w:rsidR="004A1D66" w:rsidRDefault="004A1D66" w:rsidP="004A1D66">
      <w:pPr>
        <w:pStyle w:val="Heading3"/>
      </w:pPr>
      <w:bookmarkStart w:id="15" w:name="_Toc90811871"/>
      <w:r>
        <w:t>2.</w:t>
      </w:r>
      <w:r w:rsidR="00443401">
        <w:t>3</w:t>
      </w:r>
      <w:r>
        <w:t>.1 The Seasonal Naïve Forecaster (</w:t>
      </w:r>
      <w:proofErr w:type="spellStart"/>
      <w:r>
        <w:t>SNF</w:t>
      </w:r>
      <w:proofErr w:type="spellEnd"/>
      <w:r>
        <w:t>)</w:t>
      </w:r>
      <w:bookmarkEnd w:id="15"/>
    </w:p>
    <w:p w14:paraId="1A5FFC96" w14:textId="36CD9F15" w:rsidR="002242F1" w:rsidRPr="002242F1" w:rsidRDefault="002242F1" w:rsidP="002242F1">
      <w:pPr>
        <w:ind w:firstLine="288"/>
      </w:pPr>
      <w:r w:rsidRPr="002242F1">
        <w:t xml:space="preserve">A naive forecaster is a simple forecaster that is frequently used to develop more sophisticated forecasters </w:t>
      </w:r>
      <w:r>
        <w:fldChar w:fldCharType="begin" w:fldLock="1"/>
      </w:r>
      <w:r>
        <w:instrText>ADDIN CSL_CITATION {"citationItems":[{"id":"ITEM-1","itemData":{"DOI":"10.1007/s11600-018-0120-7","ISSN":"18957455","abstract":"We investigate the predictability of monthly temperature and precipitation by applying automatic univariate time series forecasting methods to a sample of 985 40-year-long monthly temperature and 1552 40-year-long monthly precipitation time series. The methods include a naïve one based on the monthly values of the last year, as well as the random walk (with drift), AutoRegressive Fractionally Integrated Moving Average (ARFIMA), exponential smoothing state-space model with Box–Cox transformation, ARMA errors, Trend and Seasonal components (BATS), simple exponential smoothing, Theta and Prophet methods. Prophet is a recently introduced model inspired by the nature of time series forecasted at Facebook and has not been applied to hydrometeorological time series before, while the use of random walk, BATS, simple exponential smoothing and Theta is rare in hydrology. The methods are tested in performing multi-step ahead forecasts for the last 48 months of the data. We further investigate how different choices of handling the seasonality and non-normality affect the performance of the models. The results indicate that: (a) all the examined methods apart from the naïve and random walk ones are accurate enough to be used in long-term applications; (b) monthly temperature and precipitation can be forecasted to a level of accuracy which can barely be improved using other methods; (c) the externally applied classical seasonal decomposition results mostly in better forecasts compared to the automatic seasonal decomposition used by the BATS and Prophet methods; and (d) Prophet is competitive, especially when it is combined with externally applied classical seasonal decomposition.","author":[{"dropping-particle":"","family":"Papacharalampous","given":"Georgia","non-dropping-particle":"","parse-names":false,"suffix":""},{"dropping-particle":"","family":"Tyralis","given":"Hristos","non-dropping-particle":"","parse-names":false,"suffix":""},{"dropping-particle":"","family":"Koutsoyiannis","given":"Demetris","non-dropping-particle":"","parse-names":false,"suffix":""}],"container-title":"Acta Geophysica","id":"ITEM-1","issued":{"date-parts":[["2018"]]},"title":"Predictability of monthly temperature and precipitation using automatic time series forecasting methods","type":"article-journal"},"uris":["http://www.mendeley.com/documents/?uuid=f1d1519c-5b80-4f2c-bede-be5f4b4eef67"]},{"id":"ITEM-2","itemData":{"DOI":"10.1016/j.ijforecast.2015.09.006","ISSN":"01692070","abstract":"Temperature plays a key role in driving the electricity demand. We adopt the \"recency effect\", a term drawn from psychology, to represent the fact that the electricity demand is affected by the temperatures of the preceding hours. In the load forecasting literature, the temperature variables are often constructed in the form of lagged hourly temperatures and moving average temperatures. In the past, computing power has limited the amount of temperature variables that can be used in a load forecasting model. In this paper, we present a comprehensive study to model the recency effect using a big data approach. We take advantage of modern computing power to answer a fundamental question: how many lagged hourly temperatures and/or moving average temperatures are needed in a regression model in order to capture the recency effect fully without compromising the forecasting accuracy? Using a case study based on data from the load forecasting track of the Global Energy Forecasting Competition 2012, we first demonstrate that a model with the recency effect outperforms its counterpart (a.k.a. Tao's Vanilla Benchmark Model) by 18% to 21% for forecasting the load series at the top (aggregated) level. We then model the recency effect in order to customize load forecasting models at the bottom level of a geographic hierarchy, again showing a superiority over the benchmark model of 12% to 15% on average. Finally, we discuss four different implementations of the recency effect modeling by hour of a day. In addition, this paper also presents two interesting findings: 1) the naive models are not useful for benchmark purposes in load forecasting at aggregated level due to their lack of accuracy; and 2) slicing the data into 24 pieces to develop one model for each hour is not necessarily better than building one interaction regression model using all 24 hours together.","author":[{"dropping-particle":"","family":"Wang","given":"Pu","non-dropping-particle":"","parse-names":false,"suffix":""},{"dropping-particle":"","family":"Liu","given":"Bidong","non-dropping-particle":"","parse-names":false,"suffix":""},{"dropping-particle":"","family":"Hong","given":"Tao","non-dropping-particle":"","parse-names":false,"suffix":""}],"container-title":"International Journal of Forecasting","id":"ITEM-2","issued":{"date-parts":[["2016"]]},"title":"Electric load forecasting with recency effect: A big data approach","type":"article-journal"},"uris":["http://www.mendeley.com/documents/?uuid=0d80983a-c46c-4c06-b527-1e5fdd7d1c96"]},{"id":"ITEM-3","itemData":{"DOI":"10.1109/ISGTEurope.2017.8260176","ISBN":"9781538619537","abstract":"Excellence in the planning and operations of power systems largely relies on accurate forecasts of loads. Although load forecasting has been extensively studied over the past several decades, the scientific community has not yet paid much attention to industrial load forecasting. The electricity demand of factories depends on many factors, of which some are uncommon or not as important in the classical load forecasting models. For instance, the scheduled processes and work shifts are very important to forecasting short-term industrial loads. In this paper, we offer some insights into modeling industrial loads. We develop a set of multiple linear regression models for an Italian factory that manufactures transformers. The proposed models outperform two other benchmark models for forecasting industrial loads 24 hours in advance.","author":[{"dropping-particle":"","family":"Bracale","given":"Antonio","non-dropping-particle":"","parse-names":false,"suffix":""},{"dropping-particle":"","family":"Carpinelli","given":"Guido","non-dropping-particle":"","parse-names":false,"suffix":""},{"dropping-particle":"","family":"Falco","given":"Pasquale","non-dropping-particle":"De","parse-names":false,"suffix":""},{"dropping-particle":"","family":"Hong","given":"Tao","non-dropping-particle":"","parse-names":false,"suffix":""}],"container-title":"2017 IEEE PES Innovative Smart Grid Technologies Conference Europe, ISGT-Europe 2017 - Proceedings","id":"ITEM-3","issued":{"date-parts":[["2017"]]},"title":"Short-term industrial load forecasting: A case study in an Italian factory","type":"paper-conference"},"uris":["http://www.mendeley.com/documents/?uuid=0a4ef770-7b7e-4520-876a-79f93b122001"]},{"id":"ITEM-4","itemData":{"DOI":"10.1109/PES.2011.6038881","ISBN":"9781457710018","ISSN":"19449925","abstract":"Benchmarking issue in short term load forecasting has not received as much attention as it deserves. Although dozens of techniques have been reported to be applied to short term load forecasting, most of them are still on the theoretical level with insignificant practical value. None of them has been established to produce benchmarking models for comparative assessment. This paper proposes a naïve multiple linear regression benchmark for short term load forecasting, which is from the experience of helping a US utility develop the first in-house short term load forecasts. The proposed model has been served as a benchmark for this utility since 2009, and was in production use for a year with satisfying performance before a major upgrade. It has also been used for a Canadian utility for load forecasting purposes. In addition, it was reproduced by a group of graduate students from a creditable US university following the documented procedure. © 2011 IEEE.","author":[{"dropping-particle":"","family":"Hong","given":"Tao","non-dropping-particle":"","parse-names":false,"suffix":""},{"dropping-particle":"","family":"Wang","given":"Pu","non-dropping-particle":"","parse-names":false,"suffix":""},{"dropping-particle":"","family":"Willis","given":"H. Lee","non-dropping-particle":"","parse-names":false,"suffix":""}],"container-title":"IEEE Power and Energy Society General Meeting","id":"ITEM-4","issued":{"date-parts":[["2011"]]},"title":"A naïve multiple linear regression benchmark for short term load forecasting","type":"paper-conference"},"uris":["http://www.mendeley.com/documents/?uuid=ef20fc6c-8fa8-4e31-9932-14d87e8c3d7a"]},{"id":"ITEM-5","itemData":{"DOI":"10.1016/j.neucom.2015.12.004","ISSN":"18728286","abstract":"Electricity load forecasting is a key task in the planning and operation of power systems and electricity markets, and its importance increases with the advent of smart grids. In this paper, we present AWNN, a new approach for very short-term load forecasting. AWNN decomposes the complex electricity load data into components with different frequencies that are predicted separately. It uses an advanced wavelet transform with entropy cost function to select the best wavelet basis for data decomposition, mutual information for feature selection and neural networks for prediction. The performance of AWNN is comprehensively evaluated using Australian and Spanish electricity load data for one-step and multi-step ahead predictions, and compared with a number of benchmark algorithms and baselines.","author":[{"dropping-particle":"","family":"Rana","given":"Mashud","non-dropping-particle":"","parse-names":false,"suffix":""},{"dropping-particle":"","family":"Koprinska","given":"Irena","non-dropping-particle":"","parse-names":false,"suffix":""}],"container-title":"Neurocomputing","id":"ITEM-5","issued":{"date-parts":[["2016"]]},"title":"Forecasting electricity load with advanced wavelet neural networks","type":"article-journal"},"uris":["http://www.mendeley.com/documents/?uuid=acd10d2b-73b6-45e9-bef4-4efa9587b92a"]}],"mendeley":{"formattedCitation":"[60], [72], [73], [76], [77]","plainTextFormattedCitation":"[60], [72], [73], [76], [77]","previouslyFormattedCitation":"[60], [72], [73], [76], [77]"},"properties":{"noteIndex":0},"schema":"https://github.com/citation-style-language/schema/raw/master/csl-citation.json"}</w:instrText>
      </w:r>
      <w:r>
        <w:fldChar w:fldCharType="separate"/>
      </w:r>
      <w:r w:rsidRPr="001469E8">
        <w:rPr>
          <w:noProof/>
        </w:rPr>
        <w:t>[60], [72], [73], [76], [77]</w:t>
      </w:r>
      <w:r>
        <w:fldChar w:fldCharType="end"/>
      </w:r>
      <w:r>
        <w:t xml:space="preserve">. </w:t>
      </w:r>
      <w:r w:rsidRPr="002242F1">
        <w:t xml:space="preserve">They are used to show how much value forecasters add in comparison – when a simple forecaster outperforms a more complex forecasting model, we know that the complex model adds little value. Although historical or more recent means can be used as naive forecasters, </w:t>
      </w:r>
      <w:proofErr w:type="spellStart"/>
      <w:r w:rsidRPr="002242F1">
        <w:t>Bracale</w:t>
      </w:r>
      <w:proofErr w:type="spellEnd"/>
      <w:r w:rsidRPr="002242F1">
        <w:t xml:space="preserve"> et al. </w:t>
      </w:r>
      <w:r>
        <w:fldChar w:fldCharType="begin" w:fldLock="1"/>
      </w:r>
      <w:r>
        <w:instrText>ADDIN CSL_CITATION {"citationItems":[{"id":"ITEM-1","itemData":{"DOI":"10.1109/ISGTEurope.2017.8260176","ISBN":"9781538619537","abstract":"Excellence in the planning and operations of power systems largely relies on accurate forecasts of loads. Although load forecasting has been extensively studied over the past several decades, the scientific community has not yet paid much attention to industrial load forecasting. The electricity demand of factories depends on many factors, of which some are uncommon or not as important in the classical load forecasting models. For instance, the scheduled processes and work shifts are very important to forecasting short-term industrial loads. In this paper, we offer some insights into modeling industrial loads. We develop a set of multiple linear regression models for an Italian factory that manufactures transformers. The proposed models outperform two other benchmark models for forecasting industrial loads 24 hours in advance.","author":[{"dropping-particle":"","family":"Bracale","given":"Antonio","non-dropping-particle":"","parse-names":false,"suffix":""},{"dropping-particle":"","family":"Carpinelli","given":"Guido","non-dropping-particle":"","parse-names":false,"suffix":""},{"dropping-particle":"","family":"Falco","given":"Pasquale","non-dropping-particle":"De","parse-names":false,"suffix":""},{"dropping-particle":"","family":"Hong","given":"Tao","non-dropping-particle":"","parse-names":false,"suffix":""}],"container-title":"2017 IEEE PES Innovative Smart Grid Technologies Conference Europe, ISGT-Europe 2017 - Proceedings","id":"ITEM-1","issued":{"date-parts":[["2017"]]},"title":"Short-term industrial load forecasting: A case study in an Italian factory","type":"paper-conference"},"uris":["http://www.mendeley.com/documents/?uuid=0a4ef770-7b7e-4520-876a-79f93b122001"]}],"mendeley":{"formattedCitation":"[72]","plainTextFormattedCitation":"[72]","previouslyFormattedCitation":"[72]"},"properties":{"noteIndex":0},"schema":"https://github.com/citation-style-language/schema/raw/master/csl-citation.json"}</w:instrText>
      </w:r>
      <w:r>
        <w:fldChar w:fldCharType="separate"/>
      </w:r>
      <w:r w:rsidRPr="00CF0D12">
        <w:rPr>
          <w:noProof/>
        </w:rPr>
        <w:t>[72]</w:t>
      </w:r>
      <w:r>
        <w:fldChar w:fldCharType="end"/>
      </w:r>
      <w:r>
        <w:t xml:space="preserve"> </w:t>
      </w:r>
      <w:r w:rsidRPr="002242F1">
        <w:t>state that "the simplest method to anticipate the next value in a time series is to assume it will have the same values as the current value." which serves as the foundation for the most common naive forecaster The Seasonal Nave Forecaster (</w:t>
      </w:r>
      <w:proofErr w:type="spellStart"/>
      <w:r w:rsidRPr="002242F1">
        <w:t>SNF</w:t>
      </w:r>
      <w:proofErr w:type="spellEnd"/>
      <w:r w:rsidRPr="002242F1">
        <w:t xml:space="preserve">) improves the nave forecaster by </w:t>
      </w:r>
      <w:r w:rsidRPr="002242F1">
        <w:lastRenderedPageBreak/>
        <w:t xml:space="preserve">taking seasonal trends into account </w:t>
      </w:r>
      <w:r>
        <w:fldChar w:fldCharType="begin" w:fldLock="1"/>
      </w:r>
      <w:r>
        <w:instrText>ADDIN CSL_CITATION {"citationItems":[{"id":"ITEM-1","itemData":{"DOI":"10.3390/su10093282","ISSN":"20711050","abstract":"Accurate load forecasting can help alleviate the impact of renewable-energy access to the network, facilitate the power plants to arrange unit maintenance and encourage the power broker companies to develop a reasonable quotation plan. However, the traditional prediction methods are insufficient for the analysis of load sequence fluctuations. The economic variables are not introduced into the input variable selection and the redundant information interferes with the final prediction results. In this paper, a set of the ensemble empirical mode is used to decompose the electricity consumption sequence. Appropriate economic variables are as selected as model input for each decomposition sequence to model separately according to its characteristics. Then the models are constructed by selecting the optimal parameters in the random forest. Finally, the result of the component prediction is reconstituted. Compared with random forest, support vector machine and seasonal naïve method, the example results show that the prediction accuracy of the model is better than that of the contrast models. The validity and feasibility of the method in the monthly load forecasting is verified.","author":[{"dropping-particle":"","family":"Liu","given":"","non-dropping-particle":"Da","parse-names":false,"suffix":""},{"dropping-particle":"","family":"Sun","given":"Kun","non-dropping-particle":"","parse-names":false,"suffix":""},{"dropping-particle":"","family":"Huang","given":"Han","non-dropping-particle":"","parse-names":false,"suffix":""},{"dropping-particle":"","family":"Tang","given":"Pingzhou","non-dropping-particle":"","parse-names":false,"suffix":""}],"container-title":"Sustainability (Switzerland)","id":"ITEM-1","issued":{"date-parts":[["2018"]]},"title":"Monthly load forecasting based on economic data by decomposition integration theory","type":"article-journal"},"uris":["http://www.mendeley.com/documents/?uuid=380a08f5-2bd8-44ce-bf85-fd50d15065ef"]}],"mendeley":{"formattedCitation":"[78]","plainTextFormattedCitation":"[78]","previouslyFormattedCitation":"[78]"},"properties":{"noteIndex":0},"schema":"https://github.com/citation-style-language/schema/raw/master/csl-citation.json"}</w:instrText>
      </w:r>
      <w:r>
        <w:fldChar w:fldCharType="separate"/>
      </w:r>
      <w:r w:rsidRPr="00CF0D12">
        <w:rPr>
          <w:noProof/>
        </w:rPr>
        <w:t>[78]</w:t>
      </w:r>
      <w:r>
        <w:fldChar w:fldCharType="end"/>
      </w:r>
      <w:r w:rsidRPr="002242F1">
        <w:t xml:space="preserve">. The </w:t>
      </w:r>
      <w:proofErr w:type="spellStart"/>
      <w:r w:rsidRPr="002242F1">
        <w:t>SNF</w:t>
      </w:r>
      <w:proofErr w:type="spellEnd"/>
      <w:r w:rsidRPr="002242F1">
        <w:t xml:space="preserve"> can be expressed mathematically using the simple relationship shown in (1):</w:t>
      </w:r>
    </w:p>
    <w:p w14:paraId="4A93958F" w14:textId="595E2B32" w:rsidR="00D7176D" w:rsidRDefault="00D7176D" w:rsidP="00D7176D">
      <w:pPr>
        <w:pStyle w:val="MTDisplayEquation"/>
        <w:jc w:val="center"/>
      </w:pPr>
      <w:r w:rsidRPr="00D7176D">
        <w:rPr>
          <w:position w:val="-12"/>
        </w:rPr>
        <w:object w:dxaOrig="820" w:dyaOrig="360" w14:anchorId="0B002A5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15pt;height:18.25pt" o:ole="">
            <v:imagedata r:id="rId11" o:title=""/>
          </v:shape>
          <o:OLEObject Type="Embed" ProgID="Equation.DSMT4" ShapeID="_x0000_i1025" DrawAspect="Content" ObjectID="_1701572084" r:id="rId12"/>
        </w:object>
      </w:r>
      <w:r w:rsidR="00D33FC8">
        <w:tab/>
      </w:r>
      <w:r w:rsidR="00D33FC8">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C03480">
        <w:fldChar w:fldCharType="begin"/>
      </w:r>
      <w:r w:rsidR="00C03480">
        <w:instrText xml:space="preserve"> SEQ MTEqn \c \* Arabic \* MERGEFORMAT </w:instrText>
      </w:r>
      <w:r w:rsidR="00C03480">
        <w:fldChar w:fldCharType="separate"/>
      </w:r>
      <w:r w:rsidR="001873B6">
        <w:rPr>
          <w:noProof/>
        </w:rPr>
        <w:instrText>1</w:instrText>
      </w:r>
      <w:r w:rsidR="00C03480">
        <w:rPr>
          <w:noProof/>
        </w:rPr>
        <w:fldChar w:fldCharType="end"/>
      </w:r>
      <w:r>
        <w:instrText>)</w:instrText>
      </w:r>
      <w:r>
        <w:fldChar w:fldCharType="end"/>
      </w:r>
    </w:p>
    <w:p w14:paraId="46FC9602" w14:textId="6A98038C" w:rsidR="004A1D66" w:rsidRDefault="004A1D66" w:rsidP="004A1D66">
      <w:r>
        <w:t xml:space="preserve">where </w:t>
      </w:r>
      <w:r w:rsidR="00497036" w:rsidRPr="00497036">
        <w:rPr>
          <w:noProof/>
          <w:position w:val="-6"/>
        </w:rPr>
        <w:object w:dxaOrig="200" w:dyaOrig="220" w14:anchorId="280E75A4">
          <v:shape id="_x0000_i1026" type="#_x0000_t75" style="width:10.3pt;height:10.3pt" o:ole="">
            <v:imagedata r:id="rId13" o:title=""/>
          </v:shape>
          <o:OLEObject Type="Embed" ProgID="Equation.DSMT4" ShapeID="_x0000_i1026" DrawAspect="Content" ObjectID="_1701572085" r:id="rId14"/>
        </w:object>
      </w:r>
      <w:r>
        <w:t xml:space="preserve"> is the time series</w:t>
      </w:r>
      <w:r w:rsidR="000930A5">
        <w:t xml:space="preserve">, </w:t>
      </w:r>
      <w:r w:rsidR="000930A5" w:rsidRPr="000930A5">
        <w:rPr>
          <w:position w:val="-10"/>
        </w:rPr>
        <w:object w:dxaOrig="220" w:dyaOrig="320" w14:anchorId="7D419F0D">
          <v:shape id="_x0000_i1027" type="#_x0000_t75" style="width:11.2pt;height:15.9pt" o:ole="">
            <v:imagedata r:id="rId15" o:title=""/>
          </v:shape>
          <o:OLEObject Type="Embed" ProgID="Equation.DSMT4" ShapeID="_x0000_i1027" DrawAspect="Content" ObjectID="_1701572086" r:id="rId16"/>
        </w:object>
      </w:r>
      <w:r w:rsidR="000930A5">
        <w:t>is the forecasted value</w:t>
      </w:r>
      <w:r w:rsidR="009F688E">
        <w:t xml:space="preserve">, </w:t>
      </w:r>
      <w:r w:rsidR="009F688E" w:rsidRPr="009F688E">
        <w:rPr>
          <w:position w:val="-6"/>
        </w:rPr>
        <w:object w:dxaOrig="139" w:dyaOrig="240" w14:anchorId="57E37128">
          <v:shape id="_x0000_i1028" type="#_x0000_t75" style="width:6.55pt;height:12.15pt" o:ole="">
            <v:imagedata r:id="rId17" o:title=""/>
          </v:shape>
          <o:OLEObject Type="Embed" ProgID="Equation.DSMT4" ShapeID="_x0000_i1028" DrawAspect="Content" ObjectID="_1701572087" r:id="rId18"/>
        </w:object>
      </w:r>
      <w:r w:rsidR="009F688E">
        <w:t xml:space="preserve"> is the time of </w:t>
      </w:r>
      <w:r w:rsidR="009A02A0">
        <w:t>occurrence</w:t>
      </w:r>
      <w:r>
        <w:t xml:space="preserve">, and </w:t>
      </w:r>
      <m:oMath>
        <m:r>
          <w:rPr>
            <w:rFonts w:ascii="Cambria Math" w:hAnsi="Cambria Math"/>
          </w:rPr>
          <m:t>l</m:t>
        </m:r>
      </m:oMath>
      <w:r>
        <w:rPr>
          <w:rFonts w:eastAsiaTheme="minorEastAsia"/>
        </w:rPr>
        <w:t xml:space="preserve"> is the seasonal period </w:t>
      </w:r>
      <w:r w:rsidR="009A02A0" w:rsidRPr="009A02A0">
        <w:rPr>
          <w:rFonts w:eastAsiaTheme="minorEastAsia"/>
        </w:rPr>
        <w:t>(</w:t>
      </w:r>
      <w:r w:rsidR="00497036">
        <w:rPr>
          <w:rFonts w:eastAsiaTheme="minorEastAsia"/>
        </w:rPr>
        <w:t>l</w:t>
      </w:r>
      <w:r w:rsidR="009A02A0" w:rsidRPr="009A02A0">
        <w:rPr>
          <w:rFonts w:eastAsiaTheme="minorEastAsia"/>
        </w:rPr>
        <w:t>=24 for hourly data if the previous day's hourly sample is used).</w:t>
      </w:r>
      <w:r>
        <w:rPr>
          <w:rFonts w:eastAsiaTheme="minorEastAsia"/>
        </w:rPr>
        <w:t xml:space="preserve"> </w:t>
      </w:r>
      <w:r w:rsidR="002242F1" w:rsidRPr="002242F1">
        <w:rPr>
          <w:rFonts w:eastAsiaTheme="minorEastAsia"/>
        </w:rPr>
        <w:t xml:space="preserve">The naive formula uses the most recent observed value as the future value, whereas the seasonal naive formula uses the previous season's value. The </w:t>
      </w:r>
      <w:proofErr w:type="spellStart"/>
      <w:r w:rsidR="002242F1" w:rsidRPr="002242F1">
        <w:rPr>
          <w:rFonts w:eastAsiaTheme="minorEastAsia"/>
        </w:rPr>
        <w:t>SNF</w:t>
      </w:r>
      <w:proofErr w:type="spellEnd"/>
      <w:r w:rsidR="002242F1" w:rsidRPr="002242F1">
        <w:rPr>
          <w:rFonts w:eastAsiaTheme="minorEastAsia"/>
        </w:rPr>
        <w:t xml:space="preserve"> forecaster is excellent for making short-term forecasts of variables that are generally stable or consistent. It is ineffective, however, at forecasting time series data that fluctuate significantly or are subject to irregular elements, such as temperature</w:t>
      </w:r>
      <w:r w:rsidR="002242F1">
        <w:rPr>
          <w:rFonts w:eastAsiaTheme="minorEastAsia"/>
        </w:rPr>
        <w:t xml:space="preserve"> </w:t>
      </w:r>
      <w:r>
        <w:fldChar w:fldCharType="begin" w:fldLock="1"/>
      </w:r>
      <w:r w:rsidR="00CF0D12">
        <w:instrText>ADDIN CSL_CITATION {"citationItems":[{"id":"ITEM-1","itemData":{"DOI":"10.1016/j.ijforecast.2015.09.006","ISSN":"01692070","abstract":"Temperature plays a key role in driving the electricity demand. We adopt the \"recency effect\", a term drawn from psychology, to represent the fact that the electricity demand is affected by the temperatures of the preceding hours. In the load forecasting literature, the temperature variables are often constructed in the form of lagged hourly temperatures and moving average temperatures. In the past, computing power has limited the amount of temperature variables that can be used in a load forecasting model. In this paper, we present a comprehensive study to model the recency effect using a big data approach. We take advantage of modern computing power to answer a fundamental question: how many lagged hourly temperatures and/or moving average temperatures are needed in a regression model in order to capture the recency effect fully without compromising the forecasting accuracy? Using a case study based on data from the load forecasting track of the Global Energy Forecasting Competition 2012, we first demonstrate that a model with the recency effect outperforms its counterpart (a.k.a. Tao's Vanilla Benchmark Model) by 18% to 21% for forecasting the load series at the top (aggregated) level. We then model the recency effect in order to customize load forecasting models at the bottom level of a geographic hierarchy, again showing a superiority over the benchmark model of 12% to 15% on average. Finally, we discuss four different implementations of the recency effect modeling by hour of a day. In addition, this paper also presents two interesting findings: 1) the naive models are not useful for benchmark purposes in load forecasting at aggregated level due to their lack of accuracy; and 2) slicing the data into 24 pieces to develop one model for each hour is not necessarily better than building one interaction regression model using all 24 hours together.","author":[{"dropping-particle":"","family":"Wang","given":"Pu","non-dropping-particle":"","parse-names":false,"suffix":""},{"dropping-particle":"","family":"Liu","given":"Bidong","non-dropping-particle":"","parse-names":false,"suffix":""},{"dropping-particle":"","family":"Hong","given":"Tao","non-dropping-particle":"","parse-names":false,"suffix":""}],"container-title":"International Journal of Forecasting","id":"ITEM-1","issued":{"date-parts":[["2016"]]},"title":"Electric load forecasting with recency effect: A big data approach","type":"article-journal"},"uris":["http://www.mendeley.com/documents/?uuid=0d80983a-c46c-4c06-b527-1e5fdd7d1c96"]}],"mendeley":{"formattedCitation":"[73]","plainTextFormattedCitation":"[73]","previouslyFormattedCitation":"[73]"},"properties":{"noteIndex":0},"schema":"https://github.com/citation-style-language/schema/raw/master/csl-citation.json"}</w:instrText>
      </w:r>
      <w:r>
        <w:fldChar w:fldCharType="separate"/>
      </w:r>
      <w:r w:rsidR="00B56C18" w:rsidRPr="00B56C18">
        <w:rPr>
          <w:noProof/>
        </w:rPr>
        <w:t>[73]</w:t>
      </w:r>
      <w:r>
        <w:fldChar w:fldCharType="end"/>
      </w:r>
      <w:r w:rsidRPr="004F7388">
        <w:t>.</w:t>
      </w:r>
    </w:p>
    <w:p w14:paraId="6313B353" w14:textId="22E7A719" w:rsidR="004A1D66" w:rsidRDefault="004A1D66" w:rsidP="004A1D66">
      <w:pPr>
        <w:pStyle w:val="Heading3"/>
      </w:pPr>
      <w:bookmarkStart w:id="16" w:name="_Toc90811872"/>
      <w:r>
        <w:t>2.</w:t>
      </w:r>
      <w:r w:rsidR="00443401">
        <w:t>3</w:t>
      </w:r>
      <w:r>
        <w:t>.2 The Multiple Linear Regression Forecaster (</w:t>
      </w:r>
      <w:proofErr w:type="spellStart"/>
      <w:r>
        <w:t>MLR</w:t>
      </w:r>
      <w:proofErr w:type="spellEnd"/>
      <w:r>
        <w:t>)</w:t>
      </w:r>
      <w:bookmarkEnd w:id="16"/>
    </w:p>
    <w:p w14:paraId="2C023A2F" w14:textId="32D8268A" w:rsidR="00417F9C" w:rsidRPr="00417F9C" w:rsidRDefault="00417F9C" w:rsidP="00417F9C">
      <w:pPr>
        <w:ind w:firstLine="288"/>
      </w:pPr>
      <w:r w:rsidRPr="00417F9C">
        <w:t>Multiple linear regression (</w:t>
      </w:r>
      <w:proofErr w:type="spellStart"/>
      <w:r w:rsidRPr="00417F9C">
        <w:t>MLR</w:t>
      </w:r>
      <w:proofErr w:type="spellEnd"/>
      <w:r w:rsidRPr="00417F9C">
        <w:t xml:space="preserve">) is a popular statistical technique for forecasting load that has received a lot of attention in the literature </w:t>
      </w:r>
      <w:r>
        <w:fldChar w:fldCharType="begin" w:fldLock="1"/>
      </w:r>
      <w:r w:rsidR="00E803EA">
        <w:instrText>ADDIN CSL_CITATION {"citationItems":[{"id":"ITEM-1","itemData":{"DOI":"10.1109/PES.2010.5589959","ISBN":"9781424483570","abstract":"Short-term electric load modeling and forecasting has been intensively studied during the past 50 years. With the emerging development of smart grid technologies, demand side management (DSM) starts to attract the attention of electric utilities again. To perform a decent DSM, beyond when and how much the demand will be, the utilities are facing another question: why is the electricity being consumed? In other words, what are the factors driving the fluctuation of the electric load at a particular time period? Understanding this issue can also be beneficial for the electric load forecasting with the purpose of energy purchase. This paper proposes a modern treatment of a classic technique, multiple linear regression, to model the hourly demand and investigate the causality of the consumption of electric energy. Various interactions are discovered, discussed, tested, and interpreted in this paper. The proposed approach has been used to generate the 3-year hourly energy demand forecast for a US utility. ©2010 IEEE.","author":[{"dropping-particle":"","family":"Hong","given":"Tao","non-dropping-particle":"","parse-names":false,"suffix":""},{"dropping-particle":"","family":"Gui","given":"Min","non-dropping-particle":"","parse-names":false,"suffix":""},{"dropping-particle":"","family":"Baran","given":"Mesut E.","non-dropping-particle":"","parse-names":false,"suffix":""},{"dropping-particle":"","family":"Willis","given":"H. Lee","non-dropping-particle":"","parse-names":false,"suffix":""}],"container-title":"IEEE PES General Meeting, PES 2010","id":"ITEM-1","issued":{"date-parts":[["2010"]]},"page":"1-8","publisher":"IEEE","title":"Modeling and forecasting hourly electric load by multiple linear regression with interactions","type":"article-journal"},"uris":["http://www.mendeley.com/documents/?uuid=1ec712ca-9bbc-439e-8e54-62a3733c51ad"]},{"id":"ITEM-2","itemData":{"DOI":"10.1109/SSCI.2017.8285261","ISBN":"9781538627259","abstract":"This paper presents short term load forecasting using multi-variable linear regression (MLR) for big data. Load forecasting is very important for planning, operation, resource scheduling and so on in power system. Total electric demand dynamically changes in a power system and mainly depends on temperature, humidity, wind speed, human nature, regular activities, events, etc. input variables. For the help of sensors and data science, enough historical and future input data with good accuracy are easily available. On the other hand, linear regression is a proven method, widely used in industries for forecasting. It is deterministic and robust. However, it is slow for big data because it needs large size matrix operations. In this paper, linear regression is formulated for small number of variables with big data and multi-core parallel processing is applied in all matrix operations that allow unlimited historical big data and unlimited scenarios in acceptable execution time limit. Mean absolute percent error is 3.99% of real field recorded data shown in Simulation and Result section.","author":[{"dropping-particle":"","family":"Saber","given":"Ahmed Yousuf","non-dropping-particle":"","parse-names":false,"suffix":""},{"dropping-particle":"","family":"Alam","given":"A. K.M.Rezaul","non-dropping-particle":"","parse-names":false,"suffix":""}],"container-title":"2017 IEEE Symposium Series on Computational Intelligence, SSCI 2017 - Proceedings","id":"ITEM-2","issued":{"date-parts":[["2018"]]},"page":"1-6","title":"Short term load forecasting using multiple linear regression for big data","type":"article-journal","volume":"2018-Janua"},"uris":["http://www.mendeley.com/documents/?uuid=3dedc393-6528-4e37-8c9f-c6f79840e1fe"]},{"id":"ITEM-3","itemData":{"DOI":"10.1007/s10700-013-9166-9","ISSN":"15732908","abstract":"Electric load forecasting is a fundamental business process and wellestablished analytical problem in the utility industry. Due to various characteristics of electricity demand series and the business needs, electric load forecasting is a classical textbook example and popular application field in the forecasting community. During the past 30 plus years, many statistical and artificial intelligence techniques have been applied to short term load forecasting (STLF) with varying degrees of success. Although fuzzy regression has been tried for STLF for about a decade, most research work is still focused at the theoretical level, leaving little value for practical applications. A primary reason is that inadequate attention has been paid to the improvement of the underlying linear model. This application-oriented paper proposes a fuzzy interaction regression approach to STLF. Through comparisons to three models (two fuzzy regression models and one multiple linear regression model) without interaction effects, the proposed approach shows superior performance over its counterparts. This paper also offers critical comments to a notable but questionable paper in this field. Finally, tips for practicing forecasting using fuzzy regression are discussed. © Springer Science+Business Media New York 2013.","author":[{"dropping-particle":"","family":"Hong","given":"Tao","non-dropping-particle":"","parse-names":false,"suffix":""},{"dropping-particle":"","family":"Wang","given":"Pu","non-dropping-particle":"","parse-names":false,"suffix":""}],"container-title":"Fuzzy Optimization and Decision Making","id":"ITEM-3","issued":{"date-parts":[["2014"]]},"title":"Fuzzy interaction regression for short term load forecasting","type":"article-journal"},"uris":["http://www.mendeley.com/documents/?uuid=eec041b9-acf8-4d1f-810e-4767ab9ce7fb"]},{"id":"ITEM-4","itemData":{"DOI":"10.1109/PES.2011.6038881","ISBN":"9781457710018","ISSN":"19449925","abstract":"Benchmarking issue in short term load forecasting has not received as much attention as it deserves. Although dozens of techniques have been reported to be applied to short term load forecasting, most of them are still on the theoretical level with insignificant practical value. None of them has been established to produce benchmarking models for comparative assessment. This paper proposes a naïve multiple linear regression benchmark for short term load forecasting, which is from the experience of helping a US utility develop the first in-house short term load forecasts. The proposed model has been served as a benchmark for this utility since 2009, and was in production use for a year with satisfying performance before a major upgrade. It has also been used for a Canadian utility for load forecasting purposes. In addition, it was reproduced by a group of graduate students from a creditable US university following the documented procedure. © 2011 IEEE.","author":[{"dropping-particle":"","family":"Hong","given":"Tao","non-dropping-particle":"","parse-names":false,"suffix":""},{"dropping-particle":"","family":"Wang","given":"Pu","non-dropping-particle":"","parse-names":false,"suffix":""},{"dropping-particle":"","family":"Willis","given":"H. Lee","non-dropping-particle":"","parse-names":false,"suffix":""}],"container-title":"IEEE Power and Energy Society General Meeting","id":"ITEM-4","issued":{"date-parts":[["2011"]]},"title":"A naïve multiple linear regression benchmark for short term load forecasting","type":"paper-conference"},"uris":["http://www.mendeley.com/documents/?uuid=ef20fc6c-8fa8-4e31-9932-14d87e8c3d7a"]},{"id":"ITEM-5","itemData":{"DOI":"10.1109/SECON.2015.7132869","ISSN":"07347502","abstract":"Variable energy generation, particularly from renewable energy resources such as wind and solar energy plants have created operational challenges for the electric power grid because of the uncertainty involved in their output in the short term. Energy forecasting can be used to mitigate some of the challenges that arise from the uncertainty in the resource. Whi le wind energy forecasting has already undergone extensive research efforts, solar power forecasting is only recently witnessing an increased amount of attention. This paper proposes a multiple linear regression analysis model to generate probabilistic forecasts of solar energy.","author":[{"dropping-particle":"","family":"Abuella","given":"Mohamed","non-dropping-particle":"","parse-names":false,"suffix":""},{"dropping-particle":"","family":"Chowdhury","given":"Badrul","non-dropping-particle":"","parse-names":false,"suffix":""}],"container-title":"Conference Proceedings - IEEE SOUTHEASTCON","id":"ITEM-5","issued":{"date-parts":[["2015"]]},"title":"Solar power probabilistic forecasting by using multiple linear regression analysis","type":"paper-conference"},"uris":["http://www.mendeley.com/documents/?uuid=31ec4b1c-a092-4d57-98a8-d90b507de03c"]},{"id":"ITEM-6","itemData":{"DOI":"10.1080/15567249.2011.559520","ISSN":"15567257","abstract":"In this article, an artificial neural network (ANN) and a regression model are applied to forecast long term electricity consumption in Thailand. The inputs of both nonlinear models are gross domestic product, number of population. Maximum ambient temperature and electricity power demand are used as inputs in a neural network to predict electricity consumption. The results show that the ANN model can give more accurate estimations than regression model as indicated by the performance measures, namely coefficient of determination, mean absolute percentage error and root mean square error. Accoding to the forecasting results by the regression and ANN models of this study, the electricity consumption of the country in 2010, 2015, and 2020 will reach 160,136, 188,552, and 216,986 GWh, respectively, for the regression model while the ANN model will reach 155,917, 174,394, and 188,137 GWh, respectively.","author":[{"dropping-particle":"","family":"Panklib","given":"K.","non-dropping-particle":"","parse-names":false,"suffix":""},{"dropping-particle":"","family":"Prakasvudhisarn","given":"C.","non-dropping-particle":"","parse-names":false,"suffix":""},{"dropping-particle":"","family":"Khummongkol","given":"D.","non-dropping-particle":"","parse-names":false,"suffix":""}],"container-title":"Energy Sources, Part B: Economics, Planning and Policy","id":"ITEM-6","issued":{"date-parts":[["2015"]]},"title":"Electricity Consumption Forecasting in Thailand Using an Artificial Neural Network and Multiple Linear Regression","type":"article-journal"},"uris":["http://www.mendeley.com/documents/?uuid=ab85825b-8481-4fb8-a97a-2b1b9be996ff"]},{"id":"ITEM-7","itemData":{"DOI":"10.1109/EI2.2017.8245401","ISBN":"9781538614273","abstract":"With the rapid development of micro grid, the power load forecast is important in system. Short-term load forecasting (STLF) plays an important role in the overall operation efficiency of micro grid. In order to improve the accuracy of STLF, this paper proposes a combined model, which is multivariate linear regression(Multi-LR) with multi-label based on K-nearest neighbor (K-NN) and K-means. We use multi-label and K-NN algorithm to give different weight of each cluster for the forecasting points and build models by Multi-LR. In this paper, the test data which include daily temperature (which include highest temperature and lowest temperature) and power load of a quarter of an hour from a community compared with the results only using Multi-LR to forecast power load, it is concluded that the combined model can achieve high accuracy and reduce the running time.","author":[{"dropping-particle":"","family":"Sun","given":"Xiaokui","non-dropping-particle":"","parse-names":false,"suffix":""},{"dropping-particle":"","family":"Ouyang","given":"Zhiyou","non-dropping-particle":"","parse-names":false,"suffix":""},{"dropping-particle":"","family":"Yue","given":"Dong","non-dropping-particle":"","parse-names":false,"suffix":""}],"container-title":"2017 IEEE Conference on Energy Internet and Energy System Integration, EI2 2017 - Proceedings","id":"ITEM-7","issued":{"date-parts":[["2017"]]},"title":"Short-term load forecasting based on multivariate linear regression","type":"paper-conference"},"uris":["http://www.mendeley.com/documents/?uuid=73d6e616-beed-4c64-b794-67dd31e16ca0"]},{"id":"ITEM-8","itemData":{"DOI":"10.1016/j.epsr.2015.09.001","ISSN":"03787796","abstract":"In this paper univariate models for short-term load forecasting based on linear regression and patterns of daily cycles of load time series are proposed. The patterns used as input and output variables simplify the forecasting problem by filtering out the trend and seasonal variations of periods longer than the daily one. The nonstationarity in mean and variance is also eliminated. The simplified relationship between variables (patterns) is modeled locally in the neighborhood of the current input using linear regression. The load forecast is constructed from the forecasted output pattern and the current values of variables describing the load time series. The proposed stepwise and lasso regressions reduce the number of predictors to a few. In the principal components regression and partial least-squares regression only one predictor is used. This allows us to visualize the data and regression function. The performances of the proposed methods were compared with that of other models based on ARIMA, exponential smoothing, neural networks and Nadaraya-Watson estimator. Application examples confirm valuable properties of the proposed approaches and their high accuracy.","author":[{"dropping-particle":"","family":"Dudek","given":"Grzegorz","non-dropping-particle":"","parse-names":false,"suffix":""}],"container-title":"Electric Power Systems Research","id":"ITEM-8","issued":{"date-parts":[["2016"]]},"title":"Pattern-based local linear regression models for short-term load forecasting","type":"article-journal"},"uris":["http://www.mendeley.com/documents/?uuid=ae7b4506-1c4f-457c-b602-37506169d0ce"]},{"id":"ITEM-9","itemData":{"DOI":"10.1002/9781118673362","ISBN":"9781118673362","abstract":"This book offers an in-depth and up-to-date review of different statistical tools that can be used to analyze and forecast the dynamics of two crucial for every energy company processes-electricity prices and loads. It provides coverage of seasonal decomposition, mean reversion, heavy-tailed distributions, exponential smoothing, spike preprocessing, autoregressive time series including models with exogenous variables and heteroskedastic (GARCH) components, regime-switching models, interval forecasts, jump-diffusion models, derivatives pricing and the market price of risk. Modeling and Forecasting Electricity Loads and Prices is packaged with a CD containing both the data and detailed examples of implementation of different techniques in Matlab, with additional examples in SAS. A reader can retrace all the intermediate steps of a practical implementation of a model and test his understanding of the method and correctness of the computer code using the same input data. The book will be of particular interest to the quants employed by the utilities, independent power generators and marketers, energy trading desks of the hedge funds and financial institutions, and the executives attending courses designed to help them to brush up on their technical skills. The text will be also of use to graduate students in electrical engineering, econometrics and finance wanting to get a grip on advanced statistical tools applied in this hot area. In fact, there are sixteen Case Studies in the book making it a self-contained tutorial to electricity load and price modeling and forecasting.","author":[{"dropping-particle":"","family":"Weron","given":"Rafał","non-dropping-particle":"","parse-names":false,"suffix":""}],"container-title":"Modeling and Forecasting Electricity Loads and Prices: A Statistical Approach","id":"ITEM-9","issued":{"date-parts":[["2006","7","29"]]},"number-of-pages":"1-178","publisher":"wiley","title":"Modeling and forecasting electricity loads and prices: A statistical approach","type":"book"},"uris":["http://www.mendeley.com/documents/?uuid=831afb51-bfd9-48ad-9e5a-c1938bdf60d3"]},{"id":"ITEM-10","itemData":{"DOI":"10.1109/TSG.2013.2274373","ISSN":"19493053","abstract":"The classical approach to long term load forecasting is often limited to the use of load and weather information occurring with monthly or annual frequency. This low resolution, infrequent data can sometimes lead to inaccurate forecasts. Load forecasters often have a hard time explaining the errors based on the limited information available through the low resolution data. The increasing usage of smart grid and advanced metering infrastructure (AMI) technologies provides the utility load forecasters with high resolution, layered information to improve the load forecasting process. In this paper, we propose a modern approach that takes advantage of hourly information to create more accurate and defensible forecasts. The proposed approach has been deployed across many U.S. utilities, including a recent implementation at North Carolina Electric Membership Corporation (NCEMC), which is used as the case study in this paper. Three key elements of long term load forecasting are being modernized: predictive modeling, scenario analysis, and weather normalization. We first show the superior accuracy of the predictive models attained from hourly data, over the classical methods of forecasting using monthly or annual peak data. We then develop probabilistic forecasts through cross scenario analysis. Finally, we illustrate the concept of load normalization and normalize the load using the proposed hourly models. © 2013 IEEE.","author":[{"dropping-particle":"","family":"Hong","given":"Tao","non-dropping-particle":"","parse-names":false,"suffix":""},{"dropping-particle":"","family":"Wilson","given":"Jason","non-dropping-particle":"","parse-names":false,"suffix":""},{"dropping-particle":"","family":"Xie","given":"Jingrui","non-dropping-particle":"","parse-names":false,"suffix":""}],"container-title":"IEEE Transactions on Smart Grid","id":"ITEM-10","issue":"1","issued":{"date-parts":[["2014"]]},"page":"456-462","publisher":"IEEE","title":"Long term probabilistic load forecasting and normalization with hourly information","type":"article-journal","volume":"5"},"uris":["http://www.mendeley.com/documents/?uuid=3d2f3b02-12fc-417c-a746-0bb1d4ba5f98"]}],"mendeley":{"formattedCitation":"[47], [60], [64], [70], [79]–[84]","plainTextFormattedCitation":"[47], [60], [64], [70], [79]–[84]","previouslyFormattedCitation":"[47], [60], [64], [70], [79]–[84]"},"properties":{"noteIndex":0},"schema":"https://github.com/citation-style-language/schema/raw/master/csl-citation.json"}</w:instrText>
      </w:r>
      <w:r>
        <w:fldChar w:fldCharType="separate"/>
      </w:r>
      <w:r w:rsidR="001873B6" w:rsidRPr="001873B6">
        <w:rPr>
          <w:noProof/>
        </w:rPr>
        <w:t>[47], [60], [64], [70], [79]–[84]</w:t>
      </w:r>
      <w:r>
        <w:fldChar w:fldCharType="end"/>
      </w:r>
      <w:r w:rsidRPr="00417F9C">
        <w:t xml:space="preserve">. The relationships between a continuous dependent variable and one or more independent variables are modeled by </w:t>
      </w:r>
      <w:proofErr w:type="spellStart"/>
      <w:r w:rsidRPr="00417F9C">
        <w:t>MLR</w:t>
      </w:r>
      <w:proofErr w:type="spellEnd"/>
      <w:r w:rsidRPr="00417F9C">
        <w:t xml:space="preserve"> forecasters. Mathematically, an </w:t>
      </w:r>
      <w:proofErr w:type="spellStart"/>
      <w:r w:rsidRPr="00417F9C">
        <w:t>MLR</w:t>
      </w:r>
      <w:proofErr w:type="spellEnd"/>
      <w:r w:rsidRPr="00417F9C">
        <w:t xml:space="preserve"> with two independent variables is expressed as:</w:t>
      </w:r>
    </w:p>
    <w:p w14:paraId="7AF346B3" w14:textId="66695700" w:rsidR="009B1240" w:rsidRDefault="009B1240" w:rsidP="009B1240">
      <w:pPr>
        <w:pStyle w:val="MTDisplayEquation"/>
        <w:jc w:val="center"/>
      </w:pPr>
      <w:r w:rsidRPr="009B1240">
        <w:rPr>
          <w:position w:val="-12"/>
        </w:rPr>
        <w:object w:dxaOrig="2260" w:dyaOrig="360" w14:anchorId="6585A027">
          <v:shape id="_x0000_i1029" type="#_x0000_t75" style="width:113.15pt;height:18.25pt" o:ole="">
            <v:imagedata r:id="rId19" o:title=""/>
          </v:shape>
          <o:OLEObject Type="Embed" ProgID="Equation.DSMT4" ShapeID="_x0000_i1029" DrawAspect="Content" ObjectID="_1701572088" r:id="rId20"/>
        </w:object>
      </w:r>
      <w:r>
        <w:tab/>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C03480">
        <w:fldChar w:fldCharType="begin"/>
      </w:r>
      <w:r w:rsidR="00C03480">
        <w:instrText xml:space="preserve"> SEQ MTEqn \c \* Arabic \* MERGEFORMAT </w:instrText>
      </w:r>
      <w:r w:rsidR="00C03480">
        <w:fldChar w:fldCharType="separate"/>
      </w:r>
      <w:r w:rsidR="001873B6">
        <w:rPr>
          <w:noProof/>
        </w:rPr>
        <w:instrText>2</w:instrText>
      </w:r>
      <w:r w:rsidR="00C03480">
        <w:rPr>
          <w:noProof/>
        </w:rPr>
        <w:fldChar w:fldCharType="end"/>
      </w:r>
      <w:r>
        <w:instrText>)</w:instrText>
      </w:r>
      <w:r>
        <w:fldChar w:fldCharType="end"/>
      </w:r>
    </w:p>
    <w:p w14:paraId="7A2EAA9B" w14:textId="2C008F82" w:rsidR="00CF0D12" w:rsidRDefault="004A1D66" w:rsidP="004A1D66">
      <w:pPr>
        <w:ind w:firstLine="288"/>
      </w:pPr>
      <w:r>
        <w:t xml:space="preserve">In the case of load forecasting, </w:t>
      </w:r>
      <w:r w:rsidR="00D40384" w:rsidRPr="006143C7">
        <w:rPr>
          <w:noProof/>
          <w:position w:val="-10"/>
        </w:rPr>
        <w:object w:dxaOrig="220" w:dyaOrig="320" w14:anchorId="6D28F85F">
          <v:shape id="_x0000_i1030" type="#_x0000_t75" style="width:11.2pt;height:15.9pt" o:ole="">
            <v:imagedata r:id="rId21" o:title=""/>
          </v:shape>
          <o:OLEObject Type="Embed" ProgID="Equation.DSMT4" ShapeID="_x0000_i1030" DrawAspect="Content" ObjectID="_1701572089" r:id="rId22"/>
        </w:object>
      </w:r>
      <w:r>
        <w:t xml:space="preserve"> is the</w:t>
      </w:r>
      <w:r w:rsidR="00D40384">
        <w:t xml:space="preserve"> predicted</w:t>
      </w:r>
      <w:r>
        <w:t xml:space="preserve"> load, </w:t>
      </w:r>
      <w:r w:rsidRPr="006143C7">
        <w:rPr>
          <w:noProof/>
          <w:position w:val="-12"/>
        </w:rPr>
        <w:object w:dxaOrig="240" w:dyaOrig="360" w14:anchorId="57CD578F">
          <v:shape id="_x0000_i1031" type="#_x0000_t75" style="width:12.15pt;height:18.7pt" o:ole="">
            <v:imagedata r:id="rId23" o:title=""/>
          </v:shape>
          <o:OLEObject Type="Embed" ProgID="Equation.DSMT4" ShapeID="_x0000_i1031" DrawAspect="Content" ObjectID="_1701572090" r:id="rId24"/>
        </w:object>
      </w:r>
      <w:r>
        <w:t xml:space="preserve">and </w:t>
      </w:r>
      <w:r w:rsidRPr="006143C7">
        <w:rPr>
          <w:noProof/>
          <w:position w:val="-12"/>
        </w:rPr>
        <w:object w:dxaOrig="260" w:dyaOrig="360" w14:anchorId="7BA4FD4F">
          <v:shape id="_x0000_i1032" type="#_x0000_t75" style="width:12.6pt;height:18.7pt" o:ole="">
            <v:imagedata r:id="rId25" o:title=""/>
          </v:shape>
          <o:OLEObject Type="Embed" ProgID="Equation.DSMT4" ShapeID="_x0000_i1032" DrawAspect="Content" ObjectID="_1701572091" r:id="rId26"/>
        </w:object>
      </w:r>
      <w:r>
        <w:t xml:space="preserve"> are independent variables such as temperature and time-of-day, </w:t>
      </w:r>
      <w:r w:rsidRPr="00A40178">
        <w:rPr>
          <w:noProof/>
          <w:position w:val="-10"/>
        </w:rPr>
        <w:object w:dxaOrig="240" w:dyaOrig="320" w14:anchorId="0396C347">
          <v:shape id="_x0000_i1033" type="#_x0000_t75" style="width:12.15pt;height:16.35pt" o:ole="">
            <v:imagedata r:id="rId27" o:title=""/>
          </v:shape>
          <o:OLEObject Type="Embed" ProgID="Equation.DSMT4" ShapeID="_x0000_i1033" DrawAspect="Content" ObjectID="_1701572092" r:id="rId28"/>
        </w:object>
      </w:r>
      <w:r>
        <w:t>s are coefficients estimated</w:t>
      </w:r>
      <w:r w:rsidR="00DF734B">
        <w:t xml:space="preserve"> by the model</w:t>
      </w:r>
      <w:r>
        <w:t xml:space="preserve">, and </w:t>
      </w:r>
      <w:r w:rsidRPr="00A40178">
        <w:rPr>
          <w:noProof/>
          <w:position w:val="-6"/>
        </w:rPr>
        <w:object w:dxaOrig="180" w:dyaOrig="220" w14:anchorId="49CE2CC5">
          <v:shape id="_x0000_i1034" type="#_x0000_t75" style="width:9.8pt;height:11.2pt" o:ole="">
            <v:imagedata r:id="rId29" o:title=""/>
          </v:shape>
          <o:OLEObject Type="Embed" ProgID="Equation.DSMT4" ShapeID="_x0000_i1034" DrawAspect="Content" ObjectID="_1701572093" r:id="rId30"/>
        </w:object>
      </w:r>
      <w:r>
        <w:t>is an error term</w:t>
      </w:r>
      <w:r w:rsidR="00250904">
        <w:t xml:space="preserve"> </w:t>
      </w:r>
      <w:r>
        <w:fldChar w:fldCharType="begin" w:fldLock="1"/>
      </w:r>
      <w:r w:rsidR="00A55D41">
        <w:instrText>ADDIN CSL_CITATION {"citationItems":[{"id":"ITEM-1","itemData":{"DOI":"10.1109/SSCI.2017.8285261","ISBN":"9781538627259","abstract":"This paper presents short term load forecasting using multi-variable linear regression (MLR) for big data. Load forecasting is very important for planning, operation, resource scheduling and so on in power system. Total electric demand dynamically changes in a power system and mainly depends on temperature, humidity, wind speed, human nature, regular activities, events, etc. input variables. For the help of sensors and data science, enough historical and future input data with good accuracy are easily available. On the other hand, linear regression is a proven method, widely used in industries for forecasting. It is deterministic and robust. However, it is slow for big data because it needs large size matrix operations. In this paper, linear regression is formulated for small number of variables with big data and multi-core parallel processing is applied in all matrix operations that allow unlimited historical big data and unlimited scenarios in acceptable execution time limit. Mean absolute percent error is 3.99% of real field recorded data shown in Simulation and Result section.","author":[{"dropping-particle":"","family":"Saber","given":"Ahmed Yousuf","non-dropping-particle":"","parse-names":false,"suffix":""},{"dropping-particle":"","family":"Alam","given":"A. K.M.Rezaul","non-dropping-particle":"","parse-names":false,"suffix":""}],"container-title":"2017 IEEE Symposium Series on Computational Intelligence, SSCI 2017 - Proceedings","id":"ITEM-1","issued":{"date-parts":[["2018"]]},"page":"1-6","title":"Short term load forecasting using multiple linear regression for big data","type":"article-journal","volume":"2018-Janua"},"uris":["http://www.mendeley.com/documents/?uuid=3dedc393-6528-4e37-8c9f-c6f79840e1fe"]}],"mendeley":{"formattedCitation":"[64]","plainTextFormattedCitation":"[64]","previouslyFormattedCitation":"[64]"},"properties":{"noteIndex":0},"schema":"https://github.com/citation-style-language/schema/raw/master/csl-citation.json"}</w:instrText>
      </w:r>
      <w:r>
        <w:fldChar w:fldCharType="separate"/>
      </w:r>
      <w:r w:rsidR="001A7F97" w:rsidRPr="001A7F97">
        <w:rPr>
          <w:noProof/>
        </w:rPr>
        <w:t>[64]</w:t>
      </w:r>
      <w:r>
        <w:fldChar w:fldCharType="end"/>
      </w:r>
      <w:r>
        <w:t xml:space="preserve">.  </w:t>
      </w:r>
      <w:proofErr w:type="spellStart"/>
      <w:r w:rsidR="006251CC" w:rsidRPr="006251CC">
        <w:t>MLR</w:t>
      </w:r>
      <w:proofErr w:type="spellEnd"/>
      <w:r w:rsidR="006251CC" w:rsidRPr="006251CC">
        <w:t xml:space="preserve"> models are fitted in such a way that the sum-of-squares of actual and forecasted value differences is minimized. The accuracy of </w:t>
      </w:r>
      <w:proofErr w:type="spellStart"/>
      <w:r w:rsidR="006251CC" w:rsidRPr="006251CC">
        <w:t>MLRs</w:t>
      </w:r>
      <w:proofErr w:type="spellEnd"/>
      <w:r w:rsidR="006251CC" w:rsidRPr="006251CC">
        <w:t xml:space="preserve"> is primarily </w:t>
      </w:r>
      <w:r w:rsidR="006251CC" w:rsidRPr="006251CC">
        <w:lastRenderedPageBreak/>
        <w:t xml:space="preserve">determined by the relationships between the data and the independent variables included. </w:t>
      </w:r>
      <w:proofErr w:type="spellStart"/>
      <w:r w:rsidR="006251CC" w:rsidRPr="006251CC">
        <w:t>MLRs</w:t>
      </w:r>
      <w:proofErr w:type="spellEnd"/>
      <w:r w:rsidR="006251CC" w:rsidRPr="006251CC">
        <w:t xml:space="preserve"> can simulate nonlinear relationships, but only when the independent variables are specified explicitly</w:t>
      </w:r>
      <w:r w:rsidR="006251CC">
        <w:t xml:space="preserve"> </w:t>
      </w:r>
      <w:r w:rsidR="00CF0D12">
        <w:fldChar w:fldCharType="begin" w:fldLock="1"/>
      </w:r>
      <w:r w:rsidR="00E1791D">
        <w:instrText>ADDIN CSL_CITATION {"citationItems":[{"id":"ITEM-1","itemData":{"DOI":"10.1109/UPEC.2007.4469121","ISBN":"1905593368","abstract":"In this paper we present an investigation for the short term (up 24 hours) load forecasting of the demand for the South Sulewesi's (Sulewesi Island - Indonesia) Power System, using a Multiple Linear Regression (MLR) method. After a brief analytical discussion of the technique, the usage of polynomial terms and the steps to compose the MLR model will be explained. Report on implementation of MLR algorithm using commercially available tool such as Microsoft EXCEL™ will also be discussed. As a case study, historical data consisting of hourly load demand and temperatures of South Sulawesi electrical system will be used, to forecast the short term load. The results will be presented and analysed potential for improvement using alternative methods is also discussed.","author":[{"dropping-particle":"","family":"Amral","given":"N.","non-dropping-particle":"","parse-names":false,"suffix":""},{"dropping-particle":"","family":"Özveren","given":"C. S.","non-dropping-particle":"","parse-names":false,"suffix":""},{"dropping-particle":"","family":"King","given":"D.","non-dropping-particle":"","parse-names":false,"suffix":""}],"container-title":"Proceedings of the Universities Power Engineering Conference","id":"ITEM-1","issued":{"date-parts":[["2007"]]},"title":"Short term load forecasting using multiple linear regression","type":"paper-conference"},"uris":["http://www.mendeley.com/documents/?uuid=c4766a19-2e06-4d74-9254-ab630de85f5d"]},{"id":"ITEM-2","itemData":{"author":[{"dropping-particle":"","family":"Hong","given":"Tao","non-dropping-particle":"","parse-names":false,"suffix":""}],"id":"ITEM-2","issued":{"date-parts":[["2010"]]},"publisher":"North Carolina State University","title":"Short Term Electric Load Forecasting","type":"thesis"},"uris":["http://www.mendeley.com/documents/?uuid=51e2c167-e18b-427d-9398-9cd40681d6c8"]}],"mendeley":{"formattedCitation":"[85], [86]","plainTextFormattedCitation":"[85], [86]","previouslyFormattedCitation":"[85], [86]"},"properties":{"noteIndex":0},"schema":"https://github.com/citation-style-language/schema/raw/master/csl-citation.json"}</w:instrText>
      </w:r>
      <w:r w:rsidR="00CF0D12">
        <w:fldChar w:fldCharType="separate"/>
      </w:r>
      <w:r w:rsidR="00CF0D12" w:rsidRPr="00CF0D12">
        <w:rPr>
          <w:noProof/>
        </w:rPr>
        <w:t>[85], [86]</w:t>
      </w:r>
      <w:r w:rsidR="00CF0D12">
        <w:fldChar w:fldCharType="end"/>
      </w:r>
      <w:r w:rsidR="00CF0D12" w:rsidRPr="00CF0D12">
        <w:t>.</w:t>
      </w:r>
    </w:p>
    <w:p w14:paraId="65A547CF" w14:textId="6F12B6CD" w:rsidR="004A1D66" w:rsidRDefault="004A1D66" w:rsidP="004A1D66">
      <w:pPr>
        <w:pStyle w:val="Heading3"/>
      </w:pPr>
      <w:bookmarkStart w:id="17" w:name="_Toc90811873"/>
      <w:r>
        <w:t>2.</w:t>
      </w:r>
      <w:r w:rsidR="00443401">
        <w:t>3</w:t>
      </w:r>
      <w:r>
        <w:t xml:space="preserve">.3 </w:t>
      </w:r>
      <w:r w:rsidR="0056711B">
        <w:t>The Auto-Regressive Integrated Moving Average Forecaster (ARIMA)</w:t>
      </w:r>
      <w:bookmarkEnd w:id="17"/>
    </w:p>
    <w:p w14:paraId="3BFBBD80" w14:textId="4C9BF8EB" w:rsidR="00664EB1" w:rsidRDefault="00664EB1" w:rsidP="00664EB1">
      <w:pPr>
        <w:ind w:firstLine="288"/>
      </w:pPr>
      <w:r w:rsidRPr="00664EB1">
        <w:t xml:space="preserve">ARIMA is arguably one of the most widely used statistical forecasting techniques, with widespread application in the load forecasting literature </w:t>
      </w:r>
      <w:r>
        <w:fldChar w:fldCharType="begin" w:fldLock="1"/>
      </w:r>
      <w:r>
        <w:instrText>ADDIN CSL_CITATION {"citationItems":[{"id":"ITEM-1","itemData":{"DOI":"10.1109/59.99410","ISSN":"15580679","abstract":"This paper describes a new, linear regression-based model for the calculation of short-term system load forecasts. The model's most significant new aspects fall into the following areas: innovative model building, including accurate holiday modeling by using binary variables; temperature modeling by using heating and cooling degree functions; robust parameter estimation and parameter estimation under heteroskedasticity by using weighted least squares linear regression techniques; the use of “reverse errors-in-variables” techniques to mitigate the effects on load forecasts of potential errors in the explanatory variables; and distinction between time-independent daily peak load forecasts and the maximum of the hourly load forecasts in order to prevent peak forecasts from being negatively biased. The significant impact of these issues on the accuracy of a model's results was established through testing of an existing load forecasting algorithm. The new model has been tested under a wide variety of conditions and it is shown in this paper to produce excellent results. It is also sufficiently general to be used by other electric power utilities. © 1990 IEEE","author":[{"dropping-particle":"","family":"Papalexopoulos","given":"Alex D.","non-dropping-particle":"","parse-names":false,"suffix":""},{"dropping-particle":"","family":"Hesterberg","given":"Timothy C.","non-dropping-particle":"","parse-names":false,"suffix":""}],"container-title":"IEEE Transactions on Power Systems","id":"ITEM-1","issued":{"date-parts":[["1990"]]},"title":"A regression-based approach to short-term system load forecasting","type":"article-journal"},"uris":["http://www.mendeley.com/documents/?uuid=5b75fe08-087e-4538-87c4-6ba1dc4ccd92"]},{"id":"ITEM-2","itemData":{"DOI":"10.1016/j.apenergy.2018.12.042","ISSN":"03062619","abstract":"Load forecasting problems have traditionally been addressed using various statistical methods, among which autoregressive integrated moving average with exogenous inputs (ARIMAX) has gained the most attention as a classical time-series modeling method. Recently, the booming development of deep learning techniques make them promising alternatives to conventional data-driven approaches. While deep learning offers exceptional capability in handling complex non-linear relationships, model complexity and computation efficiency are of concern. A few papers have explored the possibility of applying deep neural networks to forecast time-series load data but only limited to system-level or single-step building-level forecasting. This study, however, aims at filling in the knowledge gap of deep learning-based techniques for day-ahead multi-step load forecasting in commercial buildings. Two classical deep neural network models, namely recurrent neural network (RNN) and convolutional neural network (CNN), have been proposed and formulated under both recursive and direct multi-step manners. Their performances are compared with the Seasonal ARIMAX model with regard to accuracy, computational efficiency, generalizability and robustness. Among all of the investigated deep learning techniques, the gated 24-h CNN model, performed in a direct multi-step manner, proves itself to have the best performance, improving the forecasting accuracy by 22.6% compared to that of the seasonal ARIMAX.","author":[{"dropping-particle":"","family":"Cai","given":"Mengmeng","non-dropping-particle":"","parse-names":false,"suffix":""},{"dropping-particle":"","family":"Pipattanasomporn","given":"Manisa","non-dropping-particle":"","parse-names":false,"suffix":""},{"dropping-particle":"","family":"Rahman","given":"Saifur","non-dropping-particle":"","parse-names":false,"suffix":""}],"container-title":"Applied Energy","id":"ITEM-2","issued":{"date-parts":[["2019"]]},"title":"Day-ahead building-level load forecasts using deep learning vs. traditional time-series techniques","type":"article-journal"},"uris":["http://www.mendeley.com/documents/?uuid=7d2260e9-49b7-46ee-b807-0b97f67acd25"]},{"id":"ITEM-3","itemData":{"DOI":"10.1016/j.scs.2017.08.009","ISSN":"22106707","abstract":"Electricity forecasting is an essential component of smart grid, which has attracted increasing academic interest. Forecasting enables informed and efficient responses for electricity demand. However, various forecasting models exist making it difficult for inexperienced researchers to make an informed model selection. This paper presents a systematic review of forecasting models with the main purpose of identifying which model is best suited for a particular case or scenario. Over 113 different case studies reported across 41 academic papers have been used for the comparison. The timeframe, inputs, outputs, scale, data sample size, error type and value have been taken into account as criteria for the comparison. The review reveals that despite the relative simplicity of all reviewed models, the regression and/or multiple regression are still widely used and efficient for long and very long-term prediction. For short and very short-term prediction, machine-learning algorithms such as artificial neural networks, support vector machines, and time series analysis (including Autoregressive Integrated Moving Average (ARIMA) and the Autoregressive Moving Average (ARMA)) are favoured. The most widely employed independent variables are the building and occupancy characteristics and environmental data, especially in the machine learning models. In many cases, time series analysis and regressions rely on electricity historical data only, without the introduction of exogenous variables. Overall, if the singularity of the different cases made the comparison difficult, some trends are clearly identifiable. Considering the large amount of use cases studied, the meta-analysis of the references led to the identification of best practices within the expert community in relation to forecasting use for electricity consumption and power load prediction. Therefore, from the findings of the meta-analysis, a taxonomy has been defined in order to help researchers make an informed decision and choose the right model for their problem (long or short term, low or high resolution, building to country level).","author":[{"dropping-particle":"","family":"Kuster","given":"Corentin","non-dropping-particle":"","parse-names":false,"suffix":""},{"dropping-particle":"","family":"Rezgui","given":"Yacine","non-dropping-particle":"","parse-names":false,"suffix":""},{"dropping-particle":"","family":"Mourshed","given":"Monjur","non-dropping-particle":"","parse-names":false,"suffix":""}],"container-title":"Sustainable Cities and Society","id":"ITEM-3","issued":{"date-parts":[["2017"]]},"title":"Electrical load forecasting models: A critical systematic review","type":"article"},"uris":["http://www.mendeley.com/documents/?uuid=615d987e-400a-4457-a9c1-e419ac8b1f00"]},{"id":"ITEM-4","itemData":{"abstract":"Foresight tutorials are designed to be nontechnical overviews of important methodologies, enabling business forecasters to make more informed use of their forecasting software. The Fall 2012 issue contained Eric StellwagenÕs tutorial ÒExponential Smoothing: The Workhorse of Business Forecasting.Ó Eric and Len now team up to discuss ARIMA, the models popularized by Box and Jenkins. They examine the pros and cons of ARIMA modeling, provide a conceptual overview of how the technique works, and discuss how best to apply it to business data. Copyright International Institute of Forecasters, 2013","author":[{"dropping-particle":"","family":"Stellwagen","given":"Eric","non-dropping-particle":"","parse-names":false,"suffix":""},{"dropping-particle":"","family":"Tashman","given":"Len","non-dropping-particle":"","parse-names":false,"suffix":""}],"container-title":"Foresight: The International Journal of Applied Forecasting","id":"ITEM-4","issued":{"date-parts":[["2013"]]},"title":"ARIMA : The Models of Box and Jenkins","type":"article-journal"},"uris":["http://www.mendeley.com/documents/?uuid=5906f809-f301-4ee3-9c89-4430f9563654"]},{"id":"ITEM-5","itemData":{"DOI":"10.1109/ASPCON.2018.8748661","ISBN":"9781538666869","abstract":"One of the most important commodity of today's world is energy. Energy utilization depends upon several factors such as variation in temperature, seasons, humidity, day of the week, special holidays etc. and the most efficient utilization of energy requires delivery of uninterrupted good quality power. Tariff plays a vital role here. Tariff can be used to create favorable electricity trading conditions in peak demand hours. Therefore, we must have a judicious and proper planning for daily load profile forecasting and in specific peak load demand forecasting. There are numerous methods of Load Forecasting and in specific peak load forecasting. In recent days, Auto Regression technique (ARIMAX) has proved itself a successful tool for future data prediction. In order to find the best application of ARIMAX to get optimum results in peak load forecasting and load management a case study has been done for an urban city in this paper.","author":[{"dropping-particle":"","family":"Goswami","given":"Kuheli","non-dropping-particle":"","parse-names":false,"suffix":""},{"dropping-particle":"","family":"Ganguly","given":"Ayandeep","non-dropping-particle":"","parse-names":false,"suffix":""},{"dropping-particle":"","family":"Sil","given":"Arindam Kumar","non-dropping-particle":"","parse-names":false,"suffix":""}],"container-title":"Proceedings of 2018 IEEE Applied Signal Processing Conference, ASPCON 2018","id":"ITEM-5","issue":"1","issued":{"date-parts":[["2018"]]},"page":"279-282","publisher":"IEEE","title":"Day ahead forecasting and peak load management using multivariate auto regression technique","type":"article-journal"},"uris":["http://www.mendeley.com/documents/?uuid=519b108a-99dc-4e2b-97ea-3e6176f85966"]},{"id":"ITEM-6","itemData":{"DOI":"10.35940/ijrte.d7950.118419","abstract":"The scope for ARIMAX approach to forecast short term load has gained a lot of significant importance.In this paper, ARIMAXmodel which is an extension of ARIMA model with exogenous variables is used for STLF on a time series data of Karnataka State Demand pattern. The forecasting accuracy of ARIMA model is enhanced by taking into consideration hour of the day and day of the week as exogenous variables for ARIMAX model. Forecasting performance is thus improved by considering these significant load dependent factors. The forecasted results indicate that the proposed model is more accurate according to mean absolute percentage error (MAPE) obtained during the testing period of the model. As the historical load data are available on the databases of the utility, researches in the areas of time series modelling are ongoing for electrical load forecasting. In the proposed paper real time demand data available on Karnataka Power Transmission Corporation Ltd. (KPTCL) website is taken to develop and test the proposedload forecasting model.The power utility system operational costs and its securitydepend on the load forecasting for next few hours. Regional load forecasting helps in the accurate management performance of generation of power plant. Today’s deregulated markets have great demand for prediction of electrical loads, required for generating companies. There has been tremendous growth in electric power demand and hence it is very much essentialfor the utility sectors to have theirdemand information in advance.","author":[{"dropping-particle":"","family":"Shilpa","given":"G N","non-dropping-particle":"","parse-names":false,"suffix":""},{"dropping-particle":"","family":"Sheshadri","given":"G S","non-dropping-particle":"","parse-names":false,"suffix":""}],"container-title":"International Journal of Recent Technology and Engineering","id":"ITEM-6","issued":{"date-parts":[["2019"]]},"title":"ARIMAX Model for Short-Term Electrical Load Forecasting","type":"article-journal"},"uris":["http://www.mendeley.com/documents/?uuid=36f88a9c-eeaa-465d-b2a4-a8a4046ad45b"]},{"id":"ITEM-7","itemData":{"DOI":"10.1155/2015/589374","ISSN":"15635147","abstract":"Short-term electric load is significantly affected by weather, especially the temperature effects in summer. External factors can result in mutation structures in load data. Under the influence of the external temperature factors, city electric load cannot be easily forecasted as usual. This research analyzes the relationship between electricity load and daily temperature in city. An improved ARIMAX model is proposed in this paper to deal with the mutation data structures. It is found that information amount of the improved ARIMAX model is smaller than that of the classic method and its relative error is less than AR, ARMA and Sigmoid-Function ANN models. The forecasting results are more accurately fitted. This improved model is highly valuable when dealing with mutation data structure in the field of load forecasting. And it is also an effective technique in forecasting electric load with temperature effects.","author":[{"dropping-particle":"","family":"Cui","given":"Herui","non-dropping-particle":"","parse-names":false,"suffix":""},{"dropping-particle":"","family":"Peng","given":"Xu","non-dropping-particle":"","parse-names":false,"suffix":""}],"container-title":"Mathematical Problems in Engineering","id":"ITEM-7","issued":{"date-parts":[["2015"]]},"title":"Short-Term City Electric Load Forecasting with Considering Temperature Effects: An Improved ARIMAX Model","type":"article-journal"},"uris":["http://www.mendeley.com/documents/?uuid=dd21ee56-5050-4bc5-9da8-a751a1e00213"]},{"id":"ITEM-8","itemData":{"DOI":"10.14288/1.0391009","author":[{"dropping-particle":"","family":"Shadkam","given":"Arash","non-dropping-particle":"","parse-names":false,"suffix":""}],"id":"ITEM-8","issue":"May","issued":{"date-parts":[["2020"]]},"publisher":"The University of British Columbia","title":"Using SARIMAX to forecast electricity demand and consumption in university buildings","type":"thesis"},"uris":["http://www.mendeley.com/documents/?uuid=6fbff018-ed96-488c-810e-7534312c5bc5"]},{"id":"ITEM-9","itemData":{"DOI":"10.1109/ETFA.2011.6059103","ISBN":"9781457700187","abstract":"The arrival of the smart grid paradigm has brought a number of novel initiatives that aim at increasing the level of energy efficiency of buildings such as smart metering or demand side management. Still, all of them demand an accurate load estimation. Short-term load forecasting in buildings presents additional requirements, among others the need of prediction models with simple or non-existing parametrisation processes. We extend a previous work that evaluated a number of algorithms to this end. Herewith we present several improvements including a variable data learning window and diverse learning data weighting combinations that further up improve our results. Finally, we have tested all the algorithms and modalities with four different datasets to show how the results hold up. © 2011 IEEE.","author":[{"dropping-particle":"","family":"Fernández","given":"Iván","non-dropping-particle":"","parse-names":false,"suffix":""},{"dropping-particle":"","family":"Borges","given":"Cruz E.","non-dropping-particle":"","parse-names":false,"suffix":""},{"dropping-particle":"","family":"Penya","given":"Yoseba K.","non-dropping-particle":"","parse-names":false,"suffix":""}],"container-title":"IEEE International Conference on Emerging Technologies and Factory Automation, ETFA","id":"ITEM-9","issued":{"date-parts":[["2011"]]},"title":"Efficient building load forecasting","type":"paper-conference"},"uris":["http://www.mendeley.com/documents/?uuid=3ae45970-e45b-4fb7-a9f7-f11c9a4de779"]}],"mendeley":{"formattedCitation":"[3], [87]–[94]","plainTextFormattedCitation":"[3], [87]–[94]","previouslyFormattedCitation":"[3], [87]–[94]"},"properties":{"noteIndex":0},"schema":"https://github.com/citation-style-language/schema/raw/master/csl-citation.json"}</w:instrText>
      </w:r>
      <w:r>
        <w:fldChar w:fldCharType="separate"/>
      </w:r>
      <w:r w:rsidRPr="008F54CB">
        <w:rPr>
          <w:noProof/>
        </w:rPr>
        <w:t>[3], [87]–[94]</w:t>
      </w:r>
      <w:r>
        <w:fldChar w:fldCharType="end"/>
      </w:r>
      <w:r>
        <w:t>.</w:t>
      </w:r>
      <w:r w:rsidRPr="00664EB1">
        <w:t xml:space="preserve"> The ARIMA model explains data by taking time-series data from previous values and predicting linear regression outcomes. It allows the application of regression techniques to non-stationary data by coercing the time-series into stationarity via differencing, which is represented by ARIMA's integrated "I" component. Because linear regression models perform better on stationary signals, differencing is required </w:t>
      </w:r>
      <w:r>
        <w:fldChar w:fldCharType="begin" w:fldLock="1"/>
      </w:r>
      <w:r>
        <w:instrText>ADDIN CSL_CITATION {"citationItems":[{"id":"ITEM-1","itemData":{"DOI":"10.1002/9781118673362","ISBN":"9781118673362","abstract":"This book offers an in-depth and up-to-date review of different statistical tools that can be used to analyze and forecast the dynamics of two crucial for every energy company processes-electricity prices and loads. It provides coverage of seasonal decomposition, mean reversion, heavy-tailed distributions, exponential smoothing, spike preprocessing, autoregressive time series including models with exogenous variables and heteroskedastic (GARCH) components, regime-switching models, interval forecasts, jump-diffusion models, derivatives pricing and the market price of risk. Modeling and Forecasting Electricity Loads and Prices is packaged with a CD containing both the data and detailed examples of implementation of different techniques in Matlab, with additional examples in SAS. A reader can retrace all the intermediate steps of a practical implementation of a model and test his understanding of the method and correctness of the computer code using the same input data. The book will be of particular interest to the quants employed by the utilities, independent power generators and marketers, energy trading desks of the hedge funds and financial institutions, and the executives attending courses designed to help them to brush up on their technical skills. The text will be also of use to graduate students in electrical engineering, econometrics and finance wanting to get a grip on advanced statistical tools applied in this hot area. In fact, there are sixteen Case Studies in the book making it a self-contained tutorial to electricity load and price modeling and forecasting.","author":[{"dropping-particle":"","family":"Weron","given":"Rafał","non-dropping-particle":"","parse-names":false,"suffix":""}],"container-title":"Modeling and Forecasting Electricity Loads and Prices: A Statistical Approach","id":"ITEM-1","issued":{"date-parts":[["2006","7","29"]]},"number-of-pages":"1-178","publisher":"wiley","title":"Modeling and forecasting electricity loads and prices: A statistical approach","type":"book"},"uris":["http://www.mendeley.com/documents/?uuid=831afb51-bfd9-48ad-9e5a-c1938bdf60d3"]},{"id":"ITEM-2","itemData":{"DOI":"10.1109/SmartGridComm.2016.7778780","ISBN":"9781509040759","abstract":"We consider the problem of power demand forecasting in residential micro-grids. Previous approaches rely on ARMA models and, recently, on neural network architectures that are however solely used to perform one-step ahead predictions. Here, we propose an original forecasting technique based on non-linear, autoregressive (NAR) neural networks. Our architecture allows for parallel and efficient training and is also lightweight at runtime. Time series from real power demand traces are used to validate our technique, assessing its superiority with respect to state-of-the-art ARMA and ARIMA estimators. Besides smaller prediction errors in the mean and the variance, the proposed NAR architecture provides reliable indications of rises in the power demand even when predictions are generated for a time span of 2 hours. In this case, standard ARMA and ARIMA models entirely fail.","author":[{"dropping-particle":"","family":"Bonetto","given":"Riccardo","non-dropping-particle":"","parse-names":false,"suffix":""},{"dropping-particle":"","family":"Rossi","given":"Michele","non-dropping-particle":"","parse-names":false,"suffix":""}],"container-title":"2016 IEEE International Conference on Smart Grid Communications, SmartGridComm 2016","id":"ITEM-2","issued":{"date-parts":[["2016","12","8"]]},"page":"314-319","publisher":"IEEE","title":"Parallel multi-step ahead power demand forecasting through NAR neural networks","type":"article-journal"},"uris":["http://www.mendeley.com/documents/?uuid=083df887-c886-48fb-a946-67a079b286af"]}],"mendeley":{"formattedCitation":"[84], [95]","plainTextFormattedCitation":"[84], [95]","previouslyFormattedCitation":"[84], [95]"},"properties":{"noteIndex":0},"schema":"https://github.com/citation-style-language/schema/raw/master/csl-citation.json"}</w:instrText>
      </w:r>
      <w:r>
        <w:fldChar w:fldCharType="separate"/>
      </w:r>
      <w:r w:rsidRPr="008F54CB">
        <w:rPr>
          <w:noProof/>
        </w:rPr>
        <w:t>[84], [95]</w:t>
      </w:r>
      <w:r>
        <w:fldChar w:fldCharType="end"/>
      </w:r>
      <w:r w:rsidRPr="00664EB1">
        <w:t>.</w:t>
      </w:r>
    </w:p>
    <w:p w14:paraId="16A92624" w14:textId="0E8F2844" w:rsidR="00664EB1" w:rsidRDefault="00664EB1" w:rsidP="00664EB1">
      <w:pPr>
        <w:ind w:firstLine="288"/>
      </w:pPr>
      <w:r w:rsidRPr="00664EB1">
        <w:t>Lags are important components of time series analysis that are used to uncover relationships between past and future values. The "AR" or autoregression component in ARIMA indicates that the model is dependent on the relationship between the current and previous data values (lagged values). The "MA" component, or moving average, models the forecast as a function of previous forecast errors (lagged forecast errors).</w:t>
      </w:r>
    </w:p>
    <w:p w14:paraId="250866DC" w14:textId="157293C3" w:rsidR="00664EB1" w:rsidRPr="00664EB1" w:rsidRDefault="00664EB1" w:rsidP="00664EB1">
      <w:pPr>
        <w:ind w:firstLine="288"/>
      </w:pPr>
      <w:r w:rsidRPr="00664EB1">
        <w:t>Seasonality in data can be handled using the Seasonal ARIMA (</w:t>
      </w:r>
      <w:proofErr w:type="spellStart"/>
      <w:r w:rsidRPr="00664EB1">
        <w:t>SARIMA</w:t>
      </w:r>
      <w:proofErr w:type="spellEnd"/>
      <w:r w:rsidRPr="00664EB1">
        <w:t xml:space="preserve">) model, which is a more complex version of the ARIMA model.  Seasonality in data is explicitly addressed in this class of ARIMA models by including seasonal AR, MA, and differencing terms in the model. External variables can also be included in the model via an exogenous regressor term. </w:t>
      </w:r>
      <w:proofErr w:type="spellStart"/>
      <w:r w:rsidRPr="00664EB1">
        <w:t>SARIMAX</w:t>
      </w:r>
      <w:proofErr w:type="spellEnd"/>
      <w:r w:rsidRPr="00664EB1">
        <w:t xml:space="preserve"> (seasonal ARIMA with exogenous regressors) enables the user to include the effects of external variables in the model. Exogenous variables influence but </w:t>
      </w:r>
      <w:r w:rsidRPr="00664EB1">
        <w:lastRenderedPageBreak/>
        <w:t xml:space="preserve">are not influenced by a model. Temperature is regarded as an exogenous variable in the context of electrical load demand </w:t>
      </w:r>
      <w:r>
        <w:fldChar w:fldCharType="begin" w:fldLock="1"/>
      </w:r>
      <w:r>
        <w:instrText>ADDIN CSL_CITATION {"citationItems":[{"id":"ITEM-1","itemData":{"DOI":"10.14288/1.0391009","author":[{"dropping-particle":"","family":"Shadkam","given":"Arash","non-dropping-particle":"","parse-names":false,"suffix":""}],"id":"ITEM-1","issue":"May","issued":{"date-parts":[["2020"]]},"publisher":"The University of British Columbia","title":"Using SARIMAX to forecast electricity demand and consumption in university buildings","type":"thesis"},"uris":["http://www.mendeley.com/documents/?uuid=6fbff018-ed96-488c-810e-7534312c5bc5"]}],"mendeley":{"formattedCitation":"[93]","plainTextFormattedCitation":"[93]","previouslyFormattedCitation":"[93]"},"properties":{"noteIndex":0},"schema":"https://github.com/citation-style-language/schema/raw/master/csl-citation.json"}</w:instrText>
      </w:r>
      <w:r>
        <w:fldChar w:fldCharType="separate"/>
      </w:r>
      <w:r w:rsidRPr="00001008">
        <w:rPr>
          <w:noProof/>
        </w:rPr>
        <w:t>[93]</w:t>
      </w:r>
      <w:r>
        <w:fldChar w:fldCharType="end"/>
      </w:r>
      <w:r w:rsidRPr="00664EB1">
        <w:t xml:space="preserve">. The </w:t>
      </w:r>
      <w:proofErr w:type="spellStart"/>
      <w:r w:rsidRPr="00664EB1">
        <w:t>SARIMAX</w:t>
      </w:r>
      <w:proofErr w:type="spellEnd"/>
      <w:r w:rsidRPr="00664EB1">
        <w:t xml:space="preserve"> forecaster outperforms traditional time series methods by explicitly accounting for seasonality in the data and external variables </w:t>
      </w:r>
      <w:r>
        <w:fldChar w:fldCharType="begin" w:fldLock="1"/>
      </w:r>
      <w:r>
        <w:instrText>ADDIN CSL_CITATION {"citationItems":[{"id":"ITEM-1","itemData":{"abstract":"In this paper, daily traffic counts are explained and forecast by different modeling philosophies: an approach using autoregressive integrated moving average (ARIMA) models with explanatory variabl...","author":[{"dropping-particle":"","family":"Cools","given":"Mario","non-dropping-particle":"","parse-names":false,"suffix":""},{"dropping-particle":"","family":"Moons","given":"Elke","non-dropping-particle":"","parse-names":false,"suffix":""},{"dropping-particle":"","family":"Wets","given":"Geert","non-dropping-particle":"","parse-names":false,"suffix":""}],"container-title":"https://doi.org/10.3141/2136-07","id":"ITEM-1","issued":{"date-parts":[["2009"]]},"title":"Investigating the Variability in Daily Traffic Counts through use of ARIMAX and SARIMAX Models: Assessing the Effect of Holidays on Two Site Locations","type":"article-journal"},"uris":["http://www.mendeley.com/documents/?uuid=71ca25a6-9365-4d2c-8619-1f04ddcceb6f"]}],"mendeley":{"formattedCitation":"[96]","plainTextFormattedCitation":"[96]","previouslyFormattedCitation":"[96]"},"properties":{"noteIndex":0},"schema":"https://github.com/citation-style-language/schema/raw/master/csl-citation.json"}</w:instrText>
      </w:r>
      <w:r>
        <w:fldChar w:fldCharType="separate"/>
      </w:r>
      <w:r w:rsidRPr="008F54CB">
        <w:rPr>
          <w:noProof/>
        </w:rPr>
        <w:t>[96]</w:t>
      </w:r>
      <w:r>
        <w:fldChar w:fldCharType="end"/>
      </w:r>
      <w:r w:rsidRPr="00664EB1">
        <w:t xml:space="preserve">. </w:t>
      </w:r>
      <w:proofErr w:type="spellStart"/>
      <w:r w:rsidRPr="00664EB1">
        <w:t>SARIMAX's</w:t>
      </w:r>
      <w:proofErr w:type="spellEnd"/>
      <w:r w:rsidRPr="00664EB1">
        <w:t xml:space="preserve"> properties make it an ideal class of models for use with time-series data on electricity load demand.</w:t>
      </w:r>
    </w:p>
    <w:p w14:paraId="61CA1E1B" w14:textId="0B5D9735" w:rsidR="00493BC5" w:rsidRDefault="001246CF" w:rsidP="00B0205E">
      <w:pPr>
        <w:ind w:firstLine="288"/>
      </w:pPr>
      <w:proofErr w:type="spellStart"/>
      <w:r w:rsidRPr="001246CF">
        <w:t>SARIMAX</w:t>
      </w:r>
      <w:proofErr w:type="spellEnd"/>
      <w:r w:rsidRPr="001246CF">
        <w:t xml:space="preserve"> (p, d, q) x (P, D, Q, S) is the </w:t>
      </w:r>
      <w:proofErr w:type="spellStart"/>
      <w:r w:rsidRPr="001246CF">
        <w:t>SARIMAX</w:t>
      </w:r>
      <w:proofErr w:type="spellEnd"/>
      <w:r w:rsidRPr="001246CF">
        <w:t xml:space="preserve"> model's general form. The AR term's order is indicated by the letter "p." "d" denotes the order of differencing required to make the data stationary. The order of the MA term is indicated by the letter "q." The seasonal term orders are denoted by the letters P, D, and Q. The number of time steps in a season is denoted by S (S = 24 for hourly data with daily seasonality). The mathematical representation of the </w:t>
      </w:r>
      <w:proofErr w:type="spellStart"/>
      <w:r w:rsidRPr="001246CF">
        <w:t>SARIMAX</w:t>
      </w:r>
      <w:proofErr w:type="spellEnd"/>
      <w:r w:rsidRPr="001246CF">
        <w:t xml:space="preserve"> model is shown in the equation below.</w:t>
      </w:r>
    </w:p>
    <w:p w14:paraId="6F49625A" w14:textId="2E284B10" w:rsidR="003C54FF" w:rsidRDefault="00C20C56" w:rsidP="00976D83">
      <w:pPr>
        <w:pStyle w:val="MTDisplayEquation"/>
        <w:jc w:val="center"/>
      </w:pPr>
      <w:r w:rsidRPr="000C6357">
        <w:rPr>
          <w:position w:val="-52"/>
        </w:rPr>
        <w:object w:dxaOrig="5899" w:dyaOrig="1160" w14:anchorId="06D9357D">
          <v:shape id="_x0000_i1035" type="#_x0000_t75" style="width:290.35pt;height:57.95pt" o:ole="">
            <v:imagedata r:id="rId31" o:title=""/>
          </v:shape>
          <o:OLEObject Type="Embed" ProgID="Equation.DSMT4" ShapeID="_x0000_i1035" DrawAspect="Content" ObjectID="_1701572094" r:id="rId32"/>
        </w:object>
      </w:r>
      <w:r w:rsidR="00493BC5">
        <w:tab/>
      </w:r>
      <w:r w:rsidR="00C54157">
        <w:tab/>
      </w:r>
      <w:r w:rsidR="00493BC5">
        <w:fldChar w:fldCharType="begin"/>
      </w:r>
      <w:r w:rsidR="00493BC5">
        <w:instrText xml:space="preserve"> MACROBUTTON MTPlaceRef \* MERGEFORMAT </w:instrText>
      </w:r>
      <w:r w:rsidR="00493BC5">
        <w:fldChar w:fldCharType="begin"/>
      </w:r>
      <w:r w:rsidR="00493BC5">
        <w:instrText xml:space="preserve"> SEQ MTEqn \h \* MERGEFORMAT </w:instrText>
      </w:r>
      <w:r w:rsidR="00493BC5">
        <w:fldChar w:fldCharType="end"/>
      </w:r>
      <w:r w:rsidR="00493BC5">
        <w:instrText>(</w:instrText>
      </w:r>
      <w:r w:rsidR="00C03480">
        <w:fldChar w:fldCharType="begin"/>
      </w:r>
      <w:r w:rsidR="00C03480">
        <w:instrText xml:space="preserve"> SEQ MTEqn \c \* Arabic \* MERGEFORMAT </w:instrText>
      </w:r>
      <w:r w:rsidR="00C03480">
        <w:fldChar w:fldCharType="separate"/>
      </w:r>
      <w:r w:rsidR="001873B6">
        <w:rPr>
          <w:noProof/>
        </w:rPr>
        <w:instrText>3</w:instrText>
      </w:r>
      <w:r w:rsidR="00C03480">
        <w:rPr>
          <w:noProof/>
        </w:rPr>
        <w:fldChar w:fldCharType="end"/>
      </w:r>
      <w:r w:rsidR="00493BC5">
        <w:instrText>)</w:instrText>
      </w:r>
      <w:r w:rsidR="00493BC5">
        <w:fldChar w:fldCharType="end"/>
      </w:r>
    </w:p>
    <w:p w14:paraId="132E1BF3" w14:textId="5DCF6921" w:rsidR="00C54157" w:rsidRDefault="00C00D37" w:rsidP="00C54157">
      <w:pPr>
        <w:pStyle w:val="MTDisplayEquation"/>
      </w:pPr>
      <w:r w:rsidRPr="00C00D37">
        <w:t xml:space="preserve">where </w:t>
      </w:r>
      <w:r w:rsidRPr="00B276BF">
        <w:rPr>
          <w:position w:val="-12"/>
        </w:rPr>
        <w:object w:dxaOrig="260" w:dyaOrig="360" w14:anchorId="260CFA4B">
          <v:shape id="_x0000_i1036" type="#_x0000_t75" style="width:12.6pt;height:18.25pt" o:ole="">
            <v:imagedata r:id="rId33" o:title=""/>
          </v:shape>
          <o:OLEObject Type="Embed" ProgID="Equation.DSMT4" ShapeID="_x0000_i1036" DrawAspect="Content" ObjectID="_1701572095" r:id="rId34"/>
        </w:object>
      </w:r>
      <w:r>
        <w:t xml:space="preserve"> </w:t>
      </w:r>
      <w:r w:rsidRPr="00C00D37">
        <w:t>is the series’ current value at time t.</w:t>
      </w:r>
      <w:r>
        <w:t xml:space="preserve"> </w:t>
      </w:r>
      <w:r w:rsidR="00976D83" w:rsidRPr="00B276BF">
        <w:rPr>
          <w:position w:val="-14"/>
        </w:rPr>
        <w:object w:dxaOrig="1620" w:dyaOrig="380" w14:anchorId="7BAED3A2">
          <v:shape id="_x0000_i1037" type="#_x0000_t75" style="width:81.8pt;height:18.7pt" o:ole="">
            <v:imagedata r:id="rId35" o:title=""/>
          </v:shape>
          <o:OLEObject Type="Embed" ProgID="Equation.DSMT4" ShapeID="_x0000_i1037" DrawAspect="Content" ObjectID="_1701572096" r:id="rId36"/>
        </w:object>
      </w:r>
      <w:r>
        <w:t xml:space="preserve"> </w:t>
      </w:r>
      <w:r w:rsidRPr="00C00D37">
        <w:t>denotes the exogenous variables' observations</w:t>
      </w:r>
      <w:r>
        <w:t xml:space="preserve">. </w:t>
      </w:r>
      <w:r w:rsidR="00976D83" w:rsidRPr="00B276BF">
        <w:rPr>
          <w:position w:val="-12"/>
        </w:rPr>
        <w:object w:dxaOrig="1180" w:dyaOrig="360" w14:anchorId="70AB1AA4">
          <v:shape id="_x0000_i1038" type="#_x0000_t75" style="width:59.4pt;height:18.25pt" o:ole="">
            <v:imagedata r:id="rId37" o:title=""/>
          </v:shape>
          <o:OLEObject Type="Embed" ProgID="Equation.DSMT4" ShapeID="_x0000_i1038" DrawAspect="Content" ObjectID="_1701572097" r:id="rId38"/>
        </w:object>
      </w:r>
      <w:r>
        <w:t xml:space="preserve"> </w:t>
      </w:r>
      <w:r w:rsidRPr="00C00D37">
        <w:t>are the regression component's parameters.</w:t>
      </w:r>
      <w:r w:rsidR="00976D83">
        <w:t xml:space="preserve"> </w:t>
      </w:r>
      <w:r w:rsidR="00473371" w:rsidRPr="00473371">
        <w:t>The weights of the nonseasonal autoregressive terms are denoted by</w:t>
      </w:r>
      <w:r w:rsidR="00473371">
        <w:t xml:space="preserve"> </w:t>
      </w:r>
      <w:r w:rsidR="00976D83" w:rsidRPr="00976D83">
        <w:rPr>
          <w:position w:val="-14"/>
        </w:rPr>
        <w:object w:dxaOrig="1080" w:dyaOrig="380" w14:anchorId="3B251907">
          <v:shape id="_x0000_i1039" type="#_x0000_t75" style="width:54.25pt;height:18.7pt" o:ole="">
            <v:imagedata r:id="rId39" o:title=""/>
          </v:shape>
          <o:OLEObject Type="Embed" ProgID="Equation.DSMT4" ShapeID="_x0000_i1039" DrawAspect="Content" ObjectID="_1701572098" r:id="rId40"/>
        </w:object>
      </w:r>
      <w:r w:rsidR="00473371">
        <w:t xml:space="preserve">. </w:t>
      </w:r>
      <w:r w:rsidR="00976D83" w:rsidRPr="00B276BF">
        <w:rPr>
          <w:position w:val="-12"/>
        </w:rPr>
        <w:object w:dxaOrig="1160" w:dyaOrig="360" w14:anchorId="77CF9169">
          <v:shape id="_x0000_i1040" type="#_x0000_t75" style="width:57.95pt;height:18.25pt" o:ole="">
            <v:imagedata r:id="rId41" o:title=""/>
          </v:shape>
          <o:OLEObject Type="Embed" ProgID="Equation.DSMT4" ShapeID="_x0000_i1040" DrawAspect="Content" ObjectID="_1701572099" r:id="rId42"/>
        </w:object>
      </w:r>
      <w:r w:rsidR="00473371">
        <w:t xml:space="preserve"> </w:t>
      </w:r>
      <w:r w:rsidR="00473371" w:rsidRPr="00473371">
        <w:t>denotes the seasonal autoregressive terms' weight.</w:t>
      </w:r>
      <w:r w:rsidR="00976D83">
        <w:t xml:space="preserve"> </w:t>
      </w:r>
      <w:r w:rsidR="00F93F87" w:rsidRPr="00F93F87">
        <w:rPr>
          <w:position w:val="-14"/>
        </w:rPr>
        <w:object w:dxaOrig="1080" w:dyaOrig="380" w14:anchorId="2258C5FF">
          <v:shape id="_x0000_i1041" type="#_x0000_t75" style="width:54.25pt;height:18.7pt" o:ole="">
            <v:imagedata r:id="rId43" o:title=""/>
          </v:shape>
          <o:OLEObject Type="Embed" ProgID="Equation.DSMT4" ShapeID="_x0000_i1041" DrawAspect="Content" ObjectID="_1701572100" r:id="rId44"/>
        </w:object>
      </w:r>
      <w:r w:rsidR="00F93F87" w:rsidRPr="00F93F87">
        <w:t xml:space="preserve"> </w:t>
      </w:r>
      <w:r w:rsidR="00473371" w:rsidRPr="00473371">
        <w:t>denotes the weight of the terms in the nonseasonal moving average</w:t>
      </w:r>
      <w:r w:rsidR="00F93F87">
        <w:t xml:space="preserve">. </w:t>
      </w:r>
      <w:r w:rsidR="00F93F87" w:rsidRPr="00B276BF">
        <w:rPr>
          <w:position w:val="-14"/>
        </w:rPr>
        <w:object w:dxaOrig="1219" w:dyaOrig="380" w14:anchorId="06A779BF">
          <v:shape id="_x0000_i1042" type="#_x0000_t75" style="width:60.8pt;height:18.7pt" o:ole="">
            <v:imagedata r:id="rId45" o:title=""/>
          </v:shape>
          <o:OLEObject Type="Embed" ProgID="Equation.DSMT4" ShapeID="_x0000_i1042" DrawAspect="Content" ObjectID="_1701572101" r:id="rId46"/>
        </w:object>
      </w:r>
      <w:r w:rsidR="00F93F87" w:rsidRPr="00F93F87">
        <w:t xml:space="preserve"> </w:t>
      </w:r>
      <w:r w:rsidR="00473371" w:rsidRPr="00473371">
        <w:t>denotes the seasonal moving average terms' weight.</w:t>
      </w:r>
      <w:r w:rsidR="00F93F87">
        <w:t xml:space="preserve"> </w:t>
      </w:r>
      <w:r w:rsidR="00E54E09" w:rsidRPr="00E54E09">
        <w:t xml:space="preserve">The term </w:t>
      </w:r>
      <w:r w:rsidR="00E54E09" w:rsidRPr="00B276BF">
        <w:rPr>
          <w:position w:val="-4"/>
        </w:rPr>
        <w:object w:dxaOrig="300" w:dyaOrig="300" w14:anchorId="7E396608">
          <v:shape id="_x0000_i1043" type="#_x0000_t75" style="width:14.95pt;height:14.95pt" o:ole="">
            <v:imagedata r:id="rId47" o:title=""/>
          </v:shape>
          <o:OLEObject Type="Embed" ProgID="Equation.DSMT4" ShapeID="_x0000_i1043" DrawAspect="Content" ObjectID="_1701572102" r:id="rId48"/>
        </w:object>
      </w:r>
      <w:r w:rsidR="00E54E09" w:rsidRPr="00E54E09">
        <w:t>refers to the lag operator such that</w:t>
      </w:r>
      <w:r w:rsidR="00942BEC">
        <w:t xml:space="preserve"> </w:t>
      </w:r>
      <w:r w:rsidR="00F93F87" w:rsidRPr="00F93F87">
        <w:rPr>
          <w:position w:val="-12"/>
        </w:rPr>
        <w:object w:dxaOrig="1080" w:dyaOrig="380" w14:anchorId="54F2206A">
          <v:shape id="_x0000_i1044" type="#_x0000_t75" style="width:54.25pt;height:18.7pt" o:ole="">
            <v:imagedata r:id="rId49" o:title=""/>
          </v:shape>
          <o:OLEObject Type="Embed" ProgID="Equation.DSMT4" ShapeID="_x0000_i1044" DrawAspect="Content" ObjectID="_1701572103" r:id="rId50"/>
        </w:object>
      </w:r>
      <w:r w:rsidR="00F93F87">
        <w:t>.</w:t>
      </w:r>
      <w:r w:rsidR="00473371">
        <w:t xml:space="preserve"> </w:t>
      </w:r>
      <w:r w:rsidR="00473371" w:rsidRPr="00473371">
        <w:t>The white noise terms are denoted by</w:t>
      </w:r>
      <w:r w:rsidR="00473371">
        <w:t xml:space="preserve"> </w:t>
      </w:r>
      <w:r w:rsidR="00C20C56" w:rsidRPr="00B276BF">
        <w:rPr>
          <w:position w:val="-12"/>
        </w:rPr>
        <w:object w:dxaOrig="240" w:dyaOrig="360" w14:anchorId="280C46FB">
          <v:shape id="_x0000_i1045" type="#_x0000_t75" style="width:12.6pt;height:18.25pt" o:ole="">
            <v:imagedata r:id="rId51" o:title=""/>
          </v:shape>
          <o:OLEObject Type="Embed" ProgID="Equation.DSMT4" ShapeID="_x0000_i1045" DrawAspect="Content" ObjectID="_1701572104" r:id="rId52"/>
        </w:object>
      </w:r>
      <w:r>
        <w:t>.</w:t>
      </w:r>
    </w:p>
    <w:p w14:paraId="7900F386" w14:textId="1330A9AC" w:rsidR="001246CF" w:rsidRDefault="001246CF" w:rsidP="001246CF">
      <w:pPr>
        <w:ind w:firstLine="288"/>
      </w:pPr>
      <w:r w:rsidRPr="001246CF">
        <w:t xml:space="preserve">Using time series data from 2004 to 2014, </w:t>
      </w:r>
      <w:proofErr w:type="spellStart"/>
      <w:r w:rsidRPr="001246CF">
        <w:t>Papaioannou</w:t>
      </w:r>
      <w:proofErr w:type="spellEnd"/>
      <w:r w:rsidRPr="001246CF">
        <w:t xml:space="preserve"> et al. </w:t>
      </w:r>
      <w:r>
        <w:fldChar w:fldCharType="begin" w:fldLock="1"/>
      </w:r>
      <w:r>
        <w:instrText>ADDIN CSL_CITATION {"citationItems":[{"id":"ITEM-1","itemData":{"DOI":"10.3390/en9080635","ISSN":"1996-1073","abstract":"In this work we propose a new hybrid model, a combination of the manifold learning Principal Components (PC) technique and the traditional multiple regression (PC-regression), for short and medium-term forecasting of daily, aggregated, day-ahead, electricity system-wide load in the Greek Electricity Market for the period 2004–2014. PC-regression is shown to effectively capture the intraday, intraweek and annual patterns of load. We compare our model with a number of classical statistical approaches (Holt-Winters exponential smoothing of its generalizations Error-Trend-Seasonal, ETS models, the Seasonal Autoregressive Moving Average with exogenous variables, Seasonal Autoregressive Integrated Moving Average with eXogenous (SARIMAX) model as well as with the more sophisticated artificial intelligence models, Artificial Neural Networks (ANN) and Support Vector Machines (SVM). Using a number of criteria for measuring the quality of the generated in-and out-of-sample forecasts, we have concluded that the forecasts of our hybrid model outperforms the ones generated by the other model, with the SARMAX model being the next best performing approach, giving comparable results. Our approach contributes to studies aimed at providing more accurate and reliable load forecasting, prerequisites for an efficient management of modern power systems.","author":[{"dropping-particle":"","family":"Papaioannou","given":"George","non-dropping-particle":"","parse-names":false,"suffix":""},{"dropping-particle":"","family":"Dikaiakos","given":"Christos","non-dropping-particle":"","parse-names":false,"suffix":""},{"dropping-particle":"","family":"Dramountanis","given":"Anargyros","non-dropping-particle":"","parse-names":false,"suffix":""},{"dropping-particle":"","family":"Papaioannou","given":"Panagiotis","non-dropping-particle":"","parse-names":false,"suffix":""}],"container-title":"Energies","id":"ITEM-1","issued":{"date-parts":[["2016"]]},"title":"Analysis and Modeling for Short- to Medium-Term Load Forecasting Using a Hybrid Manifold Learning Principal Component Model and Comparison with Classical Statistical Models (SARIMAX, Exponential Smoothing) and Artificial Intelligence Models (ANN, SVM): Th","type":"article-journal"},"uris":["http://www.mendeley.com/documents/?uuid=4b4ecf5e-a546-4646-b9ce-7d657f88d680"]}],"mendeley":{"formattedCitation":"[97]","plainTextFormattedCitation":"[97]","previouslyFormattedCitation":"[97]"},"properties":{"noteIndex":0},"schema":"https://github.com/citation-style-language/schema/raw/master/csl-citation.json"}</w:instrText>
      </w:r>
      <w:r>
        <w:fldChar w:fldCharType="separate"/>
      </w:r>
      <w:r w:rsidRPr="008F54CB">
        <w:rPr>
          <w:noProof/>
        </w:rPr>
        <w:t>[97]</w:t>
      </w:r>
      <w:r>
        <w:fldChar w:fldCharType="end"/>
      </w:r>
      <w:r w:rsidRPr="001246CF">
        <w:t xml:space="preserve"> forecasted national daily electricity demand in Greece. The </w:t>
      </w:r>
      <w:proofErr w:type="spellStart"/>
      <w:r w:rsidRPr="001246CF">
        <w:t>SARIMAX</w:t>
      </w:r>
      <w:proofErr w:type="spellEnd"/>
      <w:r w:rsidRPr="001246CF">
        <w:t xml:space="preserve"> method was used, with weekday and </w:t>
      </w:r>
      <w:r w:rsidRPr="001246CF">
        <w:lastRenderedPageBreak/>
        <w:t xml:space="preserve">temperature as external variables. In terms of forecasting unexpected increases in demand, the </w:t>
      </w:r>
      <w:proofErr w:type="spellStart"/>
      <w:r w:rsidRPr="001246CF">
        <w:t>SARIMAX</w:t>
      </w:r>
      <w:proofErr w:type="spellEnd"/>
      <w:r w:rsidRPr="001246CF">
        <w:t xml:space="preserve"> method performed admirably. Using data from 2003 to 2009, Felice et al.</w:t>
      </w:r>
      <w:r>
        <w:t xml:space="preserve"> </w:t>
      </w:r>
      <w:r>
        <w:fldChar w:fldCharType="begin" w:fldLock="1"/>
      </w:r>
      <w:r>
        <w:instrText>ADDIN CSL_CITATION {"citationItems":[{"id":"ITEM-1","itemData":{"DOI":"10.1016/j.epsr.2013.06.004","ISSN":"03787796","abstract":"Electricity demand forecasting is a critical task for energy management of power grids. Due to the wide use of refrigeration and residential air-conditioning devices, electricity demand in Italy is influenced by weather conditions, especially during summer. This paper performs daily load forecasting for Italy through statistical modeling with the aim of studying the influence of temperature. The actual capability of available weather forecasts to contribute in predicting electricity loads is evaluated by using weather data from numerical weather prediction (NWP) models. Time-series models have been used and compared with a naive predictor on working-days daily load during June and July in years 2003-2009 considering lead-times between one and five days. Results are analyzed both at the national level and at regional scale, using unprecedented historical load data provided by the Italian transmission grid manager. It is shown that the use of weather data provided by NWP models leads to performance improvements, especially for the hottest areas where the use of electricity is more heavily influenced by temperature. Furthermore, by observing the gap between load forecast models using reanalysis and operational forecast weather data we can obtain some clues about the limitations of the weather forecast models we used on specific geographic areas in Italy. © 2013 Elsevier B.V.","author":[{"dropping-particle":"","family":"Felice","given":"Matteo","non-dropping-particle":"De","parse-names":false,"suffix":""},{"dropping-particle":"","family":"Alessandri","given":"Andrea","non-dropping-particle":"","parse-names":false,"suffix":""},{"dropping-particle":"","family":"Ruti","given":"Paolo M.","non-dropping-particle":"","parse-names":false,"suffix":""}],"container-title":"Electric Power Systems Research","id":"ITEM-1","issued":{"date-parts":[["2013"]]},"title":"Electricity demand forecasting over Italy: Potential benefits using numerical weather prediction models","type":"article-journal"},"uris":["http://www.mendeley.com/documents/?uuid=d2c2b5bc-4a8c-46de-9ed7-1b94040f54c4"]}],"mendeley":{"formattedCitation":"[98]","plainTextFormattedCitation":"[98]","previouslyFormattedCitation":"[98]"},"properties":{"noteIndex":0},"schema":"https://github.com/citation-style-language/schema/raw/master/csl-citation.json"}</w:instrText>
      </w:r>
      <w:r>
        <w:fldChar w:fldCharType="separate"/>
      </w:r>
      <w:r w:rsidRPr="008F54CB">
        <w:rPr>
          <w:noProof/>
        </w:rPr>
        <w:t>[98]</w:t>
      </w:r>
      <w:r>
        <w:fldChar w:fldCharType="end"/>
      </w:r>
      <w:r w:rsidRPr="001246CF">
        <w:t xml:space="preserve"> forecasted electricity demand in Italy at the national and regional levels. They concluded that adding temperature as an exogenous variable to the </w:t>
      </w:r>
      <w:proofErr w:type="spellStart"/>
      <w:r w:rsidRPr="001246CF">
        <w:t>ARIMAX</w:t>
      </w:r>
      <w:proofErr w:type="spellEnd"/>
      <w:r w:rsidRPr="001246CF">
        <w:t xml:space="preserve"> model improved forecasting performance compared to </w:t>
      </w:r>
      <w:proofErr w:type="spellStart"/>
      <w:r w:rsidRPr="001246CF">
        <w:t>SNF</w:t>
      </w:r>
      <w:proofErr w:type="spellEnd"/>
      <w:r w:rsidRPr="001246CF">
        <w:t xml:space="preserve"> and ARIMA. While </w:t>
      </w:r>
      <w:proofErr w:type="spellStart"/>
      <w:r w:rsidRPr="001246CF">
        <w:t>SARIMAX</w:t>
      </w:r>
      <w:proofErr w:type="spellEnd"/>
      <w:r w:rsidRPr="001246CF">
        <w:t xml:space="preserve"> models can be accurate and reliable in the right circumstances, one of its main drawbacks is that the parameters are typically tuned manually, which can be a time-consuming process.</w:t>
      </w:r>
    </w:p>
    <w:p w14:paraId="4A2927C1" w14:textId="6166D995" w:rsidR="00BE7973" w:rsidRDefault="004A1D66" w:rsidP="002C1B91">
      <w:pPr>
        <w:pStyle w:val="Heading3"/>
      </w:pPr>
      <w:bookmarkStart w:id="18" w:name="_Toc90811874"/>
      <w:bookmarkStart w:id="19" w:name="_Toc69470498"/>
      <w:bookmarkStart w:id="20" w:name="_Toc69470953"/>
      <w:bookmarkStart w:id="21" w:name="_Toc80892975"/>
      <w:r>
        <w:t>2.</w:t>
      </w:r>
      <w:r w:rsidR="00443401">
        <w:t>3</w:t>
      </w:r>
      <w:r>
        <w:t xml:space="preserve">.4 </w:t>
      </w:r>
      <w:r w:rsidR="002C1B91" w:rsidRPr="002C1B91">
        <w:t>Artificial Neural Network Short Term Load Forecaster – Generation Three (</w:t>
      </w:r>
      <w:proofErr w:type="spellStart"/>
      <w:r w:rsidR="002C1B91" w:rsidRPr="002C1B91">
        <w:t>ANNSTLF-G3</w:t>
      </w:r>
      <w:proofErr w:type="spellEnd"/>
      <w:r w:rsidR="002C1B91" w:rsidRPr="002C1B91">
        <w:t>)</w:t>
      </w:r>
      <w:bookmarkEnd w:id="18"/>
    </w:p>
    <w:p w14:paraId="41B60777" w14:textId="2FE639A3" w:rsidR="00C23ACC" w:rsidRDefault="00C23ACC" w:rsidP="00C23ACC">
      <w:pPr>
        <w:ind w:firstLine="288"/>
      </w:pPr>
      <w:r w:rsidRPr="00C23ACC">
        <w:t xml:space="preserve">The </w:t>
      </w:r>
      <w:proofErr w:type="spellStart"/>
      <w:r w:rsidRPr="00C23ACC">
        <w:t>ANNSTLF</w:t>
      </w:r>
      <w:proofErr w:type="spellEnd"/>
      <w:r w:rsidRPr="00C23ACC">
        <w:t xml:space="preserve"> is a popular machine-learning-based load forecaster </w:t>
      </w:r>
      <w:r>
        <w:fldChar w:fldCharType="begin" w:fldLock="1"/>
      </w:r>
      <w:r>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review","type":"article-journal","volume":"32"},"uris":["http://www.mendeley.com/documents/?uuid=91cda470-9778-4f49-a8d8-e05029ecce55"]},{"id":"ITEM-2","itemData":{"DOI":"10.1002/9781118673362","ISBN":"9781118673362","abstract":"This book offers an in-depth and up-to-date review of different statistical tools that can be used to analyze and forecast the dynamics of two crucial for every energy company processes-electricity prices and loads. It provides coverage of seasonal decomposition, mean reversion, heavy-tailed distributions, exponential smoothing, spike preprocessing, autoregressive time series including models with exogenous variables and heteroskedastic (GARCH) components, regime-switching models, interval forecasts, jump-diffusion models, derivatives pricing and the market price of risk. Modeling and Forecasting Electricity Loads and Prices is packaged with a CD containing both the data and detailed examples of implementation of different techniques in Matlab, with additional examples in SAS. A reader can retrace all the intermediate steps of a practical implementation of a model and test his understanding of the method and correctness of the computer code using the same input data. The book will be of particular interest to the quants employed by the utilities, independent power generators and marketers, energy trading desks of the hedge funds and financial institutions, and the executives attending courses designed to help them to brush up on their technical skills. The text will be also of use to graduate students in electrical engineering, econometrics and finance wanting to get a grip on advanced statistical tools applied in this hot area. In fact, there are sixteen Case Studies in the book making it a self-contained tutorial to electricity load and price modeling and forecasting.","author":[{"dropping-particle":"","family":"Weron","given":"Rafał","non-dropping-particle":"","parse-names":false,"suffix":""}],"container-title":"Modeling and Forecasting Electricity Loads and Prices: A Statistical Approach","id":"ITEM-2","issued":{"date-parts":[["2006","7","29"]]},"number-of-pages":"1-178","publisher":"wiley","title":"Modeling and forecasting electricity loads and prices: A statistical approach","type":"book"},"uris":["http://www.mendeley.com/documents/?uuid=831afb51-bfd9-48ad-9e5a-c1938bdf60d3"]},{"id":"ITEM-3","itemData":{"DOI":"10.1109/TIA.2007.908190","ISSN":"00939994","abstract":"A significant portion of the operating cost of utilities comes from energy production. To minimize the cost, unit commitment (UC) scheduling can be used to determine the optimal commitment schedule of generation units to accommodate the forecasted demand. The load forecast is a prerequisite for UC planning. The projected load of up to seven days is important for the allocation of generation resources. Hour-ahead forecast is used for optimally dispatching online resources to supply the next hour load. This paper addresses the systematic design of a multistage artificial-neural-network-based short-term load forecaster (ANNSTLF). The developed ANNSTLF engine has been utilized in a real utility system. The performance analysis over the past year shows that a majority of the forecast error was detected in a consistent period with a large temperature forecast error. The enhancement of ANNSTLF is proposed to improve the forecasting performance. The comparison of forecasting accuracy due to this enhancement is analyzed. © 2007 IEEE.","author":[{"dropping-particle":"","family":"Methaprayoon","given":"Kittipong","non-dropping-particle":"","parse-names":false,"suffix":""},{"dropping-particle":"","family":"Lee","given":"Wei Jen","non-dropping-particle":"","parse-names":false,"suffix":""},{"dropping-particle":"","family":"Rasmiddatta","given":"Sothaya","non-dropping-particle":"","parse-names":false,"suffix":""},{"dropping-particle":"","family":"Liao","given":"James R.","non-dropping-particle":"","parse-names":false,"suffix":""},{"dropping-particle":"","family":"Ross","given":"Richard J.","non-dropping-particle":"","parse-names":false,"suffix":""}],"container-title":"IEEE Transactions on Industry Applications","id":"ITEM-3","issued":{"date-parts":[["2007"]]},"title":"Multistage artificial neural network short-term load forecasting engine with front-end weather forecast","type":"article-journal"},"uris":["http://www.mendeley.com/documents/?uuid=57afba51-96cd-435b-b11f-1fe619a8fd2d"]}],"mendeley":{"formattedCitation":"[1], [61], [84]","plainTextFormattedCitation":"[1], [61], [84]","previouslyFormattedCitation":"[1], [61], [84]"},"properties":{"noteIndex":0},"schema":"https://github.com/citation-style-language/schema/raw/master/csl-citation.json"}</w:instrText>
      </w:r>
      <w:r>
        <w:fldChar w:fldCharType="separate"/>
      </w:r>
      <w:r w:rsidRPr="00CF0D12">
        <w:rPr>
          <w:noProof/>
        </w:rPr>
        <w:t>[1], [61], [84]</w:t>
      </w:r>
      <w:r>
        <w:fldChar w:fldCharType="end"/>
      </w:r>
      <w:r w:rsidRPr="00C23ACC">
        <w:t xml:space="preserve">. The configuration of this load forecaster has undergone several revisions since it was first proposed </w:t>
      </w:r>
      <w:r>
        <w:fldChar w:fldCharType="begin" w:fldLock="1"/>
      </w:r>
      <w:r>
        <w:instrText>ADDIN CSL_CITATION {"citationItems":[{"id":"ITEM-1","itemData":{"DOI":"10.1109/59.466468","ISSN":"15580679","abstract":"This paper describes a modular artificial neural network (ANN) based hourly load forecaster which has already been implemented at 20 electric utilities across the US and is being used on-line by several of them. The behavior of the load and its correlation with parameters affecting it (e.g. weather variables) are decomposed into three distinct trends of weekly, daily, and hourly. Each trend is modeled by a separate module containing several multi-layer feed-forward ANNs trained by the back-propagation learning rule. The forecasts produced by each module are then combined by adaptive filters to arrive at the final forecast. During the forecasting phase, the parameters of the ANNs within each module are adaptively changed in response to the system’s latest forecast accuracy. The performance of the forecaster has been tested on data from these 20 utilities with excellent results. The on-line performance of the system has also been quite satisfactory and superior to other forecasting packages used by the utilities. Moreover, the forecaster is robust, easy to use, and produces accurate results in the case of rapid weather changes. © 1995 IEEE","author":[{"dropping-particle":"","family":"Khotanzad","given":"Alireza","non-dropping-particle":"","parse-names":false,"suffix":""},{"dropping-particle":"","family":"Hwang","given":"Rey Chue","non-dropping-particle":"","parse-names":false,"suffix":""},{"dropping-particle":"","family":"Abaye","given":"Alireza","non-dropping-particle":"","parse-names":false,"suffix":""},{"dropping-particle":"","family":"Maratukulam","given":"Dominic","non-dropping-particle":"","parse-names":false,"suffix":""}],"container-title":"IEEE Transactions on Power Systems","id":"ITEM-1","issued":{"date-parts":[["1995"]]},"title":"An Adaptive Modular Artificial Neural Network Hourly Load Forecaster and its Implementation at Electric Utilities","type":"article-journal"},"uris":["http://www.mendeley.com/documents/?uuid=f8877f87-a5d1-421c-9194-8f180733ac13"]},{"id":"ITEM-2","itemData":{"DOI":"10.1109/72.595881","ISSN":"10459227","abstract":"A key component of the daily operation and planning activities of an electric utility is short-term load forecasting, i.e., the prediction of hourly loads (demand) for the next hour to several days out. The accuracy of such forecasts has significant economic impact for the utility. This paper describes a load forecasting system known as ANNSTLF (artificial neural-network short-term load forecaster) which has received wide acceptance by the electric utility industry and presently is being used by 32 utilities across the USA and Canada. ANNSTLF can consider the effect of temperature and relative humidity on the load. Besides its load forecasting engine, ANNSTLF contains forecasters that can generate the hourly temperature and relative humidity forecasts needed by the system. ANNSTLF is based on a multiple ANN strategy that captures various trends in the data. Both the first and the second generation of the load forecasting engine are discussed and compared. The building block of the forecasters is a multilayer perceptron trained with the error backpropagation learning rule. An adaptive scheme is employed to adjust the ANN weights during on-line forecasting. The forecasting models are site independent and only the number of hidden layer nodes of ANN's need to be adjusted for a new data base. The results of testing the system on data from ten different utilities are reported. © 1997 IEEE.","author":[{"dropping-particle":"","family":"Khotanzad","given":"Alireza","non-dropping-particle":"","parse-names":false,"suffix":""},{"dropping-particle":"","family":"Afkhami-Rohani","given":"Reza","non-dropping-particle":"","parse-names":false,"suffix":""},{"dropping-particle":"","family":"Lu","given":"Tsun Liang","non-dropping-particle":"","parse-names":false,"suffix":""},{"dropping-particle":"","family":"Abaye","given":"Alireza","non-dropping-particle":"","parse-names":false,"suffix":""},{"dropping-particle":"","family":"Davis","given":"Malcolm","non-dropping-particle":"","parse-names":false,"suffix":""},{"dropping-particle":"","family":"Maratukulam","given":"Dominic J.","non-dropping-particle":"","parse-names":false,"suffix":""}],"container-title":"IEEE Transactions on Neural Networks","id":"ITEM-2","issued":{"date-parts":[["1997"]]},"title":"ANNSTLF - A neural-network-based electric load forecasting system","type":"article-journal"},"uris":["http://www.mendeley.com/documents/?uuid=0f7ac4f2-2042-4051-9946-c4523d9c755c"]}],"mendeley":{"formattedCitation":"[99], [100]","plainTextFormattedCitation":"[99], [100]","previouslyFormattedCitation":"[99], [100]"},"properties":{"noteIndex":0},"schema":"https://github.com/citation-style-language/schema/raw/master/csl-citation.json"}</w:instrText>
      </w:r>
      <w:r>
        <w:fldChar w:fldCharType="separate"/>
      </w:r>
      <w:r w:rsidRPr="008F54CB">
        <w:rPr>
          <w:noProof/>
        </w:rPr>
        <w:t>[99], [100]</w:t>
      </w:r>
      <w:r>
        <w:fldChar w:fldCharType="end"/>
      </w:r>
      <w:r w:rsidRPr="00C23ACC">
        <w:t>, and the focus of this work was the third-generation design (</w:t>
      </w:r>
      <w:proofErr w:type="spellStart"/>
      <w:r w:rsidRPr="00C23ACC">
        <w:t>G3</w:t>
      </w:r>
      <w:proofErr w:type="spellEnd"/>
      <w:r w:rsidRPr="00C23ACC">
        <w:t xml:space="preserve">) </w:t>
      </w:r>
      <w:r>
        <w:fldChar w:fldCharType="begin" w:fldLock="1"/>
      </w:r>
      <w:r w:rsidR="00E803EA">
        <w:instrText>ADDIN CSL_CITATION {"citationItems":[{"id":"ITEM-1","itemData":{"DOI":"10.1109/59.736285","ISSN":"08858950","abstract":"This paper describes the third generation of an hourly short-term load forecasting system known as ANNSTLF (Artificial Neural Network Short-Term Load Forecaster). This forecaster has received wide acceptance by the electric utility industry and is being used by 35 utilities across the US and Canada. The third generation architecture is substantially changed from the previous generation. It includes only two ANN forecasters, one predicts the base load and the other forecasts the change in load. The final forecast is computed by adaptive combination of these two forecasts. The effect of humidity and wind speed are considered through a linear transformation of temperature. A novel weighted interpolation scheme is developed for forecasting of holiday loads, giving improved accuracy. The holiday peak load is first estimated and then the ANNSTLF forecast is re-shaped with the new peak forecast. The performance on data from ten different utilities is reported and compared to the previous generation. © 1997 IEEE.","author":[{"dropping-particle":"","family":"Khotanzad","given":"Alireza","non-dropping-particle":"","parse-names":false,"suffix":""},{"dropping-particle":"","family":"Afkhami-Rohani","given":"Reza","non-dropping-particle":"","parse-names":false,"suffix":""},{"dropping-particle":"","family":"Af","given":"Reza","non-dropping-particle":"","parse-names":false,"suffix":""}],"container-title":"IEEE Transactions on Power Systems","id":"ITEM-1","issue":"4","issued":{"date-parts":[["1998"]]},"page":"1413-1422","title":"ANNSTLF - Artificial neural network short-term load forecaster - generation three","type":"article-journal","volume":"13"},"uris":["http://www.mendeley.com/documents/?uuid=c71af4ec-8253-4120-b0d6-cf95a79a08c0"]}],"mendeley":{"formattedCitation":"[37]","plainTextFormattedCitation":"[37]","previouslyFormattedCitation":"[37]"},"properties":{"noteIndex":0},"schema":"https://github.com/citation-style-language/schema/raw/master/csl-citation.json"}</w:instrText>
      </w:r>
      <w:r>
        <w:fldChar w:fldCharType="separate"/>
      </w:r>
      <w:r w:rsidR="001873B6" w:rsidRPr="001873B6">
        <w:rPr>
          <w:noProof/>
        </w:rPr>
        <w:t>[37]</w:t>
      </w:r>
      <w:r>
        <w:fldChar w:fldCharType="end"/>
      </w:r>
      <w:r w:rsidRPr="00C23ACC">
        <w:t>, which predicts short-term load using two shallow multi-layer feed-forward artificial neural networks (</w:t>
      </w:r>
      <w:proofErr w:type="spellStart"/>
      <w:r w:rsidRPr="00C23ACC">
        <w:t>ANNs</w:t>
      </w:r>
      <w:proofErr w:type="spellEnd"/>
      <w:r w:rsidRPr="00C23ACC">
        <w:t>) in conjunction with a recursive least squares (</w:t>
      </w:r>
      <w:proofErr w:type="spellStart"/>
      <w:r w:rsidRPr="00C23ACC">
        <w:t>RLS</w:t>
      </w:r>
      <w:proofErr w:type="spellEnd"/>
      <w:r w:rsidRPr="00C23ACC">
        <w:t xml:space="preserve">) combiner. </w:t>
      </w:r>
      <w:r w:rsidR="00A127AE">
        <w:fldChar w:fldCharType="begin"/>
      </w:r>
      <w:r w:rsidR="00A127AE">
        <w:instrText xml:space="preserve"> REF _Ref89269510 \h </w:instrText>
      </w:r>
      <w:r w:rsidR="00A127AE">
        <w:fldChar w:fldCharType="separate"/>
      </w:r>
      <w:r w:rsidR="001873B6">
        <w:t xml:space="preserve">Figure </w:t>
      </w:r>
      <w:r w:rsidR="001873B6">
        <w:rPr>
          <w:noProof/>
        </w:rPr>
        <w:t>1</w:t>
      </w:r>
      <w:r w:rsidR="00A127AE">
        <w:fldChar w:fldCharType="end"/>
      </w:r>
      <w:r w:rsidR="00A127AE">
        <w:t xml:space="preserve"> </w:t>
      </w:r>
      <w:r w:rsidRPr="00C23ACC">
        <w:t>depicts the system's block diagram</w:t>
      </w:r>
      <w:r>
        <w:t xml:space="preserve">. </w:t>
      </w:r>
      <w:r w:rsidRPr="00C23ACC">
        <w:t xml:space="preserve">The </w:t>
      </w:r>
      <w:proofErr w:type="spellStart"/>
      <w:r w:rsidRPr="00C23ACC">
        <w:t>RLS</w:t>
      </w:r>
      <w:proofErr w:type="spellEnd"/>
      <w:r w:rsidRPr="00C23ACC">
        <w:t xml:space="preserve"> is an adaptive filter algorithm that recursively finds the coefficients that minimize a weighted linear least squares error cost function related to the input signals. Additional information about the </w:t>
      </w:r>
      <w:proofErr w:type="spellStart"/>
      <w:r w:rsidRPr="00C23ACC">
        <w:t>RLS</w:t>
      </w:r>
      <w:proofErr w:type="spellEnd"/>
      <w:r w:rsidRPr="00C23ACC">
        <w:t xml:space="preserve"> algorithm is available in </w:t>
      </w:r>
      <w:r>
        <w:fldChar w:fldCharType="begin" w:fldLock="1"/>
      </w:r>
      <w:r>
        <w:instrText>ADDIN CSL_CITATION {"citationItems":[{"id":"ITEM-1","itemData":{"URL":"https://en.wikipedia.org/wiki/Recursive_least_squares_filter","accessed":{"date-parts":[["2021","10","8"]]},"id":"ITEM-1","issued":{"date-parts":[["0"]]},"title":"Recursive least squares filter - Wikipedia","type":"webpage"},"uris":["http://www.mendeley.com/documents/?uuid=26cd4858-b824-3c3f-9ad0-aafb9cacb441"]}],"mendeley":{"formattedCitation":"[101]","plainTextFormattedCitation":"[101]","previouslyFormattedCitation":"[101]"},"properties":{"noteIndex":0},"schema":"https://github.com/citation-style-language/schema/raw/master/csl-citation.json"}</w:instrText>
      </w:r>
      <w:r>
        <w:fldChar w:fldCharType="separate"/>
      </w:r>
      <w:r w:rsidRPr="008F54CB">
        <w:rPr>
          <w:noProof/>
        </w:rPr>
        <w:t>[101]</w:t>
      </w:r>
      <w:r>
        <w:fldChar w:fldCharType="end"/>
      </w:r>
      <w:r w:rsidRPr="00217A94">
        <w:t>.</w:t>
      </w:r>
    </w:p>
    <w:p w14:paraId="0BCF90FA" w14:textId="38B6B90D" w:rsidR="00A127AE" w:rsidRPr="00C23ACC" w:rsidRDefault="00A127AE" w:rsidP="00C23ACC">
      <w:pPr>
        <w:ind w:firstLine="288"/>
      </w:pPr>
      <w:proofErr w:type="spellStart"/>
      <w:r w:rsidRPr="00A127AE">
        <w:t>ANNs</w:t>
      </w:r>
      <w:proofErr w:type="spellEnd"/>
      <w:r w:rsidRPr="00A127AE">
        <w:t xml:space="preserve"> are neural networks that predict outputs by combining weighted inputs. The popularity of neural networks stems from their ability to uncover complex and non-linear correlations in historical data, which is extremely difficult to achieve using statistical </w:t>
      </w:r>
      <w:r w:rsidRPr="00A127AE">
        <w:lastRenderedPageBreak/>
        <w:t xml:space="preserve">techniques </w:t>
      </w:r>
      <w:r>
        <w:fldChar w:fldCharType="begin" w:fldLock="1"/>
      </w:r>
      <w:r>
        <w:instrText>ADDIN CSL_CITATION {"citationItems":[{"id":"ITEM-1","itemData":{"DOI":"10.1007/BF02478259","ISSN":"00074985","abstract":"Because of the \"all-or-none\" character of nervous activity, neural events and the relations among them can be treated by means of propositional logic. It is found that the behavior of every net can be described in these terms, with the addition of more complicated logical means for nets containing circles; and that for any logical expression satisfying certain conditions, one can find a net behaving in the fashion it describes. It is shown that many particular choices among possible neurophysiological assumptions are equivalent, in the sense that for every net behaving under one assumption, there exists another net which behaves under the other and gives the same results, although perhaps not in the same time. Various applications of the calculus are discussed. © 1943 The University of Chicago Press.","author":[{"dropping-particle":"","family":"McCulloch","given":"Warren S.","non-dropping-particle":"","parse-names":false,"suffix":""},{"dropping-particle":"","family":"Pitts","given":"Walter","non-dropping-particle":"","parse-names":false,"suffix":""}],"container-title":"The Bulletin of Mathematical Biophysics","id":"ITEM-1","issued":{"date-parts":[["1943"]]},"title":"A logical calculus of the ideas immanent in nervous activity","type":"article-journal"},"uris":["http://www.mendeley.com/documents/?uuid=e266911f-c7f5-4d56-8c22-94c978c7f175"]},{"id":"ITEM-2","itemData":{"DOI":"10.1016/0301-0082(84)90021-2","ISBN":"0805843000","ISSN":"03010082","PMID":"6382441","abstract":"Donald Hebb pioneered many current themes in behavioural neuroscience. He saw psychology as a biological science, but one in which the organization of behaviour must remain the central concern. Through penetrating theoretical concepts, including the \"cell assembly,\" \"phase sequence,\" and \"Hebb synapse,\" he offered a way to bridge the gap between cells, circuits and behaviour. He saw the brain as a dynamically organized system of multiple distributed parts, with roots that extend into foundations of development and evolutionary heritage. He understood that behaviour, as brain, can be sliced at various levels and that one of our challenges is to bring these levels into both conceptual and empirical register. He could move between theory and fact with an ease that continues to inspire both students and professional investigators. Although facts continue to accumulate at an accelerating rate in both psychology and neuroscience, and although these facts continue to force revision in the details of Hebb's earlier contributions, his overall insistence that we look at behaviour and brain together — within a dynamic, relational and multilayered framework — remains. His work touches upon current studies of population coding, contextual factors in brain representations, synaptic plasticity, developmental construction of brain/behaviour relations, clinical syndromes, deterioration of performance with age and disease, and the formal construction of connectionist models. The collection of papers in this volume represent these and related themes that Hebb inspired. We also acknowledge our appreciation for Don Hebb as teacher, colleague and friend.","author":[{"dropping-particle":"","family":"Hebb","given":"Donald O.","non-dropping-particle":"","parse-names":false,"suffix":""}],"container-title":"The Organization of Behavior","id":"ITEM-2","issued":{"date-parts":[["1949"]]},"title":"The first stage of perception: growth of the assembly","type":"article-journal"},"uris":["http://www.mendeley.com/documents/?uuid=a90456f9-43f2-4399-a2a1-8392485c1f2d"]},{"id":"ITEM-3","itemData":{"DOI":"10.1037/h0042519","ISSN":"0033295X","PMID":"13602029","abstract":"To answer the questions of how information about the physical world is sensed, in what form is information remembered, and how does information retained in memory influence recognition and behavior, a theory is developed for a hypothetical nervous system called a perceptron. The theory serves as a bridge between biophysics and psychology. It is possible to predict learning curves from neurological variables and vice versa. The quantitative statistical approach is fruitful in the understanding of the organization of cognitive systems. 18 references. (PsycINFO Database Record (c) 2006 APA, all rights reserved). © 1958 American Psychological Association.","author":[{"dropping-particle":"","family":"Rosenblatt","given":"F.","non-dropping-particle":"","parse-names":false,"suffix":""}],"container-title":"Psychological Review","id":"ITEM-3","issued":{"date-parts":[["1958"]]},"title":"The perceptron: A probabilistic model for information storage and organization in the brain","type":"article-journal"},"uris":["http://www.mendeley.com/documents/?uuid=e6b40484-5f54-4802-9124-d5bf7db41ca0"]},{"id":"ITEM-4","itemData":{"DOI":"10.1038/323533a0","ISSN":"00280836","abstract":"We describe a new learning procedure, back-propagation, for networks of neurone-like units. The procedure repeatedly adjusts the weights of the connections in the network so as to minimize a measure of the difference between the actual output vector of the net and the desired output vector. As a result of the weight adjustments, internal 'hidden' units which are not part of the input or output come to represent important features of the task domain, and the regularities in the task are captured by the interactions of these units. The ability to create useful new features distinguishes back-propagation from earlier, simpler methods such as the perceptron-convergence procedure 1. © 1986 Nature Publishing Group.","author":[{"dropping-particle":"","family":"Rumelhart","given":"David E.","non-dropping-particle":"","parse-names":false,"suffix":""},{"dropping-particle":"","family":"Hinton","given":"Geoffrey E.","non-dropping-particle":"","parse-names":false,"suffix":""},{"dropping-particle":"","family":"Williams","given":"Ronald J.","non-dropping-particle":"","parse-names":false,"suffix":""}],"container-title":"Nature","id":"ITEM-4","issued":{"date-parts":[["1986"]]},"title":"Learning representations by back-propagating errors","type":"article-journal"},"uris":["http://www.mendeley.com/documents/?uuid=e5e150c6-80f2-44b0-8fae-eb35190aa22c"]},{"id":"ITEM-5","itemData":{"DOI":"10.3390/w11071387","ISSN":"20734441","abstract":"Flood forecasting is an essential requirement in integrated water resource management. This paper suggests a Long Short-Term Memory (LSTM) neural network model for flood forecasting, where the daily discharge and rainfall were used as input data. Moreover, characteristics of the data sets which may influence the model performance were also of interest. As a result, the Da River basin in Vietnam was chosen and two different combinations of input data sets from before 1985 (when the Hoa Binh dam was built) were used for one-day, two-day, and three-day flowrate forecasting ahead at Hoa Binh Station. The predictive ability of the model is quite impressive: The Nash-Sutcliffe efficiency (NSE) reached 99%, 95%, and 87% corresponding to three forecasting cases, respectively. The findings of this study suggest a viable option for flood forecasting on the Da River in Vietnam, where the river basin stretches between many countries and downstream flows (Vietnam) may fluctuate suddenly due to flood discharge from upstream hydroelectric reservoirs.","author":[{"dropping-particle":"","family":"Le","given":"Xuan Hien","non-dropping-particle":"","parse-names":false,"suffix":""},{"dropping-particle":"","family":"Ho","given":"Hung Viet","non-dropping-particle":"","parse-names":false,"suffix":""},{"dropping-particle":"","family":"Lee","given":"Giha","non-dropping-particle":"","parse-names":false,"suffix":""},{"dropping-particle":"","family":"Jung","given":"Sungho","non-dropping-particle":"","parse-names":false,"suffix":""}],"container-title":"Water (Switzerland)","id":"ITEM-5","issued":{"date-parts":[["2019"]]},"title":"Application of Long Short-Term Memory (LSTM) neural network for flood forecasting","type":"article-journal"},"uris":["http://www.mendeley.com/documents/?uuid=7e58cfb6-42ac-486c-84ab-0d623a7c1f22"]},{"id":"ITEM-6","itemData":{"DOI":"10.1109/EPEC48502.2020.9320123","ISBN":"9781728164892","abstract":"With rapid growth and development around the world, electricity consumption is increasing day by day. As the production and consumption of electricity is simultaneous, an electric power load forecasting technique with higher accuracy can play a pivotal role in a stable and effective power supply system. In this paper, a multivariate Bayesian optimization based Long short-term memory (LSTM) neural network is proposed to forecast the residential electric power load for the upcoming hour. Bayesian optimization algorithm is conducted to select the best-fitted hyperparameter values since deep learning networks are associated with different hyperparameters which play a vital role in the performance of a network architecture. Our proposed Bayesian optimized LSTM neural network has obtained almost perfect prediction performance and it surpasses the other established model such as convolutional neural network (CNN), artificial neural network (ANN) and support vector machine (SVM) where mean absolute error (MAE), root mean squared error (RMSE) and mean squared error (MSE) are found 0.39, 0.54 and 0.29 respectively for the individual household power consumption dataset.","author":[{"dropping-particle":"","family":"Munem","given":"Mohammad","non-dropping-particle":"","parse-names":false,"suffix":""},{"dropping-particle":"","family":"Rubaith Bashar","given":"T. M.","non-dropping-particle":"","parse-names":false,"suffix":""},{"dropping-particle":"","family":"Roni","given":"Mehedi Hasan","non-dropping-particle":"","parse-names":false,"suffix":""},{"dropping-particle":"","family":"Shahriar","given":"Munem","non-dropping-particle":"","parse-names":false,"suffix":""},{"dropping-particle":"","family":"Shawkat","given":"Tasnim Binte","non-dropping-particle":"","parse-names":false,"suffix":""},{"dropping-particle":"","family":"Rahaman","given":"Habibur","non-dropping-particle":"","parse-names":false,"suffix":""}],"container-title":"2020 IEEE Electric Power and Energy Conference, EPEC 2020","id":"ITEM-6","issued":{"date-parts":[["2020"]]},"title":"Electric power load forecasting based on multivariate LSTM neural network using bayesian optimization","type":"article-journal","volume":"3"},"uris":["http://www.mendeley.com/documents/?uuid=c392da54-7598-4804-9a8f-1b63fc65dbd3"]},{"id":"ITEM-7","itemData":{"DOI":"10.1109/ICPRE.2016.7871231","ISBN":"9781509030682","abstract":"The global demand for energy is increasing daily with the expansion of energy infrastructure and the addition of new appliances. Efficient Energy Management System (EMS) is the need of the day. All residential and commercial buildings can achieve better energy efficiency and consumption with the use of EMS. Load forecasting is one of the methods to enable EMS to work efficiently. The accuracy of load forecast depends on many factors. The load forecast model must consider the weather forecast for the region in developing an accurate forecast. This paper develops Artificial Neural Network (ANN) and Bagged Regression Trees to generate and predicted load forecast in Urban area using Meteorological data. ANN model is compared with Bagged Regression Trees for prediction accuracy. Good agreement was observed by comparing these results with those available in the literature. It has been observed through analysis that Bagged Regression Trees produce better load prediction for the day ahead load in the urban area.","author":[{"dropping-particle":"","family":"Dehalwar","given":"Vasudev","non-dropping-particle":"","parse-names":false,"suffix":""},{"dropping-particle":"","family":"Kalam","given":"Akhtar","non-dropping-particle":"","parse-names":false,"suffix":""},{"dropping-particle":"","family":"Kolhe","given":"Mohan Lal","non-dropping-particle":"","parse-names":false,"suffix":""},{"dropping-particle":"","family":"Zayegh","given":"Aladin","non-dropping-particle":"","parse-names":false,"suffix":""}],"container-title":"2016 IEEE International Conference on Power and Renewable Energy, ICPRE 2016","id":"ITEM-7","issued":{"date-parts":[["2017"]]},"page":"355-359","publisher":"IEEE","title":"Electricity load forecasting for urban area using weather forecast information","type":"article-journal"},"uris":["http://www.mendeley.com/documents/?uuid=682a1158-0354-4307-ad56-f4bf2e235134"]},{"id":"ITEM-8","itemData":{"DOI":"10.1186/s43067-020-00021-8","ISSN":"2314-7172","abstract":"The economic growth of every nation is highly related to its electricity infrastructure, network, and availability since electricity has become the central part of everyday life in this modern world. Hence, the global demand for electricity for residential and commercial purposes has seen an incredible increase. On the other side, electricity prices keep fluctuating over the past years and not mentioning the inadequacy in electricity generation to meet global demand. As a solution to this, numerous studies aimed at estimating future electrical energy demand for residential and commercial purposes to enable electricity generators, distributors, and suppliers to plan effectively ahead and promote energy conservation among the users. Notwithstanding, load forecasting is one of the major problems facing the power industry since the inception of electric power. The current study tried to undertake a systematic and critical review of about seventy-seven (77) relevant previous works reported in academic journals over nine years (2010–2020) in electricity demand forecasting. Specifically, attention was given to the following themes: (i) The forecasting algorithms used and their fitting ability in this field, (ii) the theories and factors affecting electricity consumption and the origin of research work, (iii) the relevant accuracy and error metrics applied in electricity load forecasting, and (iv) the forecasting period. The results revealed that 90% out of the top nine models used in electricity forecasting was artificial intelligence based, with artificial neural network (ANN) representing 28%. In this scope, ANN models were primarily used for short-term electricity forecasting where electrical energy consumption patterns are complicated. Concerning the accuracy metrics used, it was observed that root-mean-square error (RMSE) (38%) was the most used error metric among electricity forecasters, followed by mean absolute percentage error MAPE (35%). The study further revealed that 50% of electricity demand forecasting was based on weather and economic parameters, 8.33% on household lifestyle, 38.33% on historical energy consumption, and 3.33% on stock indices. Finally, we recap the challenges and opportunities for further research in electricity load forecasting locally and globally.","author":[{"dropping-particle":"","family":"Nti","given":"Isaac Kofi","non-dropping-particle":"","parse-names":false,"suffix":""},{"dropping-particle":"","family":"Teimeh","given":"Moses","non-dropping-particle":"","parse-names":false,"suffix":""},{"dropping-particle":"","family":"Nyarko-Boateng","given":"Owusu","non-dropping-particle":"","parse-names":false,"suffix":""},{"dropping-particle":"","family":"Adekoya","given":"Adebayo Felix","non-dropping-particle":"","parse-names":false,"suffix":""}],"container-title":"Journal of Electrical Systems and Information Technology","id":"ITEM-8","issued":{"date-parts":[["2020"]]},"title":"Electricity load forecasting: a systematic review","type":"article-journal"},"uris":["http://www.mendeley.com/documents/?uuid=a4a08c2c-096c-4f5a-86be-386f6845def8"]},{"id":"ITEM-9","itemData":{"ISSN":"1551-7489","abstract":"To perform a systematic comparison of tapentadol prolonged release (PR) and oxycodone controlled release (CR) using patient-relevant endpoints of efficacy, safety, and health-related quality of life (HRQoL) according to criteria used in health technology assessment. To derive a minimal important difference (MID) for the EQ-5D from three pivotal trials to measure patient-relevant changes in HRQoL.","author":[{"dropping-particle":"","family":"Walia","given":"Anish SIngh","non-dropping-particle":"","parse-names":false,"suffix":""}],"container-title":"Towards Data Science","id":"ITEM-9","issued":{"date-parts":[["2017"]]},"title":"Activation functions and it’s types-Which is better?","type":"webpage"},"uris":["http://www.mendeley.com/documents/?uuid=4dc90801-b535-4ed6-8450-2ff32120bd4d"]}],"mendeley":{"formattedCitation":"[14], [102]–[109]","plainTextFormattedCitation":"[14], [102]–[109]","previouslyFormattedCitation":"[14], [102]–[109]"},"properties":{"noteIndex":0},"schema":"https://github.com/citation-style-language/schema/raw/master/csl-citation.json"}</w:instrText>
      </w:r>
      <w:r>
        <w:fldChar w:fldCharType="separate"/>
      </w:r>
      <w:r w:rsidRPr="008F54CB">
        <w:rPr>
          <w:noProof/>
        </w:rPr>
        <w:t>[14], [102]–[109]</w:t>
      </w:r>
      <w:r>
        <w:fldChar w:fldCharType="end"/>
      </w:r>
      <w:r w:rsidRPr="00A127AE">
        <w:t xml:space="preserve">. </w:t>
      </w:r>
      <w:proofErr w:type="spellStart"/>
      <w:r w:rsidRPr="00A127AE">
        <w:t>ANNs</w:t>
      </w:r>
      <w:proofErr w:type="spellEnd"/>
      <w:r w:rsidRPr="00A127AE">
        <w:t xml:space="preserve"> use a learning algorithm to update weights in response to training inputs and labelled outputs. The network, once trained, represents a prediction model that can be used with new inputs.</w:t>
      </w:r>
    </w:p>
    <w:p w14:paraId="6B8840C9" w14:textId="77777777" w:rsidR="002D46A2" w:rsidRDefault="002D46A2" w:rsidP="002D46A2">
      <w:pPr>
        <w:pStyle w:val="BodyText"/>
        <w:keepNext/>
        <w:spacing w:line="240" w:lineRule="auto"/>
        <w:jc w:val="center"/>
      </w:pPr>
      <w:r>
        <w:rPr>
          <w:noProof/>
        </w:rPr>
        <w:drawing>
          <wp:inline distT="0" distB="0" distL="0" distR="0" wp14:anchorId="2509E5AA" wp14:editId="07BC6AC0">
            <wp:extent cx="3857625" cy="2709343"/>
            <wp:effectExtent l="0" t="0" r="0" b="0"/>
            <wp:docPr id="6" name="Picture 6"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 schematic&#10;&#10;Description automatically generated"/>
                    <pic:cNvPicPr/>
                  </pic:nvPicPr>
                  <pic:blipFill rotWithShape="1">
                    <a:blip r:embed="rId53" cstate="print">
                      <a:extLst>
                        <a:ext uri="{28A0092B-C50C-407E-A947-70E740481C1C}">
                          <a14:useLocalDpi xmlns:a14="http://schemas.microsoft.com/office/drawing/2010/main" val="0"/>
                        </a:ext>
                      </a:extLst>
                    </a:blip>
                    <a:srcRect t="6057" r="2084" b="1062"/>
                    <a:stretch/>
                  </pic:blipFill>
                  <pic:spPr bwMode="auto">
                    <a:xfrm>
                      <a:off x="0" y="0"/>
                      <a:ext cx="3896571" cy="2736696"/>
                    </a:xfrm>
                    <a:prstGeom prst="rect">
                      <a:avLst/>
                    </a:prstGeom>
                    <a:ln>
                      <a:noFill/>
                    </a:ln>
                    <a:extLst>
                      <a:ext uri="{53640926-AAD7-44D8-BBD7-CCE9431645EC}">
                        <a14:shadowObscured xmlns:a14="http://schemas.microsoft.com/office/drawing/2010/main"/>
                      </a:ext>
                    </a:extLst>
                  </pic:spPr>
                </pic:pic>
              </a:graphicData>
            </a:graphic>
          </wp:inline>
        </w:drawing>
      </w:r>
    </w:p>
    <w:p w14:paraId="652A5BA0" w14:textId="37BA8E36" w:rsidR="002D46A2" w:rsidRDefault="002D46A2" w:rsidP="002D46A2">
      <w:pPr>
        <w:pStyle w:val="Caption"/>
        <w:ind w:firstLine="288"/>
        <w:jc w:val="center"/>
      </w:pPr>
      <w:bookmarkStart w:id="22" w:name="_Ref89269510"/>
      <w:bookmarkStart w:id="23" w:name="_Toc88746136"/>
      <w:bookmarkStart w:id="24" w:name="_Toc90811953"/>
      <w:r>
        <w:t xml:space="preserve">Figure </w:t>
      </w:r>
      <w:fldSimple w:instr=" SEQ Figure \* ARABIC ">
        <w:r w:rsidR="001873B6">
          <w:rPr>
            <w:noProof/>
          </w:rPr>
          <w:t>1</w:t>
        </w:r>
      </w:fldSimple>
      <w:bookmarkEnd w:id="22"/>
      <w:r>
        <w:t xml:space="preserve"> - </w:t>
      </w:r>
      <w:r w:rsidRPr="00967C0A">
        <w:t>The Block Diagram of the Third Generation</w:t>
      </w:r>
      <w:r>
        <w:t xml:space="preserve"> </w:t>
      </w:r>
      <w:proofErr w:type="spellStart"/>
      <w:r w:rsidRPr="00F36168">
        <w:t>ANNSTLF</w:t>
      </w:r>
      <w:proofErr w:type="spellEnd"/>
      <w:r w:rsidRPr="00F36168">
        <w:t xml:space="preserve"> </w:t>
      </w:r>
      <w:r>
        <w:fldChar w:fldCharType="begin" w:fldLock="1"/>
      </w:r>
      <w:r w:rsidR="00E803EA">
        <w:instrText>ADDIN CSL_CITATION {"citationItems":[{"id":"ITEM-1","itemData":{"DOI":"10.1109/59.736285","ISSN":"08858950","abstract":"This paper describes the third generation of an hourly short-term load forecasting system known as ANNSTLF (Artificial Neural Network Short-Term Load Forecaster). This forecaster has received wide acceptance by the electric utility industry and is being used by 35 utilities across the US and Canada. The third generation architecture is substantially changed from the previous generation. It includes only two ANN forecasters, one predicts the base load and the other forecasts the change in load. The final forecast is computed by adaptive combination of these two forecasts. The effect of humidity and wind speed are considered through a linear transformation of temperature. A novel weighted interpolation scheme is developed for forecasting of holiday loads, giving improved accuracy. The holiday peak load is first estimated and then the ANNSTLF forecast is re-shaped with the new peak forecast. The performance on data from ten different utilities is reported and compared to the previous generation. © 1997 IEEE.","author":[{"dropping-particle":"","family":"Khotanzad","given":"Alireza","non-dropping-particle":"","parse-names":false,"suffix":""},{"dropping-particle":"","family":"Afkhami-Rohani","given":"Reza","non-dropping-particle":"","parse-names":false,"suffix":""},{"dropping-particle":"","family":"Af","given":"Reza","non-dropping-particle":"","parse-names":false,"suffix":""}],"container-title":"IEEE Transactions on Power Systems","id":"ITEM-1","issue":"4","issued":{"date-parts":[["1998"]]},"page":"1413-1422","title":"ANNSTLF - Artificial neural network short-term load forecaster - generation three","type":"article-journal","volume":"13"},"uris":["http://www.mendeley.com/documents/?uuid=c71af4ec-8253-4120-b0d6-cf95a79a08c0"]}],"mendeley":{"formattedCitation":"[37]","plainTextFormattedCitation":"[37]","previouslyFormattedCitation":"[37]"},"properties":{"noteIndex":0},"schema":"https://github.com/citation-style-language/schema/raw/master/csl-citation.json"}</w:instrText>
      </w:r>
      <w:r>
        <w:fldChar w:fldCharType="separate"/>
      </w:r>
      <w:bookmarkEnd w:id="23"/>
      <w:bookmarkEnd w:id="24"/>
      <w:r w:rsidR="001873B6" w:rsidRPr="001873B6">
        <w:rPr>
          <w:b w:val="0"/>
          <w:noProof/>
        </w:rPr>
        <w:t>[37]</w:t>
      </w:r>
      <w:r>
        <w:fldChar w:fldCharType="end"/>
      </w:r>
    </w:p>
    <w:p w14:paraId="3DFDBEAE" w14:textId="6951CC66" w:rsidR="00A127AE" w:rsidRDefault="00A127AE" w:rsidP="001A7F97">
      <w:pPr>
        <w:ind w:firstLine="288"/>
      </w:pPr>
      <w:r>
        <w:fldChar w:fldCharType="begin"/>
      </w:r>
      <w:r>
        <w:instrText xml:space="preserve"> REF _Ref89269386 \h </w:instrText>
      </w:r>
      <w:r>
        <w:fldChar w:fldCharType="separate"/>
      </w:r>
      <w:r w:rsidR="001873B6">
        <w:t xml:space="preserve">Figure </w:t>
      </w:r>
      <w:r w:rsidR="001873B6">
        <w:rPr>
          <w:noProof/>
        </w:rPr>
        <w:t>2</w:t>
      </w:r>
      <w:r>
        <w:fldChar w:fldCharType="end"/>
      </w:r>
      <w:r>
        <w:t xml:space="preserve"> </w:t>
      </w:r>
      <w:r w:rsidRPr="00A127AE">
        <w:t xml:space="preserve">shows a simple feed-forward ANN with three inputs and three outputs. As shown in </w:t>
      </w:r>
      <w:r>
        <w:fldChar w:fldCharType="begin"/>
      </w:r>
      <w:r>
        <w:instrText xml:space="preserve"> REF _Ref89269386 \h </w:instrText>
      </w:r>
      <w:r>
        <w:fldChar w:fldCharType="separate"/>
      </w:r>
      <w:r w:rsidR="001873B6">
        <w:t xml:space="preserve">Figure </w:t>
      </w:r>
      <w:r w:rsidR="001873B6">
        <w:rPr>
          <w:noProof/>
        </w:rPr>
        <w:t>2</w:t>
      </w:r>
      <w:r>
        <w:fldChar w:fldCharType="end"/>
      </w:r>
      <w:r w:rsidRPr="00A127AE">
        <w:t xml:space="preserve">, an </w:t>
      </w:r>
      <w:proofErr w:type="spellStart"/>
      <w:r w:rsidRPr="00A127AE">
        <w:t>ANN's</w:t>
      </w:r>
      <w:proofErr w:type="spellEnd"/>
      <w:r w:rsidRPr="00A127AE">
        <w:t xml:space="preserve"> neurons are divided into three layers: input, hidden, and output. Each layer of the network in the example contains three neurons, and the network is fully connected, which means that each input is connected to each neuron. It is referred to as a feed-forward network because the outputs of each layer are only presented to the layers that follow it. The output of each neuron is the weighted sum of its inputs transformed by an activation function.</w:t>
      </w:r>
    </w:p>
    <w:p w14:paraId="46F1408A" w14:textId="06E164B4" w:rsidR="00A127AE" w:rsidRDefault="00A127AE" w:rsidP="001A7F97">
      <w:pPr>
        <w:ind w:firstLine="288"/>
      </w:pPr>
      <w:r w:rsidRPr="00A127AE">
        <w:t xml:space="preserve">In the output layer, linear activation functions are typically used, whereas logistic sigmoid activation functions (often rescaled) are used in the hidden layer (for example, tanh(x)). These transformations are responsible for the network's nonlinearity. Backpropagation is used iteratively to update weights, ensuring that outputs eventually </w:t>
      </w:r>
      <w:r w:rsidRPr="00A127AE">
        <w:lastRenderedPageBreak/>
        <w:t>meet targets when presented with training inputs. When a network has been trained with two to three years of data, it can predict future load demand when a new set of inputs is introduced.</w:t>
      </w:r>
    </w:p>
    <w:p w14:paraId="22FF4AF7" w14:textId="0B2E3EAA" w:rsidR="00354929" w:rsidRDefault="00354929" w:rsidP="00354929">
      <w:pPr>
        <w:ind w:firstLine="288"/>
        <w:jc w:val="center"/>
      </w:pPr>
      <w:r>
        <w:rPr>
          <w:noProof/>
        </w:rPr>
        <w:drawing>
          <wp:inline distT="0" distB="0" distL="0" distR="0" wp14:anchorId="0A48B461" wp14:editId="0CD464C6">
            <wp:extent cx="3257550" cy="2188666"/>
            <wp:effectExtent l="0" t="0" r="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6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263176" cy="2192446"/>
                    </a:xfrm>
                    <a:prstGeom prst="rect">
                      <a:avLst/>
                    </a:prstGeom>
                    <a:noFill/>
                    <a:ln>
                      <a:noFill/>
                    </a:ln>
                  </pic:spPr>
                </pic:pic>
              </a:graphicData>
            </a:graphic>
          </wp:inline>
        </w:drawing>
      </w:r>
    </w:p>
    <w:p w14:paraId="457F046D" w14:textId="3CC7C83F" w:rsidR="00CC7592" w:rsidRDefault="00CC7592" w:rsidP="00CC7592">
      <w:pPr>
        <w:pStyle w:val="Caption"/>
        <w:jc w:val="center"/>
      </w:pPr>
      <w:bookmarkStart w:id="25" w:name="_Ref89269386"/>
      <w:bookmarkStart w:id="26" w:name="_Toc90811954"/>
      <w:r>
        <w:t xml:space="preserve">Figure </w:t>
      </w:r>
      <w:fldSimple w:instr=" SEQ Figure \* ARABIC ">
        <w:r w:rsidR="001873B6">
          <w:rPr>
            <w:noProof/>
          </w:rPr>
          <w:t>2</w:t>
        </w:r>
      </w:fldSimple>
      <w:bookmarkEnd w:id="25"/>
      <w:r>
        <w:t xml:space="preserve"> - </w:t>
      </w:r>
      <w:r w:rsidRPr="009C510B">
        <w:t>The Structure of a Simple Feed-forward</w:t>
      </w:r>
      <w:r>
        <w:t xml:space="preserve"> ANN</w:t>
      </w:r>
      <w:bookmarkEnd w:id="26"/>
    </w:p>
    <w:p w14:paraId="4E08C01E" w14:textId="2488C03E" w:rsidR="00AF0844" w:rsidRDefault="00A127AE" w:rsidP="00CF299A">
      <w:pPr>
        <w:ind w:firstLine="288"/>
      </w:pPr>
      <w:r w:rsidRPr="00A127AE">
        <w:t xml:space="preserve">Back-propagation is used by both ANN blocks in the </w:t>
      </w:r>
      <w:proofErr w:type="spellStart"/>
      <w:r w:rsidRPr="00A127AE">
        <w:t>ANNSTLF-G3</w:t>
      </w:r>
      <w:proofErr w:type="spellEnd"/>
      <w:r w:rsidRPr="00A127AE">
        <w:t xml:space="preserve"> to train two fully connected feedforward neural networks. The base-load forecaster (BLF) is trained to predict the next-day load, whereas the change-load forecaster (CLF) is trained to predict the load change from one day to the next. Because the BLF emphasizes normal load patterns and the CLF emphasizes short-term fluctuations, the two ANN forecasters complement each other. Combining these two independent forecasts improves accuracy. This is especially true when there are sudden changes in load caused by weather changes. The BLF has a slow response time to sudden changes in load. Conversely, because the CLF uses the previous day's load as a baseline and forecasts future changes in that load, it is more responsive to changing conditions </w:t>
      </w:r>
      <w:r w:rsidR="001A607F">
        <w:fldChar w:fldCharType="begin" w:fldLock="1"/>
      </w:r>
      <w:r w:rsidR="007A1439">
        <w:instrText>ADDIN CSL_CITATION {"citationItems":[{"id":"ITEM-1","itemData":{"DOI":"10.1002/9781118673362","ISBN":"9781118673362","abstract":"This book offers an in-depth and up-to-date review of different statistical tools that can be used to analyze and forecast the dynamics of two crucial for every energy company processes-electricity prices and loads. It provides coverage of seasonal decomposition, mean reversion, heavy-tailed distributions, exponential smoothing, spike preprocessing, autoregressive time series including models with exogenous variables and heteroskedastic (GARCH) components, regime-switching models, interval forecasts, jump-diffusion models, derivatives pricing and the market price of risk. Modeling and Forecasting Electricity Loads and Prices is packaged with a CD containing both the data and detailed examples of implementation of different techniques in Matlab, with additional examples in SAS. A reader can retrace all the intermediate steps of a practical implementation of a model and test his understanding of the method and correctness of the computer code using the same input data. The book will be of particular interest to the quants employed by the utilities, independent power generators and marketers, energy trading desks of the hedge funds and financial institutions, and the executives attending courses designed to help them to brush up on their technical skills. The text will be also of use to graduate students in electrical engineering, econometrics and finance wanting to get a grip on advanced statistical tools applied in this hot area. In fact, there are sixteen Case Studies in the book making it a self-contained tutorial to electricity load and price modeling and forecasting.","author":[{"dropping-particle":"","family":"Weron","given":"Rafał","non-dropping-particle":"","parse-names":false,"suffix":""}],"container-title":"Modeling and Forecasting Electricity Loads and Prices: A Statistical Approach","id":"ITEM-1","issued":{"date-parts":[["2006","7","29"]]},"number-of-pages":"1-178","publisher":"wiley","title":"Modeling and forecasting electricity loads and prices: A statistical approach","type":"book"},"uris":["http://www.mendeley.com/documents/?uuid=831afb51-bfd9-48ad-9e5a-c1938bdf60d3"]},{"id":"ITEM-2","itemData":{"DOI":"10.1109/TPWRS.2002.804999","ISSN":"08858950","abstract":"This paper presents a new approach to short-term load forecasting in a deregulated and price-sensitive environment. A real-time pricing type scenario is envisioned where energy prices could change on an hourly basis with the consumer having the ability to react to the price signal through shifting his electricity usage from expensive hours to other times when possible. The load profile under this scenario would have different characteristics compared to that of the regulated, fixed-price era. Consequently, short-term load forecasting models customized on price-insensitive (PIS) historical data of regulated era would no longer be able to perform well. In this work, a price-sensitive (PS) load forecaster is developed. This forecaster consists of two stages, an artificial neural network based PIS load forecaster followed by a fuzzy logic (FL) system that transforms the PIS load forecasts of the first stage into PS forecasts. The first stage forecaster is a widely used forecaster in industry known as ANNSTLF. For the FL system of the second stage, a genetic algorithm based approach is developed to automatically optimize the number of rules and the number and parameters of the fuzzy membership functions. Another FL system is developed to simulate PS load data from the PIS historical data of a utility. This new forecaster termed NFSTLF is tested on three PS database and it is shown that it produces superior results to the PIS ANNSTLF.","author":[{"dropping-particle":"","family":"Khotanzad","given":"Alireza","non-dropping-particle":"","parse-names":false,"suffix":""},{"dropping-particle":"","family":"Zhou","given":"Enwang","non-dropping-particle":"","parse-names":false,"suffix":""},{"dropping-particle":"","family":"Elragal","given":"Hassan","non-dropping-particle":"","parse-names":false,"suffix":""}],"container-title":"IEEE Transactions on Power Systems","id":"ITEM-2","issue":"4","issued":{"date-parts":[["2002","11"]]},"page":"1273-1282","title":"A neuro-fuzzy approach to short-term load forecasting in a price-sensitive environment","type":"article-journal","volume":"17"},"uris":["http://www.mendeley.com/documents/?uuid=6895c3ac-f297-40dc-a955-ed149275f540"]},{"id":"ITEM-3","itemData":{"DOI":"10.1109/IS.2006.348523","ISBN":"1424401968","ISSN":"15411672","abstract":"The ability to accurately forecast Load is vitally important for the electric industry in a deregulated economy. Load forecasting has many applications including energy purchasing and generation, load switching, contract evaluation, and infrastructure development. A large variety of methods have been developed for and applied to load forecasting. In this paper we examine various approaches to Load forecasting, highlighting the importance of Intelligent Systems and explore the possible future directions of forecasting research. © 2006 IEEE.","author":[{"dropping-particle":"","family":"Campbell","given":"Piers R.J.","non-dropping-particle":"","parse-names":false,"suffix":""},{"dropping-particle":"","family":"Adamson","given":"Ken","non-dropping-particle":"","parse-names":false,"suffix":""}],"container-title":"IEEE Intelligent Systems","id":"ITEM-3","issued":{"date-parts":[["2006"]]},"title":"Methodologies for load forecasting","type":"paper-conference"},"uris":["http://www.mendeley.com/documents/?uuid=a11f2955-4dcd-4a86-8f17-023498d69440"]},{"id":"ITEM-4","itemData":{"ISBN":"0971732108","author":[{"dropping-particle":"","family":"Beale","given":"Mark Hudson","non-dropping-particle":"","parse-names":false,"suffix":""},{"dropping-particle":"","family":"Hagan","given":"Martin T","non-dropping-particle":"","parse-names":false,"suffix":""},{"dropping-particle":"","family":"Demuth","given":"Howard B","non-dropping-particle":"","parse-names":false,"suffix":""}],"id":"ITEM-4","issued":{"date-parts":[["2010"]]},"number-of-pages":"951","title":"Neural Network Toolbox ™ 7 User ’ s Guide","type":"book"},"uris":["http://www.mendeley.com/documents/?uuid=c76de14e-54f2-4873-a261-29e280d9b87c"]}],"mendeley":{"formattedCitation":"[84], [110]–[112]","plainTextFormattedCitation":"[84], [110]–[112]","previouslyFormattedCitation":"[84], [110]–[112]"},"properties":{"noteIndex":0},"schema":"https://github.com/citation-style-language/schema/raw/master/csl-citation.json"}</w:instrText>
      </w:r>
      <w:r w:rsidR="001A607F">
        <w:fldChar w:fldCharType="separate"/>
      </w:r>
      <w:r w:rsidR="001A607F" w:rsidRPr="001A607F">
        <w:rPr>
          <w:noProof/>
        </w:rPr>
        <w:t>[84], [110]–[112]</w:t>
      </w:r>
      <w:r w:rsidR="001A607F">
        <w:fldChar w:fldCharType="end"/>
      </w:r>
      <w:r w:rsidR="005F3A58">
        <w:t>.</w:t>
      </w:r>
    </w:p>
    <w:p w14:paraId="320A6CFF" w14:textId="5931A7BF" w:rsidR="0012605F" w:rsidRDefault="00A91DC1" w:rsidP="0012605F">
      <w:pPr>
        <w:ind w:firstLine="288"/>
      </w:pPr>
      <w:r w:rsidRPr="00A91DC1">
        <w:t xml:space="preserve">Both networks accept 79 inputs (as shown in </w:t>
      </w:r>
      <w:r>
        <w:fldChar w:fldCharType="begin"/>
      </w:r>
      <w:r>
        <w:instrText xml:space="preserve"> REF _Ref89269510 \h </w:instrText>
      </w:r>
      <w:r>
        <w:fldChar w:fldCharType="separate"/>
      </w:r>
      <w:r w:rsidR="001873B6">
        <w:t xml:space="preserve">Figure </w:t>
      </w:r>
      <w:r w:rsidR="001873B6">
        <w:rPr>
          <w:noProof/>
        </w:rPr>
        <w:t>1</w:t>
      </w:r>
      <w:r>
        <w:fldChar w:fldCharType="end"/>
      </w:r>
      <w:r w:rsidRPr="007F4177">
        <w:t xml:space="preserve">) </w:t>
      </w:r>
      <w:r w:rsidRPr="00A91DC1">
        <w:t xml:space="preserve">and produce a </w:t>
      </w:r>
      <w:proofErr w:type="spellStart"/>
      <w:r w:rsidRPr="00A91DC1">
        <w:t>24x1</w:t>
      </w:r>
      <w:proofErr w:type="spellEnd"/>
      <w:r w:rsidRPr="00A91DC1">
        <w:t xml:space="preserve"> vector representing one day ahead of hourly forecasts. The CLF generates its final output by </w:t>
      </w:r>
      <w:r w:rsidRPr="00A91DC1">
        <w:lastRenderedPageBreak/>
        <w:t xml:space="preserve">adding predicted changes to the previous day's actual values. The final forecast is based on a weighted average of each block's outputs, with the weights determined adaptively using an </w:t>
      </w:r>
      <w:proofErr w:type="spellStart"/>
      <w:r w:rsidRPr="00A91DC1">
        <w:t>RLS</w:t>
      </w:r>
      <w:proofErr w:type="spellEnd"/>
      <w:r w:rsidRPr="00A91DC1">
        <w:t xml:space="preserve"> algorithm. The </w:t>
      </w:r>
      <w:proofErr w:type="spellStart"/>
      <w:r w:rsidRPr="00A91DC1">
        <w:t>ANNSTLF-G3</w:t>
      </w:r>
      <w:proofErr w:type="spellEnd"/>
      <w:r w:rsidRPr="00A91DC1">
        <w:t xml:space="preserve"> forecaster performs best when the hidden layer contains between 30 and 60 fully connected neurons and the model is trained using at least two to three years of data, according to the authors </w:t>
      </w:r>
      <w:r w:rsidR="0012605F">
        <w:fldChar w:fldCharType="begin" w:fldLock="1"/>
      </w:r>
      <w:r w:rsidR="00E803EA">
        <w:instrText>ADDIN CSL_CITATION {"citationItems":[{"id":"ITEM-1","itemData":{"DOI":"10.1109/59.736285","ISSN":"08858950","abstract":"This paper describes the third generation of an hourly short-term load forecasting system known as ANNSTLF (Artificial Neural Network Short-Term Load Forecaster). This forecaster has received wide acceptance by the electric utility industry and is being used by 35 utilities across the US and Canada. The third generation architecture is substantially changed from the previous generation. It includes only two ANN forecasters, one predicts the base load and the other forecasts the change in load. The final forecast is computed by adaptive combination of these two forecasts. The effect of humidity and wind speed are considered through a linear transformation of temperature. A novel weighted interpolation scheme is developed for forecasting of holiday loads, giving improved accuracy. The holiday peak load is first estimated and then the ANNSTLF forecast is re-shaped with the new peak forecast. The performance on data from ten different utilities is reported and compared to the previous generation. © 1997 IEEE.","author":[{"dropping-particle":"","family":"Khotanzad","given":"Alireza","non-dropping-particle":"","parse-names":false,"suffix":""},{"dropping-particle":"","family":"Afkhami-Rohani","given":"Reza","non-dropping-particle":"","parse-names":false,"suffix":""},{"dropping-particle":"","family":"Af","given":"Reza","non-dropping-particle":"","parse-names":false,"suffix":""}],"container-title":"IEEE Transactions on Power Systems","id":"ITEM-1","issue":"4","issued":{"date-parts":[["1998"]]},"page":"1413-1422","title":"ANNSTLF - Artificial neural network short-term load forecaster - generation three","type":"article-journal","volume":"13"},"uris":["http://www.mendeley.com/documents/?uuid=c71af4ec-8253-4120-b0d6-cf95a79a08c0"]}],"mendeley":{"formattedCitation":"[37]","plainTextFormattedCitation":"[37]","previouslyFormattedCitation":"[37]"},"properties":{"noteIndex":0},"schema":"https://github.com/citation-style-language/schema/raw/master/csl-citation.json"}</w:instrText>
      </w:r>
      <w:r w:rsidR="0012605F">
        <w:fldChar w:fldCharType="separate"/>
      </w:r>
      <w:r w:rsidR="001873B6" w:rsidRPr="001873B6">
        <w:rPr>
          <w:noProof/>
        </w:rPr>
        <w:t>[37]</w:t>
      </w:r>
      <w:r w:rsidR="0012605F">
        <w:fldChar w:fldCharType="end"/>
      </w:r>
      <w:r w:rsidR="0012605F" w:rsidRPr="0012605F">
        <w:t>.</w:t>
      </w:r>
    </w:p>
    <w:p w14:paraId="154B0CC3" w14:textId="1C44EBDE" w:rsidR="002278B3" w:rsidRDefault="00BE1644" w:rsidP="00BE1644">
      <w:pPr>
        <w:ind w:firstLine="288"/>
      </w:pPr>
      <w:r w:rsidRPr="00BE1644">
        <w:t xml:space="preserve">In terms of prediction accuracy and economic benefits, over thirty-five utilities in the United States and Canada have benefited from the </w:t>
      </w:r>
      <w:proofErr w:type="spellStart"/>
      <w:r w:rsidRPr="00BE1644">
        <w:t>ANNSTLF-G3</w:t>
      </w:r>
      <w:proofErr w:type="spellEnd"/>
      <w:r w:rsidRPr="00BE1644">
        <w:t>; some of these utilities include BC Hydro, ISO New England, and San Diego Gas &amp; Electric</w:t>
      </w:r>
      <w:r>
        <w:t xml:space="preserve"> </w:t>
      </w:r>
      <w:r>
        <w:fldChar w:fldCharType="begin" w:fldLock="1"/>
      </w:r>
      <w:r>
        <w:instrText>ADDIN CSL_CITATION {"citationItems":[{"id":"ITEM-1","itemData":{"DOI":"10.1109/59.801894","ISSN":"08858950","abstract":"Load forecast errors can yield suboptimal unit commitment decisions. The economic cost of inaccurate forecasts is assessed by a combination of forecast simulation, unit commitment optimization, and economic dispatch modeling for several different generation/load systems. The forecast simulation preserves the error distributions and correlations actually experienced by users of a neural net-based forecasting system. Underforecasts result in purchases of expensive peaking or spot market power; overforecasts inflate start-up and fixed costs because too much capacity is committed. The value of improved accuracy is found to depend on bad and generator characteristics; for the systems considered here, a reduction of 1% in mean absolute percentage error (MAPE) decreases variable generation costs by approximately 0.1%-0.3% when MAPE is in the range of 3%-5%. These values are broadly consistent with the results of a survey of 19 utilities, using estimates obtained by simpler methods. A conservative estimate is that a 1 % reduction in forecasting error for a 10,000 MW utility can save up to $1.6 million annually. © 1998 IEEE.","author":[{"dropping-particle":"","family":"Hobbs","given":"Benjamin F.","non-dropping-particle":"","parse-names":false,"suffix":""}],"container-title":"IEEE Transactions on Power Systems","id":"ITEM-1","issued":{"date-parts":[["1999"]]},"title":"Analysis of the value for unit commitment of improved load forecasts","type":"article-journal"},"uris":["http://www.mendeley.com/documents/?uuid=4b53be9d-bb5e-4b65-ae85-3b39e5eb2d2c"]},{"id":"ITEM-2","itemData":{"author":[{"dropping-particle":"","family":"Hong","given":"Tao","non-dropping-particle":"","parse-names":false,"suffix":""}],"id":"ITEM-2","issued":{"date-parts":[["2010"]]},"publisher":"North Carolina State University","title":"Short Term Electric Load Forecasting","type":"thesis"},"uris":["http://www.mendeley.com/documents/?uuid=51e2c167-e18b-427d-9398-9cd40681d6c8"]}],"mendeley":{"formattedCitation":"[86], [113]","plainTextFormattedCitation":"[86], [113]","previouslyFormattedCitation":"[86], [113]"},"properties":{"noteIndex":0},"schema":"https://github.com/citation-style-language/schema/raw/master/csl-citation.json"}</w:instrText>
      </w:r>
      <w:r>
        <w:fldChar w:fldCharType="separate"/>
      </w:r>
      <w:r w:rsidRPr="008F54CB">
        <w:rPr>
          <w:noProof/>
        </w:rPr>
        <w:t>[86], [113]</w:t>
      </w:r>
      <w:r>
        <w:fldChar w:fldCharType="end"/>
      </w:r>
      <w:r>
        <w:t xml:space="preserve">. </w:t>
      </w:r>
      <w:r w:rsidRPr="00BE1644">
        <w:t xml:space="preserve">In 2016, Tao Hong </w:t>
      </w:r>
      <w:r>
        <w:fldChar w:fldCharType="begin" w:fldLock="1"/>
      </w:r>
      <w:r>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mendeley":{"formattedCitation":"[1]","plainTextFormattedCitation":"[1]","previouslyFormattedCitation":"[1]"},"properties":{"noteIndex":0},"schema":"https://github.com/citation-style-language/schema/raw/master/csl-citation.json"}</w:instrText>
      </w:r>
      <w:r>
        <w:fldChar w:fldCharType="separate"/>
      </w:r>
      <w:r w:rsidRPr="009862AF">
        <w:rPr>
          <w:noProof/>
        </w:rPr>
        <w:t>[1]</w:t>
      </w:r>
      <w:r>
        <w:fldChar w:fldCharType="end"/>
      </w:r>
      <w:r w:rsidRPr="00BE1644">
        <w:t xml:space="preserve"> and several other publications had named the </w:t>
      </w:r>
      <w:proofErr w:type="spellStart"/>
      <w:r w:rsidRPr="00BE1644">
        <w:t>ANNSTLF-G3</w:t>
      </w:r>
      <w:proofErr w:type="spellEnd"/>
      <w:r w:rsidRPr="00BE1644">
        <w:t xml:space="preserve"> the best forecaster available for short-term load forecasting</w:t>
      </w:r>
      <w:r>
        <w:t xml:space="preserve"> </w:t>
      </w:r>
      <w:r w:rsidR="0036161B">
        <w:fldChar w:fldCharType="begin" w:fldLock="1"/>
      </w:r>
      <w:r w:rsidR="00CC1330">
        <w:instrText>ADDIN CSL_CITATION {"citationItems":[{"id":"ITEM-1","itemData":{"DOI":"10.1002/9781118673362","ISBN":"9781118673362","abstract":"This book offers an in-depth and up-to-date review of different statistical tools that can be used to analyze and forecast the dynamics of two crucial for every energy company processes-electricity prices and loads. It provides coverage of seasonal decomposition, mean reversion, heavy-tailed distributions, exponential smoothing, spike preprocessing, autoregressive time series including models with exogenous variables and heteroskedastic (GARCH) components, regime-switching models, interval forecasts, jump-diffusion models, derivatives pricing and the market price of risk. Modeling and Forecasting Electricity Loads and Prices is packaged with a CD containing both the data and detailed examples of implementation of different techniques in Matlab, with additional examples in SAS. A reader can retrace all the intermediate steps of a practical implementation of a model and test his understanding of the method and correctness of the computer code using the same input data. The book will be of particular interest to the quants employed by the utilities, independent power generators and marketers, energy trading desks of the hedge funds and financial institutions, and the executives attending courses designed to help them to brush up on their technical skills. The text will be also of use to graduate students in electrical engineering, econometrics and finance wanting to get a grip on advanced statistical tools applied in this hot area. In fact, there are sixteen Case Studies in the book making it a self-contained tutorial to electricity load and price modeling and forecasting.","author":[{"dropping-particle":"","family":"Weron","given":"Rafał","non-dropping-particle":"","parse-names":false,"suffix":""}],"container-title":"Modeling and Forecasting Electricity Loads and Prices: A Statistical Approach","id":"ITEM-1","issued":{"date-parts":[["2006","7","29"]]},"number-of-pages":"1-178","publisher":"wiley","title":"Modeling and forecasting electricity loads and prices: A statistical approach","type":"book"},"uris":["http://www.mendeley.com/documents/?uuid=831afb51-bfd9-48ad-9e5a-c1938bdf60d3"]},{"id":"ITEM-2","itemData":{"DOI":"10.1109/icit.2000.854220","ISBN":"9789881925114","ISSN":"20780958","abstract":"Artificial neural network (ANN) has been used for many years in sectors and disciplines like medical science, defence industry, robotics, electronics, economy, forecasts, etc. The learning property of ANN in solving nonlinear and complex problems called for its application to forecasting problems. This report present the development of an ANN based short-term load forecasting model for the 132/33KV sub-Station, Kano, Nigeria. The recorded daily load profile with a lead time of 1-24 hours for the year 2005 was obtained from the utility company. The Levenberg-Marquardt optimization technique which has one of the best learning rates was used as a back propagation algorithm for the Multilayer Feed Forward ANN model using MATLAB® R2008b ANN Toolbox. Experiences gained during the development of the model regarding the selection of the input variables, the ANN structure, and the training parameters are described. The forecasted next day 24 hourly peak loads are obtained based on the stationary output of the ANN with a performance Mean Squared Error (MSE) of 5.84e &lt;sup&gt;-6&lt;/sup&gt; and compares favorably with the actual Power utility data. The results have shown that the proposed technique is robust in forecasting future load demands for the daily operational planning of power system distribution sub-stations in Nigeria.","author":[{"dropping-particle":"","family":"Buhari","given":"Muhammad","non-dropping-particle":"","parse-names":false,"suffix":""},{"dropping-particle":"","family":"Adamu","given":"Sanusi Sani","non-dropping-particle":"","parse-names":false,"suffix":""}],"container-title":"Lecture Notes in Engineering and Computer Science","id":"ITEM-2","issued":{"date-parts":[["2012"]]},"title":"Short-term load forecasting using artificial neural network","type":"paper-conference"},"uris":["http://www.mendeley.com/documents/?uuid=75f85ca9-9295-4c27-928e-82e79722bf74"]},{"id":"ITEM-3","itemData":{"DOI":"10.1109/TIA.2007.908190","ISSN":"00939994","abstract":"A significant portion of the operating cost of utilities comes from energy production. To minimize the cost, unit commitment (UC) scheduling can be used to determine the optimal commitment schedule of generation units to accommodate the forecasted demand. The load forecast is a prerequisite for UC planning. The projected load of up to seven days is important for the allocation of generation resources. Hour-ahead forecast is used for optimally dispatching online resources to supply the next hour load. This paper addresses the systematic design of a multistage artificial-neural-network-based short-term load forecaster (ANNSTLF). The developed ANNSTLF engine has been utilized in a real utility system. The performance analysis over the past year shows that a majority of the forecast error was detected in a consistent period with a large temperature forecast error. The enhancement of ANNSTLF is proposed to improve the forecasting performance. The comparison of forecasting accuracy due to this enhancement is analyzed. © 2007 IEEE.","author":[{"dropping-particle":"","family":"Methaprayoon","given":"Kittipong","non-dropping-particle":"","parse-names":false,"suffix":""},{"dropping-particle":"","family":"Lee","given":"Wei Jen","non-dropping-particle":"","parse-names":false,"suffix":""},{"dropping-particle":"","family":"Rasmiddatta","given":"Sothaya","non-dropping-particle":"","parse-names":false,"suffix":""},{"dropping-particle":"","family":"Liao","given":"James R.","non-dropping-particle":"","parse-names":false,"suffix":""},{"dropping-particle":"","family":"Ross","given":"Richard J.","non-dropping-particle":"","parse-names":false,"suffix":""}],"container-title":"IEEE Transactions on Industry Applications","id":"ITEM-3","issued":{"date-parts":[["2007"]]},"title":"Multistage artificial neural network short-term load forecasting engine with front-end weather forecast","type":"article-journal"},"uris":["http://www.mendeley.com/documents/?uuid=57afba51-96cd-435b-b11f-1fe619a8fd2d"]},{"id":"ITEM-4","itemData":{"DOI":"10.1109/mper.2002.4312570","ISSN":"0272-1724","author":[{"dropping-particle":"","family":"Khotanzad","given":"Alireza","non-dropping-particle":"","parse-names":false,"suffix":""},{"dropping-particle":"","family":"Zhou","given":"Enwang","non-dropping-particle":"","parse-names":false,"suffix":""},{"dropping-particle":"","family":"Elragal","given":"Hassan","non-dropping-particle":"","parse-names":false,"suffix":""}],"container-title":"IEEE Power Engineering Review","id":"ITEM-4","issued":{"date-parts":[["2008"]]},"title":"A Neuro-Fuzzy Approach to Short-Term Load Forecasting in a Price-Sensitive Environment","type":"article-journal"},"uris":["http://www.mendeley.com/documents/?uuid=feff3d73-f664-4c88-9928-7c8de0d8533e"]},{"id":"ITEM-5","itemData":{"DOI":"10.1109/PESMG.2013.6673036","ISBN":"9781479913039","ISSN":"19449925","abstract":"With more and more renewable energy integrated into the power grid and demand response in smart grid environment, electric load forecasting becomes more important. Accurate load forecasting facilitates better renewable energy integration and electricity market operation. Over the years, different load forecasting methods have been developed and applied. Multiple linear regression and artificial neural network based methods are well accepted by industries. This paper focuses on ANN-based method and provides detailed steps of load forecasting including data processing and neural network design. © 2013 IEEE.","author":[{"dropping-particle":"","family":"Webberley","given":"Ashton","non-dropping-particle":"","parse-names":false,"suffix":""},{"dropping-particle":"","family":"Gao","given":"David Wenzhong","non-dropping-particle":"","parse-names":false,"suffix":""}],"container-title":"IEEE Power and Energy Society General Meeting","id":"ITEM-5","issued":{"date-parts":[["2013"]]},"title":"Study of artificial neural network based short term load forecasting","type":"paper-conference"},"uris":["http://www.mendeley.com/documents/?uuid=776db74b-9ce4-47ad-8a87-038a4ef09267"]},{"id":"ITEM-6","itemData":{"DOI":"10.1007/0-387-23471-3_12","abstract":"Load forecasting is vitally important for the electric industry in the deregulated economy. It has many applications including energy purchasing and generation, load switching, contract evaluation, and infrastructure development. A large variety of mathematical methods have been developed for load forecasting. In this chapter we discuss various approaches to load forecasting.","author":[{"dropping-particle":"","family":"Feinberg","given":"Eugene A.","non-dropping-particle":"","parse-names":false,"suffix":""},{"dropping-particle":"","family":"Genethliou","given":"Dora","non-dropping-particle":"","parse-names":false,"suffix":""}],"container-title":"Applied Mathematics for Restructured Electric Power Systems","id":"ITEM-6","issued":{"date-parts":[["2006"]]},"title":"Load Forecasting","type":"chapter"},"uris":["http://www.mendeley.com/documents/?uuid=41d5ced1-0698-4266-830d-8b87f57a70a9"]},{"id":"ITEM-7","itemData":{"DOI":"10.1109/5.823996","ISSN":"00189219","abstract":"This paper provides a review of some of the main methodological issues and techniques which have become innovative in addressing the problem of forecasting daily loads and prices in the new competitive power markets. Particular emphasis is placed upon computationally intensive methods, including variable segmentation, multiple modeling, combinations, and neural networks for forecasting the demand side, and strategic simulation using artificial agents for the supply side.","author":[{"dropping-particle":"","family":"Bunn","given":"Derek W.","non-dropping-particle":"","parse-names":false,"suffix":""}],"container-title":"Proceedings of the IEEE","id":"ITEM-7","issued":{"date-parts":[["2000"]]},"title":"Forecasting loads and prices in competitive power markets","type":"article-journal"},"uris":["http://www.mendeley.com/documents/?uuid=73aa9330-c110-459e-b873-0b39176fdca3"]}],"mendeley":{"formattedCitation":"[61], [84], [114]–[118]","plainTextFormattedCitation":"[61], [84], [114]–[118]","previouslyFormattedCitation":"[61], [84], [114]–[118]"},"properties":{"noteIndex":0},"schema":"https://github.com/citation-style-language/schema/raw/master/csl-citation.json"}</w:instrText>
      </w:r>
      <w:r w:rsidR="0036161B">
        <w:fldChar w:fldCharType="separate"/>
      </w:r>
      <w:r w:rsidR="0036161B" w:rsidRPr="0036161B">
        <w:rPr>
          <w:noProof/>
        </w:rPr>
        <w:t>[61], [84], [114]–[118]</w:t>
      </w:r>
      <w:r w:rsidR="0036161B">
        <w:fldChar w:fldCharType="end"/>
      </w:r>
      <w:r w:rsidR="003207EC">
        <w:t>.</w:t>
      </w:r>
    </w:p>
    <w:p w14:paraId="1B19587A" w14:textId="04E3A1EE" w:rsidR="00BE1644" w:rsidRDefault="00BE1644" w:rsidP="00BE1644">
      <w:pPr>
        <w:ind w:firstLine="288"/>
      </w:pPr>
      <w:r w:rsidRPr="00BE1644">
        <w:t xml:space="preserve">In general, </w:t>
      </w:r>
      <w:proofErr w:type="spellStart"/>
      <w:r w:rsidRPr="00BE1644">
        <w:t>ANNs</w:t>
      </w:r>
      <w:proofErr w:type="spellEnd"/>
      <w:r w:rsidRPr="00BE1644">
        <w:t xml:space="preserve"> have been extensively studied in their application to load forecasting. In </w:t>
      </w:r>
      <w:r>
        <w:fldChar w:fldCharType="begin" w:fldLock="1"/>
      </w:r>
      <w:r>
        <w:instrText>ADDIN CSL_CITATION {"citationItems":[{"id":"ITEM-1","itemData":{"DOI":"10.1109/59.331456","ISSN":"15580679","abstract":"This paper presents the development and implementation of an Artificial Neural Network (ANN) based, short-term system load forecasting model, for the Energy Control Center of the Pacific Gas &amp;. Electric Company (PG &amp; E). Insights gained during the development of the model regarding the choice of the input variables and their transformations, the design of the ANN structure, the selection of the training cases and the training process itself will be described in the paper. Attention was paid to model accurately special events such as holidays, heat-waves cold snaps and other conditions that disturb the normal pattern of the load. The significant impact of special events on the model's performance was established through testing of an existing load forecasting package that is currently in production use. The new model has been tested under a wide variety of conditions and it is shown in this paper to produce excellent results. Comparison results between the, existing regression based model and the ANN model are very, encouraging. The ANN model consistently outperforms the existing model in terms of both, average errors over a long period of time and number of “large” errors. The ANN model has also been integrated with PG &amp; E’s Energy, Management System (EMS). It is envisioned that the ANN model will eventually substitute the existing model, to support the Company's real-time operations. In the interim both models will be available for production use. © 1994 IEEE.","author":[{"dropping-particle":"","family":"Papalexopoulos","given":"Alex D.","non-dropping-particle":"","parse-names":false,"suffix":""},{"dropping-particle":"","family":"Hao","given":"Shangyou","non-dropping-particle":"","parse-names":false,"suffix":""},{"dropping-particle":"","family":"Peng","given":"Tie Mao","non-dropping-particle":"","parse-names":false,"suffix":""}],"container-title":"IEEE Transactions on Power Systems","id":"ITEM-1","issued":{"date-parts":[["1994"]]},"title":"An implementation of a neural network based load forecasting model for the EMS","type":"article-journal"},"uris":["http://www.mendeley.com/documents/?uuid=584397a8-bb44-4e1a-b23b-47a5f8a843bd"]}],"mendeley":{"formattedCitation":"[119]","plainTextFormattedCitation":"[119]","previouslyFormattedCitation":"[119]"},"properties":{"noteIndex":0},"schema":"https://github.com/citation-style-language/schema/raw/master/csl-citation.json"}</w:instrText>
      </w:r>
      <w:r>
        <w:fldChar w:fldCharType="separate"/>
      </w:r>
      <w:r w:rsidRPr="0036161B">
        <w:rPr>
          <w:noProof/>
        </w:rPr>
        <w:t>[119]</w:t>
      </w:r>
      <w:r>
        <w:fldChar w:fldCharType="end"/>
      </w:r>
      <w:r w:rsidRPr="002268E4">
        <w:t xml:space="preserve"> and </w:t>
      </w:r>
      <w:r>
        <w:fldChar w:fldCharType="begin" w:fldLock="1"/>
      </w:r>
      <w:r>
        <w:instrText>ADDIN CSL_CITATION {"citationItems":[{"id":"ITEM-1","itemData":{"DOI":"10.1109/59.99410","ISSN":"15580679","abstract":"This paper describes a new, linear regression-based model for the calculation of short-term system load forecasts. The model's most significant new aspects fall into the following areas: innovative model building, including accurate holiday modeling by using binary variables; temperature modeling by using heating and cooling degree functions; robust parameter estimation and parameter estimation under heteroskedasticity by using weighted least squares linear regression techniques; the use of “reverse errors-in-variables” techniques to mitigate the effects on load forecasts of potential errors in the explanatory variables; and distinction between time-independent daily peak load forecasts and the maximum of the hourly load forecasts in order to prevent peak forecasts from being negatively biased. The significant impact of these issues on the accuracy of a model's results was established through testing of an existing load forecasting algorithm. The new model has been tested under a wide variety of conditions and it is shown in this paper to produce excellent results. It is also sufficiently general to be used by other electric power utilities. © 1990 IEEE","author":[{"dropping-particle":"","family":"Papalexopoulos","given":"Alex D.","non-dropping-particle":"","parse-names":false,"suffix":""},{"dropping-particle":"","family":"Hesterberg","given":"Timothy C.","non-dropping-particle":"","parse-names":false,"suffix":""}],"container-title":"IEEE Transactions on Power Systems","id":"ITEM-1","issued":{"date-parts":[["1990"]]},"title":"A regression-based approach to short-term system load forecasting","type":"article-journal"},"uris":["http://www.mendeley.com/documents/?uuid=5b75fe08-087e-4538-87c4-6ba1dc4ccd92"]}],"mendeley":{"formattedCitation":"[87]","plainTextFormattedCitation":"[87]","previouslyFormattedCitation":"[87]"},"properties":{"noteIndex":0},"schema":"https://github.com/citation-style-language/schema/raw/master/csl-citation.json"}</w:instrText>
      </w:r>
      <w:r>
        <w:fldChar w:fldCharType="separate"/>
      </w:r>
      <w:r w:rsidRPr="001A607F">
        <w:rPr>
          <w:noProof/>
        </w:rPr>
        <w:t>[87]</w:t>
      </w:r>
      <w:r>
        <w:fldChar w:fldCharType="end"/>
      </w:r>
      <w:r w:rsidRPr="00BE1644">
        <w:t xml:space="preserve">, </w:t>
      </w:r>
      <w:proofErr w:type="spellStart"/>
      <w:r w:rsidRPr="00BE1644">
        <w:t>Papalexopoulos</w:t>
      </w:r>
      <w:proofErr w:type="spellEnd"/>
      <w:r w:rsidRPr="00BE1644">
        <w:t xml:space="preserve"> et al. developed a neural network-based and regression-based technique. In 1991, both models were validated using training data from 1986 to 1990 on peak and hourly loads. For both peak load and hourly forecasts, the ANN model improved forecasting accuracy. Zhang et al. </w:t>
      </w:r>
      <w:r>
        <w:fldChar w:fldCharType="begin" w:fldLock="1"/>
      </w:r>
      <w:r>
        <w:instrText>ADDIN CSL_CITATION {"citationItems":[{"id":"ITEM-1","itemData":{"ISBN":"9780387717197","ISSN":"01692070","PMID":"20578276","abstract":"Interest in using artificial neural networks (ANNs) for forecasting has led to a tremendous surge in research activities in the past decade. While ANNs provide a great deal of promise, they also embody much uncertainty. Researchers to date are still not certain about the effect of key factors on forecasting performance of ANNs. This paper presents a state-of-the-art survey of ANN applications in forecasting. Our purpose is to provide (1) a synthesis of published research in this area, (2) insights on ANN modeling issues, and (3) the future research directions.","author":[{"dropping-particle":"","family":"Zhang, G.","given":"","non-dropping-particle":"","parse-names":false,"suffix":""},{"dropping-particle":"","family":"Patuwo","given":"E.","non-dropping-particle":"","parse-names":false,"suffix":""},{"dropping-particle":"","family":"Hu","given":"M. Y.","non-dropping-particle":"","parse-names":false,"suffix":""}],"container-title":"International Journal of Forecasting","id":"ITEM-1","issued":{"date-parts":[["1998"]]},"title":"Forecasting with Artificial neural networds","type":"article-journal"},"uris":["http://www.mendeley.com/documents/?uuid=c29186bf-1af2-4b88-8c1d-c9410a98af06"]}],"mendeley":{"formattedCitation":"[120]","plainTextFormattedCitation":"[120]","previouslyFormattedCitation":"[120]"},"properties":{"noteIndex":0},"schema":"https://github.com/citation-style-language/schema/raw/master/csl-citation.json"}</w:instrText>
      </w:r>
      <w:r>
        <w:fldChar w:fldCharType="separate"/>
      </w:r>
      <w:r w:rsidRPr="0036161B">
        <w:rPr>
          <w:noProof/>
        </w:rPr>
        <w:t>[120]</w:t>
      </w:r>
      <w:r>
        <w:fldChar w:fldCharType="end"/>
      </w:r>
      <w:r>
        <w:t xml:space="preserve"> </w:t>
      </w:r>
      <w:r w:rsidRPr="00BE1644">
        <w:t>evaluated and demonstrated the utility of neural networks in load forecasting but noted that while neural networks are capable of processing large amounts of historical load data with non-linear characteristics, they are a black box technique that lacks an explicit form for explaining and analyzing the relationships between inputs and outputs.</w:t>
      </w:r>
    </w:p>
    <w:p w14:paraId="56484D64" w14:textId="7E39F117" w:rsidR="00DA0141" w:rsidRDefault="00BE1644" w:rsidP="00211060">
      <w:pPr>
        <w:ind w:firstLine="288"/>
      </w:pPr>
      <w:r w:rsidRPr="00BE1644">
        <w:t xml:space="preserve">Finally, it is worth noting that a shallow ANN typically has only one hidden layer and increasing the number of neurons in that layer is insufficient to produce more accurate forecasts; the network becomes overtrained, impairing its ability to work with new datasets. Thus, more sophisticated neural networks with deeper networks of hidden layers are </w:t>
      </w:r>
      <w:r w:rsidRPr="00BE1644">
        <w:lastRenderedPageBreak/>
        <w:t>attracting the attention of researchers interested in improving the accuracy of load forecasters.</w:t>
      </w:r>
    </w:p>
    <w:p w14:paraId="3C6EE4FE" w14:textId="1CCA4A73" w:rsidR="001A2209" w:rsidRDefault="001A2209" w:rsidP="00535417">
      <w:pPr>
        <w:pStyle w:val="Heading2"/>
      </w:pPr>
      <w:bookmarkStart w:id="27" w:name="_Toc90811875"/>
      <w:bookmarkEnd w:id="19"/>
      <w:bookmarkEnd w:id="20"/>
      <w:bookmarkEnd w:id="21"/>
      <w:r>
        <w:t>2.</w:t>
      </w:r>
      <w:r w:rsidR="00443401">
        <w:t>4</w:t>
      </w:r>
      <w:r>
        <w:t xml:space="preserve"> Deep Learning </w:t>
      </w:r>
      <w:r w:rsidR="00B71E89">
        <w:t>Forecasters</w:t>
      </w:r>
      <w:bookmarkEnd w:id="27"/>
    </w:p>
    <w:p w14:paraId="1796CFAF" w14:textId="614B5B0A" w:rsidR="00D90428" w:rsidRDefault="00D90428" w:rsidP="00D90428">
      <w:pPr>
        <w:ind w:firstLine="288"/>
      </w:pPr>
      <w:r w:rsidRPr="00D90428">
        <w:t xml:space="preserve">Deep learning (DL) is a process in which the number of hidden layers in a network is increased </w:t>
      </w:r>
      <w:r>
        <w:fldChar w:fldCharType="begin" w:fldLock="1"/>
      </w:r>
      <w:r>
        <w:instrText>ADDIN CSL_CITATION {"citationItems":[{"id":"ITEM-1","itemData":{"abstract":"Deep learning allows computational models that are composed of multiple processing layers to learn representations of data with multiple levels of abstraction. These methods have dramatically improved the state-of-the-art in speech recognition, visual object recognition, object detection and many other domains such as drug discovery and genomics. Deep learning discovers intricate structure in large data sets by using the backpropagation algorithm to indicate how a machine should change its internal parameters that are used to compute the representation in each layer from the representation in the previous layer. Deep convolutional nets have brought about breakthroughs in processing images, video, speech and audio, whereas recurrent nets have shone light on sequential data such as text and speech.","author":[{"dropping-particle":"","family":"Yann LeCun, Yoshua Bengio","given":"Geoffrey Hinton","non-dropping-particle":"","parse-names":false,"suffix":""}],"container-title":"Nature","id":"ITEM-1","issued":{"date-parts":[["2015"]]},"title":"Deep learning (2015), Y. LeCun, Y. Bengio and G. Hinton","type":"article-journal"},"uris":["http://www.mendeley.com/documents/?uuid=b6147842-a8c0-4bc9-ad39-1672457cceb0"]},{"id":"ITEM-2","itemData":{"DOI":"10.1162/neco.2006.18.7.1527","ISSN":"08997667","PMID":"16764513","abstract":"We show how to use \"complementary priors\" to eliminate the explaining-away effects that make inference difficult in densely connected belief nets that have many hidden layers. Using complementary priors, we derive a fast, greedy algorithm that can learn deep, directed belief networks one layer at a time, provided the top two layers form an undirected associative memory. The fast, greedy algorithm is used to initialize a slower learning procedure that fine-tunes the weights using a contrastive version of the wake-sleep algorithm. After fine-tuning, a network with three hidden layers forms a very good generative model of the joint distribution of handwritten digit images and their labels. This generative model gives better digit classification than the best discriminative learning algorithms. The low-dimensional manifolds on which the digits lie are modeled by long ravines in the free-energy landscape of the top-level associative memory, and it is easy to explore these ravines by using the directed connections to display what the associative memory has in mind. © 2006 Massachusetts Institute of Technology.","author":[{"dropping-particle":"","family":"Hinton","given":"Geoffrey E.","non-dropping-particle":"","parse-names":false,"suffix":""},{"dropping-particle":"","family":"Osindero","given":"Simon","non-dropping-particle":"","parse-names":false,"suffix":""},{"dropping-particle":"","family":"Teh","given":"Yee Whye","non-dropping-particle":"","parse-names":false,"suffix":""}],"container-title":"Neural Computation","id":"ITEM-2","issued":{"date-parts":[["2006"]]},"title":"A fast learning algorithm for deep belief nets","type":"article-journal"},"uris":["http://www.mendeley.com/documents/?uuid=3da38605-f13f-47e7-bb22-ad4c09e30461"]},{"id":"ITEM-3","itemData":{"abstract":"Building energy load forecasting is becoming an increasingly important task with the rapid deployment of smart homes, integration of renewables into the grid and the advent of decentralized energy systems. Residential load forecasting has been a challenging task since the residential load is highly stochastic. Deep learning models have showed tremendous promise in the fields of time-series and sequential data and have been successfully used in the field of short-term load forecasting at the building level. Although, other studies have looked at using deep learning models for building energy forecasting, most of those studies have looked at limited number of homes or an aggregate load of a collection of homes. This study aims to address this gap and serve as an investigation on selecting the better deep learning model architecture for short term load forecasting on 3 communities of residential buildings. The deep learning models CNN and LSTM have been used in the study. For 15-min ahead forecasting for a collection of homes it was found that homes with a higher variance were better predicted by using CNN models and LSTM showed better performance for homes with lower variances. The effect of adding weather variables on 24-hour ahead forecasting was studied and it was observed that adding weather parameters did not show an improvement in forecasting performance. In all the homes, deep learning models are shown to outperform the simple ANN model.","author":[{"dropping-particle":"","family":"Suresh","given":"Sreerag","non-dropping-particle":"","parse-names":false,"suffix":""}],"id":"ITEM-3","issued":{"date-parts":[["2020"]]},"publisher":"Virginia Polytechnic Institute and State University","publisher-place":"Blacksburg","title":"An Analysis of Short-term Load Forecasting on Residential Buildings Using Deep Learning Models","type":"thesis"},"uris":["http://www.mendeley.com/documents/?uuid=e367e86b-717c-33b3-82f1-d614ec133ba1"]},{"id":"ITEM-4","itemData":{"DOI":"10.7551/mitpress/7503.003.0024","ISBN":"9780262195683","ISSN":"10495258","abstract":"Complexity theory of circuits strongly suggests that deep architectures can be much more efficient (sometimes exponentially) than shallow architectures, in terms of computational elements required to represent some functions. Deep multi-layer neural networks have many levels of non-linearities allowing them to compactly represent highly non-linear and highly-varying functions. However, until recently it was not clear how to train such deep networks, since gradient-based optimization starting from random initialization appears to often get stuck in poor solutions. Hinton et al. recently introduced a greedy layer-wise unsupervised learning algorithm for Deep Belief Networks (DBN), a generative model with many layers of hidden causal variables. In the context of the above optimization problem, we study this algorithm empirically and explore variants to better understand its success and extend it to cases where the inputs are continuous or where the structure of the input distribution is not revealing enough about the variable to be predicted in a supervised task. Our experiments also confirm the hypothesis that the greedy layer-wise unsupervised training strategy mostly helps the optimization, by initializing weights in a region near a good local minimum, giving rise to internal distributed representations that are high-level abstractions of the input, bringing better generalization.","author":[{"dropping-particle":"","family":"Bengio","given":"Yoshua","non-dropping-particle":"","parse-names":false,"suffix":""},{"dropping-particle":"","family":"Lamblin","given":"Pascal","non-dropping-particle":"","parse-names":false,"suffix":""},{"dropping-particle":"","family":"Popovici","given":"Dan","non-dropping-particle":"","parse-names":false,"suffix":""},{"dropping-particle":"","family":"Larochelle","given":"Hugo","non-dropping-particle":"","parse-names":false,"suffix":""}],"container-title":"Advances in Neural Information Processing Systems","id":"ITEM-4","issued":{"date-parts":[["2007"]]},"title":"Greedy layer-wise training of deep networks","type":"paper-conference"},"uris":["http://www.mendeley.com/documents/?uuid=e2f280a2-bc99-4996-ba47-d7de5348a4c5"]},{"id":"ITEM-5","itemData":{"abstract":"Several machine learning models, including neural networks, consistently misclassify adversarial examples—inputs formed by applying small but intentionally worst-case perturbations to examples from the dataset, such that the perturbed input results in the model outputting an incorrect answer with high confidence. Early attempts at explaining this phenomenon focused on nonlinearity and overfitting. We argue instead that the primary cause of neural networks’ vulnerability to adversarial perturbation is their linear nature. This explanation is supported by new quantitative results while giving the first explanation of the most intriguing fact about them: their generalization across architectures and training sets. Moreover, this view yields a simple and fast method of generating adversarial examples. Using this approach to provide examples for adversarial training, we reduce the test set error of a maxout network on the MNIST dataset.","author":[{"dropping-particle":"","family":"Goodfellow","given":"Ian J.","non-dropping-particle":"","parse-names":false,"suffix":""},{"dropping-particle":"","family":"Shlens","given":"Jonathon","non-dropping-particle":"","parse-names":false,"suffix":""},{"dropping-particle":"","family":"Szegedy","given":"Christian","non-dropping-particle":"","parse-names":false,"suffix":""}],"container-title":"3rd International Conference on Learning Representations, ICLR 2015 - Conference Track Proceedings","id":"ITEM-5","issued":{"date-parts":[["2015"]]},"title":"Explaining and harnessing adversarial examples","type":"paper-conference"},"uris":["http://www.mendeley.com/documents/?uuid=0cfcc0af-c265-40a3-b52a-0a68ab5d3f7b"]},{"id":"ITEM-6","itemData":{"DOI":"10.1109/ICASSP.2013.6638947","ISBN":"9781479903566","ISSN":"15206149","abstract":"Recurrent neural networks (RNNs) are a powerful model for sequential data. End-to-end training methods such as Connectionist Temporal Classification make it possible to train RNNs for sequence labelling problems where the input-output alignment is unknown. The combination of these methods with the Long Short-term Memory RNN architecture has proved particularly fruitful, delivering state-of-the-art results in cursive handwriting recognition. However RNN performance in speech recognition has so far been disappointing, with better results returned by deep feedforward networks. This paper investigates deep recurrent neural networks, which combine the multiple levels of representation that have proved so effective in deep networks with the flexible use of long range context that empowers RNNs. When trained end-to-end with suitable regularisation, we find that deep Long Short-term Memory RNNs achieve a test set error of 17.7% on the TIMIT phoneme recognition benchmark, which to our knowledge is the best recorded score. © 2013 IEEE.","author":[{"dropping-particle":"","family":"Graves","given":"Alex","non-dropping-particle":"","parse-names":false,"suffix":""},{"dropping-particle":"","family":"Mohamed","given":"Abdel Rahman","non-dropping-particle":"","parse-names":false,"suffix":""},{"dropping-particle":"","family":"Hinton","given":"Geoffrey","non-dropping-particle":"","parse-names":false,"suffix":""}],"container-title":"ICASSP, IEEE International Conference on Acoustics, Speech and Signal Processing - Proceedings","id":"ITEM-6","issued":{"date-parts":[["2013"]]},"title":"Speech recognition with deep recurrent neural networks","type":"paper-conference"},"uris":["http://www.mendeley.com/documents/?uuid=f8b51f11-0506-4c15-8795-b45cf4b9ce53"]},{"id":"ITEM-7","itemData":{"DOI":"10.1109/TSG.2017.2686012","ISSN":"19493053","abstract":"The key challenge for household load forecasting lies in the high volatility and uncertainty of load profiles. Traditional methods tend to avoid such uncertainty by load aggregation (to offset uncertainties), customer classification (to cluster uncertainties) and spectral analysis (to filter out uncertainties). This paper, for the first time, aims to directly learn the uncertainty by applying a new breed of machine learning algorithms-deep learning. However, simply adding layers in neural networks will cap the forecasting performance due to the occurrence of over-fitting. A novel pooling-based deep recurrent neural network is proposed in this paper which batches a group of customers' load profiles into a pool of inputs. Essentially the model could address the over-fitting issue by increasing data diversity and volume. This paper reports the first attempts to develop a bespoke deep learning application for household load forecasting and achieved preliminary success. The developed method is implemented on Tensorflow deep learning platform and tested on 920 smart metered customers from Ireland. Compared with the state-of-The-Art techniques in household load forecasting, the proposed method outperforms ARIMA by 19.5%, SVR by 13.1% and classical deep RNN by 6.5% in terms of RMSE.","author":[{"dropping-particle":"","family":"Shi","given":"Heng","non-dropping-particle":"","parse-names":false,"suffix":""},{"dropping-particle":"","family":"Xu","given":"Minghao","non-dropping-particle":"","parse-names":false,"suffix":""},{"dropping-particle":"","family":"Li","given":"Ran","non-dropping-particle":"","parse-names":false,"suffix":""}],"container-title":"IEEE Transactions on Smart Grid","id":"ITEM-7","issued":{"date-parts":[["2018"]]},"title":"Deep Learning for Household Load Forecasting-A Novel Pooling Deep RNN","type":"article-journal"},"uris":["http://www.mendeley.com/documents/?uuid=1d950a94-d42e-46ce-bd17-27ce284972ba"]}],"mendeley":{"formattedCitation":"[121]–[127]","plainTextFormattedCitation":"[121]–[127]","previouslyFormattedCitation":"[121]–[127]"},"properties":{"noteIndex":0},"schema":"https://github.com/citation-style-language/schema/raw/master/csl-citation.json"}</w:instrText>
      </w:r>
      <w:r>
        <w:fldChar w:fldCharType="separate"/>
      </w:r>
      <w:r w:rsidRPr="0036161B">
        <w:rPr>
          <w:noProof/>
        </w:rPr>
        <w:t>[121]–[127]</w:t>
      </w:r>
      <w:r>
        <w:fldChar w:fldCharType="end"/>
      </w:r>
      <w:r w:rsidRPr="00D90428">
        <w:t xml:space="preserve">. Deep learning is a subset of machine learning distinguished by its problem-solving approach. To identify the most frequently used features in machine learning, a domain expert is required. While deep learning models can be fed some input features, they can also extract high-level features from data incrementally, eliminating the need for domain expertise and time-consuming feature extraction. </w:t>
      </w:r>
      <w:del w:id="28" w:author="Dawn MacIsaac" w:date="2021-12-21T04:38:00Z">
        <w:r w:rsidRPr="00D90428" w:rsidDel="00176DEE">
          <w:delText>Furthermore, w</w:delText>
        </w:r>
      </w:del>
      <w:ins w:id="29" w:author="Dawn MacIsaac" w:date="2021-12-21T04:38:00Z">
        <w:r w:rsidR="00176DEE">
          <w:t>W</w:t>
        </w:r>
      </w:ins>
      <w:r w:rsidRPr="00D90428">
        <w:t xml:space="preserve">hile deep learning forecasters </w:t>
      </w:r>
      <w:ins w:id="30" w:author="Dawn MacIsaac" w:date="2021-12-21T04:38:00Z">
        <w:r w:rsidR="00176DEE">
          <w:t xml:space="preserve">generally </w:t>
        </w:r>
      </w:ins>
      <w:r w:rsidRPr="00D90428">
        <w:t xml:space="preserve">require significantly more training data than machine learning forecasters, feature engineering is not required. </w:t>
      </w:r>
      <w:del w:id="31" w:author="Dawn MacIsaac" w:date="2021-12-21T04:39:00Z">
        <w:r w:rsidRPr="00D90428" w:rsidDel="00176DEE">
          <w:delText>While m</w:delText>
        </w:r>
      </w:del>
      <w:proofErr w:type="spellStart"/>
      <w:ins w:id="32" w:author="Dawn MacIsaac" w:date="2021-12-21T04:39:00Z">
        <w:r w:rsidR="00176DEE">
          <w:t>NM</w:t>
        </w:r>
      </w:ins>
      <w:r w:rsidRPr="00D90428">
        <w:t>achine</w:t>
      </w:r>
      <w:proofErr w:type="spellEnd"/>
      <w:r w:rsidRPr="00D90428">
        <w:t xml:space="preserve"> learning forecasters </w:t>
      </w:r>
      <w:del w:id="33" w:author="Dawn MacIsaac" w:date="2021-12-21T04:39:00Z">
        <w:r w:rsidRPr="00D90428" w:rsidDel="00176DEE">
          <w:delText xml:space="preserve">are </w:delText>
        </w:r>
      </w:del>
      <w:ins w:id="34" w:author="Dawn MacIsaac" w:date="2021-12-21T04:39:00Z">
        <w:r w:rsidR="00176DEE">
          <w:t>may be</w:t>
        </w:r>
        <w:r w:rsidR="00176DEE" w:rsidRPr="00D90428">
          <w:t xml:space="preserve"> </w:t>
        </w:r>
      </w:ins>
      <w:r w:rsidRPr="00D90428">
        <w:t xml:space="preserve">preferable when the data set is small, </w:t>
      </w:r>
      <w:ins w:id="35" w:author="Dawn MacIsaac" w:date="2021-12-21T04:39:00Z">
        <w:r w:rsidR="00176DEE">
          <w:t xml:space="preserve">but </w:t>
        </w:r>
      </w:ins>
      <w:r w:rsidRPr="00D90428">
        <w:t>deep learning is preferable when the data set is large, feature introspection is impossible due to a lack of domain knowledge, or the problem is complex.</w:t>
      </w:r>
    </w:p>
    <w:p w14:paraId="22A7FA36" w14:textId="67FD0B2E" w:rsidR="00D90428" w:rsidRDefault="00D90428" w:rsidP="007516EA">
      <w:pPr>
        <w:ind w:firstLine="288"/>
      </w:pPr>
      <w:r w:rsidRPr="00D90428">
        <w:t>Deep learning models have transformed computer vision, speech recognition, machine translation, and board game programming, producing results comparable to, if not superior to, expert human performance</w:t>
      </w:r>
      <w:r>
        <w:t xml:space="preserve"> </w:t>
      </w:r>
      <w:r>
        <w:fldChar w:fldCharType="begin" w:fldLock="1"/>
      </w:r>
      <w:r>
        <w:instrText>ADDIN CSL_CITATION {"citationItems":[{"id":"ITEM-1","itemData":{"abstract":"A long-standing goal of artificial intelligence is an algorithm that learns, tabula rasa, su-perhuman proficiency in challenging domains. Recently, AlphaGo became the first program to defeat a world champion in the game of Go. The tree search in AlphaGo evaluated posi-tions and selected moves using deep neural networks. These neural networks were trained by supervised learning from human expert moves, and by reinforcement learning from self-play. Here, we introduce an algorithm based solely on reinforcement learning, without hu-man data, guidance, or domain knowledge beyond game rules. AlphaGo becomes its own teacher: a neural network is trained to predict AlphaGo's own move selections and also the winner of AlphaGo's games. This neural network improves the strength of tree search, re-sulting in higher quality move selection and stronger self-play in the next iteration. Starting tabula rasa, our new program AlphaGo Zero achieved superhuman performance, winning 100-0 against the previously published, champion-defeating AlphaGo. Much progress towards artificial intelligence has been made using supervised learning sys-tems that are trained to replicate the decisions of human experts 1–4 . However, expert data is often expensive, unreliable, or simply unavailable. Even when reliable data is available it may impose a ceiling on the performance of systems trained in this manner 5 . In contrast, reinforcement learn-ing systems are trained from their own experience, in principle allowing them to exceed human capabilities, and to operate in domains where human expertise is lacking. Recently, there has been rapid progress towards this goal, using deep neural networks trained by reinforcement learning. These systems have outperformed humans in computer games such as Atari 6, 7 and 3D virtual en-vironments 8–10 . However, the most challenging domains in terms of human intellect – such as the 1","author":[{"dropping-particle":"","family":"Silver","given":"D","non-dropping-particle":"","parse-names":false,"suffix":""},{"dropping-particle":"","family":"Schrittwieser","given":"J","non-dropping-particle":"","parse-names":false,"suffix":""},{"dropping-particle":"","family":"Simonyan","given":"K","non-dropping-particle":"","parse-names":false,"suffix":""},{"dropping-particle":"","family":"Nature","given":"I Antonoglou -","non-dropping-particle":"","parse-names":false,"suffix":""},{"dropping-particle":"","family":"2017","given":"Undefined","non-dropping-particle":"","parse-names":false,"suffix":""}],"container-title":"Nature","id":"ITEM-1","issued":{"date-parts":[["2016"]]},"title":"Mastering the game of Go without human knowledge","type":"article"},"uris":["http://www.mendeley.com/documents/?uuid=03eb24aa-b7bb-4232-a1a6-f207d4fcd8f0"]},{"id":"ITEM-2","itemData":{"DOI":"10.1038/nature14236","ISSN":"14764687","PMID":"25719670","abstract":"The theory of reinforcement learning provides a normative account, deeply rooted in psychological and neuroscientific perspectives on animal behaviour, of how agents may optimize their control of an environment. To use reinforcement learning successfully in situations approaching real-world complexity, however, agents are confronted with a difficult task: they must derive efficient representations of the environment from high-dimensional sensory inputs, and use these to generalize past experience to new situations. Remarkably, humans and other animals seem to solve this problem through a harmonious combination of reinforcement learning and hierarchical sensory processing systems, the former evidenced by a wealth of neural data revealing notable parallels between the phasic signals emitted by dopaminergic neurons and temporal difference reinforcement learning algorithms. While reinforcement learning agents have achieved some successes in a variety of domains, their applicability has previously been limited to domains in which useful features can be handcrafted, or to domains with fully observed, low-dimensional state spaces. Here we use recent advances in training deep neural networks to develop a novel artificial agent, termed a deep Q-network, that can learn successful policies directly from high-dimensional sensory inputs using end-to-end reinforcement learning. We tested this agent on the challenging domain of classic Atari 2600 games. We demonstrate that the deep Q-network agent, receiving only the pixels and the game score as inputs, was able to surpass the performance of all previous algorithms and achieve a level comparable to that of a professional human games tester across a set of 49 games, using the same algorithm, network architecture and hyperparameters. This work bridges the divide between high-dimensional sensory inputs and actions, resulting in the first artificial agent that is capable of learning to excel at a diverse array of challenging tasks.","author":[{"dropping-particle":"","family":"Mnih","given":"Volodymyr","non-dropping-particle":"","parse-names":false,"suffix":""},{"dropping-particle":"","family":"Kavukcuoglu","given":"Koray","non-dropping-particle":"","parse-names":false,"suffix":""},{"dropping-particle":"","family":"Silver","given":"David","non-dropping-particle":"","parse-names":false,"suffix":""},{"dropping-particle":"","family":"Rusu","given":"Andrei A.","non-dropping-particle":"","parse-names":false,"suffix":""},{"dropping-particle":"","family":"Veness","given":"Joel","non-dropping-particle":"","parse-names":false,"suffix":""},{"dropping-particle":"","family":"Bellemare","given":"Marc G.","non-dropping-particle":"","parse-names":false,"suffix":""},{"dropping-particle":"","family":"Graves","given":"Alex","non-dropping-particle":"","parse-names":false,"suffix":""},{"dropping-particle":"","family":"Riedmiller","given":"Martin","non-dropping-particle":"","parse-names":false,"suffix":""},{"dropping-particle":"","family":"Fidjeland","given":"Andreas K.","non-dropping-particle":"","parse-names":false,"suffix":""},{"dropping-particle":"","family":"Ostrovski","given":"Georg","non-dropping-particle":"","parse-names":false,"suffix":""},{"dropping-particle":"","family":"Petersen","given":"Stig","non-dropping-particle":"","parse-names":false,"suffix":""},{"dropping-particle":"","family":"Beattie","given":"Charles","non-dropping-particle":"","parse-names":false,"suffix":""},{"dropping-particle":"","family":"Sadik","given":"Amir","non-dropping-particle":"","parse-names":false,"suffix":""},{"dropping-particle":"","family":"Antonoglou","given":"Ioannis","non-dropping-particle":"","parse-names":false,"suffix":""},{"dropping-particle":"","family":"King","given":"Helen","non-dropping-particle":"","parse-names":false,"suffix":""},{"dropping-particle":"","family":"Kumaran","given":"Dharshan","non-dropping-particle":"","parse-names":false,"suffix":""},{"dropping-particle":"","family":"Wierstra","given":"Daan","non-dropping-particle":"","parse-names":false,"suffix":""},{"dropping-particle":"","family":"Legg","given":"Shane","non-dropping-particle":"","parse-names":false,"suffix":""},{"dropping-particle":"","family":"Hassabis","given":"Demis","non-dropping-particle":"","parse-names":false,"suffix":""}],"container-title":"Nature","id":"ITEM-2","issued":{"date-parts":[["2015"]]},"title":"Human-level control through deep reinforcement learning","type":"article-journal"},"uris":["http://www.mendeley.com/documents/?uuid=2431a614-efb0-440b-a349-8df2e0c8a143"]}],"mendeley":{"formattedCitation":"[128], [129]","plainTextFormattedCitation":"[128], [129]","previouslyFormattedCitation":"[128], [129]"},"properties":{"noteIndex":0},"schema":"https://github.com/citation-style-language/schema/raw/master/csl-citation.json"}</w:instrText>
      </w:r>
      <w:r>
        <w:fldChar w:fldCharType="separate"/>
      </w:r>
      <w:r w:rsidRPr="0036161B">
        <w:rPr>
          <w:noProof/>
        </w:rPr>
        <w:t>[128], [129]</w:t>
      </w:r>
      <w:r>
        <w:fldChar w:fldCharType="end"/>
      </w:r>
      <w:r w:rsidRPr="00D90428">
        <w:t xml:space="preserve">. Deep learning models are expected to dominate the field of load forecasting due to increased computational power, access to large datasets, and the granularity of available data. The main reason for investigating deep learning models in this work is that they excel at detecting highly nonlinear relationships and shared uncertainties in data, making them ideal candidates for load forecasting. While not exhaustively studied in the literature, there are at least a few recent studies that have </w:t>
      </w:r>
      <w:r w:rsidRPr="00D90428">
        <w:lastRenderedPageBreak/>
        <w:t>demonstrated promising results of deep learning models applied to load forecasting</w:t>
      </w:r>
      <w:r>
        <w:t xml:space="preserve"> </w:t>
      </w:r>
      <w:r>
        <w:fldChar w:fldCharType="begin" w:fldLock="1"/>
      </w:r>
      <w:r>
        <w:instrText>ADDIN CSL_CITATION {"citationItems":[{"id":"ITEM-1","itemData":{"DOI":"10.1109/ACCESS.2019.2921238","ISSN":"21693536","abstract":"With the fast expansion of renewable energy system installed capacity in recent years, the availability, stability, and quality of smart grids have become increasingly important. The renewable energy output forecasting applications have also been developing rapidly in recent years, and such techniques have particularly been applied in the fields of wind and solar photovoltaic (PV). In the case of solar PV output forecasting, many applications have been performed with machine learning and hybrid techniques. In this paper, we propose a high-precision deep neural network model named PVPNet to forecast PV system output power. The methodology behind the proposed model is based on deep neural networks, and the model is able to generate a 24-h probabilistic and deterministic forecasting of PV power output based on meteorological information, such as temperature, solar radiation, and historical PV system output data. The forecasting accuracy of PVPNet is determined by the mean absolute error (MAE) and root mean square error (RMSE) values. The results from the experiments show that the MAE and RMSE of the proposed algorithm are 109.4845 and 163.1513, respectively. The results prove that the prediction accuracy of the PVPNet outperforms other benchmark models, and the algorithm also effectively predicts complex time series with a high degree of volatility and irregularity.","author":[{"dropping-particle":"","family":"Huang","given":"Chiou Jye","non-dropping-particle":"","parse-names":false,"suffix":""},{"dropping-particle":"","family":"Kuo","given":"Ping Huan","non-dropping-particle":"","parse-names":false,"suffix":""}],"container-title":"IEEE Access","id":"ITEM-1","issued":{"date-parts":[["2019"]]},"title":"Multiple-Input Deep Convolutional Neural Network Model for Short-Term Photovoltaic Power Forecasting","type":"article-journal"},"uris":["http://www.mendeley.com/documents/?uuid=6ef6eccd-f59f-4d3c-b364-098db0197f26"]},{"id":"ITEM-2","itemData":{"DOI":"10.1109/TSG.2017.2686012","ISSN":"19493053","abstract":"The key challenge for household load forecasting lies in the high volatility and uncertainty of load profiles. Traditional methods tend to avoid such uncertainty by load aggregation (to offset uncertainties), customer classification (to cluster uncertainties) and spectral analysis (to filter out uncertainties). This paper, for the first time, aims to directly learn the uncertainty by applying a new breed of machine learning algorithms-deep learning. However, simply adding layers in neural networks will cap the forecasting performance due to the occurrence of over-fitting. A novel pooling-based deep recurrent neural network is proposed in this paper which batches a group of customers' load profiles into a pool of inputs. Essentially the model could address the over-fitting issue by increasing data diversity and volume. This paper reports the first attempts to develop a bespoke deep learning application for household load forecasting and achieved preliminary success. The developed method is implemented on Tensorflow deep learning platform and tested on 920 smart metered customers from Ireland. Compared with the state-of-The-Art techniques in household load forecasting, the proposed method outperforms ARIMA by 19.5%, SVR by 13.1% and classical deep RNN by 6.5% in terms of RMSE.","author":[{"dropping-particle":"","family":"Shi","given":"Heng","non-dropping-particle":"","parse-names":false,"suffix":""},{"dropping-particle":"","family":"Xu","given":"Minghao","non-dropping-particle":"","parse-names":false,"suffix":""},{"dropping-particle":"","family":"Li","given":"Ran","non-dropping-particle":"","parse-names":false,"suffix":""}],"container-title":"IEEE Transactions on Smart Grid","id":"ITEM-2","issued":{"date-parts":[["2018"]]},"title":"Deep Learning for Household Load Forecasting-A Novel Pooling Deep RNN","type":"article-journal"},"uris":["http://www.mendeley.com/documents/?uuid=1d950a94-d42e-46ce-bd17-27ce284972ba"]},{"id":"ITEM-3","itemData":{"DOI":"10.3390/jcm8122149","ISSN":"2077-0383","abstract":"Severe obesity has been associated with numerous comorbidities and reduced health-related quality of life (HRQoL). Although many studies have reported changes in HRQoL after bariatric surgery, few were long-term prospective studies. We examined the performance of the convolution neural network (CNN) for predicting 5-year HRQoL after bariatric surgery based on the available preoperative information from the Scandinavian Obesity Surgery Registry (SOReg). CNN was used to predict the 5-year HRQoL after bariatric surgery in a training dataset and evaluated in a test dataset. In general, performance of the CNN model (measured as mean squared error, MSE) increased with more convolution layer filters, computation units, and epochs, and decreased with a larger batch size. The CNN model showed an overwhelming advantage in predicting all the HRQoL measures. The MSEs of the CNN model for training data were 8% to 80% smaller than those of the linear regression model. When the models were evaluated using the test data, the CNN model performed better than the linear regression model. However, the issue of overfitting was apparent in the CNN model. We concluded that the performance of the CNN is better than the traditional multivariate linear regression model in predicting long-term HRQoL after bariatric surgery; however, the overfitting issue needs to be mitigated using more features or more patients to train the model.","author":[{"dropping-particle":"","family":"Cao","given":"Yang","non-dropping-particle":"","parse-names":false,"suffix":""},{"dropping-particle":"","family":"Raoof","given":"Mustafa","non-dropping-particle":"","parse-names":false,"suffix":""},{"dropping-particle":"","family":"Montgomery","given":"Scott","non-dropping-particle":"","parse-names":false,"suffix":""},{"dropping-particle":"","family":"Ottosson","given":"Johan","non-dropping-particle":"","parse-names":false,"suffix":""},{"dropping-particle":"","family":"Näslund","given":"Ingmar","non-dropping-particle":"","parse-names":false,"suffix":""}],"container-title":"Journal of Clinical Medicine","id":"ITEM-3","issued":{"date-parts":[["2019"]]},"title":"Predicting Long-Term Health-Related Quality of Life after Bariatric Surgery Using a Conventional Neural Network: A Study Based on the Scandinavian Obesity Surgery Registry","type":"article-journal"},"uris":["http://www.mendeley.com/documents/?uuid=2177db47-49c8-4de5-80c8-cad85c4fa944"]}],"mendeley":{"formattedCitation":"[74], [127], [130]","plainTextFormattedCitation":"[74], [127], [130]","previouslyFormattedCitation":"[74], [127], [130]"},"properties":{"noteIndex":0},"schema":"https://github.com/citation-style-language/schema/raw/master/csl-citation.json"}</w:instrText>
      </w:r>
      <w:r>
        <w:fldChar w:fldCharType="separate"/>
      </w:r>
      <w:r w:rsidRPr="0036161B">
        <w:rPr>
          <w:noProof/>
        </w:rPr>
        <w:t>[74], [127], [130]</w:t>
      </w:r>
      <w:r>
        <w:fldChar w:fldCharType="end"/>
      </w:r>
      <w:r>
        <w:t>.</w:t>
      </w:r>
    </w:p>
    <w:p w14:paraId="7A2C377C" w14:textId="18CC3AF5" w:rsidR="0018258D" w:rsidRDefault="0018258D" w:rsidP="00535417">
      <w:pPr>
        <w:pStyle w:val="Heading3"/>
      </w:pPr>
      <w:bookmarkStart w:id="36" w:name="_Toc90811876"/>
      <w:r>
        <w:t>2.4.1 Deep Learning Techniques</w:t>
      </w:r>
      <w:bookmarkEnd w:id="36"/>
    </w:p>
    <w:p w14:paraId="6DFE8E29" w14:textId="18E9B9DD" w:rsidR="00D90428" w:rsidRPr="00D90428" w:rsidRDefault="00D90428" w:rsidP="00D90428">
      <w:pPr>
        <w:ind w:firstLine="288"/>
      </w:pPr>
      <w:r w:rsidRPr="00D90428">
        <w:t xml:space="preserve">Deep learning is a subclass of neural networks that includes a wide variety of architectures; the most common types of deep neural networks are convolutional neural networks (CNN) </w:t>
      </w:r>
      <w:r>
        <w:fldChar w:fldCharType="begin" w:fldLock="1"/>
      </w:r>
      <w:r>
        <w:instrText>ADDIN CSL_CITATION {"citationItems":[{"id":"ITEM-1","itemData":{"DOI":"10.1109/ISIE.2017.8001465","ISBN":"9781509014125","abstract":"Smartgrids of the future promise unprecedented flexibility in energy management. Therefore, accurate predictions/forecasts of energy demands (loads) at individual site and aggregate level of the grid is crucial. Despite extensive research, load forecasting remains to be a difficult problem. This paper presents a load forecasting methodology based on deep learning. Specifically, the work presented in this paper investigates the effectiveness of using Convolutional Neural Networks (CNN) for performing energy load forecasting at individual building level. The presented methodology uses convolutions on historical loads. The output from the convolutional operation is fed to fully connected layers together with other pertinent information. The presented methodology was implemented on a benchmark data set of electricity consumption for a single residential customer. Results obtained from the CNN were compared against results obtained by Long Short Term Memories LSTM sequence-to-sequence (LSTM S2S), Factored Restricted Boltzmann Machines (FCRBM), 'shallow' Artificial Neural Networks (ANN) and Support Vector Machines (SVM) for the same dataset. Experimental results showed that the CNN outperformed SVR while producing comparable results to the ANN and deep learning methodologies. Further testing is required to compare the performances of different deep learning architectures in load forecasting.","author":[{"dropping-particle":"","family":"Amarasinghe","given":"Kasun","non-dropping-particle":"","parse-names":false,"suffix":""},{"dropping-particle":"","family":"Marino","given":"Daniel L.","non-dropping-particle":"","parse-names":false,"suffix":""},{"dropping-particle":"","family":"Manic","given":"Milos","non-dropping-particle":"","parse-names":false,"suffix":""}],"container-title":"IEEE International Symposium on Industrial Electronics","id":"ITEM-1","issued":{"date-parts":[["2017"]]},"title":"Deep neural networks for energy load forecasting","type":"paper-conference"},"uris":["http://www.mendeley.com/documents/?uuid=d2b4f58a-e173-4874-a917-8321b05ccde1"]},{"id":"ITEM-2","itemData":{"DOI":"10.1109/ICMLA.2017.0-110","ISBN":"9781538614174","abstract":"The utility industry has invested widely in smart grid (SG) over the past decade. They considered it the future electrical grid while the information and electricity are delivered in two-way flow. SG has many Artificial Intelligence (AI) applications such as Artificial Neural Network (ANN), Machine Learning (ML) and Deep Learning (DL). Recently, DL has been a hot topic for AI applications in many fields such as time series load forecasting. This paper introduces the common algorithms of DL in the literature applied to load forecasting problems in the SG and power systems. The intention of this survey is to explore the different applications of DL that are used in the power systems and smart grid load forecasting. In addition, it compares the accuracy results RMSE and MAE for the reviewed applications and shows the use of convolutional neural network CNN with k-means algorithm had a great percentage of reduction in terms of RMSE.","author":[{"dropping-particle":"","family":"Almalaq","given":"Abdulaziz","non-dropping-particle":"","parse-names":false,"suffix":""},{"dropping-particle":"","family":"Edwards","given":"George","non-dropping-particle":"","parse-names":false,"suffix":""}],"container-title":"Proceedings - 16th IEEE International Conference on Machine Learning and Applications, ICMLA 2017","id":"ITEM-2","issued":{"date-parts":[["2017"]]},"page":"511-516","title":"A review of deep learning methods applied on load forecasting","type":"article-journal","volume":"2017-Decem"},"uris":["http://www.mendeley.com/documents/?uuid=ddd0ca11-3b9c-4e4d-bde0-b315b5d9e154"]}],"mendeley":{"formattedCitation":"[2], [7]","plainTextFormattedCitation":"[2], [7]","previouslyFormattedCitation":"[2], [7]"},"properties":{"noteIndex":0},"schema":"https://github.com/citation-style-language/schema/raw/master/csl-citation.json"}</w:instrText>
      </w:r>
      <w:r>
        <w:fldChar w:fldCharType="separate"/>
      </w:r>
      <w:r w:rsidRPr="00217A94">
        <w:rPr>
          <w:noProof/>
        </w:rPr>
        <w:t>[2], [7]</w:t>
      </w:r>
      <w:r>
        <w:fldChar w:fldCharType="end"/>
      </w:r>
      <w:r w:rsidRPr="00B23ED6">
        <w:t>,</w:t>
      </w:r>
      <w:r w:rsidRPr="00D90428">
        <w:t xml:space="preserve"> and recurrent neural networks (</w:t>
      </w:r>
      <w:proofErr w:type="spellStart"/>
      <w:r w:rsidRPr="00D90428">
        <w:t>RNN</w:t>
      </w:r>
      <w:proofErr w:type="spellEnd"/>
      <w:r w:rsidRPr="00D90428">
        <w:t>)</w:t>
      </w:r>
      <w:r>
        <w:t xml:space="preserve"> </w:t>
      </w:r>
      <w:r>
        <w:fldChar w:fldCharType="begin" w:fldLock="1"/>
      </w:r>
      <w:r>
        <w:instrText>ADDIN CSL_CITATION {"citationItems":[{"id":"ITEM-1","itemData":{"DOI":"10.1109/TSG.2017.2753802","ISSN":"19493053","abstract":"As the power system is facing a transition toward a more intelligent, flexible, and interactive system with higher penetration of renewable energy generation, load forecasting, especially short-term load forecasting for individual electric customers plays an increasingly essential role in the future grid planning and operation. Other than aggregated residential load in a large scale, forecasting an electric load of a single energy user is fairly challenging due to the high volatility and uncertainty involved. In this paper, we propose a long short-term memory (LSTM) recurrent neural network-based framework, which is the latest and one of the most popular techniques of deep learning, to tackle this tricky issue. The proposed framework is tested on a publicly available set of real residential smart meter data, of which the performance is comprehensively compared to various benchmarks including the state-of-the-arts in the field of load forecasting. As a result, the proposed LSTM approach outperforms the other listed rival algorithms in the task of short-term load forecasting for individual residential households.","author":[{"dropping-particle":"","family":"Kong","given":"Weicong","non-dropping-particle":"","parse-names":false,"suffix":""},{"dropping-particle":"","family":"Dong","given":"Zhao Yang","non-dropping-particle":"","parse-names":false,"suffix":""},{"dropping-particle":"","family":"Jia","given":"Youwei","non-dropping-particle":"","parse-names":false,"suffix":""},{"dropping-particle":"","family":"Hill","given":"David J.","non-dropping-particle":"","parse-names":false,"suffix":""},{"dropping-particle":"","family":"Xu","given":"Yan","non-dropping-particle":"","parse-names":false,"suffix":""},{"dropping-particle":"","family":"Zhang","given":"Yuan","non-dropping-particle":"","parse-names":false,"suffix":""}],"container-title":"IEEE Transactions on Smart Grid","id":"ITEM-1","issue":"1","issued":{"date-parts":[["2019"]]},"page":"841-851","publisher":"IEEE","title":"Short-Term Residential Load Forecasting Based on LSTM Recurrent Neural Network","type":"article-journal","volume":"10"},"uris":["http://www.mendeley.com/documents/?uuid=fc9701ee-7484-462b-9344-5acb030501e0"]}],"mendeley":{"formattedCitation":"[8]","plainTextFormattedCitation":"[8]","previouslyFormattedCitation":"[8]"},"properties":{"noteIndex":0},"schema":"https://github.com/citation-style-language/schema/raw/master/csl-citation.json"}</w:instrText>
      </w:r>
      <w:r>
        <w:fldChar w:fldCharType="separate"/>
      </w:r>
      <w:r w:rsidRPr="00217A94">
        <w:rPr>
          <w:noProof/>
        </w:rPr>
        <w:t>[8]</w:t>
      </w:r>
      <w:r>
        <w:fldChar w:fldCharType="end"/>
      </w:r>
      <w:r w:rsidRPr="00D90428">
        <w:t xml:space="preserve">, which include networks such as the long short-term memory network (LSTM) </w:t>
      </w:r>
      <w:r>
        <w:fldChar w:fldCharType="begin" w:fldLock="1"/>
      </w:r>
      <w:r>
        <w:instrText>ADDIN CSL_CITATION {"citationItems":[{"id":"ITEM-1","itemData":{"DOI":"10.1109/CISS.2017.7926112","ISBN":"9781509047802","abstract":"Electric load forecasting plays a vital role in smart grids. Short term electric load forecasting forecasts the load that is several hours to several weeks ahead. Due to the nonlinear, non-stationary and nonseasonal nature of the short term electric load time series in small scale power systems, accurate forecasting is challenging. This paper explores Long-Short-Term-Memory (LSTM) based Recurrent Neural Network (RNN) to deal with this challenge. LSTM-based RNN is able to exploit the long term dependencies in the electric load time series for more accurate forecasting. Experiments are conducted to demonstrate that LSTM-based RNN is capable of forecasting accurately the complex electric load time series with a long forecasting horizon. Its performance compares favorably to many other forecasting methods.","author":[{"dropping-particle":"","family":"Zheng","given":"Jian","non-dropping-particle":"","parse-names":false,"suffix":""},{"dropping-particle":"","family":"Xu","given":"Cencen","non-dropping-particle":"","parse-names":false,"suffix":""},{"dropping-particle":"","family":"Zhang","given":"Ziang","non-dropping-particle":"","parse-names":false,"suffix":""},{"dropping-particle":"","family":"Li","given":"Xiaohua","non-dropping-particle":"","parse-names":false,"suffix":""}],"container-title":"2017 51st Annual Conference on Information Sciences and Systems, CISS 2017","id":"ITEM-1","issued":{"date-parts":[["2017"]]},"title":"Electric load forecasting in smart grids using Long-Short-Term-Memory based Recurrent Neural Network","type":"paper-conference"},"uris":["http://www.mendeley.com/documents/?uuid=f39208cb-b734-42fa-9351-8d49873de0c0"]}],"mendeley":{"formattedCitation":"[5]","plainTextFormattedCitation":"[5]","previouslyFormattedCitation":"[5]"},"properties":{"noteIndex":0},"schema":"https://github.com/citation-style-language/schema/raw/master/csl-citation.json"}</w:instrText>
      </w:r>
      <w:r>
        <w:fldChar w:fldCharType="separate"/>
      </w:r>
      <w:r w:rsidRPr="00217A94">
        <w:rPr>
          <w:noProof/>
        </w:rPr>
        <w:t>[5]</w:t>
      </w:r>
      <w:r>
        <w:fldChar w:fldCharType="end"/>
      </w:r>
      <w:r w:rsidRPr="00D90428">
        <w:t xml:space="preserve">. </w:t>
      </w:r>
      <w:r w:rsidR="00635BE9" w:rsidRPr="00635BE9">
        <w:t>These deep learning techniques have piqued the interest of load forecasting researchers due to their ability to learn about temporal dependencies in data and rapidly adapt to sudden changes in load patterns.</w:t>
      </w:r>
    </w:p>
    <w:p w14:paraId="550C67A0" w14:textId="46594A97" w:rsidR="00D567DD" w:rsidRPr="00820427" w:rsidRDefault="0014008E" w:rsidP="00FA33A1">
      <w:pPr>
        <w:pStyle w:val="Heading4"/>
      </w:pPr>
      <w:r w:rsidRPr="00820427">
        <w:t>2.</w:t>
      </w:r>
      <w:r w:rsidR="00443401" w:rsidRPr="00820427">
        <w:t>4</w:t>
      </w:r>
      <w:r w:rsidR="00D567DD" w:rsidRPr="00820427">
        <w:t>.1</w:t>
      </w:r>
      <w:r w:rsidR="00535417">
        <w:t>.1</w:t>
      </w:r>
      <w:r w:rsidR="00D567DD" w:rsidRPr="00820427">
        <w:t xml:space="preserve"> </w:t>
      </w:r>
      <w:r w:rsidR="002203E5" w:rsidRPr="00820427">
        <w:t xml:space="preserve">Recurrent Neural Networks and the </w:t>
      </w:r>
      <w:r w:rsidR="00D567DD" w:rsidRPr="00820427">
        <w:t xml:space="preserve">Long Short Term Memory </w:t>
      </w:r>
      <w:r w:rsidR="00B71E89" w:rsidRPr="00820427">
        <w:t xml:space="preserve">Network </w:t>
      </w:r>
    </w:p>
    <w:p w14:paraId="7094A942" w14:textId="5FAAB79E" w:rsidR="00635BE9" w:rsidRDefault="00635BE9" w:rsidP="00326E08">
      <w:pPr>
        <w:ind w:firstLine="288"/>
      </w:pPr>
      <w:r w:rsidRPr="00635BE9">
        <w:t>The recurrent neural network (</w:t>
      </w:r>
      <w:proofErr w:type="spellStart"/>
      <w:r w:rsidRPr="00635BE9">
        <w:t>RNN</w:t>
      </w:r>
      <w:proofErr w:type="spellEnd"/>
      <w:r w:rsidRPr="00635BE9">
        <w:t xml:space="preserve">) is a time series modeling neural network model that was first proposed in the </w:t>
      </w:r>
      <w:proofErr w:type="spellStart"/>
      <w:r w:rsidRPr="00635BE9">
        <w:t>1980s</w:t>
      </w:r>
      <w:proofErr w:type="spellEnd"/>
      <w:r w:rsidRPr="00635BE9">
        <w:t xml:space="preserve">. All inputs and outputs in a traditional neural network are assumed to be independent. </w:t>
      </w:r>
      <w:proofErr w:type="spellStart"/>
      <w:r w:rsidRPr="00635BE9">
        <w:t>RNNs</w:t>
      </w:r>
      <w:proofErr w:type="spellEnd"/>
      <w:r w:rsidRPr="00635BE9">
        <w:t xml:space="preserve"> do not assume such independence and rely on previous elements to influence current elements, making them an obvious choice for processing time-series data. </w:t>
      </w:r>
      <w:proofErr w:type="spellStart"/>
      <w:r w:rsidRPr="00635BE9">
        <w:t>RNNs</w:t>
      </w:r>
      <w:proofErr w:type="spellEnd"/>
      <w:r w:rsidRPr="00635BE9">
        <w:t xml:space="preserve">, in effect, add memory to neural networks, which aids in the modeling of sequential data. </w:t>
      </w:r>
      <w:proofErr w:type="spellStart"/>
      <w:r w:rsidRPr="00635BE9">
        <w:t>RNNs</w:t>
      </w:r>
      <w:proofErr w:type="spellEnd"/>
      <w:r w:rsidRPr="00635BE9">
        <w:t xml:space="preserve"> have successfully been used in machine translation, speech synthesis, and time series prediction </w:t>
      </w:r>
      <w:r>
        <w:fldChar w:fldCharType="begin" w:fldLock="1"/>
      </w:r>
      <w:r>
        <w:instrText>ADDIN CSL_CITATION {"citationItems":[{"id":"ITEM-1","itemData":{"ISBN":"9780262035613","abstract":"\"Deep learning is a form of machine learning that enables computers to learn from experience and understand the world in terms of a hierarchy of concepts. Because the computer gathers knowledge from experience, there is no need for a human computer operator to formally specify all the knowledge that the computer needs. The hierarchy of concepts allows the computer to learn complicated concepts by building them out of simpler ones; a graph of these hierarchies would be many layers deep. This book introduces a broad range of topics in deep learning. The text offers mathematical and conceptual background, covering relevant concepts in linear algebra, probability theory and information theory, numerical computation, and machine learning. It describes deep learning techniques used by practitioners in industry, including deep feedforward networks, regularization, optimization algorithms, convolutional networks, sequence modeling, and practical methodology; and it surveys such applications as natural language processing, speech recognition, computer vision, online recommendation systems, bioinformatics, and video games. Finally, the book offers research perspectives, covering such theoretical topics as linear factor models, autoencoders, representation learning, structured probabilistic models, Monte Carlo methods, the partition function, approximate inference, and deep generative models. Deep Learning can be used by undergraduate or graduate students planning careers in either industry or research, and by software engineers who want to begin using deep learning in their products or platforms. A website offers supplementary material for both readers and instructors\"--Page 4 of cover. Introduction -- Applied math and machine learning basics. Linear algebra -- Probability and information theory -- Numerical computation -- Machine learning basics -- Deep networks: modern practices. Deep feedforward networks -- Regularization for deep learning -- Optimization for training deep models -- Convolutional networks -- Sequence modeling: recurrent and recursive nets -- Practical methodology -- Applications -- Deep learning research. Linear factor models -- Autoencoders -- Representation learning -- Structured probabilistic models for deep learning -- Monte Carlo methods -- Confronting the partition function -- Approximate inference -- Deep generative models.","author":[{"dropping-particle":"","family":"Goodfellow I.","given":"Bengio Y.","non-dropping-particle":"","parse-names":false,"suffix":""}],"container-title":"Nature","id":"ITEM-1","issued":{"date-parts":[["2016"]]},"title":"Courville A-Deep learning-MIT (2016)","type":"article-journal"},"uris":["http://www.mendeley.com/documents/?uuid=a6556c71-753f-4063-b3c0-db4a9bbeeacb"]}],"mendeley":{"formattedCitation":"[131]","plainTextFormattedCitation":"[131]","previouslyFormattedCitation":"[131]"},"properties":{"noteIndex":0},"schema":"https://github.com/citation-style-language/schema/raw/master/csl-citation.json"}</w:instrText>
      </w:r>
      <w:r>
        <w:fldChar w:fldCharType="separate"/>
      </w:r>
      <w:r w:rsidRPr="0036161B">
        <w:rPr>
          <w:noProof/>
        </w:rPr>
        <w:t>[131]</w:t>
      </w:r>
      <w:r>
        <w:fldChar w:fldCharType="end"/>
      </w:r>
      <w:r w:rsidRPr="00635BE9">
        <w:t xml:space="preserve">. These networks were thoroughly investigated by the authors of </w:t>
      </w:r>
      <w:r>
        <w:fldChar w:fldCharType="begin" w:fldLock="1"/>
      </w:r>
      <w:r>
        <w:instrText>ADDIN CSL_CITATION {"citationItems":[{"id":"ITEM-1","itemData":{"DOI":"10.1016/j.neunet.2018.08.002","ISSN":"18792782","PMID":"30138751","abstract":"In this paper, we provide a novel approach to the architectural design of deep Recurrent Neural Networks using signal frequency analysis. In particular, focusing on the Reservoir Computing framework and inspired by the principles related to the inherent effect of layering, we address a fundamental open issue in deep learning, namely the question of how to establish the number of layers in recurrent architectures in the form of deep echo state networks (DeepESNs). The proposed method is first analyzed and refined on a controlled scenario and then it is experimentally assessed on challenging real-world tasks. The achieved results also show the ability of properly designed DeepESNs to outperform RC approaches on a speech recognition task, and to compete with the state-of-the-art in time-series prediction on polyphonic music tasks.","author":[{"dropping-particle":"","family":"Gallicchio","given":"Claudio","non-dropping-particle":"","parse-names":false,"suffix":""},{"dropping-particle":"","family":"Micheli","given":"Alessio","non-dropping-particle":"","parse-names":false,"suffix":""},{"dropping-particle":"","family":"Pedrelli","given":"Luca","non-dropping-particle":"","parse-names":false,"suffix":""}],"container-title":"Neural Networks","id":"ITEM-1","issued":{"date-parts":[["2018"]]},"title":"Design of deep echo state networks","type":"article-journal"},"uris":["http://www.mendeley.com/documents/?uuid=f217d215-3135-45ce-8b99-df70a03f918a"]}],"mendeley":{"formattedCitation":"[132]","plainTextFormattedCitation":"[132]","previouslyFormattedCitation":"[132]"},"properties":{"noteIndex":0},"schema":"https://github.com/citation-style-language/schema/raw/master/csl-citation.json"}</w:instrText>
      </w:r>
      <w:r>
        <w:fldChar w:fldCharType="separate"/>
      </w:r>
      <w:r w:rsidRPr="0036161B">
        <w:rPr>
          <w:noProof/>
        </w:rPr>
        <w:t>[132]</w:t>
      </w:r>
      <w:r>
        <w:fldChar w:fldCharType="end"/>
      </w:r>
      <w:r w:rsidRPr="00635BE9">
        <w:t>.</w:t>
      </w:r>
    </w:p>
    <w:p w14:paraId="335309E2" w14:textId="5D367D33" w:rsidR="00635BE9" w:rsidRDefault="00635BE9" w:rsidP="00326E08">
      <w:pPr>
        <w:ind w:firstLine="288"/>
      </w:pPr>
      <w:proofErr w:type="spellStart"/>
      <w:r w:rsidRPr="00635BE9">
        <w:t>RNNs</w:t>
      </w:r>
      <w:proofErr w:type="spellEnd"/>
      <w:r w:rsidRPr="00635BE9">
        <w:t xml:space="preserve">, like regular </w:t>
      </w:r>
      <w:proofErr w:type="spellStart"/>
      <w:r w:rsidRPr="00635BE9">
        <w:t>ANNs</w:t>
      </w:r>
      <w:proofErr w:type="spellEnd"/>
      <w:r w:rsidRPr="00635BE9">
        <w:t xml:space="preserve">, predict outputs using a combination of weighted inputs, but the inputs are elements in a data sequence and also include a weighted previous state, as shown in </w:t>
      </w:r>
      <w:r>
        <w:fldChar w:fldCharType="begin"/>
      </w:r>
      <w:r>
        <w:instrText xml:space="preserve"> REF _Ref89888397 \h </w:instrText>
      </w:r>
      <w:r>
        <w:fldChar w:fldCharType="separate"/>
      </w:r>
      <w:r w:rsidR="001873B6">
        <w:t xml:space="preserve">Figure </w:t>
      </w:r>
      <w:r w:rsidR="001873B6">
        <w:rPr>
          <w:noProof/>
        </w:rPr>
        <w:t>3</w:t>
      </w:r>
      <w:r>
        <w:fldChar w:fldCharType="end"/>
      </w:r>
      <w:r w:rsidRPr="00635BE9">
        <w:t xml:space="preserve">. Using the previous state as an input adds a hidden layer for each state. Because </w:t>
      </w:r>
      <w:proofErr w:type="spellStart"/>
      <w:r w:rsidRPr="00635BE9">
        <w:t>RNNs</w:t>
      </w:r>
      <w:proofErr w:type="spellEnd"/>
      <w:r w:rsidRPr="00635BE9">
        <w:t xml:space="preserve"> are typically trained using back-propagation, the gradient descent must </w:t>
      </w:r>
      <w:r w:rsidRPr="00635BE9">
        <w:lastRenderedPageBreak/>
        <w:t>traverse each layer to update the state weights, causing vanishing gradient issues and limiting their effectiveness when dealing with large data sets or problems requiring long-term memory.</w:t>
      </w:r>
    </w:p>
    <w:p w14:paraId="310D20AA" w14:textId="77777777" w:rsidR="00B1775E" w:rsidRDefault="00B1775E" w:rsidP="00B1775E">
      <w:pPr>
        <w:keepNext/>
        <w:ind w:firstLine="288"/>
        <w:jc w:val="center"/>
      </w:pPr>
      <w:r>
        <w:rPr>
          <w:noProof/>
        </w:rPr>
        <w:drawing>
          <wp:inline distT="0" distB="0" distL="0" distR="0" wp14:anchorId="3975E71A" wp14:editId="7B2FB4C5">
            <wp:extent cx="3667125" cy="963469"/>
            <wp:effectExtent l="0" t="0" r="0" b="8255"/>
            <wp:docPr id="4" name="Picture 4" descr="An unrolled recurrent neural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An unrolled recurrent neural network."/>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698269" cy="971651"/>
                    </a:xfrm>
                    <a:prstGeom prst="rect">
                      <a:avLst/>
                    </a:prstGeom>
                    <a:noFill/>
                    <a:ln>
                      <a:noFill/>
                    </a:ln>
                  </pic:spPr>
                </pic:pic>
              </a:graphicData>
            </a:graphic>
          </wp:inline>
        </w:drawing>
      </w:r>
    </w:p>
    <w:p w14:paraId="09197794" w14:textId="071E9B63" w:rsidR="00B1775E" w:rsidRDefault="00B1775E" w:rsidP="00B1775E">
      <w:pPr>
        <w:pStyle w:val="Caption"/>
        <w:jc w:val="center"/>
      </w:pPr>
      <w:bookmarkStart w:id="37" w:name="_Ref89888397"/>
      <w:bookmarkStart w:id="38" w:name="_Toc90811955"/>
      <w:r>
        <w:t xml:space="preserve">Figure </w:t>
      </w:r>
      <w:fldSimple w:instr=" SEQ Figure \* ARABIC ">
        <w:r w:rsidR="001873B6">
          <w:rPr>
            <w:noProof/>
          </w:rPr>
          <w:t>3</w:t>
        </w:r>
      </w:fldSimple>
      <w:bookmarkEnd w:id="37"/>
      <w:r>
        <w:t xml:space="preserve"> - </w:t>
      </w:r>
      <w:r w:rsidRPr="008835AB">
        <w:t>Unrolled Recurrent Neural Network</w:t>
      </w:r>
      <w:r>
        <w:t xml:space="preserve"> (</w:t>
      </w:r>
      <w:proofErr w:type="spellStart"/>
      <w:r>
        <w:t>RNN</w:t>
      </w:r>
      <w:proofErr w:type="spellEnd"/>
      <w:r>
        <w:t xml:space="preserve">) </w:t>
      </w:r>
      <w:r>
        <w:fldChar w:fldCharType="begin" w:fldLock="1"/>
      </w:r>
      <w:r>
        <w:instrText>ADDIN CSL_CITATION {"citationItems":[{"id":"ITEM-1","itemData":{"URL":"https://colah.github.io/posts/2015-08-Understanding-LSTMs/","accessed":{"date-parts":[["2021","12","8"]]},"id":"ITEM-1","issued":{"date-parts":[["0"]]},"title":"Understanding LSTM Networks -- colah's blog","type":"webpage"},"uris":["http://www.mendeley.com/documents/?uuid=80568b15-6e55-3e55-baa7-fb43cc559d81"]}],"mendeley":{"formattedCitation":"[133]","plainTextFormattedCitation":"[133]","previouslyFormattedCitation":"[133]"},"properties":{"noteIndex":0},"schema":"https://github.com/citation-style-language/schema/raw/master/csl-citation.json"}</w:instrText>
      </w:r>
      <w:r>
        <w:fldChar w:fldCharType="separate"/>
      </w:r>
      <w:r w:rsidRPr="00D65546">
        <w:rPr>
          <w:b w:val="0"/>
          <w:noProof/>
        </w:rPr>
        <w:t>[133]</w:t>
      </w:r>
      <w:bookmarkEnd w:id="38"/>
      <w:r>
        <w:fldChar w:fldCharType="end"/>
      </w:r>
    </w:p>
    <w:p w14:paraId="06CC226A" w14:textId="1015D730" w:rsidR="00635BE9" w:rsidRPr="00635BE9" w:rsidRDefault="00635BE9" w:rsidP="00635BE9">
      <w:pPr>
        <w:ind w:firstLine="288"/>
      </w:pPr>
      <w:r w:rsidRPr="00635BE9">
        <w:t xml:space="preserve">The long-term short memory network (LSTM) is a type of </w:t>
      </w:r>
      <w:proofErr w:type="spellStart"/>
      <w:r w:rsidRPr="00635BE9">
        <w:t>RNN</w:t>
      </w:r>
      <w:proofErr w:type="spellEnd"/>
      <w:r w:rsidRPr="00635BE9">
        <w:t xml:space="preserve"> that solves the vanishing gradient problem, allowing these networks to predict states over long time periods. The LSTM memory cell configuration outperforms any other deep neural network configuration currently available </w:t>
      </w:r>
      <w:r>
        <w:fldChar w:fldCharType="begin" w:fldLock="1"/>
      </w:r>
      <w:r>
        <w:instrText>ADDIN CSL_CITATION {"citationItems":[{"id":"ITEM-1","itemData":{"DOI":"10.1109/IECON.2016.7793413","ISBN":"9781509034741","abstract":"Ensuring sustainability demands more efficient energy management with minimized energy wastage. Therefore, the power grid of the future should provide an unprecedented level of flexibility in energy management. To that end, intelligent decision making requires accurate predictions of future energy demand/load, both at aggregate and individual site level. Thus, energy load forecasting have received increased attention in the recent past. However, it has proven to be a difficult problem. This paper presents a novel energy load forecasting methodology based on Deep Neural Networks, specifically, Long Short Term Memory (LSTM) algorithms. The presented work investigates two LSTM based architectures: 1) standard LSTM and 2) LSTM-based Sequence to Sequence (S2S) architecture. Both methods were implemented on a benchmark data set of electricity consumption data from one residential customer. Both architectures were trained and tested on one hour and one-minute time-step resolution datasets. Experimental results showed that the standard LSTM failed at one-minute resolution data while performing well in one-hour resolution data. It was shown that S2S architecture performed well on both datasets. Further, it was shown that the presented methods produced comparable results with the other deep learning methods for energy forecasting in literature.","author":[{"dropping-particle":"","family":"Marino","given":"Daniel L.","non-dropping-particle":"","parse-names":false,"suffix":""},{"dropping-particle":"","family":"Amarasinghe","given":"Kasun","non-dropping-particle":"","parse-names":false,"suffix":""},{"dropping-particle":"","family":"Manic","given":"Milos","non-dropping-particle":"","parse-names":false,"suffix":""}],"container-title":"IECON Proceedings (Industrial Electronics Conference)","id":"ITEM-1","issued":{"date-parts":[["2016"]]},"page":"7046-7051","publisher":"IEEE","title":"Building energy load forecasting using Deep Neural Networks","type":"article-journal"},"uris":["http://www.mendeley.com/documents/?uuid=12620318-32f1-43d1-aec2-4fa619a96a50"]},{"id":"ITEM-2","itemData":{"DOI":"10.1109/ICMLA.2017.0-110","ISBN":"9781538614174","abstract":"The utility industry has invested widely in smart grid (SG) over the past decade. They considered it the future electrical grid while the information and electricity are delivered in two-way flow. SG has many Artificial Intelligence (AI) applications such as Artificial Neural Network (ANN), Machine Learning (ML) and Deep Learning (DL). Recently, DL has been a hot topic for AI applications in many fields such as time series load forecasting. This paper introduces the common algorithms of DL in the literature applied to load forecasting problems in the SG and power systems. The intention of this survey is to explore the different applications of DL that are used in the power systems and smart grid load forecasting. In addition, it compares the accuracy results RMSE and MAE for the reviewed applications and shows the use of convolutional neural network CNN with k-means algorithm had a great percentage of reduction in terms of RMSE.","author":[{"dropping-particle":"","family":"Almalaq","given":"Abdulaziz","non-dropping-particle":"","parse-names":false,"suffix":""},{"dropping-particle":"","family":"Edwards","given":"George","non-dropping-particle":"","parse-names":false,"suffix":""}],"container-title":"Proceedings - 16th IEEE International Conference on Machine Learning and Applications, ICMLA 2017","id":"ITEM-2","issued":{"date-parts":[["2017"]]},"page":"511-516","title":"A review of deep learning methods applied on load forecasting","type":"article-journal","volume":"2017-Decem"},"uris":["http://www.mendeley.com/documents/?uuid=ddd0ca11-3b9c-4e4d-bde0-b315b5d9e154"]},{"id":"ITEM-3","itemData":{"DOI":"10.1109/EPEC48502.2020.9320123","ISBN":"9781728164892","abstract":"With rapid growth and development around the world, electricity consumption is increasing day by day. As the production and consumption of electricity is simultaneous, an electric power load forecasting technique with higher accuracy can play a pivotal role in a stable and effective power supply system. In this paper, a multivariate Bayesian optimization based Long short-term memory (LSTM) neural network is proposed to forecast the residential electric power load for the upcoming hour. Bayesian optimization algorithm is conducted to select the best-fitted hyperparameter values since deep learning networks are associated with different hyperparameters which play a vital role in the performance of a network architecture. Our proposed Bayesian optimized LSTM neural network has obtained almost perfect prediction performance and it surpasses the other established model such as convolutional neural network (CNN), artificial neural network (ANN) and support vector machine (SVM) where mean absolute error (MAE), root mean squared error (RMSE) and mean squared error (MSE) are found 0.39, 0.54 and 0.29 respectively for the individual household power consumption dataset.","author":[{"dropping-particle":"","family":"Munem","given":"Mohammad","non-dropping-particle":"","parse-names":false,"suffix":""},{"dropping-particle":"","family":"Rubaith Bashar","given":"T. M.","non-dropping-particle":"","parse-names":false,"suffix":""},{"dropping-particle":"","family":"Roni","given":"Mehedi Hasan","non-dropping-particle":"","parse-names":false,"suffix":""},{"dropping-particle":"","family":"Shahriar","given":"Munem","non-dropping-particle":"","parse-names":false,"suffix":""},{"dropping-particle":"","family":"Shawkat","given":"Tasnim Binte","non-dropping-particle":"","parse-names":false,"suffix":""},{"dropping-particle":"","family":"Rahaman","given":"Habibur","non-dropping-particle":"","parse-names":false,"suffix":""}],"container-title":"2020 IEEE Electric Power and Energy Conference, EPEC 2020","id":"ITEM-3","issued":{"date-parts":[["2020"]]},"title":"Electric power load forecasting based on multivariate LSTM neural network using bayesian optimization","type":"article-journal","volume":"3"},"uris":["http://www.mendeley.com/documents/?uuid=c392da54-7598-4804-9a8f-1b63fc65dbd3"]}],"mendeley":{"formattedCitation":"[6], [7], [107]","plainTextFormattedCitation":"[6], [7], [107]","previouslyFormattedCitation":"[6], [7], [107]"},"properties":{"noteIndex":0},"schema":"https://github.com/citation-style-language/schema/raw/master/csl-citation.json"}</w:instrText>
      </w:r>
      <w:r>
        <w:fldChar w:fldCharType="separate"/>
      </w:r>
      <w:r w:rsidRPr="008F54CB">
        <w:rPr>
          <w:noProof/>
        </w:rPr>
        <w:t>[6], [7], [107]</w:t>
      </w:r>
      <w:r>
        <w:fldChar w:fldCharType="end"/>
      </w:r>
      <w:r w:rsidRPr="00635BE9">
        <w:t xml:space="preserve">. The LSTM architecture is made up of memory blocks, which are recurrently connected subnetworks (or cells). As shown in </w:t>
      </w:r>
      <w:r>
        <w:fldChar w:fldCharType="begin"/>
      </w:r>
      <w:r>
        <w:instrText xml:space="preserve"> REF _Ref85228496 \h </w:instrText>
      </w:r>
      <w:r>
        <w:fldChar w:fldCharType="separate"/>
      </w:r>
      <w:r w:rsidR="001873B6">
        <w:t xml:space="preserve">Figure </w:t>
      </w:r>
      <w:r w:rsidR="001873B6">
        <w:rPr>
          <w:noProof/>
        </w:rPr>
        <w:t>4</w:t>
      </w:r>
      <w:r>
        <w:fldChar w:fldCharType="end"/>
      </w:r>
      <w:r w:rsidRPr="00635BE9">
        <w:t>, each memory block consists of a cell state, a forget gate, an input gate, and an output gate.</w:t>
      </w:r>
    </w:p>
    <w:p w14:paraId="4DCEC152" w14:textId="5451AD03" w:rsidR="009A363C" w:rsidRPr="003C519C" w:rsidRDefault="00250F08" w:rsidP="00480E90">
      <w:pPr>
        <w:ind w:firstLine="288"/>
        <w:jc w:val="center"/>
      </w:pPr>
      <w:r>
        <w:rPr>
          <w:noProof/>
        </w:rPr>
        <w:drawing>
          <wp:inline distT="0" distB="0" distL="0" distR="0" wp14:anchorId="1B7FB2DF" wp14:editId="2995ACC0">
            <wp:extent cx="3210400" cy="240030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26"/>
                    <pic:cNvPicPr>
                      <a:picLocks noChangeAspect="1" noChangeArrowheads="1"/>
                    </pic:cNvPicPr>
                  </pic:nvPicPr>
                  <pic:blipFill rotWithShape="1">
                    <a:blip r:embed="rId56">
                      <a:extLst>
                        <a:ext uri="{28A0092B-C50C-407E-A947-70E740481C1C}">
                          <a14:useLocalDpi xmlns:a14="http://schemas.microsoft.com/office/drawing/2010/main" val="0"/>
                        </a:ext>
                      </a:extLst>
                    </a:blip>
                    <a:srcRect t="6433" r="2283"/>
                    <a:stretch/>
                  </pic:blipFill>
                  <pic:spPr bwMode="auto">
                    <a:xfrm>
                      <a:off x="0" y="0"/>
                      <a:ext cx="3218877" cy="2406638"/>
                    </a:xfrm>
                    <a:prstGeom prst="rect">
                      <a:avLst/>
                    </a:prstGeom>
                    <a:noFill/>
                    <a:ln>
                      <a:noFill/>
                    </a:ln>
                    <a:extLst>
                      <a:ext uri="{53640926-AAD7-44D8-BBD7-CCE9431645EC}">
                        <a14:shadowObscured xmlns:a14="http://schemas.microsoft.com/office/drawing/2010/main"/>
                      </a:ext>
                    </a:extLst>
                  </pic:spPr>
                </pic:pic>
              </a:graphicData>
            </a:graphic>
          </wp:inline>
        </w:drawing>
      </w:r>
    </w:p>
    <w:p w14:paraId="3DFC9F04" w14:textId="711B858A" w:rsidR="00D567DD" w:rsidRDefault="00D567DD" w:rsidP="00D567DD">
      <w:pPr>
        <w:pStyle w:val="Caption"/>
        <w:jc w:val="center"/>
      </w:pPr>
      <w:bookmarkStart w:id="39" w:name="_Ref85228496"/>
      <w:bookmarkStart w:id="40" w:name="_Toc90811956"/>
      <w:r>
        <w:t xml:space="preserve">Figure </w:t>
      </w:r>
      <w:fldSimple w:instr=" SEQ Figure \* ARABIC ">
        <w:r w:rsidR="001873B6">
          <w:rPr>
            <w:noProof/>
          </w:rPr>
          <w:t>4</w:t>
        </w:r>
      </w:fldSimple>
      <w:bookmarkEnd w:id="39"/>
      <w:r>
        <w:t xml:space="preserve"> - </w:t>
      </w:r>
      <w:r w:rsidR="00164E39" w:rsidRPr="00164E39">
        <w:t xml:space="preserve">The Block of Long-Term Short-Term Memory </w:t>
      </w:r>
      <w:r w:rsidR="00480E90">
        <w:fldChar w:fldCharType="begin" w:fldLock="1"/>
      </w:r>
      <w:r w:rsidR="007548DA">
        <w:instrText>ADDIN CSL_CITATION {"citationItems":[{"id":"ITEM-1","itemData":{"URL":"https://www.pluralsight.com/guides/introduction-to-lstm-units-in-rnn","accessed":{"date-parts":[["2021","11","18"]]},"id":"ITEM-1","issued":{"date-parts":[["0"]]},"title":"Introduction to LSTM Units in RNN | Pluralsight","type":"webpage"},"uris":["http://www.mendeley.com/documents/?uuid=112aa7da-f9ad-3069-bd0e-9eed3159c9ea"]}],"mendeley":{"formattedCitation":"[134]","plainTextFormattedCitation":"[134]","previouslyFormattedCitation":"[134]"},"properties":{"noteIndex":0},"schema":"https://github.com/citation-style-language/schema/raw/master/csl-citation.json"}</w:instrText>
      </w:r>
      <w:r w:rsidR="00480E90">
        <w:fldChar w:fldCharType="separate"/>
      </w:r>
      <w:r w:rsidR="00D65546" w:rsidRPr="00D65546">
        <w:rPr>
          <w:b w:val="0"/>
          <w:noProof/>
        </w:rPr>
        <w:t>[134]</w:t>
      </w:r>
      <w:bookmarkEnd w:id="40"/>
      <w:r w:rsidR="00480E90">
        <w:fldChar w:fldCharType="end"/>
      </w:r>
    </w:p>
    <w:p w14:paraId="26538A53" w14:textId="6C7B4AAB" w:rsidR="008B0A2E" w:rsidRDefault="008B0A2E" w:rsidP="00D567DD">
      <w:pPr>
        <w:ind w:firstLine="288"/>
      </w:pPr>
      <w:r w:rsidRPr="008B0A2E">
        <w:lastRenderedPageBreak/>
        <w:t xml:space="preserve">The cell state, represented by the operations on the top left of the figure, is essential for LSTMs to function. The three gates guard and regulate the cell state </w:t>
      </w:r>
      <w:r>
        <w:fldChar w:fldCharType="begin" w:fldLock="1"/>
      </w:r>
      <w:r>
        <w:instrText>ADDIN CSL_CITATION {"citationItems":[{"id":"ITEM-1","itemData":{"DOI":"10.1109/ICMLA.2017.0-110","ISBN":"9781538614174","abstract":"The utility industry has invested widely in smart grid (SG) over the past decade. They considered it the future electrical grid while the information and electricity are delivered in two-way flow. SG has many Artificial Intelligence (AI) applications such as Artificial Neural Network (ANN), Machine Learning (ML) and Deep Learning (DL). Recently, DL has been a hot topic for AI applications in many fields such as time series load forecasting. This paper introduces the common algorithms of DL in the literature applied to load forecasting problems in the SG and power systems. The intention of this survey is to explore the different applications of DL that are used in the power systems and smart grid load forecasting. In addition, it compares the accuracy results RMSE and MAE for the reviewed applications and shows the use of convolutional neural network CNN with k-means algorithm had a great percentage of reduction in terms of RMSE.","author":[{"dropping-particle":"","family":"Almalaq","given":"Abdulaziz","non-dropping-particle":"","parse-names":false,"suffix":""},{"dropping-particle":"","family":"Edwards","given":"George","non-dropping-particle":"","parse-names":false,"suffix":""}],"container-title":"Proceedings - 16th IEEE International Conference on Machine Learning and Applications, ICMLA 2017","id":"ITEM-1","issued":{"date-parts":[["2017"]]},"page":"511-516","title":"A review of deep learning methods applied on load forecasting","type":"article-journal","volume":"2017-Decem"},"uris":["http://www.mendeley.com/documents/?uuid=ddd0ca11-3b9c-4e4d-bde0-b315b5d9e154"]}],"mendeley":{"formattedCitation":"[7]","plainTextFormattedCitation":"[7]","previouslyFormattedCitation":"[7]"},"properties":{"noteIndex":0},"schema":"https://github.com/citation-style-language/schema/raw/master/csl-citation.json"}</w:instrText>
      </w:r>
      <w:r>
        <w:fldChar w:fldCharType="separate"/>
      </w:r>
      <w:r w:rsidRPr="00217A94">
        <w:rPr>
          <w:noProof/>
        </w:rPr>
        <w:t>[7]</w:t>
      </w:r>
      <w:r>
        <w:fldChar w:fldCharType="end"/>
      </w:r>
      <w:r w:rsidRPr="008B0A2E">
        <w:t>. On an opt-in basis, gates allow information to pass through. They are constructed using sigmoid neural networks and pointwise multiplication. The sigmoid layer generates values between 0 and 1, indicating how much of each element should be allowed to pass through.</w:t>
      </w:r>
    </w:p>
    <w:p w14:paraId="50EC6BFE" w14:textId="1BB6FE94" w:rsidR="008B0A2E" w:rsidRDefault="008B0A2E" w:rsidP="00D567DD">
      <w:pPr>
        <w:ind w:firstLine="288"/>
      </w:pPr>
      <w:r w:rsidRPr="008B0A2E">
        <w:t xml:space="preserve">The first stage in LSTM is for a sigmoid layer known as the "Forget Gate" to decide what information from the previous cell state should be discarded. It examines the hidden layer's previous state and inputs to generate a multiplier between 0 and 1 for each value in the cell state. The previous cell state is effectively filtered as a result of this. The next step is to filter the outputs of a tanh layer used to update inputs to determine what new information will be stored in the cell state. This occurs in the "Input Gate." The newly acquired information is then incorporated into the cell state. Finally, the network employs an "Output Gate" to generate outputs in the form of a filtered version of an updated cell state </w:t>
      </w:r>
      <w:r>
        <w:fldChar w:fldCharType="begin" w:fldLock="1"/>
      </w:r>
      <w:r>
        <w:instrText>ADDIN CSL_CITATION {"citationItems":[{"id":"ITEM-1","itemData":{"author":[{"dropping-particle":"","family":"Phyo","given":"Pyae Pyae","non-dropping-particle":"","parse-names":false,"suffix":""}],"id":"ITEM-1","issued":{"date-parts":[["2018"]]},"publisher":"Sirindhorn International Institute of Technology","title":"Deep Learning for Short-term Electricity Load Forecasting","type":"thesis"},"uris":["http://www.mendeley.com/documents/?uuid=9468bfb7-9743-33ae-a4ff-16cfcba2976e"]},{"id":"ITEM-2","itemData":{"ISBN":"9780874216561","ISSN":"0717-6163","PMID":"15003161","abstract":"Humans don't start their thinking from scratch every second. As you read this essay, you understand each word based on your understanding of previous words. You don't throw everything away and start thinking from scratch again. Your thoughts have persistence. Traditional neural networks can't do this, and it seems like a major shortcoming. For example, imagine you want to classify what kind of event is happening at every point in a movie. It's unclear how a traditional neural network could use its reasoning about previous events in the film to inform later ones. Refile:///C:/Users/81902/Downloads/1-s2.0-S0893608005001206-main.pdfcurrent neural networks address this issue. They are networks with loops in them, allowing information to persist. Recurrent Neural Networks have loops. In the above diagram, a chunk of neural network, , looks at some input and outputs a value . A loop allows information to be passed from one step of the network to the next. These loops make recurrent neural networks seem kind of mysterious. However, if you think a bit more, it turns out that they aren't all that different than a normal neural network. A recurrent neural network can be thought of as multiple copies of the same network, each passing a message to a successor. Consider what happens if we unroll the loop: An unrolled recurrent neural network. This chain-like nature reveals that recurrent neural networks are intimately related to sequences and lists. They're the natural architecture of neural network to use for such data. And they certainly are used! In the last few years, there have been incredible success applying RNNs to a variety of problems: speech recognition, language modeling, translation, image captioning… The list goes on. I'll leave discussion of the amazing feats one can achieve with RNNs to Andrej Karpathy's excellent blog post, The Unreasonable Effectiveness of Recurrent Neural Networks","author":[{"dropping-particle":"","family":"Olah","given":"Christopher","non-dropping-particle":"","parse-names":false,"suffix":""}],"container-title":"Web Page","id":"ITEM-2","issued":{"date-parts":[["2015"]]},"title":"Understanding LSTM Networks [Blog]","type":"article-journal"},"uris":["http://www.mendeley.com/documents/?uuid=762221fe-2737-4252-9fc7-4ad680556505"]}],"mendeley":{"formattedCitation":"[135], [136]","plainTextFormattedCitation":"[135], [136]","previouslyFormattedCitation":"[135], [136]"},"properties":{"noteIndex":0},"schema":"https://github.com/citation-style-language/schema/raw/master/csl-citation.json"}</w:instrText>
      </w:r>
      <w:r>
        <w:fldChar w:fldCharType="separate"/>
      </w:r>
      <w:r w:rsidRPr="00D65546">
        <w:rPr>
          <w:noProof/>
        </w:rPr>
        <w:t>[135], [136]</w:t>
      </w:r>
      <w:r>
        <w:fldChar w:fldCharType="end"/>
      </w:r>
      <w:r w:rsidRPr="008B0A2E">
        <w:t>. Because of the method of forgetting and remembering information within a cell, LSTM is ideal for sequential data.</w:t>
      </w:r>
    </w:p>
    <w:p w14:paraId="0B6C073B" w14:textId="44D79141" w:rsidR="00D567DD" w:rsidRDefault="0014008E" w:rsidP="00FA33A1">
      <w:pPr>
        <w:pStyle w:val="Heading4"/>
      </w:pPr>
      <w:r>
        <w:t>2.</w:t>
      </w:r>
      <w:r w:rsidR="00443401">
        <w:t>4</w:t>
      </w:r>
      <w:r w:rsidR="00D567DD">
        <w:t>.</w:t>
      </w:r>
      <w:r w:rsidR="00A20313">
        <w:t>1.2</w:t>
      </w:r>
      <w:r w:rsidR="00D567DD">
        <w:t xml:space="preserve"> The Convolutional Neural Network (CNN)</w:t>
      </w:r>
    </w:p>
    <w:p w14:paraId="64258644" w14:textId="77777777" w:rsidR="00280C4F" w:rsidRDefault="00421202" w:rsidP="00597C3B">
      <w:pPr>
        <w:ind w:firstLine="288"/>
      </w:pPr>
      <w:proofErr w:type="spellStart"/>
      <w:r w:rsidRPr="00421202">
        <w:t>CNNs</w:t>
      </w:r>
      <w:proofErr w:type="spellEnd"/>
      <w:r w:rsidRPr="00421202">
        <w:t xml:space="preserve"> are a type of deep learning network with a grid-like topology that is used for data processing. This can include time series and image data, which can be represented as one-dimensional and two-dimensional data grids, respectively</w:t>
      </w:r>
      <w:r w:rsidR="00597C3B">
        <w:t xml:space="preserve"> </w:t>
      </w:r>
      <w:r w:rsidR="00597C3B">
        <w:fldChar w:fldCharType="begin" w:fldLock="1"/>
      </w:r>
      <w:r w:rsidR="00597C3B">
        <w:instrText>ADDIN CSL_CITATION {"citationItems":[{"id":"ITEM-1","itemData":{"DOI":"10.1109/HYDCON48903.2020.9242917","ISBN":"9781728149943","abstract":"Electric load forecasting is done at various forecasting horizons. The horizon for a short-term load forecast (STLF) typically ranges from a few minutes up to a week. In India, the power purchase for each state is undertaken by its respective state load dispatch centre (SLDC). The process requires a daily forecast with a one-day horizon at fifteen-minutes of resolution. Many statistical, conventional Machine Learning (ML), and recent deep learning (DL) techniques have been implemented in the past to perform an STLF. Still, only a few models deal with multi-step forecasting. Some Convolutional Neural Network (CNN) based models have shown promising results, but most of them involve 1D Convolutions. In this paper, a novel 2D CNN based STLF model is proposed for the state of Goa. An overview of available forecasting techniques, the implemented CNN architecture, the feature-selection process, and the model's performance over a test data set are discussed.","author":[{"dropping-particle":"","family":"Singh","given":"Nitin","non-dropping-particle":"","parse-names":false,"suffix":""},{"dropping-particle":"","family":"Vyjayanthi","given":"C.","non-dropping-particle":"","parse-names":false,"suffix":""},{"dropping-particle":"","family":"Modi","given":"Chirag","non-dropping-particle":"","parse-names":false,"suffix":""}],"container-title":"Proceedings of 2020 IEEE-HYDCON International Conference on Engineering in the 4th Industrial Revolution, HYDCON 2020","id":"ITEM-1","issued":{"date-parts":[["2020"]]},"title":"Multi-step Short-term Electric Load Forecasting using 2D Convolutional Neural Networks","type":"paper-conference"},"uris":["http://www.mendeley.com/documents/?uuid=8fc7c0f8-cf9d-43e9-b1d3-8d8a7158a8a8"]},{"id":"ITEM-2","itemData":{"DOI":"10.1109/ISIE.2017.8001465","ISBN":"9781509014125","abstract":"Smartgrids of the future promise unprecedented flexibility in energy management. Therefore, accurate predictions/forecasts of energy demands (loads) at individual site and aggregate level of the grid is crucial. Despite extensive research, load forecasting remains to be a difficult problem. This paper presents a load forecasting methodology based on deep learning. Specifically, the work presented in this paper investigates the effectiveness of using Convolutional Neural Networks (CNN) for performing energy load forecasting at individual building level. The presented methodology uses convolutions on historical loads. The output from the convolutional operation is fed to fully connected layers together with other pertinent information. The presented methodology was implemented on a benchmark data set of electricity consumption for a single residential customer. Results obtained from the CNN were compared against results obtained by Long Short Term Memories LSTM sequence-to-sequence (LSTM S2S), Factored Restricted Boltzmann Machines (FCRBM), 'shallow' Artificial Neural Networks (ANN) and Support Vector Machines (SVM) for the same dataset. Experimental results showed that the CNN outperformed SVR while producing comparable results to the ANN and deep learning methodologies. Further testing is required to compare the performances of different deep learning architectures in load forecasting.","author":[{"dropping-particle":"","family":"Amarasinghe","given":"Kasun","non-dropping-particle":"","parse-names":false,"suffix":""},{"dropping-particle":"","family":"Marino","given":"Daniel L.","non-dropping-particle":"","parse-names":false,"suffix":""},{"dropping-particle":"","family":"Manic","given":"Milos","non-dropping-particle":"","parse-names":false,"suffix":""}],"container-title":"IEEE International Symposium on Industrial Electronics","id":"ITEM-2","issued":{"date-parts":[["2017"]]},"title":"Deep neural networks for energy load forecasting","type":"paper-conference"},"uris":["http://www.mendeley.com/documents/?uuid=d2b4f58a-e173-4874-a917-8321b05ccde1"]},{"id":"ITEM-3","itemData":{"ISBN":"9780262035613","abstract":"\"Deep learning is a form of machine learning that enables computers to learn from experience and understand the world in terms of a hierarchy of concepts. Because the computer gathers knowledge from experience, there is no need for a human computer operator to formally specify all the knowledge that the computer needs. The hierarchy of concepts allows the computer to learn complicated concepts by building them out of simpler ones; a graph of these hierarchies would be many layers deep. This book introduces a broad range of topics in deep learning. The text offers mathematical and conceptual background, covering relevant concepts in linear algebra, probability theory and information theory, numerical computation, and machine learning. It describes deep learning techniques used by practitioners in industry, including deep feedforward networks, regularization, optimization algorithms, convolutional networks, sequence modeling, and practical methodology; and it surveys such applications as natural language processing, speech recognition, computer vision, online recommendation systems, bioinformatics, and video games. Finally, the book offers research perspectives, covering such theoretical topics as linear factor models, autoencoders, representation learning, structured probabilistic models, Monte Carlo methods, the partition function, approximate inference, and deep generative models. Deep Learning can be used by undergraduate or graduate students planning careers in either industry or research, and by software engineers who want to begin using deep learning in their products or platforms. A website offers supplementary material for both readers and instructors\"--Page 4 of cover. Introduction -- Applied math and machine learning basics. Linear algebra -- Probability and information theory -- Numerical computation -- Machine learning basics -- Deep networks: modern practices. Deep feedforward networks -- Regularization for deep learning -- Optimization for training deep models -- Convolutional networks -- Sequence modeling: recurrent and recursive nets -- Practical methodology -- Applications -- Deep learning research. Linear factor models -- Autoencoders -- Representation learning -- Structured probabilistic models for deep learning -- Monte Carlo methods -- Confronting the partition function -- Approximate inference -- Deep generative models.","author":[{"dropping-particle":"","family":"Goodfellow I.","given":"Bengio Y.","non-dropping-particle":"","parse-names":false,"suffix":""}],"container-title":"Nature","id":"ITEM-3","issued":{"date-parts":[["2016"]]},"title":"Courville A-Deep learning-MIT (2016)","type":"article-journal"},"uris":["http://www.mendeley.com/documents/?uuid=a6556c71-753f-4063-b3c0-db4a9bbeeacb"]},{"id":"ITEM-4","itemData":{"DOI":"10.2299/jsp.22.207","ISSN":"1342-6230","author":[{"dropping-particle":"","family":"Fukuoka","given":"Rui","non-dropping-particle":"","parse-names":false,"suffix":""},{"dropping-particle":"","family":"Suzuki","given":"Hiroshi","non-dropping-particle":"","parse-names":false,"suffix":""},{"dropping-particle":"","family":"Kitajima","given":"Takahiro","non-dropping-particle":"","parse-names":false,"suffix":""},{"dropping-particle":"","family":"Kuwahara","given":"Akinobu","non-dropping-particle":"","parse-names":false,"suffix":""},{"dropping-particle":"","family":"Yasuno","given":"Takashi","non-dropping-particle":"","parse-names":false,"suffix":""}],"container-title":"Journal of Signal Processing","id":"ITEM-4","issued":{"date-parts":[["2018"]]},"title":"Wind Speed Prediction Model Using LSTM and 1D-CNN","type":"article-journal"},"uris":["http://www.mendeley.com/documents/?uuid=54c0de89-5315-46e8-90c1-41d2938c3eb8"]},{"id":"ITEM-5","itemData":{"DOI":"10.2352/ISSN.2470-1173.2019.14.COLOR-090","ISSN":"24701173","abstract":"Cosmologists are facing the problem of the analysis of a huge quantity of data when observing the sky. The methods used in cosmology are, for the most of them, relying on astrophysical models, and thus, for the classification, they usually use a machine learning approach in two-steps, which consists in, first, extracting features, and second, using a classifier. In this paper, we are specifically studying the supernovae phenomenon and especially the binary classification “I.a supernovae versus not-I.a supernovae”. We present two Convolutional Neural Networks (CNNs) defeating the current state-of-the-art. The first one is adapted to time series and thus to the treatment of supernovae light-curves. The second one is based on a Siamese CNN and is suited to the nature of data, i.e. their sparsity and their weak quantity (small learning database).","author":[{"dropping-particle":"","family":"Brunel","given":"Anthony","non-dropping-particle":"","parse-names":false,"suffix":""},{"dropping-particle":"","family":"Pasquet","given":"Johanna","non-dropping-particle":"","parse-names":false,"suffix":""},{"dropping-particle":"","family":"Pasquet","given":"Jérôme","non-dropping-particle":"","parse-names":false,"suffix":""},{"dropping-particle":"","family":"Rodriguez","given":"Nancy","non-dropping-particle":"","parse-names":false,"suffix":""},{"dropping-particle":"","family":"Comby","given":"Frédéric","non-dropping-particle":"","parse-names":false,"suffix":""},{"dropping-particle":"","family":"Fouchez","given":"Dominique","non-dropping-particle":"","parse-names":false,"suffix":""},{"dropping-particle":"","family":"Chaumont","given":"Marc","non-dropping-particle":"","parse-names":false,"suffix":""}],"container-title":"IS and T International Symposium on Electronic Imaging Science and Technology","id":"ITEM-5","issued":{"date-parts":[["2019"]]},"title":"A CNN adapted to time series for the classification of Supernovae","type":"paper-conference"},"uris":["http://www.mendeley.com/documents/?uuid=d77fc124-0158-4c69-a997-7c54a51eb799"]},{"id":"ITEM-6","itemData":{"abstract":"Deep learning allows computational models that are composed of multiple processing layers to learn representations of data with multiple levels of abstraction. These methods have dramatically improved the state-of-the-art in speech recognition, visual object recognition, object detection and many other domains such as drug discovery and genomics. Deep learning discovers intricate structure in large data sets by using the backpropagation algorithm to indicate how a machine should change its internal parameters that are used to compute the representation in each layer from the representation in the previous layer. Deep convolutional nets have brought about breakthroughs in processing images, video, speech and audio, whereas recurrent nets have shone light on sequential data such as text and speech.","author":[{"dropping-particle":"","family":"Yann LeCun, Yoshua Bengio","given":"Geoffrey Hinton","non-dropping-particle":"","parse-names":false,"suffix":""}],"container-title":"Nature","id":"ITEM-6","issued":{"date-parts":[["2015"]]},"title":"Deep learning (2015), Y. LeCun, Y. Bengio and G. Hinton","type":"article-journal"},"uris":["http://www.mendeley.com/documents/?uuid=b6147842-a8c0-4bc9-ad39-1672457cceb0"]}],"mendeley":{"formattedCitation":"[2], [121], [131], [137]–[139]","plainTextFormattedCitation":"[2], [121], [131], [137]–[139]","previouslyFormattedCitation":"[2], [121], [131], [137]–[139]"},"properties":{"noteIndex":0},"schema":"https://github.com/citation-style-language/schema/raw/master/csl-citation.json"}</w:instrText>
      </w:r>
      <w:r w:rsidR="00597C3B">
        <w:fldChar w:fldCharType="separate"/>
      </w:r>
      <w:r w:rsidR="00597C3B" w:rsidRPr="00597C3B">
        <w:rPr>
          <w:noProof/>
        </w:rPr>
        <w:t>[2], [121], [131], [137]–[139]</w:t>
      </w:r>
      <w:r w:rsidR="00597C3B">
        <w:fldChar w:fldCharType="end"/>
      </w:r>
      <w:r>
        <w:t xml:space="preserve">. </w:t>
      </w:r>
      <w:r w:rsidRPr="00421202">
        <w:t>They have been successfully applied in a variety of applications, including computer vision, audio processing, activity recognition, natural language processing, drug discovery, video recognition, and time series forecastin</w:t>
      </w:r>
      <w:r w:rsidR="00597C3B">
        <w:t xml:space="preserve">g </w:t>
      </w:r>
      <w:r w:rsidR="00597C3B">
        <w:fldChar w:fldCharType="begin" w:fldLock="1"/>
      </w:r>
      <w:r w:rsidR="00597C3B">
        <w:instrText>ADDIN CSL_CITATION {"citationItems":[{"id":"ITEM-1","itemData":{"DOI":"10.1109/IranianCEE.2019.8786456","ISBN":"9781728115085","abstract":"Convolutional neural networks (CNNs) are known as powerful tools for image processing. Although some works have used the CNN for processing of sequences such as time series, but they usually apply this type of data in the form of sequence that is not consistent with the CNN nature which receives inputs in the image (matrix) form. To deal with this problem, sequence to image transform based CNN (STI-CNN) is proposed in this work which transforms the load sequence to several images and feed them to the CNN. The proposed STI-CNN method is used for load forecasting. Transforming load sequence to load images results in some advantages. The main profit is that the lagged load values of load are located in a two-dimensional grid and CNN can extract informative features from the neighboring load variables. While in the sequence form, each load value just has two neighbors, each load value has 8 neighbors in the image form. The experiments implemented on the ISSDA dataset (an electrical load data from Ireland) show the superior performance of STI-CNN in terms of different forecasting measures.","author":[{"dropping-particle":"","family":"Imani","given":"Maryam","non-dropping-particle":"","parse-names":false,"suffix":""},{"dropping-particle":"","family":"Ghassemian","given":"Hassan","non-dropping-particle":"","parse-names":false,"suffix":""}],"container-title":"ICEE 2019 - 27th Iranian Conference on Electrical Engineering","id":"ITEM-1","issued":{"date-parts":[["2019"]]},"title":"Sequence to Image Transform Based Convolutional Neural Network for Load Forecasting","type":"paper-conference"},"uris":["http://www.mendeley.com/documents/?uuid=865f5f2e-bad5-4256-84f8-af00870308ce"]},{"id":"ITEM-2","itemData":{"DOI":"10.1109/ICMLA.2017.0-110","ISBN":"9781538614174","abstract":"The utility industry has invested widely in smart grid (SG) over the past decade. They considered it the future electrical grid while the information and electricity are delivered in two-way flow. SG has many Artificial Intelligence (AI) applications such as Artificial Neural Network (ANN), Machine Learning (ML) and Deep Learning (DL). Recently, DL has been a hot topic for AI applications in many fields such as time series load forecasting. This paper introduces the common algorithms of DL in the literature applied to load forecasting problems in the SG and power systems. The intention of this survey is to explore the different applications of DL that are used in the power systems and smart grid load forecasting. In addition, it compares the accuracy results RMSE and MAE for the reviewed applications and shows the use of convolutional neural network CNN with k-means algorithm had a great percentage of reduction in terms of RMSE.","author":[{"dropping-particle":"","family":"Almalaq","given":"Abdulaziz","non-dropping-particle":"","parse-names":false,"suffix":""},{"dropping-particle":"","family":"Edwards","given":"George","non-dropping-particle":"","parse-names":false,"suffix":""}],"container-title":"Proceedings - 16th IEEE International Conference on Machine Learning and Applications, ICMLA 2017","id":"ITEM-2","issued":{"date-parts":[["2017"]]},"page":"511-516","title":"A review of deep learning methods applied on load forecasting","type":"article-journal","volume":"2017-Decem"},"uris":["http://www.mendeley.com/documents/?uuid=ddd0ca11-3b9c-4e4d-bde0-b315b5d9e154"]},{"id":"ITEM-3","itemData":{"DOI":"10.1007/978-3-319-46484-8_45","ISBN":"9783319464831","ISSN":"16113349","abstract":"A significant weakness of most current deep Convolutional Neural Networks is the need to train them using vast amounts of manually labelled data. In this work we propose a unsupervised framework to learn a deep convolutional neural network for single view depth prediction, without requiring a pre-training stage or annotated ground-truth depths. We achieve this by training the network in a manner analogous to an autoencoder. At training time we consider a pair of images, source and target, with small, known camera motion between the two such as a stereo pair. We train the convolutional encoder for the task of predicting the depth map for the source image. To do so, we explicitly generate an inverse warp of the target image using the predicted depth and known inter-view displacement, to reconstruct the source image; the photometric error in the reconstruction is the reconstruction loss for the encoder. The acquisition of this training data is considerably simpler than for equivalent systems, requiring no manual annotation, nor calibration of depth sensor to camera. We show that our network trained on less than half of the KITTI dataset gives comparable performance to that of the state-of-the-art supervised methods for single view depth estimation.","author":[{"dropping-particle":"","family":"Garg","given":"Ravi","non-dropping-particle":"","parse-names":false,"suffix":""},{"dropping-particle":"","family":"Vijay Kumar","given":"B. G.","non-dropping-particle":"","parse-names":false,"suffix":""},{"dropping-particle":"","family":"Carneiro","given":"Gustavo","non-dropping-particle":"","parse-names":false,"suffix":""},{"dropping-particle":"","family":"Reid","given":"Ian","non-dropping-particle":"","parse-names":false,"suffix":""}],"container-title":"Lecture Notes in Computer Science (including subseries Lecture Notes in Artificial Intelligence and Lecture Notes in Bioinformatics)","id":"ITEM-3","issued":{"date-parts":[["2016"]]},"title":"Unsupervised CNN for single view depth estimation: Geometry to the rescue","type":"paper-conference"},"uris":["http://www.mendeley.com/documents/?uuid=db3a6967-f5d2-44d4-b7d4-6c7ef07dca23"]},{"id":"ITEM-4","itemData":{"DOI":"10.1109/IROS.2017.8206051","ISBN":"9781538626825","ISSN":"21530866","abstract":"The ability to accurately identify human activities is essential for developing automatic rehabilitation and sports training systems. In this paper, large-scale exercise motion data obtained from a forearm-worn wearable sensor are classified with a convolutional neural network (CNN). Time-series data consisting of accelerometer and orientation measurements are formatted as images, allowing the CNN to automatically extract discriminative features. A comparative study on the effects of image formatting and different CNN architectures is also presented. The best performing configuration classifies 50 gym exercises with 92.1% accuracy.","author":[{"dropping-particle":"","family":"Um","given":"Terry Taewoong","non-dropping-particle":"","parse-names":false,"suffix":""},{"dropping-particle":"","family":"Babakeshizadeh","given":"Vahid","non-dropping-particle":"","parse-names":false,"suffix":""},{"dropping-particle":"","family":"Kulic","given":"Dana","non-dropping-particle":"","parse-names":false,"suffix":""}],"container-title":"IEEE International Conference on Intelligent Robots and Systems","id":"ITEM-4","issued":{"date-parts":[["2017"]]},"title":"Exercise motion classification from large-scale wearable sensor data using convolutional neural networks","type":"paper-conference"},"uris":["http://www.mendeley.com/documents/?uuid=6e6a8c65-cf3f-4964-ad21-6d8e92ae15cf"]},{"id":"ITEM-5","itemData":{"DOI":"10.18653/v1/n16-1178","ISBN":"9781941643914","abstract":"We introduce a novel, simple convolution neural network (CNN) architecture - multi-group norm constraint CNN (MGNC-CNN) - that capitalizes on multiple sets of word embeddings for sentence classification. MGNC-CNN extracts features from input embedding sets independently and then joins these at the penultimate layer in the network to form a final feature vector. We then adopt a group regularization strategy that differentially penalizes weights associated with the subcomponents generated from the respective embedding sets. This model is much simpler than comparable alternative architectures and requires substantially less training time. Furthermore, it is flexible in that it does not require input word embeddings to be of the same dimensionality. We show that MGNC-CNN consistently outperforms baseline models.","author":[{"dropping-particle":"","family":"Zhang","given":"Ye","non-dropping-particle":"","parse-names":false,"suffix":""},{"dropping-particle":"","family":"Roller","given":"Stephen","non-dropping-particle":"","parse-names":false,"suffix":""},{"dropping-particle":"","family":"Wallace","given":"Byron C.","non-dropping-particle":"","parse-names":false,"suffix":""}],"container-title":"2016 Conference of the North American Chapter of the Association for Computational Linguistics: Human Language Technologies, NAACL HLT 2016 - Proceedings of the Conference","id":"ITEM-5","issued":{"date-parts":[["2016"]]},"title":"MGNC-CNN: A simple approach to exploiting multiple word embeddings for sentence classification","type":"paper-conference"},"uris":["http://www.mendeley.com/documents/?uuid=49d10d6c-27c6-4769-b66e-900400780924"]},{"id":"ITEM-6","itemData":{"DOI":"10.1002/minf.201501008","ISSN":"18681751","PMID":"27491648","abstract":"Artificial neural networks had their first heyday in molecular informatics and drug discovery approximately two decades ago. Currently, we are witnessing renewed interest in adapting advanced neural network architectures for pharmaceutical research by borrowing from the field of \"deep learning\". Compared with some of the other life sciences, their application in drug discovery is still limited. Here, we provide an overview of this emerging field of molecular informatics, present the basic concepts of prominent deep learning methods and offer motivation to explore these techniques for their usefulness in computer-assisted drug discovery and design. We specifically emphasize deep neural networks, restricted Boltzmann machine networks and convolutional networks.","author":[{"dropping-particle":"","family":"Gawehn","given":"Erik","non-dropping-particle":"","parse-names":false,"suffix":""},{"dropping-particle":"","family":"Hiss","given":"Jan A.","non-dropping-particle":"","parse-names":false,"suffix":""},{"dropping-particle":"","family":"Schneider","given":"Gisbert","non-dropping-particle":"","parse-names":false,"suffix":""}],"container-title":"Molecular Informatics","id":"ITEM-6","issued":{"date-parts":[["2016"]]},"title":"Deep Learning in Drug Discovery","type":"article"},"uris":["http://www.mendeley.com/documents/?uuid=739c0016-f5b9-43fc-9b98-b83a796b2128"]},{"id":"ITEM-7","itemData":{"DOI":"10.1016/j.apenergy.2018.12.042","ISSN":"03062619","abstract":"Load forecasting problems have traditionally been addressed using various statistical methods, among which autoregressive integrated moving average with exogenous inputs (ARIMAX) has gained the most attention as a classical time-series modeling method. Recently, the booming development of deep learning techniques make them promising alternatives to conventional data-driven approaches. While deep learning offers exceptional capability in handling complex non-linear relationships, model complexity and computation efficiency are of concern. A few papers have explored the possibility of applying deep neural networks to forecast time-series load data but only limited to system-level or single-step building-level forecasting. This study, however, aims at filling in the knowledge gap of deep learning-based techniques for day-ahead multi-step load forecasting in commercial buildings. Two classical deep neural network models, namely recurrent neural network (RNN) and convolutional neural network (CNN), have been proposed and formulated under both recursive and direct multi-step manners. Their performances are compared with the Seasonal ARIMAX model with regard to accuracy, computational efficiency, generalizability and robustness. Among all of the investigated deep learning techniques, the gated 24-h CNN model, performed in a direct multi-step manner, proves itself to have the best performance, improving the forecasting accuracy by 22.6% compared to that of the seasonal ARIMAX.","author":[{"dropping-particle":"","family":"Cai","given":"Mengmeng","non-dropping-particle":"","parse-names":false,"suffix":""},{"dropping-particle":"","family":"Pipattanasomporn","given":"Manisa","non-dropping-particle":"","parse-names":false,"suffix":""},{"dropping-particle":"","family":"Rahman","given":"Saifur","non-dropping-particle":"","parse-names":false,"suffix":""}],"container-title":"Applied Energy","id":"ITEM-7","issued":{"date-parts":[["2019"]]},"title":"Day-ahead building-level load forecasts using deep learning vs. traditional time-series techniques","type":"article-journal"},"uris":["http://www.mendeley.com/documents/?uuid=7d2260e9-49b7-46ee-b807-0b97f67acd25"]},{"id":"ITEM-8","itemData":{"abstract":"Management and efficient operations in critical infrastructure such as Smart Grids take huge advantage of accurate power load forecasting which, due to its nonlinear nature, remains a challenging task. Recently, deep learning has emerged in the machine learning field achieving impressive performance in a vast range of tasks, from image classification to machine translation. Applications of deep learning models to the electric load forecasting problem are gaining interest among researchers as well as the industry, but a comprehensive and sound comparison among different architectures is not yet available in the literature. This work aims at filling the gap by reviewing and experimentally evaluating on two real-world datasets the most recent trends in electric load forecasting, by contrasting deep learning architectures on short term forecast (one day ahead prediction). Specifically, we focus on feedforward and recurrent neural networks, sequence to sequence models and temporal convolutional neural networks along with architectural variants, which are known in the signal processing community but are novel to the load forecasting one.","author":[{"dropping-particle":"","family":"Gasparin","given":"Alberto","non-dropping-particle":"","parse-names":false,"suffix":""},{"dropping-particle":"","family":"Lukovic","given":"Slobodan","non-dropping-particle":"","parse-names":false,"suffix":""},{"dropping-particle":"","family":"Alippi","given":"Cesare","non-dropping-particle":"","parse-names":false,"suffix":""}],"id":"ITEM-8","issued":{"date-parts":[["2019"]]},"title":"Deep Learning for Time Series Forecasting: The Electric Load Case","type":"article-journal"},"uris":["http://www.mendeley.com/documents/?uuid=4a8c1706-d8f0-4d97-9d47-5aa499f14ccd"]},{"id":"ITEM-9","itemData":{"author":[{"dropping-particle":"","family":"Lang","given":"Christian","non-dropping-particle":"","parse-names":false,"suffix":""}],"id":"ITEM-9","issued":{"date-parts":[["2021"]]},"publisher":"University of Regensburg","publisher-place":"Regensburg","title":"Machine Learning Approaches for Energy Forecasting","type":"thesis"},"uris":["http://www.mendeley.com/documents/?uuid=a6d15152-cba0-3237-ac6f-86e8b00a2a24"]}],"mendeley":{"formattedCitation":"[7], [88], [140]–[146]","plainTextFormattedCitation":"[7], [88], [140]–[146]","previouslyFormattedCitation":"[7], [88], [140]–[146]"},"properties":{"noteIndex":0},"schema":"https://github.com/citation-style-language/schema/raw/master/csl-citation.json"}</w:instrText>
      </w:r>
      <w:r w:rsidR="00597C3B">
        <w:fldChar w:fldCharType="separate"/>
      </w:r>
      <w:r w:rsidR="00597C3B" w:rsidRPr="00597C3B">
        <w:rPr>
          <w:noProof/>
        </w:rPr>
        <w:t>[7], [88], [140]–[146]</w:t>
      </w:r>
      <w:r w:rsidR="00597C3B">
        <w:fldChar w:fldCharType="end"/>
      </w:r>
      <w:r>
        <w:t xml:space="preserve">. </w:t>
      </w:r>
      <w:r w:rsidRPr="00421202">
        <w:t xml:space="preserve">Modern </w:t>
      </w:r>
      <w:proofErr w:type="spellStart"/>
      <w:r w:rsidRPr="00421202">
        <w:t>CNNs</w:t>
      </w:r>
      <w:proofErr w:type="spellEnd"/>
      <w:r w:rsidRPr="00421202">
        <w:t xml:space="preserve"> are </w:t>
      </w:r>
      <w:r w:rsidRPr="00421202">
        <w:lastRenderedPageBreak/>
        <w:t xml:space="preserve">almost entirely used in image processing, specifically image and pattern recognition. As a result, their input is a two-dimensional array, or three two-dimensional arrays for a color image. Each pixel in the image corresponds to a value in the input array. </w:t>
      </w:r>
      <w:commentRangeStart w:id="41"/>
      <w:r w:rsidR="00280C4F" w:rsidRPr="00280C4F">
        <w:t>The CNN explanation that follows is for two-dimensional data, but it can be easily abstracted for one-dimensional data, as shown in subsection 2.4.1.2.1.</w:t>
      </w:r>
      <w:commentRangeEnd w:id="41"/>
      <w:r w:rsidR="005A0A15">
        <w:rPr>
          <w:rStyle w:val="CommentReference"/>
        </w:rPr>
        <w:commentReference w:id="41"/>
      </w:r>
    </w:p>
    <w:p w14:paraId="1FF8A58E" w14:textId="780EA038" w:rsidR="00597C3B" w:rsidRDefault="00597C3B" w:rsidP="00597C3B">
      <w:pPr>
        <w:ind w:firstLine="288"/>
      </w:pPr>
      <w:r w:rsidRPr="00597C3B">
        <w:t xml:space="preserve">Convolutional networks are typically composed of three layers: </w:t>
      </w:r>
      <w:commentRangeStart w:id="42"/>
      <w:r w:rsidRPr="00597C3B">
        <w:t xml:space="preserve">convolutional, sampling, and fully connected. </w:t>
      </w:r>
      <w:commentRangeEnd w:id="42"/>
      <w:r w:rsidR="00936757">
        <w:rPr>
          <w:rStyle w:val="CommentReference"/>
        </w:rPr>
        <w:commentReference w:id="42"/>
      </w:r>
      <w:r w:rsidRPr="00597C3B">
        <w:t xml:space="preserve">By processing input with </w:t>
      </w:r>
      <w:commentRangeStart w:id="43"/>
      <w:r w:rsidRPr="00597C3B">
        <w:t>kernels</w:t>
      </w:r>
      <w:commentRangeEnd w:id="43"/>
      <w:r w:rsidR="00936757">
        <w:rPr>
          <w:rStyle w:val="CommentReference"/>
        </w:rPr>
        <w:commentReference w:id="43"/>
      </w:r>
      <w:r w:rsidRPr="00597C3B">
        <w:t xml:space="preserve">, it generates a two-dimensional feature map, also known as an activation map. </w:t>
      </w:r>
      <w:commentRangeStart w:id="44"/>
      <w:r w:rsidRPr="00597C3B">
        <w:t>Each feature map unit is created by only using a local patch of the input array</w:t>
      </w:r>
      <w:commentRangeEnd w:id="44"/>
      <w:r w:rsidR="00936757">
        <w:rPr>
          <w:rStyle w:val="CommentReference"/>
        </w:rPr>
        <w:commentReference w:id="44"/>
      </w:r>
      <w:r w:rsidRPr="00597C3B">
        <w:t xml:space="preserve">. The trainable weight of each unit on the same feature map is the same. The number of weights connected to each neuron, and thus the number of input nodes, is typically much smaller than the total number of inputs. The kernel, filter, or filter-bank is the name given to this </w:t>
      </w:r>
      <w:commentRangeStart w:id="45"/>
      <w:r w:rsidRPr="00597C3B">
        <w:t>weight matrix</w:t>
      </w:r>
      <w:commentRangeEnd w:id="45"/>
      <w:r w:rsidR="00936757">
        <w:rPr>
          <w:rStyle w:val="CommentReference"/>
        </w:rPr>
        <w:commentReference w:id="45"/>
      </w:r>
      <w:r w:rsidRPr="00597C3B">
        <w:t xml:space="preserve">. The receptive field is made up of </w:t>
      </w:r>
      <w:commentRangeStart w:id="46"/>
      <w:r w:rsidRPr="00597C3B">
        <w:t>these sparse connections</w:t>
      </w:r>
      <w:commentRangeEnd w:id="46"/>
      <w:r w:rsidR="00936757">
        <w:rPr>
          <w:rStyle w:val="CommentReference"/>
        </w:rPr>
        <w:commentReference w:id="46"/>
      </w:r>
      <w:r w:rsidRPr="00597C3B">
        <w:t xml:space="preserve">. As illustrated in </w:t>
      </w:r>
      <w:r w:rsidR="009860D7">
        <w:fldChar w:fldCharType="begin"/>
      </w:r>
      <w:r w:rsidR="009860D7">
        <w:instrText xml:space="preserve"> REF _Ref90729139 \h </w:instrText>
      </w:r>
      <w:r w:rsidR="009860D7">
        <w:fldChar w:fldCharType="separate"/>
      </w:r>
      <w:r w:rsidR="001873B6">
        <w:t xml:space="preserve">Figure </w:t>
      </w:r>
      <w:r w:rsidR="001873B6">
        <w:rPr>
          <w:noProof/>
        </w:rPr>
        <w:t>5</w:t>
      </w:r>
      <w:r w:rsidR="009860D7">
        <w:fldChar w:fldCharType="end"/>
      </w:r>
      <w:r w:rsidRPr="00597C3B">
        <w:t xml:space="preserve">, each feature map value represents a subset of input values within its receptive field. The neurons are also completely interconnected. Multiple kernels can be used in a convolutional layer, resulting in multiple feature maps. The output is created by stacking the resulting </w:t>
      </w:r>
      <w:commentRangeStart w:id="47"/>
      <w:r w:rsidRPr="00597C3B">
        <w:t xml:space="preserve">depth dimension </w:t>
      </w:r>
      <w:commentRangeEnd w:id="47"/>
      <w:r w:rsidR="00936757">
        <w:rPr>
          <w:rStyle w:val="CommentReference"/>
        </w:rPr>
        <w:commentReference w:id="47"/>
      </w:r>
      <w:r w:rsidRPr="00597C3B">
        <w:t>feature maps</w:t>
      </w:r>
      <w:r>
        <w:t>.</w:t>
      </w:r>
    </w:p>
    <w:p w14:paraId="057BAD4C" w14:textId="77777777" w:rsidR="002950B9" w:rsidRDefault="002950B9" w:rsidP="002950B9">
      <w:pPr>
        <w:keepNext/>
        <w:ind w:firstLine="288"/>
        <w:jc w:val="center"/>
      </w:pPr>
      <w:r>
        <w:rPr>
          <w:noProof/>
        </w:rPr>
        <w:drawing>
          <wp:inline distT="0" distB="0" distL="0" distR="0" wp14:anchorId="553F4EA1" wp14:editId="075EBD8C">
            <wp:extent cx="1200150" cy="1272886"/>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202485" cy="1275363"/>
                    </a:xfrm>
                    <a:prstGeom prst="rect">
                      <a:avLst/>
                    </a:prstGeom>
                    <a:noFill/>
                    <a:ln>
                      <a:noFill/>
                    </a:ln>
                  </pic:spPr>
                </pic:pic>
              </a:graphicData>
            </a:graphic>
          </wp:inline>
        </w:drawing>
      </w:r>
    </w:p>
    <w:p w14:paraId="33684822" w14:textId="5DF33BC2" w:rsidR="00CE70C4" w:rsidRDefault="002950B9" w:rsidP="002950B9">
      <w:pPr>
        <w:pStyle w:val="Caption"/>
        <w:jc w:val="center"/>
      </w:pPr>
      <w:bookmarkStart w:id="48" w:name="_Ref90729139"/>
      <w:bookmarkStart w:id="49" w:name="_Toc90811957"/>
      <w:r>
        <w:t xml:space="preserve">Figure </w:t>
      </w:r>
      <w:fldSimple w:instr=" SEQ Figure \* ARABIC ">
        <w:r w:rsidR="001873B6">
          <w:rPr>
            <w:noProof/>
          </w:rPr>
          <w:t>5</w:t>
        </w:r>
      </w:fldSimple>
      <w:bookmarkEnd w:id="48"/>
      <w:r>
        <w:t xml:space="preserve"> - </w:t>
      </w:r>
      <w:r w:rsidRPr="002950B9">
        <w:t>The Receptive Field of a CNN on a Small Exemplary Convolutional Layer</w:t>
      </w:r>
      <w:bookmarkEnd w:id="49"/>
    </w:p>
    <w:p w14:paraId="61D2243F" w14:textId="41D58AF6" w:rsidR="009860D7" w:rsidRDefault="009860D7" w:rsidP="004603EB">
      <w:pPr>
        <w:ind w:firstLine="288"/>
      </w:pPr>
      <w:r>
        <w:lastRenderedPageBreak/>
        <w:fldChar w:fldCharType="begin"/>
      </w:r>
      <w:r>
        <w:instrText xml:space="preserve"> REF _Ref90729139 \h </w:instrText>
      </w:r>
      <w:r>
        <w:fldChar w:fldCharType="separate"/>
      </w:r>
      <w:r w:rsidR="001873B6">
        <w:t xml:space="preserve">Figure </w:t>
      </w:r>
      <w:r w:rsidR="001873B6">
        <w:rPr>
          <w:noProof/>
        </w:rPr>
        <w:t>5</w:t>
      </w:r>
      <w:r>
        <w:fldChar w:fldCharType="end"/>
      </w:r>
      <w:r w:rsidRPr="009860D7">
        <w:t xml:space="preserve"> depicts the two-dimensional input to the convolutional layer in blue and the resulting feature map in green. When using a </w:t>
      </w:r>
      <w:proofErr w:type="spellStart"/>
      <w:r w:rsidRPr="009860D7">
        <w:t>3x3</w:t>
      </w:r>
      <w:proofErr w:type="spellEnd"/>
      <w:r w:rsidRPr="009860D7">
        <w:t xml:space="preserve"> kernel, the darker area of the input represents the feature map's darker value. With each convolutional layer, the receptive fields become larger. This scheme is based on the observation that adjacent values in images and arrays are frequently highly correlated. Patterns and motifs are created by combining them. These patterns, however, can appear anywhere in the input array. By applying a filter to the entire input image, it can detect the same pattern in every part of the image. Because the filtering operation is </w:t>
      </w:r>
      <w:commentRangeStart w:id="50"/>
      <w:r w:rsidRPr="009860D7">
        <w:t xml:space="preserve">discrete convolution </w:t>
      </w:r>
      <w:commentRangeEnd w:id="50"/>
      <w:r w:rsidR="00936757">
        <w:rPr>
          <w:rStyle w:val="CommentReference"/>
        </w:rPr>
        <w:commentReference w:id="50"/>
      </w:r>
      <w:r w:rsidRPr="009860D7">
        <w:t xml:space="preserve">of the input with the filter, a </w:t>
      </w:r>
      <w:commentRangeStart w:id="51"/>
      <w:r w:rsidRPr="009860D7">
        <w:t>convolutional layer is appropriate</w:t>
      </w:r>
      <w:commentRangeEnd w:id="51"/>
      <w:r w:rsidR="00936757">
        <w:rPr>
          <w:rStyle w:val="CommentReference"/>
        </w:rPr>
        <w:commentReference w:id="51"/>
      </w:r>
      <w:r w:rsidRPr="009860D7">
        <w:t>. The feature map values indicate where the kernel and similar patterns appear in the input array.</w:t>
      </w:r>
    </w:p>
    <w:p w14:paraId="3AECB532" w14:textId="17F922D1" w:rsidR="00C80ED6" w:rsidRDefault="009860D7" w:rsidP="000B5601">
      <w:pPr>
        <w:ind w:firstLine="288"/>
      </w:pPr>
      <w:del w:id="52" w:author="Dawn MacIsaac" w:date="2021-12-21T04:54:00Z">
        <w:r w:rsidRPr="009860D7" w:rsidDel="003874A8">
          <w:delText>The s</w:delText>
        </w:r>
      </w:del>
      <w:ins w:id="53" w:author="Dawn MacIsaac" w:date="2021-12-21T04:54:00Z">
        <w:r w:rsidR="003874A8">
          <w:t>S</w:t>
        </w:r>
      </w:ins>
      <w:r w:rsidRPr="009860D7">
        <w:t xml:space="preserve">patial dimensionality </w:t>
      </w:r>
      <w:del w:id="54" w:author="Dawn MacIsaac" w:date="2021-12-21T04:55:00Z">
        <w:r w:rsidRPr="009860D7" w:rsidDel="003874A8">
          <w:delText>of its input is</w:delText>
        </w:r>
      </w:del>
      <w:ins w:id="55" w:author="Dawn MacIsaac" w:date="2021-12-21T04:55:00Z">
        <w:r w:rsidR="003874A8">
          <w:t>can be</w:t>
        </w:r>
      </w:ins>
      <w:r w:rsidRPr="009860D7">
        <w:t xml:space="preserve"> reduced by </w:t>
      </w:r>
      <w:del w:id="56" w:author="Dawn MacIsaac" w:date="2021-12-21T04:55:00Z">
        <w:r w:rsidRPr="009860D7" w:rsidDel="003874A8">
          <w:delText xml:space="preserve">a </w:delText>
        </w:r>
      </w:del>
      <w:ins w:id="57" w:author="Dawn MacIsaac" w:date="2021-12-21T04:55:00Z">
        <w:r w:rsidR="003874A8">
          <w:t>including a</w:t>
        </w:r>
        <w:r w:rsidR="003874A8" w:rsidRPr="009860D7">
          <w:t xml:space="preserve"> </w:t>
        </w:r>
      </w:ins>
      <w:r w:rsidRPr="009860D7">
        <w:t xml:space="preserve">pooling layer. Calculating the arithmetic mean or maximum of several values is an example of pooling. A pooling layer, like a convolutional layer, only connects each output node to a local two-dimensional patch of input nodes. In contrast to a convolutional layer, the inputs are unweighted. Depending on the stride size (or step size) and </w:t>
      </w:r>
      <w:commentRangeStart w:id="58"/>
      <w:r w:rsidRPr="009860D7">
        <w:t>padding method</w:t>
      </w:r>
      <w:commentRangeEnd w:id="58"/>
      <w:r w:rsidR="003874A8">
        <w:rPr>
          <w:rStyle w:val="CommentReference"/>
        </w:rPr>
        <w:commentReference w:id="58"/>
      </w:r>
      <w:r w:rsidRPr="009860D7">
        <w:t xml:space="preserve">, </w:t>
      </w:r>
      <w:commentRangeStart w:id="59"/>
      <w:r w:rsidRPr="009860D7">
        <w:t>pooling layers can reduce input dimensionality</w:t>
      </w:r>
      <w:commentRangeEnd w:id="59"/>
      <w:r w:rsidR="00C10348">
        <w:rPr>
          <w:rStyle w:val="CommentReference"/>
        </w:rPr>
        <w:commentReference w:id="59"/>
      </w:r>
      <w:r w:rsidRPr="009860D7">
        <w:t xml:space="preserve">. By pooling layers, the pattern representation becomes insensitive to small translations. </w:t>
      </w:r>
      <w:commentRangeStart w:id="60"/>
      <w:r w:rsidR="000A1C5F" w:rsidRPr="000A1C5F">
        <w:t>The structure of a CNN's fully-connected layer is the same as that of a fully-connected feed-forward ANN layer</w:t>
      </w:r>
      <w:commentRangeEnd w:id="60"/>
      <w:r w:rsidR="00C10348">
        <w:rPr>
          <w:rStyle w:val="CommentReference"/>
        </w:rPr>
        <w:commentReference w:id="60"/>
      </w:r>
      <w:r w:rsidR="000A1C5F" w:rsidRPr="000A1C5F">
        <w:t>.</w:t>
      </w:r>
    </w:p>
    <w:p w14:paraId="2B5C9357" w14:textId="7B09BFA9" w:rsidR="00DC79F3" w:rsidRDefault="000B5601" w:rsidP="000B5601">
      <w:pPr>
        <w:ind w:firstLine="288"/>
      </w:pPr>
      <w:commentRangeStart w:id="61"/>
      <w:r w:rsidRPr="000B5601">
        <w:t>The CNN network architecture is staged</w:t>
      </w:r>
      <w:commentRangeEnd w:id="61"/>
      <w:r w:rsidR="00C10348">
        <w:rPr>
          <w:rStyle w:val="CommentReference"/>
        </w:rPr>
        <w:commentReference w:id="61"/>
      </w:r>
      <w:r w:rsidRPr="000B5601">
        <w:t xml:space="preserve">. The first stage consists of a convolutional layer and a pooling layer. Those stages are typically stacked parallel to one another. The final stage is made up of fully connected layers. These layers compute the previous pooling layer's final output. The pooling layers that exist between the convolutional layers serve two functions. </w:t>
      </w:r>
      <w:commentRangeStart w:id="62"/>
      <w:r w:rsidRPr="000B5601">
        <w:t xml:space="preserve">To begin, they permit minor changes in element placement and appearance. </w:t>
      </w:r>
      <w:r w:rsidRPr="000B5601">
        <w:lastRenderedPageBreak/>
        <w:t>This is significant because the distances and angles between features can differ between images of the same object.</w:t>
      </w:r>
      <w:commentRangeEnd w:id="62"/>
      <w:r w:rsidR="00C10348">
        <w:rPr>
          <w:rStyle w:val="CommentReference"/>
        </w:rPr>
        <w:commentReference w:id="62"/>
      </w:r>
      <w:r w:rsidRPr="000B5601">
        <w:t xml:space="preserve"> The pooling layer also reduces the neural network's complexity, which reduces computational load during training and the likelihood of over-fitting</w:t>
      </w:r>
      <w:r w:rsidR="00FE700A">
        <w:t xml:space="preserve"> </w:t>
      </w:r>
      <w:r w:rsidR="00FE700A">
        <w:fldChar w:fldCharType="begin" w:fldLock="1"/>
      </w:r>
      <w:r w:rsidR="00060304">
        <w:instrText>ADDIN CSL_CITATION {"citationItems":[{"id":"ITEM-1","itemData":{"ISBN":"9780262035613","abstract":"\"Deep learning is a form of machine learning that enables computers to learn from experience and understand the world in terms of a hierarchy of concepts. Because the computer gathers knowledge from experience, there is no need for a human computer operator to formally specify all the knowledge that the computer needs. The hierarchy of concepts allows the computer to learn complicated concepts by building them out of simpler ones; a graph of these hierarchies would be many layers deep. This book introduces a broad range of topics in deep learning. The text offers mathematical and conceptual background, covering relevant concepts in linear algebra, probability theory and information theory, numerical computation, and machine learning. It describes deep learning techniques used by practitioners in industry, including deep feedforward networks, regularization, optimization algorithms, convolutional networks, sequence modeling, and practical methodology; and it surveys such applications as natural language processing, speech recognition, computer vision, online recommendation systems, bioinformatics, and video games. Finally, the book offers research perspectives, covering such theoretical topics as linear factor models, autoencoders, representation learning, structured probabilistic models, Monte Carlo methods, the partition function, approximate inference, and deep generative models. Deep Learning can be used by undergraduate or graduate students planning careers in either industry or research, and by software engineers who want to begin using deep learning in their products or platforms. A website offers supplementary material for both readers and instructors\"--Page 4 of cover. Introduction -- Applied math and machine learning basics. Linear algebra -- Probability and information theory -- Numerical computation -- Machine learning basics -- Deep networks: modern practices. Deep feedforward networks -- Regularization for deep learning -- Optimization for training deep models -- Convolutional networks -- Sequence modeling: recurrent and recursive nets -- Practical methodology -- Applications -- Deep learning research. Linear factor models -- Autoencoders -- Representation learning -- Structured probabilistic models for deep learning -- Monte Carlo methods -- Confronting the partition function -- Approximate inference -- Deep generative models.","author":[{"dropping-particle":"","family":"Goodfellow I.","given":"Bengio Y.","non-dropping-particle":"","parse-names":false,"suffix":""}],"container-title":"Nature","id":"ITEM-1","issued":{"date-parts":[["2016"]]},"title":"Courville A-Deep learning-MIT (2016)","type":"article-journal"},"uris":["http://www.mendeley.com/documents/?uuid=a6556c71-753f-4063-b3c0-db4a9bbeeacb"]},{"id":"ITEM-2","itemData":{"abstract":"Deep learning allows computational models that are composed of multiple processing layers to learn representations of data with multiple levels of abstraction. These methods have dramatically improved the state-of-the-art in speech recognition, visual object recognition, object detection and many other domains such as drug discovery and genomics. Deep learning discovers intricate structure in large data sets by using the backpropagation algorithm to indicate how a machine should change its internal parameters that are used to compute the representation in each layer from the representation in the previous layer. Deep convolutional nets have brought about breakthroughs in processing images, video, speech and audio, whereas recurrent nets have shone light on sequential data such as text and speech.","author":[{"dropping-particle":"","family":"Yann LeCun, Yoshua Bengio","given":"Geoffrey Hinton","non-dropping-particle":"","parse-names":false,"suffix":""}],"container-title":"Nature","id":"ITEM-2","issued":{"date-parts":[["2015"]]},"title":"Deep learning (2015), Y. LeCun, Y. Bengio and G. Hinton","type":"article-journal"},"uris":["http://www.mendeley.com/documents/?uuid=b6147842-a8c0-4bc9-ad39-1672457cceb0"]}],"mendeley":{"formattedCitation":"[121], [131]","plainTextFormattedCitation":"[121], [131]","previouslyFormattedCitation":"[121], [131]"},"properties":{"noteIndex":0},"schema":"https://github.com/citation-style-language/schema/raw/master/csl-citation.json"}</w:instrText>
      </w:r>
      <w:r w:rsidR="00FE700A">
        <w:fldChar w:fldCharType="separate"/>
      </w:r>
      <w:r w:rsidR="00FE700A" w:rsidRPr="00FE700A">
        <w:rPr>
          <w:noProof/>
        </w:rPr>
        <w:t>[121], [131]</w:t>
      </w:r>
      <w:r w:rsidR="00FE700A">
        <w:fldChar w:fldCharType="end"/>
      </w:r>
      <w:r w:rsidR="00DC79F3" w:rsidRPr="00DC79F3">
        <w:t>.</w:t>
      </w:r>
    </w:p>
    <w:p w14:paraId="485C08F4" w14:textId="02E2EF1C" w:rsidR="00AB25C5" w:rsidRDefault="00BB22CC" w:rsidP="00B66982">
      <w:pPr>
        <w:ind w:firstLine="288"/>
      </w:pPr>
      <w:r w:rsidRPr="00BB22CC">
        <w:t xml:space="preserve">In short, </w:t>
      </w:r>
      <w:proofErr w:type="spellStart"/>
      <w:r w:rsidRPr="00BB22CC">
        <w:t>CNNs</w:t>
      </w:r>
      <w:proofErr w:type="spellEnd"/>
      <w:r w:rsidRPr="00BB22CC">
        <w:t xml:space="preserve"> are distinguished from fully connected feed-forward networks by their </w:t>
      </w:r>
      <w:commentRangeStart w:id="63"/>
      <w:r w:rsidRPr="00BB22CC">
        <w:t>sparse interactions, parameter sharing, and equivariant representations</w:t>
      </w:r>
      <w:commentRangeEnd w:id="63"/>
      <w:r w:rsidR="00C10348">
        <w:rPr>
          <w:rStyle w:val="CommentReference"/>
        </w:rPr>
        <w:commentReference w:id="63"/>
      </w:r>
      <w:r w:rsidRPr="00BB22CC">
        <w:t xml:space="preserve">. Because of these characteristics, they are ideal for image processing. </w:t>
      </w:r>
      <w:commentRangeStart w:id="64"/>
      <w:r w:rsidRPr="00BB22CC">
        <w:t xml:space="preserve">Unlike traditional neural networks, where each layer's input interacts with its output, </w:t>
      </w:r>
      <w:proofErr w:type="spellStart"/>
      <w:r w:rsidRPr="00BB22CC">
        <w:t>CNNs</w:t>
      </w:r>
      <w:proofErr w:type="spellEnd"/>
      <w:r w:rsidRPr="00BB22CC">
        <w:t xml:space="preserve"> have sparse inter-neuronal interaction</w:t>
      </w:r>
      <w:commentRangeEnd w:id="64"/>
      <w:r w:rsidR="00C10348">
        <w:rPr>
          <w:rStyle w:val="CommentReference"/>
        </w:rPr>
        <w:commentReference w:id="64"/>
      </w:r>
      <w:r w:rsidRPr="00BB22CC">
        <w:t>. In contrast to fully connected layers, the output nodes of feature maps in convolutional layers share the same weights. Because of the shared parameters, the convolutional layers are input feature translation equivariant. They are not equivariant to rotation or scale change.</w:t>
      </w:r>
      <w:r w:rsidR="00C14DC8">
        <w:t xml:space="preserve"> </w:t>
      </w:r>
      <w:r w:rsidR="00C14DC8" w:rsidRPr="00C14DC8">
        <w:t>However, CNN training works similarly to fully connected ANN networks</w:t>
      </w:r>
      <w:r w:rsidR="00FF22D5" w:rsidRPr="00FF22D5">
        <w:t xml:space="preserve">. </w:t>
      </w:r>
    </w:p>
    <w:p w14:paraId="4E13806B" w14:textId="6626991B" w:rsidR="00280C4F" w:rsidRDefault="00280C4F" w:rsidP="00280C4F">
      <w:pPr>
        <w:pStyle w:val="Heading5"/>
      </w:pPr>
      <w:commentRangeStart w:id="65"/>
      <w:r>
        <w:t xml:space="preserve">2.4.1.2.1 One Dimensional </w:t>
      </w:r>
      <w:proofErr w:type="spellStart"/>
      <w:r>
        <w:t>CNNs</w:t>
      </w:r>
      <w:commentRangeEnd w:id="65"/>
      <w:proofErr w:type="spellEnd"/>
      <w:r w:rsidR="009F41C8">
        <w:rPr>
          <w:rStyle w:val="CommentReference"/>
          <w:b w:val="0"/>
          <w:bCs w:val="0"/>
          <w:iCs w:val="0"/>
        </w:rPr>
        <w:commentReference w:id="65"/>
      </w:r>
    </w:p>
    <w:p w14:paraId="5D32591E" w14:textId="552F13C1" w:rsidR="00280C4F" w:rsidRPr="002D738C" w:rsidRDefault="00D66B07" w:rsidP="00280C4F">
      <w:pPr>
        <w:ind w:firstLine="288"/>
      </w:pPr>
      <w:r w:rsidRPr="00D66B07">
        <w:t xml:space="preserve">To create electricity load forecasts using </w:t>
      </w:r>
      <w:proofErr w:type="spellStart"/>
      <w:r w:rsidRPr="00D66B07">
        <w:t>CNNs</w:t>
      </w:r>
      <w:proofErr w:type="spellEnd"/>
      <w:r w:rsidRPr="00D66B07">
        <w:t>, the classic CNN structure with two-dimensional inputs and filter banks is adapted for the one-dimensional case with time series data.</w:t>
      </w:r>
      <w:r>
        <w:t xml:space="preserve"> </w:t>
      </w:r>
      <w:r w:rsidR="00280C4F" w:rsidRPr="002D738C">
        <w:t xml:space="preserve">A one-dimensional time series is used as input for electricity load forecasting. Filter banks and pooling operators must therefore be one-dimensional. The last stage is identical to a two-dimensional input. It consists of fully connected layers that combine data and compute the output. </w:t>
      </w:r>
      <w:commentRangeStart w:id="66"/>
      <w:r w:rsidR="00280C4F" w:rsidRPr="002D738C">
        <w:t xml:space="preserve">Because the convolutional layer can extract meaningful features, time series forecasting with </w:t>
      </w:r>
      <w:proofErr w:type="spellStart"/>
      <w:r w:rsidR="00280C4F" w:rsidRPr="002D738C">
        <w:t>CNNs</w:t>
      </w:r>
      <w:proofErr w:type="spellEnd"/>
      <w:r w:rsidR="00280C4F" w:rsidRPr="002D738C">
        <w:t xml:space="preserve"> should perform as well as or better than other </w:t>
      </w:r>
      <w:r>
        <w:t>forecasters</w:t>
      </w:r>
      <w:r w:rsidR="00280C4F" w:rsidRPr="002D738C">
        <w:t xml:space="preserve"> and fully-connected </w:t>
      </w:r>
      <w:proofErr w:type="spellStart"/>
      <w:r w:rsidR="00280C4F" w:rsidRPr="002D738C">
        <w:t>ANNs</w:t>
      </w:r>
      <w:commentRangeEnd w:id="66"/>
      <w:proofErr w:type="spellEnd"/>
      <w:r w:rsidR="00C10348">
        <w:rPr>
          <w:rStyle w:val="CommentReference"/>
        </w:rPr>
        <w:commentReference w:id="66"/>
      </w:r>
      <w:r w:rsidR="00280C4F" w:rsidRPr="002D738C">
        <w:t xml:space="preserve">. Without the convolutional layers, the information in these features </w:t>
      </w:r>
      <w:r w:rsidR="00280C4F" w:rsidRPr="002D738C">
        <w:lastRenderedPageBreak/>
        <w:t xml:space="preserve">would have to be manually extracted and fed into the model, or it would be omitted entirely. To extract features from time series, the neural network's first layer is a one-dimensional convolution layer. </w:t>
      </w:r>
      <w:r w:rsidRPr="00D66B07">
        <w:t>If this is not done, the data's sequential relationships and similarities are lost.</w:t>
      </w:r>
      <w:r w:rsidR="00280C4F" w:rsidRPr="002D738C">
        <w:t xml:space="preserve"> </w:t>
      </w:r>
      <w:commentRangeStart w:id="67"/>
      <w:r w:rsidR="00280C4F">
        <w:fldChar w:fldCharType="begin"/>
      </w:r>
      <w:r w:rsidR="00280C4F">
        <w:instrText xml:space="preserve"> REF _Ref90738749 \h </w:instrText>
      </w:r>
      <w:r w:rsidR="00280C4F">
        <w:fldChar w:fldCharType="separate"/>
      </w:r>
      <w:r w:rsidR="00280C4F">
        <w:t xml:space="preserve">Figure </w:t>
      </w:r>
      <w:r w:rsidR="00280C4F">
        <w:rPr>
          <w:noProof/>
        </w:rPr>
        <w:t>6</w:t>
      </w:r>
      <w:r w:rsidR="00280C4F">
        <w:fldChar w:fldCharType="end"/>
      </w:r>
      <w:r w:rsidR="00280C4F" w:rsidRPr="002D738C">
        <w:t xml:space="preserve"> depicts the functional principle of a one-dimensional CNN. It depicts a simple one-dimensional CNN with a single convolutional layer, no pooling layers, and a single point output.</w:t>
      </w:r>
      <w:commentRangeEnd w:id="67"/>
      <w:r w:rsidR="00C07481">
        <w:rPr>
          <w:rStyle w:val="CommentReference"/>
        </w:rPr>
        <w:commentReference w:id="67"/>
      </w:r>
    </w:p>
    <w:p w14:paraId="6F91C257" w14:textId="77777777" w:rsidR="00280C4F" w:rsidRDefault="00280C4F" w:rsidP="00280C4F">
      <w:pPr>
        <w:keepNext/>
        <w:ind w:firstLine="288"/>
        <w:jc w:val="center"/>
      </w:pPr>
      <w:r>
        <w:rPr>
          <w:noProof/>
        </w:rPr>
        <w:drawing>
          <wp:inline distT="0" distB="0" distL="0" distR="0" wp14:anchorId="2E57F55D" wp14:editId="7F6CC886">
            <wp:extent cx="2990850" cy="2289870"/>
            <wp:effectExtent l="0" t="0" r="0" b="0"/>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998223" cy="2295515"/>
                    </a:xfrm>
                    <a:prstGeom prst="rect">
                      <a:avLst/>
                    </a:prstGeom>
                    <a:noFill/>
                    <a:ln>
                      <a:noFill/>
                    </a:ln>
                  </pic:spPr>
                </pic:pic>
              </a:graphicData>
            </a:graphic>
          </wp:inline>
        </w:drawing>
      </w:r>
    </w:p>
    <w:p w14:paraId="45D979C4" w14:textId="77777777" w:rsidR="00280C4F" w:rsidRPr="00080ABC" w:rsidRDefault="00280C4F" w:rsidP="00280C4F">
      <w:pPr>
        <w:pStyle w:val="Caption"/>
        <w:jc w:val="center"/>
        <w:rPr>
          <w:sz w:val="16"/>
          <w:szCs w:val="16"/>
        </w:rPr>
      </w:pPr>
      <w:bookmarkStart w:id="68" w:name="_Ref90738749"/>
      <w:bookmarkStart w:id="69" w:name="_Toc90811958"/>
      <w:commentRangeStart w:id="70"/>
      <w:r>
        <w:t xml:space="preserve">Figure </w:t>
      </w:r>
      <w:r w:rsidR="00C03480">
        <w:fldChar w:fldCharType="begin"/>
      </w:r>
      <w:r w:rsidR="00C03480">
        <w:instrText xml:space="preserve"> SEQ Figure \* ARABIC </w:instrText>
      </w:r>
      <w:r w:rsidR="00C03480">
        <w:fldChar w:fldCharType="separate"/>
      </w:r>
      <w:r>
        <w:rPr>
          <w:noProof/>
        </w:rPr>
        <w:t>6</w:t>
      </w:r>
      <w:r w:rsidR="00C03480">
        <w:rPr>
          <w:noProof/>
        </w:rPr>
        <w:fldChar w:fldCharType="end"/>
      </w:r>
      <w:bookmarkEnd w:id="68"/>
      <w:r>
        <w:t xml:space="preserve"> – </w:t>
      </w:r>
      <w:r w:rsidRPr="00080ABC">
        <w:t>A Simple One-Dimensional CNN's Architecture</w:t>
      </w:r>
      <w:bookmarkEnd w:id="69"/>
      <w:commentRangeEnd w:id="70"/>
      <w:r w:rsidR="00C07481">
        <w:rPr>
          <w:rStyle w:val="CommentReference"/>
          <w:b w:val="0"/>
          <w:bCs w:val="0"/>
        </w:rPr>
        <w:commentReference w:id="70"/>
      </w:r>
    </w:p>
    <w:p w14:paraId="43213F47" w14:textId="77777777" w:rsidR="00280C4F" w:rsidRDefault="00280C4F" w:rsidP="00280C4F">
      <w:pPr>
        <w:ind w:firstLine="288"/>
      </w:pPr>
      <w:commentRangeStart w:id="71"/>
      <w:r w:rsidRPr="00953551">
        <w:t>A convolutional layer enables you to exploit data point dependencies and correlations while also tracking the temporal evolution of patterns</w:t>
      </w:r>
      <w:commentRangeEnd w:id="71"/>
      <w:r w:rsidR="00C07481">
        <w:rPr>
          <w:rStyle w:val="CommentReference"/>
        </w:rPr>
        <w:commentReference w:id="71"/>
      </w:r>
      <w:r w:rsidRPr="00953551">
        <w:t xml:space="preserve">. Additional convolutional layers or layers that preserve data point temporal dependencies, such as pooling layers, can then be added. The model's final section has fully connected layers. The size and depth of the fully-connected part of the neural network model can be customized. Convolutional outputs are all treated as features, which means they are all </w:t>
      </w:r>
      <w:commentRangeStart w:id="72"/>
      <w:r w:rsidRPr="00953551">
        <w:t xml:space="preserve">treated equally and independently. </w:t>
      </w:r>
      <w:commentRangeEnd w:id="72"/>
      <w:r w:rsidR="009F41C8">
        <w:rPr>
          <w:rStyle w:val="CommentReference"/>
        </w:rPr>
        <w:commentReference w:id="72"/>
      </w:r>
      <w:r w:rsidRPr="00953551">
        <w:t xml:space="preserve">As a result, temporal information is lost. The fully connected layers combine the extracted </w:t>
      </w:r>
      <w:r w:rsidRPr="00953551">
        <w:lastRenderedPageBreak/>
        <w:t xml:space="preserve">features, and the neural network's output layer </w:t>
      </w:r>
      <w:commentRangeStart w:id="73"/>
      <w:r w:rsidRPr="00953551">
        <w:t>computes a non-linear regression to generate the forecast.</w:t>
      </w:r>
      <w:commentRangeEnd w:id="73"/>
      <w:r w:rsidR="009F41C8">
        <w:rPr>
          <w:rStyle w:val="CommentReference"/>
        </w:rPr>
        <w:commentReference w:id="73"/>
      </w:r>
    </w:p>
    <w:p w14:paraId="68F5D46C" w14:textId="4DE4756D" w:rsidR="00280C4F" w:rsidRDefault="00280C4F" w:rsidP="0013450C">
      <w:pPr>
        <w:ind w:firstLine="288"/>
      </w:pPr>
      <w:r w:rsidRPr="00953551">
        <w:t xml:space="preserve">A convolutional layer's kernels can recognize </w:t>
      </w:r>
      <w:ins w:id="74" w:author="Dawn MacIsaac" w:date="2021-12-21T05:08:00Z">
        <w:r w:rsidR="009F41C8">
          <w:t xml:space="preserve">local </w:t>
        </w:r>
      </w:ins>
      <w:r w:rsidRPr="00953551">
        <w:t xml:space="preserve">patterns in an input </w:t>
      </w:r>
      <w:r w:rsidR="00FD3E93">
        <w:t xml:space="preserve">time </w:t>
      </w:r>
      <w:r w:rsidRPr="00953551">
        <w:t xml:space="preserve">series. </w:t>
      </w:r>
      <w:commentRangeStart w:id="75"/>
      <w:r w:rsidRPr="00953551">
        <w:t>Patterns discovered in feature maps are fed into subsequent layers</w:t>
      </w:r>
      <w:commentRangeEnd w:id="75"/>
      <w:r w:rsidR="009F41C8">
        <w:rPr>
          <w:rStyle w:val="CommentReference"/>
        </w:rPr>
        <w:commentReference w:id="75"/>
      </w:r>
      <w:r w:rsidRPr="00953551">
        <w:t xml:space="preserve">. Based on </w:t>
      </w:r>
      <w:commentRangeStart w:id="76"/>
      <w:r w:rsidRPr="00953551">
        <w:t>position, intensity, frequency</w:t>
      </w:r>
      <w:commentRangeEnd w:id="76"/>
      <w:r w:rsidR="009F41C8">
        <w:rPr>
          <w:rStyle w:val="CommentReference"/>
        </w:rPr>
        <w:commentReference w:id="76"/>
      </w:r>
      <w:r w:rsidRPr="00953551">
        <w:t xml:space="preserve">, and combinations of those patterns, the </w:t>
      </w:r>
      <w:commentRangeStart w:id="77"/>
      <w:r w:rsidRPr="00953551">
        <w:t xml:space="preserve">neural network </w:t>
      </w:r>
      <w:commentRangeEnd w:id="77"/>
      <w:r w:rsidR="009F41C8">
        <w:rPr>
          <w:rStyle w:val="CommentReference"/>
        </w:rPr>
        <w:commentReference w:id="77"/>
      </w:r>
      <w:r w:rsidRPr="00953551">
        <w:t>identifies electricity load demand behavior and changes in behavior over time. This data is then incorporated into the prediction computation.</w:t>
      </w:r>
    </w:p>
    <w:p w14:paraId="09764830" w14:textId="6DFF46CE" w:rsidR="00B66982" w:rsidRDefault="00FB7169" w:rsidP="00FB7169">
      <w:pPr>
        <w:pStyle w:val="Heading3"/>
      </w:pPr>
      <w:bookmarkStart w:id="78" w:name="_Toc90811877"/>
      <w:r>
        <w:t>2.4.2 LSTM and CNN as Load Forecasters</w:t>
      </w:r>
      <w:bookmarkEnd w:id="78"/>
    </w:p>
    <w:p w14:paraId="4B6FF4F7" w14:textId="77777777" w:rsidR="00D23FC3" w:rsidRDefault="00E803EA" w:rsidP="00D23FC3">
      <w:pPr>
        <w:ind w:firstLine="288"/>
      </w:pPr>
      <w:r w:rsidRPr="00BE1644">
        <w:t xml:space="preserve"> </w:t>
      </w:r>
      <w:commentRangeStart w:id="79"/>
      <w:r w:rsidR="00992EE4" w:rsidRPr="00992EE4">
        <w:t xml:space="preserve">Because the </w:t>
      </w:r>
      <w:proofErr w:type="spellStart"/>
      <w:r w:rsidR="00992EE4" w:rsidRPr="00992EE4">
        <w:t>ANNSTLF</w:t>
      </w:r>
      <w:proofErr w:type="spellEnd"/>
      <w:r w:rsidR="00992EE4" w:rsidRPr="00992EE4">
        <w:t xml:space="preserve"> has been repeatedly recognized as the best forecaster for short-term load forecasting, the CNN and LSTM implementations used in this work changed the </w:t>
      </w:r>
      <w:proofErr w:type="spellStart"/>
      <w:r w:rsidR="00992EE4" w:rsidRPr="00992EE4">
        <w:t>ANNSTLF</w:t>
      </w:r>
      <w:proofErr w:type="spellEnd"/>
      <w:r w:rsidR="00992EE4" w:rsidRPr="00992EE4">
        <w:t xml:space="preserve"> structure by replacing </w:t>
      </w:r>
      <w:proofErr w:type="spellStart"/>
      <w:r w:rsidR="00992EE4" w:rsidRPr="00992EE4">
        <w:t>ANNs</w:t>
      </w:r>
      <w:proofErr w:type="spellEnd"/>
      <w:r w:rsidR="00992EE4" w:rsidRPr="00992EE4">
        <w:t xml:space="preserve"> with </w:t>
      </w:r>
      <w:proofErr w:type="spellStart"/>
      <w:r w:rsidR="00992EE4" w:rsidRPr="00992EE4">
        <w:t>CNNs</w:t>
      </w:r>
      <w:proofErr w:type="spellEnd"/>
      <w:r w:rsidR="00992EE4" w:rsidRPr="00992EE4">
        <w:t xml:space="preserve"> and LSTMs </w:t>
      </w:r>
      <w:r w:rsidR="00992EE4">
        <w:fldChar w:fldCharType="begin" w:fldLock="1"/>
      </w:r>
      <w:r w:rsidR="00992EE4">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review","type":"article-journal","volume":"32"},"uris":["http://www.mendeley.com/documents/?uuid=91cda470-9778-4f49-a8d8-e05029ecce55"]},{"id":"ITEM-2","itemData":{"DOI":"10.1002/9781118673362","ISBN":"9781118673362","abstract":"This book offers an in-depth and up-to-date review of different statistical tools that can be used to analyze and forecast the dynamics of two crucial for every energy company processes-electricity prices and loads. It provides coverage of seasonal decomposition, mean reversion, heavy-tailed distributions, exponential smoothing, spike preprocessing, autoregressive time series including models with exogenous variables and heteroskedastic (GARCH) components, regime-switching models, interval forecasts, jump-diffusion models, derivatives pricing and the market price of risk. Modeling and Forecasting Electricity Loads and Prices is packaged with a CD containing both the data and detailed examples of implementation of different techniques in Matlab, with additional examples in SAS. A reader can retrace all the intermediate steps of a practical implementation of a model and test his understanding of the method and correctness of the computer code using the same input data. The book will be of particular interest to the quants employed by the utilities, independent power generators and marketers, energy trading desks of the hedge funds and financial institutions, and the executives attending courses designed to help them to brush up on their technical skills. The text will be also of use to graduate students in electrical engineering, econometrics and finance wanting to get a grip on advanced statistical tools applied in this hot area. In fact, there are sixteen Case Studies in the book making it a self-contained tutorial to electricity load and price modeling and forecasting.","author":[{"dropping-particle":"","family":"Weron","given":"Rafał","non-dropping-particle":"","parse-names":false,"suffix":""}],"container-title":"Modeling and Forecasting Electricity Loads and Prices: A Statistical Approach","id":"ITEM-2","issued":{"date-parts":[["2006","7","29"]]},"number-of-pages":"1-178","publisher":"wiley","title":"Modeling and forecasting electricity loads and prices: A statistical approach","type":"book"},"uris":["http://www.mendeley.com/documents/?uuid=831afb51-bfd9-48ad-9e5a-c1938bdf60d3"]},{"id":"ITEM-3","itemData":{"DOI":"10.1109/icit.2000.854220","ISBN":"9789881925114","ISSN":"20780958","abstract":"Artificial neural network (ANN) has been used for many years in sectors and disciplines like medical science, defence industry, robotics, electronics, economy, forecasts, etc. The learning property of ANN in solving nonlinear and complex problems called for its application to forecasting problems. This report present the development of an ANN based short-term load forecasting model for the 132/33KV sub-Station, Kano, Nigeria. The recorded daily load profile with a lead time of 1-24 hours for the year 2005 was obtained from the utility company. The Levenberg-Marquardt optimization technique which has one of the best learning rates was used as a back propagation algorithm for the Multilayer Feed Forward ANN model using MATLAB® R2008b ANN Toolbox. Experiences gained during the development of the model regarding the selection of the input variables, the ANN structure, and the training parameters are described. The forecasted next day 24 hourly peak loads are obtained based on the stationary output of the ANN with a performance Mean Squared Error (MSE) of 5.84e &lt;sup&gt;-6&lt;/sup&gt; and compares favorably with the actual Power utility data. The results have shown that the proposed technique is robust in forecasting future load demands for the daily operational planning of power system distribution sub-stations in Nigeria.","author":[{"dropping-particle":"","family":"Buhari","given":"Muhammad","non-dropping-particle":"","parse-names":false,"suffix":""},{"dropping-particle":"","family":"Adamu","given":"Sanusi Sani","non-dropping-particle":"","parse-names":false,"suffix":""}],"container-title":"Lecture Notes in Engineering and Computer Science","id":"ITEM-3","issued":{"date-parts":[["2012"]]},"title":"Short-term load forecasting using artificial neural network","type":"paper-conference"},"uris":["http://www.mendeley.com/documents/?uuid=75f85ca9-9295-4c27-928e-82e79722bf74"]},{"id":"ITEM-4","itemData":{"DOI":"10.1109/TIA.2007.908190","ISSN":"00939994","abstract":"A significant portion of the operating cost of utilities comes from energy production. To minimize the cost, unit commitment (UC) scheduling can be used to determine the optimal commitment schedule of generation units to accommodate the forecasted demand. The load forecast is a prerequisite for UC planning. The projected load of up to seven days is important for the allocation of generation resources. Hour-ahead forecast is used for optimally dispatching online resources to supply the next hour load. This paper addresses the systematic design of a multistage artificial-neural-network-based short-term load forecaster (ANNSTLF). The developed ANNSTLF engine has been utilized in a real utility system. The performance analysis over the past year shows that a majority of the forecast error was detected in a consistent period with a large temperature forecast error. The enhancement of ANNSTLF is proposed to improve the forecasting performance. The comparison of forecasting accuracy due to this enhancement is analyzed. © 2007 IEEE.","author":[{"dropping-particle":"","family":"Methaprayoon","given":"Kittipong","non-dropping-particle":"","parse-names":false,"suffix":""},{"dropping-particle":"","family":"Lee","given":"Wei Jen","non-dropping-particle":"","parse-names":false,"suffix":""},{"dropping-particle":"","family":"Rasmiddatta","given":"Sothaya","non-dropping-particle":"","parse-names":false,"suffix":""},{"dropping-particle":"","family":"Liao","given":"James R.","non-dropping-particle":"","parse-names":false,"suffix":""},{"dropping-particle":"","family":"Ross","given":"Richard J.","non-dropping-particle":"","parse-names":false,"suffix":""}],"container-title":"IEEE Transactions on Industry Applications","id":"ITEM-4","issued":{"date-parts":[["2007"]]},"title":"Multistage artificial neural network short-term load forecasting engine with front-end weather forecast","type":"article-journal"},"uris":["http://www.mendeley.com/documents/?uuid=57afba51-96cd-435b-b11f-1fe619a8fd2d"]},{"id":"ITEM-5","itemData":{"DOI":"10.1109/mper.2002.4312570","ISSN":"0272-1724","author":[{"dropping-particle":"","family":"Khotanzad","given":"Alireza","non-dropping-particle":"","parse-names":false,"suffix":""},{"dropping-particle":"","family":"Zhou","given":"Enwang","non-dropping-particle":"","parse-names":false,"suffix":""},{"dropping-particle":"","family":"Elragal","given":"Hassan","non-dropping-particle":"","parse-names":false,"suffix":""}],"container-title":"IEEE Power Engineering Review","id":"ITEM-5","issued":{"date-parts":[["2008"]]},"title":"A Neuro-Fuzzy Approach to Short-Term Load Forecasting in a Price-Sensitive Environment","type":"article-journal"},"uris":["http://www.mendeley.com/documents/?uuid=feff3d73-f664-4c88-9928-7c8de0d8533e"]},{"id":"ITEM-6","itemData":{"DOI":"10.1109/PESMG.2013.6673036","ISBN":"9781479913039","ISSN":"19449925","abstract":"With more and more renewable energy integrated into the power grid and demand response in smart grid environment, electric load forecasting becomes more important. Accurate load forecasting facilitates better renewable energy integration and electricity market operation. Over the years, different load forecasting methods have been developed and applied. Multiple linear regression and artificial neural network based methods are well accepted by industries. This paper focuses on ANN-based method and provides detailed steps of load forecasting including data processing and neural network design. © 2013 IEEE.","author":[{"dropping-particle":"","family":"Webberley","given":"Ashton","non-dropping-particle":"","parse-names":false,"suffix":""},{"dropping-particle":"","family":"Gao","given":"David Wenzhong","non-dropping-particle":"","parse-names":false,"suffix":""}],"container-title":"IEEE Power and Energy Society General Meeting","id":"ITEM-6","issued":{"date-parts":[["2013"]]},"title":"Study of artificial neural network based short term load forecasting","type":"paper-conference"},"uris":["http://www.mendeley.com/documents/?uuid=776db74b-9ce4-47ad-8a87-038a4ef09267"]},{"id":"ITEM-7","itemData":{"DOI":"10.1007/0-387-23471-3_12","abstract":"Load forecasting is vitally important for the electric industry in the deregulated economy. It has many applications including energy purchasing and generation, load switching, contract evaluation, and infrastructure development. A large variety of mathematical methods have been developed for load forecasting. In this chapter we discuss various approaches to load forecasting.","author":[{"dropping-particle":"","family":"Feinberg","given":"Eugene A.","non-dropping-particle":"","parse-names":false,"suffix":""},{"dropping-particle":"","family":"Genethliou","given":"Dora","non-dropping-particle":"","parse-names":false,"suffix":""}],"container-title":"Applied Mathematics for Restructured Electric Power Systems","id":"ITEM-7","issued":{"date-parts":[["2006"]]},"title":"Load Forecasting","type":"chapter"},"uris":["http://www.mendeley.com/documents/?uuid=41d5ced1-0698-4266-830d-8b87f57a70a9"]},{"id":"ITEM-8","itemData":{"DOI":"10.1109/5.823996","ISSN":"00189219","abstract":"This paper provides a review of some of the main methodological issues and techniques which have become innovative in addressing the problem of forecasting daily loads and prices in the new competitive power markets. Particular emphasis is placed upon computationally intensive methods, including variable segmentation, multiple modeling, combinations, and neural networks for forecasting the demand side, and strategic simulation using artificial agents for the supply side.","author":[{"dropping-particle":"","family":"Bunn","given":"Derek W.","non-dropping-particle":"","parse-names":false,"suffix":""}],"container-title":"Proceedings of the IEEE","id":"ITEM-8","issued":{"date-parts":[["2000"]]},"title":"Forecasting loads and prices in competitive power markets","type":"article-journal"},"uris":["http://www.mendeley.com/documents/?uuid=73aa9330-c110-459e-b873-0b39176fdca3"]}],"mendeley":{"formattedCitation":"[1], [61], [84], [114]–[118]","plainTextFormattedCitation":"[1], [61], [84], [114]–[118]"},"properties":{"noteIndex":0},"schema":"https://github.com/citation-style-language/schema/raw/master/csl-citation.json"}</w:instrText>
      </w:r>
      <w:r w:rsidR="00992EE4">
        <w:fldChar w:fldCharType="separate"/>
      </w:r>
      <w:r w:rsidR="00992EE4" w:rsidRPr="00E803EA">
        <w:rPr>
          <w:noProof/>
        </w:rPr>
        <w:t>[1], [61], [84], [114]–[118]</w:t>
      </w:r>
      <w:r w:rsidR="00992EE4">
        <w:fldChar w:fldCharType="end"/>
      </w:r>
      <w:r w:rsidR="00992EE4" w:rsidRPr="00992EE4">
        <w:t xml:space="preserve">. They were given the same input data as the </w:t>
      </w:r>
      <w:proofErr w:type="spellStart"/>
      <w:r w:rsidR="00992EE4" w:rsidRPr="00992EE4">
        <w:t>ANNs</w:t>
      </w:r>
      <w:proofErr w:type="spellEnd"/>
      <w:r w:rsidR="00992EE4" w:rsidRPr="00992EE4">
        <w:t xml:space="preserve"> in the </w:t>
      </w:r>
      <w:proofErr w:type="spellStart"/>
      <w:r w:rsidR="00992EE4" w:rsidRPr="00992EE4">
        <w:t>ANNSTLF</w:t>
      </w:r>
      <w:proofErr w:type="spellEnd"/>
      <w:r w:rsidR="00992EE4" w:rsidRPr="00992EE4">
        <w:t xml:space="preserve"> architecture</w:t>
      </w:r>
      <w:commentRangeEnd w:id="79"/>
      <w:r w:rsidR="00C54B10">
        <w:rPr>
          <w:rStyle w:val="CommentReference"/>
        </w:rPr>
        <w:commentReference w:id="79"/>
      </w:r>
      <w:r w:rsidR="00992EE4" w:rsidRPr="00992EE4">
        <w:t>.</w:t>
      </w:r>
    </w:p>
    <w:p w14:paraId="54DB7226" w14:textId="7C4057A9" w:rsidR="00460018" w:rsidRDefault="00460018" w:rsidP="00D23FC3">
      <w:pPr>
        <w:ind w:firstLine="288"/>
      </w:pPr>
      <w:proofErr w:type="spellStart"/>
      <w:r w:rsidRPr="00460018">
        <w:t>CNNs</w:t>
      </w:r>
      <w:proofErr w:type="spellEnd"/>
      <w:r w:rsidRPr="00460018">
        <w:t xml:space="preserve"> and LSTMs have received </w:t>
      </w:r>
      <w:commentRangeStart w:id="80"/>
      <w:r w:rsidRPr="00460018">
        <w:t xml:space="preserve">a lot of attention from load forecasting </w:t>
      </w:r>
      <w:commentRangeEnd w:id="80"/>
      <w:r w:rsidR="00C54B10">
        <w:rPr>
          <w:rStyle w:val="CommentReference"/>
        </w:rPr>
        <w:commentReference w:id="80"/>
      </w:r>
      <w:r w:rsidRPr="00460018">
        <w:t xml:space="preserve">researchers in recent years </w:t>
      </w:r>
      <w:r>
        <w:fldChar w:fldCharType="begin" w:fldLock="1"/>
      </w:r>
      <w:r>
        <w:instrText>ADDIN CSL_CITATION {"citationItems":[{"id":"ITEM-1","itemData":{"DOI":"10.3390/en11071636","ISSN":"19961073","abstract":"Background: With the development of smart grids, accurate electric load forecasting has become increasingly important as it can help power companies in better load scheduling and reduce excessive electricity production. However, developing and selecting accurate time series models is a challenging task as this requires training several different models for selecting the best amongst them along with substantial feature engineering to derive informative features and finding optimal time lags, a commonly used input features for time series models. Methods: Our approach uses machine learning and a long short-term memory (LSTM)-based neural network with various configurations to construct forecasting models for short to medium term aggregate load forecasting. The research solves above mentioned problems by training several linear and non-linear machine learning algorithms and picking the best as baseline, choosing best features using wrapper and embedded feature selection methods and finally using genetic algorithm (GA) to find optimal time lags and number of layers for LSTM model predictive performance optimization. Results: Using France metropolitan's electricity consumption data as a case study, obtained results show that LSTM based model has shown high accuracy then machine learning model that is optimized with hyperparameter tuning. Using the best features, optimal lags, layers and training various LSTM configurations further improved forecasting accuracy. Conclusions: A LSTM model using only optimally selected time lagged features captured all the characteristics of complex time series and showed decreased Mean Absolute Error (MAE) and Root Mean Square Error (RMSE) for medium to long range forecasting for a wider metropolitan area.","author":[{"dropping-particle":"","family":"Bouktif","given":"Salah","non-dropping-particle":"","parse-names":false,"suffix":""},{"dropping-particle":"","family":"Fiaz","given":"Ali","non-dropping-particle":"","parse-names":false,"suffix":""},{"dropping-particle":"","family":"Ouni","given":"Ali","non-dropping-particle":"","parse-names":false,"suffix":""},{"dropping-particle":"","family":"Serhani","given":"Mohamed Adel","non-dropping-particle":"","parse-names":false,"suffix":""}],"container-title":"Energies","id":"ITEM-1","issued":{"date-parts":[["2018"]]},"title":"Optimal deep learning LSTM model for electric load forecasting using feature selection and genetic algorithm: Comparison with machine learning approaches","type":"article-journal"},"uris":["http://www.mendeley.com/documents/?uuid=02f6c0bf-88fb-4714-83bb-229d921ecefc"]},{"id":"ITEM-2","itemData":{"DOI":"10.1109/ISIE.2017.8001465","ISBN":"9781509014125","abstract":"Smartgrids of the future promise unprecedented flexibility in energy management. Therefore, accurate predictions/forecasts of energy demands (loads) at individual site and aggregate level of the grid is crucial. Despite extensive research, load forecasting remains to be a difficult problem. This paper presents a load forecasting methodology based on deep learning. Specifically, the work presented in this paper investigates the effectiveness of using Convolutional Neural Networks (CNN) for performing energy load forecasting at individual building level. The presented methodology uses convolutions on historical loads. The output from the convolutional operation is fed to fully connected layers together with other pertinent information. The presented methodology was implemented on a benchmark data set of electricity consumption for a single residential customer. Results obtained from the CNN were compared against results obtained by Long Short Term Memories LSTM sequence-to-sequence (LSTM S2S), Factored Restricted Boltzmann Machines (FCRBM), 'shallow' Artificial Neural Networks (ANN) and Support Vector Machines (SVM) for the same dataset. Experimental results showed that the CNN outperformed SVR while producing comparable results to the ANN and deep learning methodologies. Further testing is required to compare the performances of different deep learning architectures in load forecasting.","author":[{"dropping-particle":"","family":"Amarasinghe","given":"Kasun","non-dropping-particle":"","parse-names":false,"suffix":""},{"dropping-particle":"","family":"Marino","given":"Daniel L.","non-dropping-particle":"","parse-names":false,"suffix":""},{"dropping-particle":"","family":"Manic","given":"Milos","non-dropping-particle":"","parse-names":false,"suffix":""}],"container-title":"IEEE International Symposium on Industrial Electronics","id":"ITEM-2","issued":{"date-parts":[["2017"]]},"title":"Deep neural networks for energy load forecasting","type":"paper-conference"},"uris":["http://www.mendeley.com/documents/?uuid=d2b4f58a-e173-4874-a917-8321b05ccde1"]},{"id":"ITEM-3","itemData":{"DOI":"10.1016/j.energy.2019.03.081","ISSN":"03605442","abstract":"We propose a combined method that is based on the fuzzy time series (FTS) and convolutional neural networks (CNN) for short-term load forecasting (STLF). Accordingly, in the proposed method, multivariate time series data which include hourly load data, hourly temperature time series and fuzzified version of load time series, was converted into multi-channel images to be fed to a proposed deep learning CNN model with proper architecture. By using images which have been created from the sequenced values of multivariate time series, the proposed CNN model could determine and extract related important parameters, in an implicit and automatic way, without any need for human interaction and expert knowledge, and all by itself. By following this strategy, it was shown how employing the proposed method is easier than some traditional STLF models. Therefore it could be seen as one of the big difference between the proposed method and some state-of-the-art methodologies of STLF. Moreover, using fuzzy logic had great contribution to control over-fitting by expressing one dimension of time series by a fuzzy space, in a spectrum, and a shadow instead of presenting it with exact numbers. Various experiments on test data-sets support the efficiency of the proposed method.","author":[{"dropping-particle":"","family":"Sadaei","given":"Hossein Javedani","non-dropping-particle":"","parse-names":false,"suffix":""},{"dropping-particle":"","family":"Lima e Silva","given":"Petrônio Cândido","non-dropping-particle":"de","parse-names":false,"suffix":""},{"dropping-particle":"","family":"Guimarães","given":"Frederico Gadelha","non-dropping-particle":"","parse-names":false,"suffix":""},{"dropping-particle":"","family":"Lee","given":"Muhammad Hisyam","non-dropping-particle":"","parse-names":false,"suffix":""}],"container-title":"Energy","id":"ITEM-3","issued":{"date-parts":[["2019"]]},"title":"Short-term load forecasting by using a combined method of convolutional neural networks and fuzzy time series","type":"article-journal"},"uris":["http://www.mendeley.com/documents/?uuid=291d1144-0386-4fa9-98c8-a5cef64d5760"]},{"id":"ITEM-4","itemData":{"DOI":"10.1109/IJCNN.2018.8489399","ISBN":"9781509060146","abstract":"We investigate the application of convolutional neural networks for energy time series forecasting. In particular, we consider predicting the photovoltaic solar power and electricity load for the next day, from previous solar power and electricity loads. We compare the performance of convolutional neural networks with multilayer perceptron neural networks, which are one of the most popular and successful methods used for these tasks, and also with long short-term memory recurrent neural networks and a persistence baseline. The evaluation is conducted using four solar and electricity time series from three countries. Our results showed that the convolutional and multilayer perceptron neural networks performed similarly in terms of accuracy and training time, and outperformed the other models. This highlights the potential of convolutional neural networks for energy time series forecasting.","author":[{"dropping-particle":"","family":"Koprinska","given":"Irena","non-dropping-particle":"","parse-names":false,"suffix":""},{"dropping-particle":"","family":"Wu","given":"Dengsong","non-dropping-particle":"","parse-names":false,"suffix":""},{"dropping-particle":"","family":"Wang","given":"Zheng","non-dropping-particle":"","parse-names":false,"suffix":""}],"container-title":"Proceedings of the International Joint Conference on Neural Networks","id":"ITEM-4","issued":{"date-parts":[["2018"]]},"title":"Convolutional Neural Networks for Energy Time Series Forecasting","type":"paper-conference"},"uris":["http://www.mendeley.com/documents/?uuid=216a1c44-5291-4198-8b07-8d560a959417"]},{"id":"ITEM-5","itemData":{"DOI":"10.1109/SmartGridComm.2018.8587494","ISBN":"9781538679548","abstract":"Low aggregations of electric load profiles are more fluctuating, relative forecast errors are comparatively high, and it has been shown that different forecast models and feature configurations may be best suitable for specific households or buildings. However, at low aggregations, the monetary incentive for manual feature engineering and model selection is low, as benefits from forecast improvements are small. Convolutional Neural Networks (CNN) have proven to achieve high accuracy in an end-to-end fashion with minimal effort for manual feature selection. WaveNet, a CNN-based approach, has been developed to handle noisy time-series data for speech recognition and synthesis. In this work we explore if WaveNet is suitable for short-term forecasts of lowly aggregated electric loads. We find that WaveNet performs similarly to, and slightly better than, typical benchmark models for individual households, at the cost of higher model complexity. Preliminary experiments show that transfer learning can further improve results and decrease training times for individual households, as a pattern such as the correlation between outside temperature and load can be learned as general features. For aggregations of 10-200 households WaveNet improves most over the benchmarks, e.g., 13% compared to vanilla Artificial Neural Networks at 200 households, making it possibly suitable for aggregated load forecasting.","author":[{"dropping-particle":"","family":"Vos","given":"Marcus","non-dropping-particle":"","parse-names":false,"suffix":""},{"dropping-particle":"","family":"Bender-Saebelkampf","given":"Christian","non-dropping-particle":"","parse-names":false,"suffix":""},{"dropping-particle":"","family":"Albayrak","given":"Sahin","non-dropping-particle":"","parse-names":false,"suffix":""}],"container-title":"2018 IEEE International Conference on Communications, Control, and Computing Technologies for Smart Grids, SmartGridComm 2018","id":"ITEM-5","issued":{"date-parts":[["2018"]]},"title":"Residential Short-Term Load Forecasting Using Convolutional Neural Networks","type":"paper-conference"},"uris":["http://www.mendeley.com/documents/?uuid=362580c5-b345-4438-83a4-58ac5a4aaa26"]},{"id":"ITEM-6","itemData":{"DOI":"10.1016/j.procs.2017.11.374","ISSN":"18770509","abstract":"Nowadays, electricity plays a vital role in national economic and social development. Accurate load forecasting can help power companies to secure electricity supply and scheduling and reduce wastes since electricity is difficult to store. In this paper, we propose a novel Deep Neural Network architecture for short term load forecasting. We integrate multiple types of input features by using appropriate neural network components to process each of them. We use Convolutional Neural Network components to extract rich features from historical load sequence and use Recurrent Components to model the implicit dynamics. In addition, we use Dense layers to transform other types of features. Experimental results on a large data set containing hourly loads of a North China city show the superiority of our method. Moreover, the proposed method is quite flexible and can be applied to other time series prediction tasks.","author":[{"dropping-particle":"","family":"He","given":"Wan","non-dropping-particle":"","parse-names":false,"suffix":""}],"container-title":"Procedia Computer Science","id":"ITEM-6","issued":{"date-parts":[["2017"]]},"title":"Load Forecasting via Deep Neural Networks","type":"paper-conference"},"uris":["http://www.mendeley.com/documents/?uuid=014fdec6-7155-40c4-b39e-f1220c791961"]}],"mendeley":{"formattedCitation":"[2], [4], [20], [147]–[149]","plainTextFormattedCitation":"[2], [4], [20], [147]–[149]","previouslyFormattedCitation":"[2], [4], [20], [147]–[149]"},"properties":{"noteIndex":0},"schema":"https://github.com/citation-style-language/schema/raw/master/csl-citation.json"}</w:instrText>
      </w:r>
      <w:r>
        <w:fldChar w:fldCharType="separate"/>
      </w:r>
      <w:r w:rsidRPr="00060304">
        <w:rPr>
          <w:noProof/>
        </w:rPr>
        <w:t>[2], [4], [20], [147]–[149]</w:t>
      </w:r>
      <w:r>
        <w:fldChar w:fldCharType="end"/>
      </w:r>
      <w:r>
        <w:t xml:space="preserve">. </w:t>
      </w:r>
      <w:r w:rsidRPr="00460018">
        <w:t xml:space="preserve">The authors of </w:t>
      </w:r>
      <w:r>
        <w:fldChar w:fldCharType="begin" w:fldLock="1"/>
      </w:r>
      <w:r>
        <w:instrText>ADDIN CSL_CITATION {"citationItems":[{"id":"ITEM-1","itemData":{"abstract":"Management and efficient operations in critical infrastructure such as Smart Grids take huge advantage of accurate power load forecasting which, due to its nonlinear nature, remains a challenging task. Recently, deep learning has emerged in the machine learning field achieving impressive performance in a vast range of tasks, from image classification to machine translation. Applications of deep learning models to the electric load forecasting problem are gaining interest among researchers as well as the industry, but a comprehensive and sound comparison among different architectures is not yet available in the literature. This work aims at filling the gap by reviewing and experimentally evaluating on two real-world datasets the most recent trends in electric load forecasting, by contrasting deep learning architectures on short term forecast (one day ahead prediction). Specifically, we focus on feedforward and recurrent neural networks, sequence to sequence models and temporal convolutional neural networks along with architectural variants, which are known in the signal processing community but are novel to the load forecasting one.","author":[{"dropping-particle":"","family":"Gasparin","given":"Alberto","non-dropping-particle":"","parse-names":false,"suffix":""},{"dropping-particle":"","family":"Lukovic","given":"Slobodan","non-dropping-particle":"","parse-names":false,"suffix":""},{"dropping-particle":"","family":"Alippi","given":"Cesare","non-dropping-particle":"","parse-names":false,"suffix":""}],"id":"ITEM-1","issued":{"date-parts":[["2019"]]},"title":"Deep Learning for Time Series Forecasting: The Electric Load Case","type":"article-journal"},"uris":["http://www.mendeley.com/documents/?uuid=4a8c1706-d8f0-4d97-9d47-5aa499f14ccd"]}],"mendeley":{"formattedCitation":"[145]","plainTextFormattedCitation":"[145]","previouslyFormattedCitation":"[145]"},"properties":{"noteIndex":0},"schema":"https://github.com/citation-style-language/schema/raw/master/csl-citation.json"}</w:instrText>
      </w:r>
      <w:r>
        <w:fldChar w:fldCharType="separate"/>
      </w:r>
      <w:r w:rsidRPr="00597C3B">
        <w:rPr>
          <w:noProof/>
        </w:rPr>
        <w:t>[145]</w:t>
      </w:r>
      <w:r>
        <w:fldChar w:fldCharType="end"/>
      </w:r>
      <w:r w:rsidRPr="00460018">
        <w:t xml:space="preserve"> investigated seven distinct models using three real-world data sets and demonstrated that deep learning techniques could be used in load forecasting applications instead of more traditional mathematical techniques like ARIMA. The authors of </w:t>
      </w:r>
      <w:r>
        <w:fldChar w:fldCharType="begin" w:fldLock="1"/>
      </w:r>
      <w:r>
        <w:instrText>ADDIN CSL_CITATION {"citationItems":[{"id":"ITEM-1","itemData":{"DOI":"10.1016/j.procs.2017.11.374","ISSN":"18770509","abstract":"Nowadays, electricity plays a vital role in national economic and social development. Accurate load forecasting can help power companies to secure electricity supply and scheduling and reduce wastes since electricity is difficult to store. In this paper, we propose a novel Deep Neural Network architecture for short term load forecasting. We integrate multiple types of input features by using appropriate neural network components to process each of them. We use Convolutional Neural Network components to extract rich features from historical load sequence and use Recurrent Components to model the implicit dynamics. In addition, we use Dense layers to transform other types of features. Experimental results on a large data set containing hourly loads of a North China city show the superiority of our method. Moreover, the proposed method is quite flexible and can be applied to other time series prediction tasks.","author":[{"dropping-particle":"","family":"He","given":"Wan","non-dropping-particle":"","parse-names":false,"suffix":""}],"container-title":"Procedia Computer Science","id":"ITEM-1","issued":{"date-parts":[["2017"]]},"title":"Load Forecasting via Deep Neural Networks","type":"paper-conference"},"uris":["http://www.mendeley.com/documents/?uuid=014fdec6-7155-40c4-b39e-f1220c791961"]}],"mendeley":{"formattedCitation":"[4]","plainTextFormattedCitation":"[4]","previouslyFormattedCitation":"[4]"},"properties":{"noteIndex":0},"schema":"https://github.com/citation-style-language/schema/raw/master/csl-citation.json"}</w:instrText>
      </w:r>
      <w:r>
        <w:fldChar w:fldCharType="separate"/>
      </w:r>
      <w:r w:rsidRPr="00217A94">
        <w:rPr>
          <w:noProof/>
        </w:rPr>
        <w:t>[4]</w:t>
      </w:r>
      <w:r>
        <w:fldChar w:fldCharType="end"/>
      </w:r>
      <w:r>
        <w:t xml:space="preserve"> </w:t>
      </w:r>
      <w:r w:rsidRPr="00460018">
        <w:t xml:space="preserve">proposed a novel parallel model that combines CNN and </w:t>
      </w:r>
      <w:proofErr w:type="spellStart"/>
      <w:r w:rsidRPr="00460018">
        <w:t>RNN</w:t>
      </w:r>
      <w:proofErr w:type="spellEnd"/>
      <w:r w:rsidRPr="00460018">
        <w:t xml:space="preserve">. Likewise, the authors of </w:t>
      </w:r>
      <w:r>
        <w:fldChar w:fldCharType="begin" w:fldLock="1"/>
      </w:r>
      <w:r>
        <w:instrText>ADDIN CSL_CITATION {"citationItems":[{"id":"ITEM-1","itemData":{"DOI":"10.3390/en11123493","ISSN":"19961073","abstract":"Accurate electrical load forecasting is of great significance to help power companies in better scheduling and efficient management. Since high levels of uncertainties exist in the load time series, it is a challenging task to make accurate short-term load forecast (STLF). In recent years, deep learning approaches provide better performance to predict electrical load in real world cases. The convolutional neural network (CNN) can extract the local trend and capture the same pattern, and the long short-term memory (LSTM) is proposed to learn the relationship in time steps. In this paper, a new deep neural network framework that integrates the hidden feature of the CNN model and the LSTM model is proposed to improve the forecasting accuracy. The proposed model was tested in a real-world case, and detailed experiments were conducted to validate its practicality and stability. The forecasting performance of the proposed model was compared with the LSTM model and the CNN model. The Mean Absolute Error (MAE), Mean Absolute Percentage Error (MAPE) and Root Mean Square Error (RMSE) were used as the evaluation indexes. The experimental results demonstrate that the proposed model can achieve better and stable performance in STLF.","author":[{"dropping-particle":"","family":"Tian","given":"Chujie","non-dropping-particle":"","parse-names":false,"suffix":""},{"dropping-particle":"","family":"Ma","given":"Jian","non-dropping-particle":"","parse-names":false,"suffix":""},{"dropping-particle":"","family":"Zhang","given":"Chunhong","non-dropping-particle":"","parse-names":false,"suffix":""},{"dropping-particle":"","family":"Zhan","given":"Panpan","non-dropping-particle":"","parse-names":false,"suffix":""}],"container-title":"Energies","id":"ITEM-1","issued":{"date-parts":[["2018"]]},"title":"A deep neural network model for short-term load forecast based on long short-term memory network and convolutional neural network","type":"article-journal"},"uris":["http://www.mendeley.com/documents/?uuid=4e7f0840-e085-401d-8377-1993b04b3559"]}],"mendeley":{"formattedCitation":"[150]","plainTextFormattedCitation":"[150]","previouslyFormattedCitation":"[150]"},"properties":{"noteIndex":0},"schema":"https://github.com/citation-style-language/schema/raw/master/csl-citation.json"}</w:instrText>
      </w:r>
      <w:r>
        <w:fldChar w:fldCharType="separate"/>
      </w:r>
      <w:r w:rsidRPr="00060304">
        <w:rPr>
          <w:noProof/>
        </w:rPr>
        <w:t>[150]</w:t>
      </w:r>
      <w:r>
        <w:fldChar w:fldCharType="end"/>
      </w:r>
      <w:r>
        <w:t xml:space="preserve"> </w:t>
      </w:r>
      <w:r w:rsidRPr="00460018">
        <w:t xml:space="preserve">used a combination of </w:t>
      </w:r>
      <w:r w:rsidR="00D23FC3">
        <w:t xml:space="preserve">LSTM </w:t>
      </w:r>
      <w:r w:rsidRPr="00460018">
        <w:t xml:space="preserve">and CNN. In terms of load forecasting stability, the proposed model outperformed the individual CNN and </w:t>
      </w:r>
      <w:proofErr w:type="spellStart"/>
      <w:r w:rsidRPr="00460018">
        <w:t>LTSM</w:t>
      </w:r>
      <w:proofErr w:type="spellEnd"/>
      <w:r w:rsidRPr="00460018">
        <w:t xml:space="preserve"> models. </w:t>
      </w:r>
    </w:p>
    <w:p w14:paraId="55875445" w14:textId="4EBDED4D" w:rsidR="00460018" w:rsidRDefault="00460018" w:rsidP="00460018">
      <w:pPr>
        <w:ind w:firstLine="288"/>
      </w:pPr>
      <w:r w:rsidRPr="00460018">
        <w:t xml:space="preserve">Similarly, the authors of </w:t>
      </w:r>
      <w:r>
        <w:fldChar w:fldCharType="begin" w:fldLock="1"/>
      </w:r>
      <w:r>
        <w:instrText>ADDIN CSL_CITATION {"citationItems":[{"id":"ITEM-1","itemData":{"DOI":"10.3390/en11010213","ISSN":"19961073","abstract":"One of the most important research topics in smart grid technology is load forecasting, because accuracy of load forecasting highly influences reliability of the smart grid systems. In the past, load forecasting was obtained by traditional analysis techniques such as time series analysis and linear regression. Since the load forecast focuses on aggregated electricity consumption patterns, researchers have recently integrated deep learning approaches with machine learning techniques. In this study, an accurate deep neural network algorithm for short-Term load forecasting (STLF) is introduced. The forecasting performance of proposed algorithm is compared with performances of five artificial intelligence algorithms that are commonly used in load forecasting. The Mean Absolute Percentage Error (MAPE) and Cumulative Variation of Root Mean Square Error (CV-RMSE) are used as accuracy evaluation indexes. The experiment results show that MAPE and CV-RMSE of proposed algorithm are 9.77% and 11.66%, respectively, displaying very high forecasting accuracy.","author":[{"dropping-particle":"","family":"Kuo","given":"Ping Huan","non-dropping-particle":"","parse-names":false,"suffix":""},{"dropping-particle":"","family":"Huang","given":"Chiou Jye","non-dropping-particle":"","parse-names":false,"suffix":""}],"container-title":"Energies","id":"ITEM-1","issued":{"date-parts":[["2018"]]},"title":"A high precision artificial neural networks model for short-Term energy load forecasting","type":"article-journal"},"uris":["http://www.mendeley.com/documents/?uuid=e3c847d0-b7c8-4635-b231-a4638120c750"]}],"mendeley":{"formattedCitation":"[68]","plainTextFormattedCitation":"[68]","previouslyFormattedCitation":"[68]"},"properties":{"noteIndex":0},"schema":"https://github.com/citation-style-language/schema/raw/master/csl-citation.json"}</w:instrText>
      </w:r>
      <w:r>
        <w:fldChar w:fldCharType="separate"/>
      </w:r>
      <w:r w:rsidRPr="00B56C18">
        <w:rPr>
          <w:noProof/>
        </w:rPr>
        <w:t>[68]</w:t>
      </w:r>
      <w:r>
        <w:fldChar w:fldCharType="end"/>
      </w:r>
      <w:r>
        <w:t xml:space="preserve"> </w:t>
      </w:r>
      <w:r w:rsidRPr="00460018">
        <w:t xml:space="preserve">proposed a new Deep-Energy model for forecasting future load data </w:t>
      </w:r>
      <w:r>
        <w:fldChar w:fldCharType="begin" w:fldLock="1"/>
      </w:r>
      <w:r>
        <w:instrText>ADDIN CSL_CITATION {"citationItems":[{"id":"ITEM-1","itemData":{"abstract":"Since electricity plays a crucial role in industrial infrastructures of countries, power companies are trying to monitor and control infrastructures to improve energy management, scheduling and develop efficiency plans. Smart Grids are an example of critical infrastructure which can lead to huge advantages such as providing higher resilience and reducing maintenance cost. Due to the nonlinear nature of electric load data there are high levels of uncertainties in predicting future load. Accurate forecasting is a critical task for stable and efficient energy supply, where load and supply are matched. However, this non-linear nature of loads presents significant challenges for forecasting. Many studies have been carried out on different algorithms for electricity load forecasting including; Deep Neural Networks, Regression-based methods, ARIMA and seasonal ARIMA (SARIMA) which among the most popular ones. \n\nThis thesis discusses various algorithms analyze their performance for short-term load forecasting. In addition, a new hybrid deep learning model which combines long short-term memory (LSTM) and a convolutional neural network (CNN) has been proposed to carry out load forecasting without using any exogenous variables. The difference between our proposed model and previously hybrid CNN-LSTM models is that in those models, CNN is usually used to extract features while our proposed model focuses on the existing connection between LSTM and CNN. This methodology helps to increase the model's accuracy since the trend analysis and feature extraction process are accomplished, respectively, and they have no effect on each other during these processes. Two real-world data sets, namely \"hourly load consumption of Malaysia\" as well as \"daily power electric consumption of Germany\", are used to test and compare the presented models. To evaluate the performance of the tested models, root mean squared error (RMSE), mean absolute percentage error (MAPE) and R-squared were used. The results show that deep neural networks models are good candidates for being used as short-term prediction tools. Moreover, the proposed model improved the accuracy from 83.17\\% for LSTM to 91.18\\% for the German data. Likewise, the proposed model's accuracy in Malaysian case is 98.23\\% which is an excellent result in load forecasting. In total, this thesis is divided into two parts, first part tries to find the best technique for short-term load forecasting, and then in second part the perform…","author":[{"dropping-particle":"","family":"Farsi","given":"Behnam","non-dropping-particle":"","parse-names":false,"suffix":""}],"id":"ITEM-1","issued":{"date-parts":[["2020","12","21"]]},"publisher":"Concordia University","title":"On Short-Term Load Forecasting Using Machine Learning Techniques","type":"thesis"},"uris":["http://www.mendeley.com/documents/?uuid=b5d23f20-15d5-3bed-90b0-d8bbeea75741"]}],"mendeley":{"formattedCitation":"[151]","plainTextFormattedCitation":"[151]","previouslyFormattedCitation":"[151]"},"properties":{"noteIndex":0},"schema":"https://github.com/citation-style-language/schema/raw/master/csl-citation.json"}</w:instrText>
      </w:r>
      <w:r>
        <w:fldChar w:fldCharType="separate"/>
      </w:r>
      <w:r w:rsidRPr="00060304">
        <w:rPr>
          <w:noProof/>
        </w:rPr>
        <w:t>[151]</w:t>
      </w:r>
      <w:r>
        <w:fldChar w:fldCharType="end"/>
      </w:r>
      <w:r w:rsidRPr="00460018">
        <w:t xml:space="preserve">, which combines a 1-D CNN with a fully connected network. They </w:t>
      </w:r>
      <w:r w:rsidRPr="00460018">
        <w:lastRenderedPageBreak/>
        <w:t>compared the proposed model's performance to that of five different machine learning techniques, including LSTM and ANN. The results showed that the Deep-Energy model could make more accurate short-term load predictions than the other models.</w:t>
      </w:r>
    </w:p>
    <w:p w14:paraId="67458534" w14:textId="73277B52" w:rsidR="00460018" w:rsidRPr="00460018" w:rsidRDefault="00460018" w:rsidP="00460018">
      <w:pPr>
        <w:ind w:firstLine="288"/>
      </w:pPr>
      <w:r w:rsidRPr="00460018">
        <w:t xml:space="preserve">Another paper </w:t>
      </w:r>
      <w:r>
        <w:fldChar w:fldCharType="begin" w:fldLock="1"/>
      </w:r>
      <w:r>
        <w:instrText>ADDIN CSL_CITATION {"citationItems":[{"id":"ITEM-1","itemData":{"DOI":"10.1002/er.5945","ISSN":"1099114X","abstract":"A Ubiquitous Power Internet of Things is fundamentally an Internet of Things, but focused upon power systems. Being able to predict these prices accurately may help with the identification of customer needs and the effective regulation of the power grid by power producers. It may also help electric power traders to manage risks, make correct decisions, and obtain more benefits. In this paper, a novel hybrid model is proposed for short-term electricity price prediction. The model consists of three algorithms: Variational Mode Decomposition (VMD); a Convolutional Neural Network (CNN); and Gated Recurrent Unit (GRU). This is called SEPNet for convenience. The annual electricity price data is divided into seasons because of seasonal differences in the time series of electricity prices. The VMD algorithm is used to decompose the complex time series of electricity prices into intrinsic mode functions (IMFs) with different center frequencies. The CNN is used to further extract the time-domain features for all the intrinsic model functions in the VMD domain. The GRU is then employed to process and learn the time-domain features extracted by the CNN, leading to the final prediction. A comparison is made with five models, such as LSTM, CNN, VMD-CNN, BP, VMD-ELMAN. The results showed that the proposed model had the best performance, and it was found that using VMD can improve the Mean Absolute Percentage Error (MAPE) and Root Mean Square Error (RMSE) for the four seasons by 84% and 81%, respectively. The addition of GRU in the SEPNet model further improved the MAPE and RMSE by 19% and 25%, respectively. Including CNN and VMD-CNN, that shows that the proposed model has the best performance. The MAPE and RMSE for the four seasonal averages are 0.730% and 0.453, respectively. This confirms that the SEPNet model has the feasibility and high accuracy to predict short-term electricity prices.","author":[{"dropping-particle":"","family":"Huang","given":"Chiou Jye","non-dropping-particle":"","parse-names":false,"suffix":""},{"dropping-particle":"","family":"Shen","given":"Yamin","non-dropping-particle":"","parse-names":false,"suffix":""},{"dropping-particle":"","family":"Chen","given":"Yung Hsiang","non-dropping-particle":"","parse-names":false,"suffix":""},{"dropping-particle":"","family":"Chen","given":"Hsin Chuan","non-dropping-particle":"","parse-names":false,"suffix":""}],"container-title":"International Journal of Energy Research","id":"ITEM-1","issued":{"date-parts":[["2021"]]},"title":"A novel hybrid deep neural network model for short-term electricity price forecasting","type":"article-journal"},"uris":["http://www.mendeley.com/documents/?uuid=17f89f54-7c41-4cd9-8363-b80b7e28784a"]}],"mendeley":{"formattedCitation":"[152]","plainTextFormattedCitation":"[152]","previouslyFormattedCitation":"[152]"},"properties":{"noteIndex":0},"schema":"https://github.com/citation-style-language/schema/raw/master/csl-citation.json"}</w:instrText>
      </w:r>
      <w:r>
        <w:fldChar w:fldCharType="separate"/>
      </w:r>
      <w:r w:rsidRPr="00060304">
        <w:rPr>
          <w:noProof/>
        </w:rPr>
        <w:t>[152]</w:t>
      </w:r>
      <w:r>
        <w:fldChar w:fldCharType="end"/>
      </w:r>
      <w:r>
        <w:t xml:space="preserve"> </w:t>
      </w:r>
      <w:r w:rsidRPr="00460018">
        <w:t xml:space="preserve">introduced </w:t>
      </w:r>
      <w:proofErr w:type="spellStart"/>
      <w:r w:rsidRPr="00460018">
        <w:t>SEPNet</w:t>
      </w:r>
      <w:proofErr w:type="spellEnd"/>
      <w:r w:rsidRPr="00460018">
        <w:t>, a new model that combines three forecasters: Variational Mode Decomposition (</w:t>
      </w:r>
      <w:proofErr w:type="spellStart"/>
      <w:r w:rsidRPr="00460018">
        <w:t>VMD</w:t>
      </w:r>
      <w:proofErr w:type="spellEnd"/>
      <w:r w:rsidRPr="00460018">
        <w:t xml:space="preserve">), Convolutional Neural Networks (CNN), and Gated Neural Networks (GRU). When compared to other models such as LSTM, CNN, and </w:t>
      </w:r>
      <w:proofErr w:type="spellStart"/>
      <w:r w:rsidRPr="00460018">
        <w:t>VMD</w:t>
      </w:r>
      <w:proofErr w:type="spellEnd"/>
      <w:r w:rsidRPr="00460018">
        <w:t xml:space="preserve">-CNN, the </w:t>
      </w:r>
      <w:proofErr w:type="spellStart"/>
      <w:r w:rsidRPr="00460018">
        <w:t>SEPNet</w:t>
      </w:r>
      <w:proofErr w:type="spellEnd"/>
      <w:r w:rsidRPr="00460018">
        <w:t xml:space="preserve"> model outperformed them all, significantly improving the overall performance of the forecasts. The ImageNet Large Scale Visual Recognition Competition (</w:t>
      </w:r>
      <w:proofErr w:type="spellStart"/>
      <w:r w:rsidRPr="00460018">
        <w:t>ILSVRC</w:t>
      </w:r>
      <w:proofErr w:type="spellEnd"/>
      <w:r w:rsidRPr="00460018">
        <w:t xml:space="preserve">) is an annual international computer vision competition. In 2012, a CNN won this competition for the first time </w:t>
      </w:r>
      <w:r>
        <w:fldChar w:fldCharType="begin" w:fldLock="1"/>
      </w:r>
      <w:r>
        <w:instrText>ADDIN CSL_CITATION {"citationItems":[{"id":"ITEM-1","itemData":{"ISBN":"9781627480031","ISSN":"10495258","abstract":"We trained a large, deep convolutional neural network to classify the 1.2 million high-resolution images in the ImageNet LSVRC-2010 contest into the 1000 different classes. On the test data, we achieved top-1 and top-5 error rates of 37.5% and 17.0% which is considerably better than the previous state-of-the-art. The neural network, which has 60 million parameters and 650,000 neurons, consists of five convolutional layers, some of which are followed by max-pooling layers, and three fully-connected layers with a final 1000-way softmax. To make training faster, we used non-saturating neurons and a very efficient GPU implementation of the convolution operation. To reduce overfitting in the fully-connected layers we employed a recently-developed regularization method called \"dropout\" that proved to be very effective. We also entered a variant of this model in the ILSVRC-2012 competition and achieved a winning top-5 test error rate of 15.3%, compared to 26.2% achieved by the second-best entry.","author":[{"dropping-particle":"","family":"Krizhevsky","given":"Alex","non-dropping-particle":"","parse-names":false,"suffix":""},{"dropping-particle":"","family":"Sutskever","given":"Ilya","non-dropping-particle":"","parse-names":false,"suffix":""},{"dropping-particle":"","family":"Hinton","given":"Geoffrey E.","non-dropping-particle":"","parse-names":false,"suffix":""}],"container-title":"Advances in Neural Information Processing Systems","id":"ITEM-1","issued":{"date-parts":[["2012"]]},"title":"ImageNet classification with deep convolutional neural networks","type":"paper-conference"},"uris":["http://www.mendeley.com/documents/?uuid=891ebd0a-c4bb-4ad1-8a39-84547d959596"]},{"id":"ITEM-2","itemData":{"DOI":"10.1109/CVPR.2016.90","ISBN":"9781467388504","ISSN":"10636919","abstract":"Deeper neural networks are more difficult to train. We present a residual learning framework to ease the training of networks that are substantially deeper than those used previously. We explicitly reformulate the layers as learning residual functions with reference to the layer inputs, instead of learning unreferenced functions. We provide comprehensive empirical evidence showing that these residual networks are easier to optimize, and can gain accuracy from considerably increased depth. On the ImageNet dataset we evaluate residual nets with a depth of up to 152 layers - 8× deeper than VGG nets [40] but still having lower complexity. An ensemble of these residual nets achieves 3.57% error on the ImageNet test set. This result won the 1st place on the ILSVRC 2015 classification task. We also present analysis on CIFAR-10 with 100 and 1000 layers. The depth of representations is of central importance for many visual recognition tasks. Solely due to our extremely deep representations, we obtain a 28% relative improvement on the COCO object detection dataset. Deep residual nets are foundations of our submissions to ILSVRC &amp; COCO 2015 competitions1, where we also won the 1st places on the tasks of ImageNet detection, ImageNet localization, COCO detection, and COCO segmentation.","author":[{"dropping-particle":"","family":"He","given":"Kaiming","non-dropping-particle":"","parse-names":false,"suffix":""},{"dropping-particle":"","family":"Zhang","given":"Xiangyu","non-dropping-particle":"","parse-names":false,"suffix":""},{"dropping-particle":"","family":"Ren","given":"Shaoqing","non-dropping-particle":"","parse-names":false,"suffix":""},{"dropping-particle":"","family":"Sun","given":"Jian","non-dropping-particle":"","parse-names":false,"suffix":""}],"container-title":"Proceedings of the IEEE Computer Society Conference on Computer Vision and Pattern Recognition","id":"ITEM-2","issued":{"date-parts":[["2016"]]},"title":"Deep residual learning for image recognition","type":"paper-conference"},"uris":["http://www.mendeley.com/documents/?uuid=1b9a7ce1-237a-4cad-adc4-ebd623fd3675"]},{"id":"ITEM-3","itemData":{"DOI":"10.1109/ICDAR.2011.291","ISBN":"9780769545202","ISSN":"15205363","abstract":"In the Chinese handwriting recognition competition organized with the ICDAR 2011, four tasks were evaluated: offline and online isolated character recognition, offline and online handwritten text recognition. To enable the training of recognition systems, we announced the large databases CASIA-HWDB/OLHWDB. The submitted systems were evaluated on un-open datasets to report character-level correct rates. In total, we received 25 systems submitted by eight groups. On the test datasets, the best results (correct rates) are 92.18% for offline character recognition, 95.77% for online character recognition, 77.26% for offline text recognition, and 94.33% for online text recognition, respectively. In addition to the evaluation results, we provide short descriptions of the recognition methods and have brief discussions. © 2011 IEEE.","author":[{"dropping-particle":"","family":"Liu","given":"Cheng Lin","non-dropping-particle":"","parse-names":false,"suffix":""},{"dropping-particle":"","family":"Yin","given":"Fei","non-dropping-particle":"","parse-names":false,"suffix":""},{"dropping-particle":"","family":"Wang","given":"Qiu Feng","non-dropping-particle":"","parse-names":false,"suffix":""},{"dropping-particle":"","family":"Wang","given":"Da Han","non-dropping-particle":"","parse-names":false,"suffix":""}],"container-title":"Proceedings of the International Conference on Document Analysis and Recognition, ICDAR","id":"ITEM-3","issued":{"date-parts":[["2011"]]},"title":"ICDAR 2011 Chinese handwriting recognition competition","type":"paper-conference"},"uris":["http://www.mendeley.com/documents/?uuid=da7475bb-2d10-4c8c-bb95-397d5e6c8781"]},{"id":"ITEM-4","itemData":{"ISBN":"9781627480031","ISSN":"10495258","abstract":"We address a central problem of neuroanatomy, namely, the automatic segmentation of neuronal structures depicted in stacks of electron microscopy (EM) images. This is necessary to efficiently map 3D brain structure and connectivity. To segment biological neuron membranes, we use a special type of deep artificial neural network as a pixel classifier. The label of each pixel (membrane or nonmembrane) is predicted from raw pixel values in a square window centered on it. The input layer maps each window pixel to a neuron. It is followed by a succession of convolutional and max-pooling layers which preserve 2D information and extract features with increasing levels of abstraction. The output layer produces a calibrated probability for each class. The classifier is trained by plain gradient descent on a 512 × 512 × 30 stack with known ground truth, and tested on a stack of the same size (ground truth unknown to the authors) by the organizers of the ISBI 2012 EM Segmentation Challenge. Even without problem-specific postprocessing, our approach outperforms competing techniques by a large margin in all three considered metrics, i.e. rand error, warping error and pixel error. For pixel error, our approach is the only one outperforming a second human observer.","author":[{"dropping-particle":"","family":"Cireşan","given":"Dan C.","non-dropping-particle":"","parse-names":false,"suffix":""},{"dropping-particle":"","family":"Giusti","given":"Alessandro","non-dropping-particle":"","parse-names":false,"suffix":""},{"dropping-particle":"","family":"Gambardella","given":"Luca M.","non-dropping-particle":"","parse-names":false,"suffix":""},{"dropping-particle":"","family":"Schmidhuber","given":"Jürgen","non-dropping-particle":"","parse-names":false,"suffix":""}],"container-title":"Advances in Neural Information Processing Systems","id":"ITEM-4","issued":{"date-parts":[["2012"]]},"title":"Deep neural networks segment neuronal membranes in electron microscopy images","type":"paper-conference"},"uris":["http://www.mendeley.com/documents/?uuid=d5165e0d-25b5-4c3f-8351-2dcd0bb81039"]},{"id":"ITEM-5","itemData":{"DOI":"10.1007/978-3-642-40763-5_51","ISBN":"9783642407628","ISSN":"03029743","PMID":"24579167","abstract":"We use deep max-pooling convolutional neural networks to detect mitosis in breast histology images. The networks are trained to classify each pixel in the images, using as context a patch centered on the pixel. Simple postprocessing is then applied to the network output. Our approach won the ICPR 2012 mitosis detection competition, outperforming other contestants by a significant margin. © 2013 Springer-Verlag.","author":[{"dropping-particle":"","family":"Cireşan","given":"Dan C.","non-dropping-particle":"","parse-names":false,"suffix":""},{"dropping-particle":"","family":"Giusti","given":"Alessandro","non-dropping-particle":"","parse-names":false,"suffix":""},{"dropping-particle":"","family":"Gambardella","given":"Luca M.","non-dropping-particle":"","parse-names":false,"suffix":""},{"dropping-particle":"","family":"Schmidhuber","given":"Jürgen","non-dropping-particle":"","parse-names":false,"suffix":""}],"container-title":"Lecture Notes in Computer Science (including subseries Lecture Notes in Artificial Intelligence and Lecture Notes in Bioinformatics)","id":"ITEM-5","issued":{"date-parts":[["2013"]]},"title":"Mitosis detection in breast cancer histology images with deep neural networks","type":"paper-conference"},"uris":["http://www.mendeley.com/documents/?uuid=929fe603-6f84-470a-9791-71c192ac4a53"]},{"id":"ITEM-6","itemData":{"ISBN":"9781617823800","abstract":"Straightforward application of Deep Belief Nets (DBNs) to acoustic modeling produces a rich distributed representation of speech data that is useful for recognition and yields impressive results on the speaker-independent TIMIT phone recognition task. However, the first-layer Gaussian-Bernoulli Restricted Boltzmann Machine (GRBM) has an important limitation, shared with mixtures of diagonal-covariance Gaussians: GRBMs treat different components of the acoustic input vector as conditionally independent given the hidden state. The mean-covariance restricted Boltzmann machine (mcRBM), first introduced for modeling natural images, is a much more representationally efficient and powerful way of modeling the covariance structure of speech data. Every configuration of the precision units of the mcRBM specifies a different precision matrix for the conditional distribution over the acoustic space. In this work, we use the mcRBM to learn features of speech data that serve as input into a standard DBN. The mcRBM features combined with DBNs allow us to achieve a phone error rate of 20.5%, which is superior to all published results on speaker-independent TIMIT to date.","author":[{"dropping-particle":"","family":"Dahl","given":"George E.","non-dropping-particle":"","parse-names":false,"suffix":""},{"dropping-particle":"","family":"Ranzato","given":"Marc'aurelio","non-dropping-particle":"","parse-names":false,"suffix":""},{"dropping-particle":"","family":"Mohamed","given":"Abdel Rahman","non-dropping-particle":"","parse-names":false,"suffix":""},{"dropping-particle":"","family":"Hinton","given":"Geoffrey","non-dropping-particle":"","parse-names":false,"suffix":""}],"container-title":"Advances in Neural Information Processing Systems 23: 24th Annual Conference on Neural Information Processing Systems 2010, NIPS 2010","id":"ITEM-6","issued":{"date-parts":[["2010"]]},"title":"Phone recognition with the mean-covariance restricted Boltzmann machine","type":"paper-conference"},"uris":["http://www.mendeley.com/documents/?uuid=b7cc9665-bb8d-4d4b-8290-44f03490cfad"]},{"id":"ITEM-7","itemData":{"DOI":"10.21437/interspeech.2011-169","ISSN":"19909772","abstract":"We apply the recently proposed Context-Dependent Deep-Neural-Network HMMs, or CD-DNN-HMMs, to speech-to-text transcription. For single-pass speaker-independent recognition on the RT03S Fisher portion of phone-call transcription benchmark (Switchboard), the word-error rate is reduced from 27.4%, obtained by discriminatively trained Gaussian-mixture HMMs, to 18.5% -a 33% relative improvement. CD-DNN-HMMs combine classic artificial-neural-network HMMs with traditional tied-state triphones and deep-beliefnetwork pre-training. They had previously been shown to reduce errors by 16% relatively when trained on tens of hours of data using hundreds of tied states. This paper takes CD-DNNHMMs further and applies them to transcription using over 300 hours of training data, over 9000 tied states, and up to 9 hidden layers, and demonstrates how sparseness can be exploited. On four less well-matched transcription tasks, we observe relative error reductions of 22-28%. Copyright © 2011 ISCA.","author":[{"dropping-particle":"","family":"Seide","given":"Frank","non-dropping-particle":"","parse-names":false,"suffix":""},{"dropping-particle":"","family":"Li","given":"Gang","non-dropping-particle":"","parse-names":false,"suffix":""},{"dropping-particle":"","family":"Yu","given":"Dong","non-dropping-particle":"","parse-names":false,"suffix":""}],"container-title":"Proceedings of the Annual Conference of the International Speech Communication Association, INTERSPEECH","id":"ITEM-7","issued":{"date-parts":[["2011"]]},"title":"Conversational speech transcription using Context-Dependent Deep Neural Networks","type":"paper-conference"},"uris":["http://www.mendeley.com/documents/?uuid=b73c8c06-51ba-4695-8d70-6380a75970b1"]},{"id":"ITEM-8","itemData":{"DOI":"10.1109/TASLP.2014.2339736","ISSN":"15587916","abstract":"Recently, the hybrid deep neural network (DNN)-hidden Markov model (HMM) has been shown to significantly improve speech recognition performance over the conventional Gaussian mixture model (GMM)-HMM. The performance improvement is partially attributed to the ability of the DNN to model complex correlations in speech features. In this paper, we show that further error rate reduction can be obtained by using convolutional neural networks (CNNs). We first present a concise description of the basic CNN and explain how it can be used for speech recognition. We further propose a limited-weight-sharing scheme that can better model speech features. The special structure such as local connectivity, weight sharing, and pooling in CNNs exhibits some degree of invariance to small shifts of speech features along the frequency axis, which is important to deal with speaker and environment variations. Experimental results show that CNNs reduce the error rate by 6%-10% compared with DNNs on the TIMIT phone recognition and the voice search large vocabulary speech recognition tasks.","author":[{"dropping-particle":"","family":"Abdel-Hamid","given":"Ossama","non-dropping-particle":"","parse-names":false,"suffix":""},{"dropping-particle":"","family":"Mohamed","given":"Abdel Rahman","non-dropping-particle":"","parse-names":false,"suffix":""},{"dropping-particle":"","family":"Jiang","given":"Hui","non-dropping-particle":"","parse-names":false,"suffix":""},{"dropping-particle":"","family":"Deng","given":"Li","non-dropping-particle":"","parse-names":false,"suffix":""},{"dropping-particle":"","family":"Penn","given":"Gerald","non-dropping-particle":"","parse-names":false,"suffix":""},{"dropping-particle":"","family":"Yu","given":"Dong","non-dropping-particle":"","parse-names":false,"suffix":""}],"container-title":"IEEE Transactions on Audio, Speech and Language Processing","id":"ITEM-8","issued":{"date-parts":[["2014"]]},"title":"Convolutional neural networks for speech recognition","type":"article-journal"},"uris":["http://www.mendeley.com/documents/?uuid=ec69cb6c-1e37-4e2a-982a-a031ca71bbb3"]},{"id":"ITEM-9","itemData":{"DOI":"10.21437/interspeech.2014-433","ISSN":"19909772","abstract":"Deep learning systems have dramatically improved the accuracy of speech recognition, and various deep architectures and learning methods have been developed with distinct strengths and weaknesses in recent years. How can ensemble learning be applied to these varying deep learning systems to achieve greater recognition accuracy is the focus of this paper. We develop and report linear and log-linear stacking methods for ensemble learning with applications specifically to speech-class posterior probabilities as computed by the convolutional, recurrent, and fully-connected deep neural networks. Convex optimization problems are formulated and solved, with analytical formulas derived for training the ensemble-learning parameters. Experimental results demonstrate a significant increase in phone recognition accuracy after stacking the deep learning subsystems that use different mechanisms for computing high-level, hierarchical features from the raw acoustic signals in speech.","author":[{"dropping-particle":"","family":"Deng","given":"Li","non-dropping-particle":"","parse-names":false,"suffix":""},{"dropping-particle":"","family":"Platt","given":"John C.","non-dropping-particle":"","parse-names":false,"suffix":""}],"container-title":"Proceedings of the Annual Conference of the International Speech Communication Association, INTERSPEECH","id":"ITEM-9","issued":{"date-parts":[["2014"]]},"title":"Ensemble deep learning for speech recognition","type":"paper-conference"},"uris":["http://www.mendeley.com/documents/?uuid=3ef718ec-bc19-4d12-92ff-c9226d9731d7"]}],"mendeley":{"formattedCitation":"[153]–[161]","plainTextFormattedCitation":"[153]–[161]","previouslyFormattedCitation":"[153]–[161]"},"properties":{"noteIndex":0},"schema":"https://github.com/citation-style-language/schema/raw/master/csl-citation.json"}</w:instrText>
      </w:r>
      <w:r>
        <w:fldChar w:fldCharType="separate"/>
      </w:r>
      <w:r w:rsidRPr="00060304">
        <w:rPr>
          <w:noProof/>
        </w:rPr>
        <w:t>[153]–[161]</w:t>
      </w:r>
      <w:r>
        <w:fldChar w:fldCharType="end"/>
      </w:r>
      <w:r w:rsidRPr="00460018">
        <w:t xml:space="preserve">. When compared to LSTM, </w:t>
      </w:r>
      <w:proofErr w:type="spellStart"/>
      <w:r w:rsidRPr="00460018">
        <w:t>SVM</w:t>
      </w:r>
      <w:proofErr w:type="spellEnd"/>
      <w:r w:rsidRPr="00460018">
        <w:t xml:space="preserve">, ANN, and other forecasters, the authors </w:t>
      </w:r>
      <w:proofErr w:type="spellStart"/>
      <w:r w:rsidRPr="00460018">
        <w:t>Amaradinghe</w:t>
      </w:r>
      <w:proofErr w:type="spellEnd"/>
      <w:r w:rsidRPr="00460018">
        <w:t xml:space="preserve"> </w:t>
      </w:r>
      <w:r w:rsidRPr="00283641">
        <w:fldChar w:fldCharType="begin" w:fldLock="1"/>
      </w:r>
      <w:r>
        <w:instrText>ADDIN CSL_CITATION {"citationItems":[{"id":"ITEM-1","itemData":{"DOI":"10.1109/ISIE.2017.8001465","ISBN":"9781509014125","abstract":"Smartgrids of the future promise unprecedented flexibility in energy management. Therefore, accurate predictions/forecasts of energy demands (loads) at individual site and aggregate level of the grid is crucial. Despite extensive research, load forecasting remains to be a difficult problem. This paper presents a load forecasting methodology based on deep learning. Specifically, the work presented in this paper investigates the effectiveness of using Convolutional Neural Networks (CNN) for performing energy load forecasting at individual building level. The presented methodology uses convolutions on historical loads. The output from the convolutional operation is fed to fully connected layers together with other pertinent information. The presented methodology was implemented on a benchmark data set of electricity consumption for a single residential customer. Results obtained from the CNN were compared against results obtained by Long Short Term Memories LSTM sequence-to-sequence (LSTM S2S), Factored Restricted Boltzmann Machines (FCRBM), 'shallow' Artificial Neural Networks (ANN) and Support Vector Machines (SVM) for the same dataset. Experimental results showed that the CNN outperformed SVR while producing comparable results to the ANN and deep learning methodologies. Further testing is required to compare the performances of different deep learning architectures in load forecasting.","author":[{"dropping-particle":"","family":"Amarasinghe","given":"Kasun","non-dropping-particle":"","parse-names":false,"suffix":""},{"dropping-particle":"","family":"Marino","given":"Daniel L.","non-dropping-particle":"","parse-names":false,"suffix":""},{"dropping-particle":"","family":"Manic","given":"Milos","non-dropping-particle":"","parse-names":false,"suffix":""}],"container-title":"IEEE International Symposium on Industrial Electronics","id":"ITEM-1","issued":{"date-parts":[["2017"]]},"title":"Deep neural networks for energy load forecasting","type":"paper-conference"},"uris":["http://www.mendeley.com/documents/?uuid=d2b4f58a-e173-4874-a917-8321b05ccde1"]}],"mendeley":{"formattedCitation":"[2]","plainTextFormattedCitation":"[2]","previouslyFormattedCitation":"[2]"},"properties":{"noteIndex":0},"schema":"https://github.com/citation-style-language/schema/raw/master/csl-citation.json"}</w:instrText>
      </w:r>
      <w:r w:rsidRPr="00283641">
        <w:fldChar w:fldCharType="separate"/>
      </w:r>
      <w:r w:rsidRPr="00381D4E">
        <w:rPr>
          <w:noProof/>
        </w:rPr>
        <w:t>[2]</w:t>
      </w:r>
      <w:r w:rsidRPr="00283641">
        <w:fldChar w:fldCharType="end"/>
      </w:r>
      <w:r w:rsidRPr="00460018">
        <w:t xml:space="preserve"> et al. concluded that CNN is a viable technique for individual building load forecasting.</w:t>
      </w:r>
    </w:p>
    <w:p w14:paraId="1BA1160F" w14:textId="5D410F88" w:rsidR="001A2209" w:rsidRDefault="001A2209" w:rsidP="00A461E3">
      <w:pPr>
        <w:pStyle w:val="Heading2"/>
      </w:pPr>
      <w:bookmarkStart w:id="81" w:name="_Toc90811879"/>
      <w:r>
        <w:t>2.</w:t>
      </w:r>
      <w:r w:rsidR="00443401">
        <w:t>5</w:t>
      </w:r>
      <w:r>
        <w:t xml:space="preserve"> The Myth of Finding the One Size Fits All Technique</w:t>
      </w:r>
      <w:bookmarkEnd w:id="81"/>
    </w:p>
    <w:p w14:paraId="7C338CAC" w14:textId="563D35F3" w:rsidR="0008758E" w:rsidRPr="0008758E" w:rsidRDefault="008443C7" w:rsidP="008443C7">
      <w:pPr>
        <w:ind w:firstLine="288"/>
      </w:pPr>
      <w:r w:rsidRPr="008443C7">
        <w:t xml:space="preserve">Tao Hong talked about the myth of discovering the best technique </w:t>
      </w:r>
      <w:r>
        <w:fldChar w:fldCharType="begin" w:fldLock="1"/>
      </w:r>
      <w:r w:rsidR="00505862">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mendeley":{"formattedCitation":"[1]","plainTextFormattedCitation":"[1]","previouslyFormattedCitation":"[1]"},"properties":{"noteIndex":0},"schema":"https://github.com/citation-style-language/schema/raw/master/csl-citation.json"}</w:instrText>
      </w:r>
      <w:r>
        <w:fldChar w:fldCharType="separate"/>
      </w:r>
      <w:r w:rsidRPr="008443C7">
        <w:rPr>
          <w:noProof/>
        </w:rPr>
        <w:t>[1]</w:t>
      </w:r>
      <w:r>
        <w:fldChar w:fldCharType="end"/>
      </w:r>
      <w:r w:rsidRPr="008443C7">
        <w:t>. He concluded that researchers and users must understand that there is no technique that is universally superior. The method used for load forecasting should be determined by the forecasting requirements and the dataset under consideration. One approach is unlikely to be beneficial in all load forecasting scenarios. Different forecasters perform better or worse with different datasets. Furthermore, forecast errors differ greatly across utilities, utility zones, and time horizons.</w:t>
      </w:r>
    </w:p>
    <w:p w14:paraId="5513CA8B" w14:textId="1BE5D75F" w:rsidR="004737B0" w:rsidRDefault="004737B0" w:rsidP="004737B0">
      <w:pPr>
        <w:pStyle w:val="Heading2"/>
      </w:pPr>
      <w:bookmarkStart w:id="82" w:name="_Ref86061634"/>
      <w:bookmarkStart w:id="83" w:name="_Ref86061668"/>
      <w:bookmarkStart w:id="84" w:name="_Ref86061675"/>
      <w:bookmarkStart w:id="85" w:name="_Ref86061677"/>
      <w:bookmarkStart w:id="86" w:name="_Toc90811880"/>
      <w:r>
        <w:lastRenderedPageBreak/>
        <w:t>2.6 Peak Load</w:t>
      </w:r>
      <w:bookmarkEnd w:id="82"/>
      <w:bookmarkEnd w:id="83"/>
      <w:bookmarkEnd w:id="84"/>
      <w:bookmarkEnd w:id="85"/>
      <w:bookmarkEnd w:id="86"/>
    </w:p>
    <w:p w14:paraId="08843D53" w14:textId="7EDBF12D" w:rsidR="008443C7" w:rsidRPr="008443C7" w:rsidRDefault="00DD1B5F" w:rsidP="008443C7">
      <w:pPr>
        <w:ind w:firstLine="288"/>
      </w:pPr>
      <w:ins w:id="87" w:author="Dawn MacIsaac" w:date="2021-12-21T05:19:00Z">
        <w:r>
          <w:t>There are two measures of load that important to consider when ensuring</w:t>
        </w:r>
        <w:commentRangeStart w:id="88"/>
        <w:r>
          <w:t xml:space="preserve"> </w:t>
        </w:r>
      </w:ins>
      <w:ins w:id="89" w:author="Dawn MacIsaac" w:date="2021-12-21T05:20:00Z">
        <w:r>
          <w:t>[…]</w:t>
        </w:r>
        <w:commentRangeEnd w:id="88"/>
        <w:r>
          <w:rPr>
            <w:rStyle w:val="CommentReference"/>
          </w:rPr>
          <w:commentReference w:id="88"/>
        </w:r>
        <w:r>
          <w:t xml:space="preserve">.  </w:t>
        </w:r>
      </w:ins>
      <w:r w:rsidR="008443C7" w:rsidRPr="008443C7">
        <w:t xml:space="preserve">The term "base load" refers to the absolute minimum amount of electrical demand that must be met over the course of a </w:t>
      </w:r>
      <w:commentRangeStart w:id="90"/>
      <w:r w:rsidR="008443C7" w:rsidRPr="008443C7">
        <w:t xml:space="preserve">24-hour </w:t>
      </w:r>
      <w:commentRangeEnd w:id="90"/>
      <w:r>
        <w:rPr>
          <w:rStyle w:val="CommentReference"/>
        </w:rPr>
        <w:commentReference w:id="90"/>
      </w:r>
      <w:r w:rsidR="008443C7" w:rsidRPr="008443C7">
        <w:t xml:space="preserve">period. Base load requirements </w:t>
      </w:r>
      <w:del w:id="91" w:author="Dawn MacIsaac" w:date="2021-12-21T05:21:00Z">
        <w:r w:rsidR="008443C7" w:rsidRPr="008443C7" w:rsidDel="00DD1B5F">
          <w:delText xml:space="preserve">are </w:delText>
        </w:r>
      </w:del>
      <w:ins w:id="92" w:author="Dawn MacIsaac" w:date="2021-12-21T05:21:00Z">
        <w:r w:rsidRPr="008443C7">
          <w:t>are also referred to as constant load requirements</w:t>
        </w:r>
        <w:r>
          <w:t xml:space="preserve"> because they are </w:t>
        </w:r>
      </w:ins>
      <w:r w:rsidR="008443C7" w:rsidRPr="008443C7">
        <w:t>relatively constant</w:t>
      </w:r>
      <w:ins w:id="93" w:author="Dawn MacIsaac" w:date="2021-12-21T05:21:00Z">
        <w:r>
          <w:t>.</w:t>
        </w:r>
      </w:ins>
      <w:r w:rsidR="008443C7" w:rsidRPr="008443C7">
        <w:t xml:space="preserve"> </w:t>
      </w:r>
      <w:del w:id="94" w:author="Dawn MacIsaac" w:date="2021-12-21T05:19:00Z">
        <w:r w:rsidR="008443C7" w:rsidRPr="008443C7" w:rsidDel="00DD1B5F">
          <w:delText xml:space="preserve">and </w:delText>
        </w:r>
      </w:del>
      <w:ins w:id="95" w:author="Dawn MacIsaac" w:date="2021-12-21T05:19:00Z">
        <w:r>
          <w:t>so</w:t>
        </w:r>
      </w:ins>
      <w:del w:id="96" w:author="Dawn MacIsaac" w:date="2021-12-21T05:21:00Z">
        <w:r w:rsidR="008443C7" w:rsidRPr="008443C7" w:rsidDel="00DD1B5F">
          <w:delText>are also referred to as constant load requirements</w:delText>
        </w:r>
      </w:del>
      <w:r w:rsidR="008443C7" w:rsidRPr="008443C7">
        <w:t xml:space="preserve">. Conversely, peak load refers to the maximum amount of energy drawn from the grid by a consumer over a specified period. Most utilities operate on a 15-minute </w:t>
      </w:r>
      <w:commentRangeStart w:id="97"/>
      <w:r w:rsidR="008443C7" w:rsidRPr="008443C7">
        <w:t>cycle</w:t>
      </w:r>
      <w:commentRangeEnd w:id="97"/>
      <w:r w:rsidR="000218F3">
        <w:rPr>
          <w:rStyle w:val="CommentReference"/>
        </w:rPr>
        <w:commentReference w:id="97"/>
      </w:r>
      <w:r w:rsidR="008443C7" w:rsidRPr="008443C7">
        <w:t xml:space="preserve">, but some operate on 30- or 60-minute cycles </w:t>
      </w:r>
      <w:r w:rsidR="008443C7" w:rsidRPr="00604480">
        <w:t xml:space="preserve"> </w:t>
      </w:r>
      <w:r w:rsidR="008443C7">
        <w:fldChar w:fldCharType="begin" w:fldLock="1"/>
      </w:r>
      <w:r w:rsidR="008443C7">
        <w:instrText>ADDIN CSL_CITATION {"citationItems":[{"id":"ITEM-1","itemData":{"URL":"https://energysentry.com/newsletters/dispelling-myth.php","accessed":{"date-parts":[["2021","10","24"]]},"id":"ITEM-1","issued":{"date-parts":[["0"]]},"title":"Dispelling the Myth: How Peak Demand REALLY Occurs | Energy Sentry News","type":"webpage"},"uris":["http://www.mendeley.com/documents/?uuid=ac3620c5-938e-3105-a1e5-154fc4b2d703"]}],"mendeley":{"formattedCitation":"[162]","plainTextFormattedCitation":"[162]","previouslyFormattedCitation":"[162]"},"properties":{"noteIndex":0},"schema":"https://github.com/citation-style-language/schema/raw/master/csl-citation.json"}</w:instrText>
      </w:r>
      <w:r w:rsidR="008443C7">
        <w:fldChar w:fldCharType="separate"/>
      </w:r>
      <w:r w:rsidR="008443C7" w:rsidRPr="00060304">
        <w:rPr>
          <w:noProof/>
        </w:rPr>
        <w:t>[162]</w:t>
      </w:r>
      <w:r w:rsidR="008443C7">
        <w:fldChar w:fldCharType="end"/>
      </w:r>
      <w:r w:rsidR="008443C7" w:rsidRPr="008443C7">
        <w:t xml:space="preserve">. While there may be multiple spikes in energy demand over the course of the period, a peak load is defined as one that lasts at least 15 minutes; anything </w:t>
      </w:r>
      <w:ins w:id="98" w:author="Dawn MacIsaac" w:date="2021-12-21T05:25:00Z">
        <w:r w:rsidR="000218F3">
          <w:t xml:space="preserve">that lasts </w:t>
        </w:r>
      </w:ins>
      <w:r w:rsidR="008443C7" w:rsidRPr="008443C7">
        <w:t>less than 15 minutes is considered a random spike. Typically, demand spikes are caused by the activation of an electrically consuming device and last only a few seconds.</w:t>
      </w:r>
    </w:p>
    <w:p w14:paraId="4BA459B1" w14:textId="77777777" w:rsidR="00E141D4" w:rsidRDefault="00E141D4" w:rsidP="00E141D4">
      <w:pPr>
        <w:keepNext/>
        <w:ind w:firstLine="288"/>
        <w:jc w:val="center"/>
      </w:pPr>
      <w:r>
        <w:rPr>
          <w:noProof/>
        </w:rPr>
        <w:drawing>
          <wp:inline distT="0" distB="0" distL="0" distR="0" wp14:anchorId="6F50EF6A" wp14:editId="05450AF5">
            <wp:extent cx="2623931" cy="2076175"/>
            <wp:effectExtent l="0" t="0" r="5080" b="635"/>
            <wp:docPr id="8" name="Picture 8" descr="Base Load and Peak Load: understanding both concep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Base Load and Peak Load: understanding both concepts"/>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l="25174" t="6481" r="23264" b="20987"/>
                    <a:stretch/>
                  </pic:blipFill>
                  <pic:spPr bwMode="auto">
                    <a:xfrm>
                      <a:off x="0" y="0"/>
                      <a:ext cx="2645009" cy="2092853"/>
                    </a:xfrm>
                    <a:prstGeom prst="rect">
                      <a:avLst/>
                    </a:prstGeom>
                    <a:noFill/>
                    <a:ln>
                      <a:noFill/>
                    </a:ln>
                    <a:extLst>
                      <a:ext uri="{53640926-AAD7-44D8-BBD7-CCE9431645EC}">
                        <a14:shadowObscured xmlns:a14="http://schemas.microsoft.com/office/drawing/2010/main"/>
                      </a:ext>
                    </a:extLst>
                  </pic:spPr>
                </pic:pic>
              </a:graphicData>
            </a:graphic>
          </wp:inline>
        </w:drawing>
      </w:r>
    </w:p>
    <w:p w14:paraId="7B11A76D" w14:textId="5D3D6937" w:rsidR="00E141D4" w:rsidRDefault="00E141D4" w:rsidP="00E141D4">
      <w:pPr>
        <w:pStyle w:val="Caption"/>
        <w:jc w:val="center"/>
      </w:pPr>
      <w:bookmarkStart w:id="99" w:name="_Ref87447326"/>
      <w:bookmarkStart w:id="100" w:name="_Toc90811959"/>
      <w:r>
        <w:t xml:space="preserve">Figure </w:t>
      </w:r>
      <w:fldSimple w:instr=" SEQ Figure \* ARABIC ">
        <w:r w:rsidR="001873B6">
          <w:rPr>
            <w:noProof/>
          </w:rPr>
          <w:t>7</w:t>
        </w:r>
      </w:fldSimple>
      <w:bookmarkEnd w:id="99"/>
      <w:r>
        <w:t xml:space="preserve"> – Peak Load vs Base Load </w:t>
      </w:r>
      <w:r>
        <w:fldChar w:fldCharType="begin" w:fldLock="1"/>
      </w:r>
      <w:r w:rsidR="00060304">
        <w:instrText>ADDIN CSL_CITATION {"citationItems":[{"id":"ITEM-1","itemData":{"URL":"https://sinovoltaics.com/learning-center/basics/base-load-peak-load/","accessed":{"date-parts":[["2021","10","24"]]},"id":"ITEM-1","issued":{"date-parts":[["0"]]},"title":"Base Load and Peak Load: understanding both concepts","type":"webpage"},"uris":["http://www.mendeley.com/documents/?uuid=1c95dbb4-5aaa-35bc-a3c4-99c2987a2759"]}],"mendeley":{"formattedCitation":"[163]","plainTextFormattedCitation":"[163]","previouslyFormattedCitation":"[163]"},"properties":{"noteIndex":0},"schema":"https://github.com/citation-style-language/schema/raw/master/csl-citation.json"}</w:instrText>
      </w:r>
      <w:r>
        <w:fldChar w:fldCharType="separate"/>
      </w:r>
      <w:r w:rsidR="00060304" w:rsidRPr="00060304">
        <w:rPr>
          <w:b w:val="0"/>
          <w:noProof/>
        </w:rPr>
        <w:t>[163]</w:t>
      </w:r>
      <w:bookmarkEnd w:id="100"/>
      <w:r>
        <w:fldChar w:fldCharType="end"/>
      </w:r>
    </w:p>
    <w:p w14:paraId="13C19155" w14:textId="1B007F90" w:rsidR="004737B0" w:rsidRDefault="008443C7" w:rsidP="004737B0">
      <w:pPr>
        <w:ind w:firstLine="288"/>
      </w:pPr>
      <w:commentRangeStart w:id="101"/>
      <w:r w:rsidRPr="008443C7">
        <w:t xml:space="preserve">Consider the electrical requirements of a house. The amount of electricity constantly required from the electrical grid is referred to as the base load. A peak load occurs when additional power is required, such as when an entire family is at home watching television </w:t>
      </w:r>
      <w:r w:rsidRPr="008443C7">
        <w:lastRenderedPageBreak/>
        <w:t xml:space="preserve">and consuming a large amount of electricity. It is a </w:t>
      </w:r>
      <w:r w:rsidR="009F0590">
        <w:t>momentary</w:t>
      </w:r>
      <w:r w:rsidRPr="008443C7">
        <w:t xml:space="preserve"> period of increased demand, as the family will soon be sleeping, turning off the television and lights, and conserving energy. The base load is more stable, but also less intense, because electricity is still required for things like heating, cooling, and power outlets, among other things. Peak load has a lower predictability than base load. It can surge when air conditioners are switched on or when a snowstorm hits and the heat must be turned up </w:t>
      </w:r>
      <w:r w:rsidR="004737B0">
        <w:fldChar w:fldCharType="begin" w:fldLock="1"/>
      </w:r>
      <w:r w:rsidR="00060304">
        <w:instrText>ADDIN CSL_CITATION {"citationItems":[{"id":"ITEM-1","itemData":{"URL":"https://energywatch-inc.com/peak-load-base-load-electricity/","accessed":{"date-parts":[["2021","10","7"]]},"id":"ITEM-1","issued":{"date-parts":[["0"]]},"title":"Peak Load &amp; Base Electricity - Understand Differences - EnergyWatch","type":"webpage"},"uris":["http://www.mendeley.com/documents/?uuid=018d05ea-7629-329e-ae09-d60434c3f458"]}],"mendeley":{"formattedCitation":"[164]","plainTextFormattedCitation":"[164]","previouslyFormattedCitation":"[164]"},"properties":{"noteIndex":0},"schema":"https://github.com/citation-style-language/schema/raw/master/csl-citation.json"}</w:instrText>
      </w:r>
      <w:r w:rsidR="004737B0">
        <w:fldChar w:fldCharType="separate"/>
      </w:r>
      <w:r w:rsidR="00060304" w:rsidRPr="00060304">
        <w:rPr>
          <w:noProof/>
        </w:rPr>
        <w:t>[164]</w:t>
      </w:r>
      <w:r w:rsidR="004737B0">
        <w:fldChar w:fldCharType="end"/>
      </w:r>
      <w:commentRangeEnd w:id="101"/>
      <w:r w:rsidR="000218F3">
        <w:rPr>
          <w:rStyle w:val="CommentReference"/>
        </w:rPr>
        <w:commentReference w:id="101"/>
      </w:r>
      <w:r w:rsidR="004737B0">
        <w:t xml:space="preserve">. </w:t>
      </w:r>
    </w:p>
    <w:p w14:paraId="0126D6D8" w14:textId="46D9A748" w:rsidR="008443C7" w:rsidRDefault="008443C7" w:rsidP="004737B0">
      <w:pPr>
        <w:ind w:firstLine="288"/>
      </w:pPr>
      <w:r w:rsidRPr="008443C7">
        <w:t xml:space="preserve">The visual distinction between the base and peak loads is depicted in </w:t>
      </w:r>
      <w:r>
        <w:fldChar w:fldCharType="begin"/>
      </w:r>
      <w:r>
        <w:instrText xml:space="preserve"> REF _Ref87447326 \h </w:instrText>
      </w:r>
      <w:r>
        <w:fldChar w:fldCharType="separate"/>
      </w:r>
      <w:r w:rsidR="001873B6">
        <w:t xml:space="preserve">Figure </w:t>
      </w:r>
      <w:r w:rsidR="001873B6">
        <w:rPr>
          <w:noProof/>
        </w:rPr>
        <w:t>7</w:t>
      </w:r>
      <w:r>
        <w:fldChar w:fldCharType="end"/>
      </w:r>
      <w:r w:rsidRPr="008443C7">
        <w:t xml:space="preserve">. Peaks </w:t>
      </w:r>
      <w:commentRangeStart w:id="102"/>
      <w:r w:rsidRPr="008443C7">
        <w:t>differ in three ways</w:t>
      </w:r>
      <w:commentRangeEnd w:id="102"/>
      <w:r w:rsidR="00176A3C">
        <w:rPr>
          <w:rStyle w:val="CommentReference"/>
        </w:rPr>
        <w:commentReference w:id="102"/>
      </w:r>
      <w:r w:rsidRPr="008443C7">
        <w:t xml:space="preserve">: their magnitude, their temporal location, and their width or duration. The peak's temporal location is the most important of all the characteristics, even more so than the peak's value. Knowing when a peak will occur allows utilities to plan reserve power and demand response strategies to help reduce the peak, resulting in significant savings for both the utility and its customers. Understanding peak load is critical for any business's energy management strategy </w:t>
      </w:r>
      <w:r>
        <w:fldChar w:fldCharType="begin" w:fldLock="1"/>
      </w:r>
      <w:r>
        <w:instrText>ADDIN CSL_CITATION {"citationItems":[{"id":"ITEM-1","itemData":{"URL":"https://aquicore.com/blog/what-is-peak-load/","accessed":{"date-parts":[["2021","10","7"]]},"id":"ITEM-1","issued":{"date-parts":[["0"]]},"title":"What is Peak Load? | Aquicore","type":"webpage"},"uris":["http://www.mendeley.com/documents/?uuid=3405bd2f-cc45-3743-9be0-e2ca53ba642e"]}],"mendeley":{"formattedCitation":"[165]","plainTextFormattedCitation":"[165]","previouslyFormattedCitation":"[165]"},"properties":{"noteIndex":0},"schema":"https://github.com/citation-style-language/schema/raw/master/csl-citation.json"}</w:instrText>
      </w:r>
      <w:r>
        <w:fldChar w:fldCharType="separate"/>
      </w:r>
      <w:r w:rsidRPr="00060304">
        <w:rPr>
          <w:noProof/>
        </w:rPr>
        <w:t>[165]</w:t>
      </w:r>
      <w:r>
        <w:fldChar w:fldCharType="end"/>
      </w:r>
      <w:r w:rsidRPr="008443C7">
        <w:t>. Electricity is generally more expensive during peak hours. Peak load forecasting is critical for ensuring adequate generation, transmission, and distribution capacity. The peak load determines the rate that the utility charges the customer. The forecasters in this study were evaluated based on their daily peak accuracy, considering the peak's value and time of occurrence.</w:t>
      </w:r>
    </w:p>
    <w:p w14:paraId="0C51DDCC" w14:textId="6AD9B1C5" w:rsidR="00F06187" w:rsidRDefault="00F06187" w:rsidP="00F06187">
      <w:pPr>
        <w:pStyle w:val="Heading2"/>
      </w:pPr>
      <w:bookmarkStart w:id="103" w:name="_Toc90811881"/>
      <w:r>
        <w:t>2.</w:t>
      </w:r>
      <w:r w:rsidR="00A461E3">
        <w:t>7</w:t>
      </w:r>
      <w:r>
        <w:t xml:space="preserve"> Performance Metrics</w:t>
      </w:r>
      <w:bookmarkEnd w:id="103"/>
    </w:p>
    <w:p w14:paraId="1DED7B70" w14:textId="05DEC0F6" w:rsidR="006924C3" w:rsidRDefault="00505862" w:rsidP="00505862">
      <w:pPr>
        <w:ind w:firstLine="288"/>
      </w:pPr>
      <w:commentRangeStart w:id="104"/>
      <w:r w:rsidRPr="00505862">
        <w:t>All forecasters' performance was compared across all datasets, considering both overall performance and performance on an hourly, daily, monthly, and seasonal basis</w:t>
      </w:r>
      <w:commentRangeEnd w:id="104"/>
      <w:r w:rsidR="00176A3C">
        <w:rPr>
          <w:rStyle w:val="CommentReference"/>
        </w:rPr>
        <w:commentReference w:id="104"/>
      </w:r>
      <w:r w:rsidRPr="00505862">
        <w:t xml:space="preserve">. It helped us identify instances where forecasters outperformed or underperformed expectations. Forecast accuracy in general and accuracy in predicting daily peaks were used to evaluate </w:t>
      </w:r>
      <w:r w:rsidRPr="00505862">
        <w:lastRenderedPageBreak/>
        <w:t>performance.</w:t>
      </w:r>
      <w:r>
        <w:t xml:space="preserve"> </w:t>
      </w:r>
      <w:r w:rsidRPr="00505862">
        <w:t>While the mean absolute error (MAE) is the simplest way to quantify forecast error</w:t>
      </w:r>
      <w:r>
        <w:t xml:space="preserve"> </w:t>
      </w:r>
      <w:r w:rsidRPr="00505862">
        <w:t>because it is an absolute measure, it cannot be used to compare measurements across forecast scenarios with different scales. As a result, because comparisons are simple to interpret, the mean absolute percent error (</w:t>
      </w:r>
      <w:proofErr w:type="spellStart"/>
      <w:r w:rsidRPr="00505862">
        <w:t>MAPE</w:t>
      </w:r>
      <w:proofErr w:type="spellEnd"/>
      <w:r w:rsidRPr="00505862">
        <w:t xml:space="preserve">) is frequently used. </w:t>
      </w:r>
      <w:proofErr w:type="spellStart"/>
      <w:r w:rsidRPr="00505862">
        <w:t>MAPE</w:t>
      </w:r>
      <w:proofErr w:type="spellEnd"/>
      <w:r w:rsidRPr="00505862">
        <w:t xml:space="preserve"> is also the most commonly used load forecasting metric </w:t>
      </w:r>
      <w:r>
        <w:fldChar w:fldCharType="begin" w:fldLock="1"/>
      </w:r>
      <w:r w:rsidR="00E8159F">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mendeley":{"formattedCitation":"[1]","plainTextFormattedCitation":"[1]","previouslyFormattedCitation":"[1]"},"properties":{"noteIndex":0},"schema":"https://github.com/citation-style-language/schema/raw/master/csl-citation.json"}</w:instrText>
      </w:r>
      <w:r>
        <w:fldChar w:fldCharType="separate"/>
      </w:r>
      <w:r w:rsidRPr="00505862">
        <w:rPr>
          <w:noProof/>
        </w:rPr>
        <w:t>[1]</w:t>
      </w:r>
      <w:r>
        <w:fldChar w:fldCharType="end"/>
      </w:r>
      <w:r w:rsidRPr="00505862">
        <w:t>. The table below summarizes the most commonly used methods for determining accuracy:</w:t>
      </w:r>
    </w:p>
    <w:tbl>
      <w:tblPr>
        <w:tblStyle w:val="TableGrid"/>
        <w:tblW w:w="0" w:type="auto"/>
        <w:jc w:val="center"/>
        <w:tblLook w:val="04A0" w:firstRow="1" w:lastRow="0" w:firstColumn="1" w:lastColumn="0" w:noHBand="0" w:noVBand="1"/>
      </w:tblPr>
      <w:tblGrid>
        <w:gridCol w:w="3516"/>
        <w:gridCol w:w="3920"/>
      </w:tblGrid>
      <w:tr w:rsidR="00D73202" w14:paraId="37CAD17D" w14:textId="77777777" w:rsidTr="002751B4">
        <w:trPr>
          <w:jc w:val="center"/>
        </w:trPr>
        <w:tc>
          <w:tcPr>
            <w:tcW w:w="0" w:type="auto"/>
          </w:tcPr>
          <w:p w14:paraId="768C04C5" w14:textId="19B51B5C" w:rsidR="00D73202" w:rsidRDefault="00D73202" w:rsidP="00D73202">
            <w:pPr>
              <w:spacing w:line="240" w:lineRule="auto"/>
            </w:pPr>
            <w:r w:rsidRPr="00D73202">
              <w:rPr>
                <w:rFonts w:ascii="Times New Roman" w:hAnsi="Times New Roman"/>
                <w:position w:val="-28"/>
              </w:rPr>
              <w:object w:dxaOrig="3220" w:dyaOrig="680" w14:anchorId="5FC60006">
                <v:shape id="_x0000_i1046" type="#_x0000_t75" style="width:161.75pt;height:33.65pt" o:ole="">
                  <v:imagedata r:id="rId64" o:title=""/>
                </v:shape>
                <o:OLEObject Type="Embed" ProgID="Equation.DSMT4" ShapeID="_x0000_i1046" DrawAspect="Content" ObjectID="_1701572105" r:id="rId65"/>
              </w:object>
            </w:r>
          </w:p>
        </w:tc>
        <w:tc>
          <w:tcPr>
            <w:tcW w:w="0" w:type="auto"/>
          </w:tcPr>
          <w:p w14:paraId="749FF6C5" w14:textId="182399DF" w:rsidR="00D73202" w:rsidRDefault="00D73202" w:rsidP="00D73202">
            <w:pPr>
              <w:spacing w:line="240" w:lineRule="auto"/>
            </w:pPr>
            <w:r w:rsidRPr="00D73202">
              <w:rPr>
                <w:rFonts w:ascii="Times New Roman" w:hAnsi="Times New Roman"/>
                <w:position w:val="-28"/>
              </w:rPr>
              <w:object w:dxaOrig="3600" w:dyaOrig="680" w14:anchorId="44F4BF77">
                <v:shape id="_x0000_i1047" type="#_x0000_t75" style="width:180.95pt;height:33.65pt" o:ole="">
                  <v:imagedata r:id="rId66" o:title=""/>
                </v:shape>
                <o:OLEObject Type="Embed" ProgID="Equation.DSMT4" ShapeID="_x0000_i1047" DrawAspect="Content" ObjectID="_1701572106" r:id="rId67"/>
              </w:object>
            </w:r>
          </w:p>
        </w:tc>
      </w:tr>
      <w:tr w:rsidR="00D73202" w14:paraId="2FFE8F04" w14:textId="77777777" w:rsidTr="002751B4">
        <w:trPr>
          <w:jc w:val="center"/>
        </w:trPr>
        <w:tc>
          <w:tcPr>
            <w:tcW w:w="0" w:type="auto"/>
          </w:tcPr>
          <w:p w14:paraId="7AD36DDE" w14:textId="6F130375" w:rsidR="00D73202" w:rsidRDefault="00D73202" w:rsidP="00D73202">
            <w:pPr>
              <w:spacing w:line="240" w:lineRule="auto"/>
            </w:pPr>
            <w:r w:rsidRPr="00D73202">
              <w:rPr>
                <w:rFonts w:ascii="Times New Roman" w:hAnsi="Times New Roman"/>
                <w:position w:val="-28"/>
              </w:rPr>
              <w:object w:dxaOrig="3300" w:dyaOrig="680" w14:anchorId="57C22244">
                <v:shape id="_x0000_i1048" type="#_x0000_t75" style="width:165.05pt;height:33.65pt" o:ole="">
                  <v:imagedata r:id="rId68" o:title=""/>
                </v:shape>
                <o:OLEObject Type="Embed" ProgID="Equation.DSMT4" ShapeID="_x0000_i1048" DrawAspect="Content" ObjectID="_1701572107" r:id="rId69"/>
              </w:object>
            </w:r>
          </w:p>
        </w:tc>
        <w:tc>
          <w:tcPr>
            <w:tcW w:w="0" w:type="auto"/>
          </w:tcPr>
          <w:p w14:paraId="1C2AC61A" w14:textId="2E71E127" w:rsidR="00D73202" w:rsidRDefault="00D73202" w:rsidP="00D73202">
            <w:pPr>
              <w:spacing w:line="240" w:lineRule="auto"/>
            </w:pPr>
            <w:r w:rsidRPr="00D73202">
              <w:rPr>
                <w:rFonts w:ascii="Times New Roman" w:hAnsi="Times New Roman"/>
                <w:position w:val="-30"/>
              </w:rPr>
              <w:object w:dxaOrig="3700" w:dyaOrig="760" w14:anchorId="43DF96B4">
                <v:shape id="_x0000_i1049" type="#_x0000_t75" style="width:185.15pt;height:38.35pt" o:ole="">
                  <v:imagedata r:id="rId70" o:title=""/>
                </v:shape>
                <o:OLEObject Type="Embed" ProgID="Equation.DSMT4" ShapeID="_x0000_i1049" DrawAspect="Content" ObjectID="_1701572108" r:id="rId71"/>
              </w:object>
            </w:r>
          </w:p>
        </w:tc>
      </w:tr>
    </w:tbl>
    <w:p w14:paraId="0430D55A" w14:textId="176974D0" w:rsidR="00F06187" w:rsidRDefault="00F06187" w:rsidP="00F06187">
      <w:pPr>
        <w:pStyle w:val="Caption"/>
        <w:jc w:val="center"/>
        <w:rPr>
          <w:noProof/>
        </w:rPr>
      </w:pPr>
      <w:bookmarkStart w:id="105" w:name="_Ref85286186"/>
      <w:bookmarkStart w:id="106" w:name="_Toc90811938"/>
      <w:r>
        <w:t xml:space="preserve">Table </w:t>
      </w:r>
      <w:fldSimple w:instr=" SEQ Table \* ARABIC ">
        <w:r w:rsidR="001873B6">
          <w:rPr>
            <w:noProof/>
          </w:rPr>
          <w:t>1</w:t>
        </w:r>
      </w:fldSimple>
      <w:bookmarkEnd w:id="105"/>
      <w:r>
        <w:rPr>
          <w:noProof/>
        </w:rPr>
        <w:t xml:space="preserve"> - </w:t>
      </w:r>
      <w:r w:rsidRPr="00D6300C">
        <w:rPr>
          <w:noProof/>
        </w:rPr>
        <w:t>Formulas for Several Frequently Used Performance Metrics</w:t>
      </w:r>
      <w:bookmarkEnd w:id="106"/>
    </w:p>
    <w:p w14:paraId="2D4E63FC" w14:textId="77777777" w:rsidR="002E3920" w:rsidRDefault="00505862" w:rsidP="002E3920">
      <w:pPr>
        <w:ind w:firstLine="288"/>
      </w:pPr>
      <w:r w:rsidRPr="00505862">
        <w:t xml:space="preserve">However, </w:t>
      </w:r>
      <w:proofErr w:type="spellStart"/>
      <w:r w:rsidRPr="00505862">
        <w:t>MAPE</w:t>
      </w:r>
      <w:proofErr w:type="spellEnd"/>
      <w:r w:rsidRPr="00505862">
        <w:t xml:space="preserve"> has limitations in that it cannot handle zero-valued actuals, it over-emphasizes high errors during periods of low demand, and it over-emphasizes overshoot errors in comparison to undershoot errors for forecasting scenarios bounded by 0 (because undershoot errors cannot exceed 100%, but overshoot errors are unbounded) </w:t>
      </w:r>
      <w:r>
        <w:fldChar w:fldCharType="begin" w:fldLock="1"/>
      </w:r>
      <w:r>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review","type":"article-journal","volume":"32"},"uris":["http://www.mendeley.com/documents/?uuid=91cda470-9778-4f49-a8d8-e05029ecce55"]},{"id":"ITEM-2","itemData":{"DOI":"10.1016/j.energy.2016.07.090","ISSN":"03605442","abstract":"A number of recent studies use deep belief networks (DBN) with a great success in various applications such as image classification and speech recognition. In this paper, a DBN made up from multiple layers of restricted Boltzmann machines is used for electricity load forecasting. The layer-by-layer unsupervised training procedure is followed by fine-tuning of the parameters by using a supervised back-propagation training method. Our DBN model was applied to short-term electricity load forecasting based on the Macedonian hourly electricity consumption data in the period 2008–2014. The obtained results are not only compared with the latest actual data, but furthermore, they are compared with the predicted data obtained from a typical feed-forward multi-layer perceptron neural network and with the forecasted data provided by the Macedonian system operator (MEPSO). The comparisons show that the applied model is not only suitable for hourly electricity load forecasting of the Macedonian electric power system, it actually provides superior results than the ones obtained using traditional methods. The mean absolute percentage error (MAPE) is reduced by up to 8.6% when using DBN, compared to the MEPSO data for the 24-h ahead forecasting, and the MAPE for daily peak forecasting is reduced by up to 21%.","author":[{"dropping-particle":"","family":"Dedinec","given":"Aleksandra","non-dropping-particle":"","parse-names":false,"suffix":""},{"dropping-particle":"","family":"Filiposka","given":"Sonja","non-dropping-particle":"","parse-names":false,"suffix":""},{"dropping-particle":"","family":"Dedinec","given":"Aleksandar","non-dropping-particle":"","parse-names":false,"suffix":""},{"dropping-particle":"","family":"Kocarev","given":"Ljupco","non-dropping-particle":"","parse-names":false,"suffix":""}],"container-title":"Energy","id":"ITEM-2","issued":{"date-parts":[["2016"]]},"title":"Deep belief network based electricity load forecasting: An analysis of Macedonian case","type":"article-journal"},"uris":["http://www.mendeley.com/documents/?uuid=6b6a44fc-e904-4f35-b1f5-230856d79ef7"]}],"mendeley":{"formattedCitation":"[1], [166]","plainTextFormattedCitation":"[1], [166]","previouslyFormattedCitation":"[1], [166]"},"properties":{"noteIndex":0},"schema":"https://github.com/citation-style-language/schema/raw/master/csl-citation.json"}</w:instrText>
      </w:r>
      <w:r>
        <w:fldChar w:fldCharType="separate"/>
      </w:r>
      <w:r w:rsidRPr="00060304">
        <w:rPr>
          <w:noProof/>
        </w:rPr>
        <w:t>[1], [166]</w:t>
      </w:r>
      <w:r>
        <w:fldChar w:fldCharType="end"/>
      </w:r>
      <w:r w:rsidRPr="00505862">
        <w:t xml:space="preserve">. MAE and </w:t>
      </w:r>
      <w:proofErr w:type="spellStart"/>
      <w:r w:rsidRPr="00505862">
        <w:t>MAPE</w:t>
      </w:r>
      <w:proofErr w:type="spellEnd"/>
      <w:r w:rsidRPr="00505862">
        <w:t xml:space="preserve"> are both insensitive to rare but significant errors, which are better captured by root mean square error (</w:t>
      </w:r>
      <w:proofErr w:type="spellStart"/>
      <w:r w:rsidRPr="00505862">
        <w:t>RMSE</w:t>
      </w:r>
      <w:proofErr w:type="spellEnd"/>
      <w:r w:rsidRPr="00505862">
        <w:t xml:space="preserve">) </w:t>
      </w:r>
      <w:r>
        <w:fldChar w:fldCharType="begin" w:fldLock="1"/>
      </w:r>
      <w:r>
        <w:instrText>ADDIN CSL_CITATION {"citationItems":[{"id":"ITEM-1","itemData":{"DOI":"10.3390/en11010213","ISSN":"19961073","abstract":"One of the most important research topics in smart grid technology is load forecasting, because accuracy of load forecasting highly influences reliability of the smart grid systems. In the past, load forecasting was obtained by traditional analysis techniques such as time series analysis and linear regression. Since the load forecast focuses on aggregated electricity consumption patterns, researchers have recently integrated deep learning approaches with machine learning techniques. In this study, an accurate deep neural network algorithm for short-Term load forecasting (STLF) is introduced. The forecasting performance of proposed algorithm is compared with performances of five artificial intelligence algorithms that are commonly used in load forecasting. The Mean Absolute Percentage Error (MAPE) and Cumulative Variation of Root Mean Square Error (CV-RMSE) are used as accuracy evaluation indexes. The experiment results show that MAPE and CV-RMSE of proposed algorithm are 9.77% and 11.66%, respectively, displaying very high forecasting accuracy.","author":[{"dropping-particle":"","family":"Kuo","given":"Ping Huan","non-dropping-particle":"","parse-names":false,"suffix":""},{"dropping-particle":"","family":"Huang","given":"Chiou Jye","non-dropping-particle":"","parse-names":false,"suffix":""}],"container-title":"Energies","id":"ITEM-1","issued":{"date-parts":[["2018"]]},"title":"A high precision artificial neural networks model for short-Term energy load forecasting","type":"article-journal"},"uris":["http://www.mendeley.com/documents/?uuid=e3c847d0-b7c8-4635-b231-a4638120c750"]}],"mendeley":{"formattedCitation":"[68]","plainTextFormattedCitation":"[68]","previouslyFormattedCitation":"[68]"},"properties":{"noteIndex":0},"schema":"https://github.com/citation-style-language/schema/raw/master/csl-citation.json"}</w:instrText>
      </w:r>
      <w:r>
        <w:fldChar w:fldCharType="separate"/>
      </w:r>
      <w:r w:rsidRPr="00E1791D">
        <w:rPr>
          <w:noProof/>
        </w:rPr>
        <w:t>[68]</w:t>
      </w:r>
      <w:r>
        <w:fldChar w:fldCharType="end"/>
      </w:r>
      <w:r w:rsidRPr="00505862">
        <w:t xml:space="preserve">, though </w:t>
      </w:r>
      <w:proofErr w:type="spellStart"/>
      <w:r w:rsidRPr="00505862">
        <w:t>RMSE</w:t>
      </w:r>
      <w:proofErr w:type="spellEnd"/>
      <w:r w:rsidRPr="00505862">
        <w:t xml:space="preserve"> is more difficult to interpret because it is not scaled to the original error. To fully capture bias and precision, mean biased error (MBE) and standard deviation (STD) can also be used </w:t>
      </w:r>
      <w:r>
        <w:fldChar w:fldCharType="begin" w:fldLock="1"/>
      </w:r>
      <w:r>
        <w:instrText>ADDIN CSL_CITATION {"citationItems":[{"id":"ITEM-1","itemData":{"DOI":"10.1109/PECI.2015.7064913","ISBN":"9781479979493","abstract":"Day-ahead electricity load forecasts are presented for the ISO-NE CA area. Four different methods are discussed and compared, namely seasonal autoregressive moving average (SARIMA), seasonal autoregressive moving average with exogenous variable (SARIMAX), random forests (RF) and gradient boosting regression trees (GBRT). The forecasting performance of each model was evaluated by two metrics, namely mean absolute percentage error (MAPE) and root mean square error (RMSE). The results of this study showed that GBRT model is superior to the others for 24 hours ahead forecasts. Based on this study we claim that gradient boosting regression trees can be appropriate for load forecasting applications and yield accurate results.","author":[{"dropping-particle":"","family":"Papadopoulos","given":"Sokratis","non-dropping-particle":"","parse-names":false,"suffix":""},{"dropping-particle":"","family":"Karakatsanis","given":"Ioannis","non-dropping-particle":"","parse-names":false,"suffix":""}],"container-title":"2015 IEEE Power and Energy Conference at Illinois, PECI 2015","id":"ITEM-1","issued":{"date-parts":[["2015"]]},"title":"Short-term electricity load forecasting using time series and ensemble learning methods","type":"paper-conference"},"uris":["http://www.mendeley.com/documents/?uuid=6fa36aba-d7f4-4f10-bc23-ec50bd58c166"]},{"id":"ITEM-2","itemData":{"DOI":"10.1016/j.egyr.2020.09.019","ISSN":"23524847","abstract":"The control optimization of a variable refrigerant flow (VRF) system requires an accurate electricity load forecast because VRF systems have a wide range of energy consumption owing to part load ratios. Currently, the empirical gray and black-box models are widely used for electricity load forecasting and may not capture the non-linear and dynamic characteristics of VRF system. This paper presents a long short-term memory based sequence-to-sequence (seq2seq) model to forecast the multi-step ahead electric consumption of VRF systems according to the state information and control signals. Increasing the depth of the network and the number of neurons per hidden layer cannot improve the performance of the proposed model for testing data up to a limited number of layers, indicating overfitting. This paper presents two methods to address this limitation. First, the feature selection methods were implemented resulting in computationally efficient models with higher accuracies. Pearson correlation and random forest methods were used to identify the relationship among features and thus ascertain both relevant and redundant features. In the second approach, a Bayesian optimization is presented to identify the hyperparameters of a given model that improve the performance of load forecasting. The results demonstrate that the optimized seq2seq model with feature selection is capable to predict the electricity consumption and the daily peak electricity usage reasonably well in a test case of a commercial building with VRF systems. The accurate and robust load forecasting model enables building operators to simulate the operating configurations of VRF system without making physical changes.","author":[{"dropping-particle":"","family":"Kim","given":"Woohyun","non-dropping-particle":"","parse-names":false,"suffix":""},{"dropping-particle":"","family":"Han","given":"Yerim","non-dropping-particle":"","parse-names":false,"suffix":""},{"dropping-particle":"","family":"Kim","given":"Kyoung Jae","non-dropping-particle":"","parse-names":false,"suffix":""},{"dropping-particle":"","family":"Song","given":"Kwan Woo","non-dropping-particle":"","parse-names":false,"suffix":""}],"container-title":"Energy Reports","id":"ITEM-2","issued":{"date-parts":[["2020"]]},"title":"Electricity load forecasting using advanced feature selection and optimal deep learning model for the variable refrigerant flow systems","type":"article-journal"},"uris":["http://www.mendeley.com/documents/?uuid=a93c32ae-59b8-4caf-b72a-c2f8dde4a5af"]}],"mendeley":{"formattedCitation":"[167], [168]","plainTextFormattedCitation":"[167], [168]","previouslyFormattedCitation":"[167], [168]"},"properties":{"noteIndex":0},"schema":"https://github.com/citation-style-language/schema/raw/master/csl-citation.json"}</w:instrText>
      </w:r>
      <w:r>
        <w:fldChar w:fldCharType="separate"/>
      </w:r>
      <w:r w:rsidRPr="00060304">
        <w:rPr>
          <w:noProof/>
        </w:rPr>
        <w:t>[167], [168]</w:t>
      </w:r>
      <w:r>
        <w:fldChar w:fldCharType="end"/>
      </w:r>
      <w:r w:rsidRPr="00505862">
        <w:t xml:space="preserve">. </w:t>
      </w:r>
    </w:p>
    <w:p w14:paraId="6051D3AF" w14:textId="4CDA1DDF" w:rsidR="00DD21E7" w:rsidRDefault="00505862" w:rsidP="002E3920">
      <w:pPr>
        <w:ind w:firstLine="288"/>
      </w:pPr>
      <w:r w:rsidRPr="00505862">
        <w:t>Although these metrics have limitations, they are simple tools for evaluating forecast accuracy.</w:t>
      </w:r>
      <w:r w:rsidR="002E3920">
        <w:t xml:space="preserve"> </w:t>
      </w:r>
      <w:r w:rsidR="00DC2C08" w:rsidRPr="00DC2C08">
        <w:t xml:space="preserve">This study focused on the </w:t>
      </w:r>
      <w:proofErr w:type="spellStart"/>
      <w:r w:rsidR="00DC2C08" w:rsidRPr="00DC2C08">
        <w:t>MAPE</w:t>
      </w:r>
      <w:proofErr w:type="spellEnd"/>
      <w:r w:rsidR="00DC2C08" w:rsidRPr="00DC2C08">
        <w:t xml:space="preserve"> and </w:t>
      </w:r>
      <w:proofErr w:type="spellStart"/>
      <w:r w:rsidR="00DC2C08" w:rsidRPr="00DC2C08">
        <w:t>RMSE</w:t>
      </w:r>
      <w:proofErr w:type="spellEnd"/>
      <w:r w:rsidR="00DC2C08" w:rsidRPr="00DC2C08">
        <w:t xml:space="preserve"> because they are the most commonly used load forecasting metrics. Because there are no values near zero in our datasets, the </w:t>
      </w:r>
      <w:proofErr w:type="spellStart"/>
      <w:r w:rsidR="00DC2C08" w:rsidRPr="00DC2C08">
        <w:t>MAPE's</w:t>
      </w:r>
      <w:proofErr w:type="spellEnd"/>
      <w:r w:rsidR="00DC2C08" w:rsidRPr="00DC2C08">
        <w:t xml:space="preserve"> limitations do not apply, and the </w:t>
      </w:r>
      <w:proofErr w:type="spellStart"/>
      <w:r w:rsidR="00DC2C08" w:rsidRPr="00DC2C08">
        <w:t>RMSE</w:t>
      </w:r>
      <w:proofErr w:type="spellEnd"/>
      <w:r w:rsidR="00DC2C08" w:rsidRPr="00DC2C08">
        <w:t xml:space="preserve"> allows us to detect significant forecast errors. We also investigated the accuracy of daily peaks using the </w:t>
      </w:r>
      <w:proofErr w:type="spellStart"/>
      <w:r w:rsidR="00DC2C08" w:rsidRPr="00DC2C08">
        <w:t>MAPE</w:t>
      </w:r>
      <w:proofErr w:type="spellEnd"/>
      <w:r w:rsidR="00DC2C08" w:rsidRPr="00DC2C08">
        <w:t xml:space="preserve">, MAE, </w:t>
      </w:r>
      <w:r w:rsidR="00DC2C08" w:rsidRPr="00DC2C08">
        <w:lastRenderedPageBreak/>
        <w:t>and MBE metrics. This document's Appendix B contains data on the overall performance of all metrics, including those mentioned above.</w:t>
      </w:r>
      <w:r w:rsidR="00DD21E7">
        <w:br w:type="page"/>
      </w:r>
    </w:p>
    <w:p w14:paraId="4ADBC7F0" w14:textId="14E6E830" w:rsidR="00EB444C" w:rsidRPr="00CD3CAD" w:rsidRDefault="00B06A7F" w:rsidP="00EB444C">
      <w:pPr>
        <w:pStyle w:val="Heading1"/>
      </w:pPr>
      <w:bookmarkStart w:id="107" w:name="_Toc90811882"/>
      <w:r>
        <w:lastRenderedPageBreak/>
        <w:t>3</w:t>
      </w:r>
      <w:r w:rsidR="00EB444C">
        <w:t xml:space="preserve"> </w:t>
      </w:r>
      <w:r w:rsidR="00AD096F">
        <w:t>Investigation</w:t>
      </w:r>
      <w:bookmarkEnd w:id="107"/>
    </w:p>
    <w:p w14:paraId="1BFF3547" w14:textId="55685DDF" w:rsidR="00C33E87" w:rsidRDefault="009F0542" w:rsidP="00694850">
      <w:pPr>
        <w:ind w:firstLine="288"/>
      </w:pPr>
      <w:r w:rsidRPr="009F0542">
        <w:t xml:space="preserve">The purpose of this work was to determine whether deep learning techniques could improve forecasting accuracy for specific utilities by comparing the accuracy of deep learning forecasters to some of the current forecasters used by utilities. </w:t>
      </w:r>
      <w:proofErr w:type="spellStart"/>
      <w:r w:rsidRPr="009F0542">
        <w:t>STLF</w:t>
      </w:r>
      <w:proofErr w:type="spellEnd"/>
      <w:r w:rsidRPr="009F0542">
        <w:t xml:space="preserve"> horizons were the focus of this work because they are an important component of a utility system's day-to-day operations and planning. A CNN forecaster and an LSTM forecaster were compared to four benchmark forecasters: a Seasonal Naive forecaster, a Multiple Linear Regression (</w:t>
      </w:r>
      <w:proofErr w:type="spellStart"/>
      <w:r w:rsidRPr="009F0542">
        <w:t>MLR</w:t>
      </w:r>
      <w:proofErr w:type="spellEnd"/>
      <w:r w:rsidRPr="009F0542">
        <w:t>) forecaster, a Seasonal Auto-Regressive Integrated Moving Averages with Exogenous Regressors (</w:t>
      </w:r>
      <w:proofErr w:type="spellStart"/>
      <w:r w:rsidRPr="009F0542">
        <w:t>SARIMAX</w:t>
      </w:r>
      <w:proofErr w:type="spellEnd"/>
      <w:r w:rsidRPr="009F0542">
        <w:t>) forecaster, and a shallow Artificial Neural Network forecaster (ANN). The accuracy of forecasting regular load and daily peaks was compared.</w:t>
      </w:r>
    </w:p>
    <w:p w14:paraId="426C8625" w14:textId="280FA85B" w:rsidR="006C6E4D" w:rsidRDefault="006C6E4D" w:rsidP="006C6E4D">
      <w:pPr>
        <w:pStyle w:val="Heading2"/>
      </w:pPr>
      <w:bookmarkStart w:id="108" w:name="_Toc90811883"/>
      <w:r>
        <w:t xml:space="preserve">3.1 </w:t>
      </w:r>
      <w:r w:rsidR="006C12C8" w:rsidRPr="0066112A">
        <w:t>Preparation of the Datasets</w:t>
      </w:r>
      <w:bookmarkEnd w:id="108"/>
    </w:p>
    <w:p w14:paraId="28204E69" w14:textId="4DE546C1" w:rsidR="00345818" w:rsidRPr="00345818" w:rsidRDefault="00345818" w:rsidP="00345818">
      <w:pPr>
        <w:ind w:firstLine="288"/>
      </w:pPr>
      <w:r w:rsidRPr="00345818">
        <w:t xml:space="preserve">This study made use of three distinct datasets. </w:t>
      </w:r>
      <w:r>
        <w:fldChar w:fldCharType="begin"/>
      </w:r>
      <w:r>
        <w:instrText xml:space="preserve"> REF _Ref88212193 \h </w:instrText>
      </w:r>
      <w:r>
        <w:fldChar w:fldCharType="separate"/>
      </w:r>
      <w:r w:rsidR="001873B6">
        <w:t xml:space="preserve">Figure </w:t>
      </w:r>
      <w:r w:rsidR="001873B6">
        <w:rPr>
          <w:noProof/>
        </w:rPr>
        <w:t>8</w:t>
      </w:r>
      <w:r>
        <w:fldChar w:fldCharType="end"/>
      </w:r>
      <w:r w:rsidRPr="00345818">
        <w:t xml:space="preserve"> depicts the daily mean for each data set in 2019. Two sets were obtained from an Independent Electrical System Operator in Ontario and were included because the data sets are publicly available, which aids in reproducibility. The first set is from Ottawa </w:t>
      </w:r>
      <w:r>
        <w:fldChar w:fldCharType="begin" w:fldLock="1"/>
      </w:r>
      <w:r>
        <w:instrText>ADDIN CSL_CITATION {"citationItems":[{"id":"ITEM-1","itemData":{"URL":"http://reports.ieso.ca/public/DemandZonal/","accessed":{"date-parts":[["2021","6","5"]]},"id":"ITEM-1","issued":{"date-parts":[["0"]]},"title":"Independent Electricity System Operator - Hourly Zonal Demand Report","type":"webpage"},"uris":["http://www.mendeley.com/documents/?uuid=477e7dd8-58fa-3bd9-a7ef-f1f5e7dbf481"]}],"mendeley":{"formattedCitation":"[169]","plainTextFormattedCitation":"[169]","previouslyFormattedCitation":"[169]"},"properties":{"noteIndex":0},"schema":"https://github.com/citation-style-language/schema/raw/master/csl-citation.json"}</w:instrText>
      </w:r>
      <w:r>
        <w:fldChar w:fldCharType="separate"/>
      </w:r>
      <w:r w:rsidRPr="00060304">
        <w:rPr>
          <w:noProof/>
        </w:rPr>
        <w:t>[169]</w:t>
      </w:r>
      <w:r>
        <w:fldChar w:fldCharType="end"/>
      </w:r>
      <w:r w:rsidRPr="00345818">
        <w:t xml:space="preserve">, and the second is from Toronto </w:t>
      </w:r>
      <w:r>
        <w:fldChar w:fldCharType="begin" w:fldLock="1"/>
      </w:r>
      <w:r>
        <w:instrText>ADDIN CSL_CITATION {"citationItems":[{"id":"ITEM-1","itemData":{"URL":"http://reports.ieso.ca/public/DemandZonal/","accessed":{"date-parts":[["2021","6","5"]]},"id":"ITEM-1","issued":{"date-parts":[["0"]]},"title":"Independent Electricity System Operator - Hourly Zonal Demand Report","type":"webpage"},"uris":["http://www.mendeley.com/documents/?uuid=477e7dd8-58fa-3bd9-a7ef-f1f5e7dbf481"]}],"mendeley":{"formattedCitation":"[169]","plainTextFormattedCitation":"[169]","previouslyFormattedCitation":"[169]"},"properties":{"noteIndex":0},"schema":"https://github.com/citation-style-language/schema/raw/master/csl-citation.json"}</w:instrText>
      </w:r>
      <w:r>
        <w:fldChar w:fldCharType="separate"/>
      </w:r>
      <w:r w:rsidRPr="00060304">
        <w:rPr>
          <w:noProof/>
        </w:rPr>
        <w:t>[169]</w:t>
      </w:r>
      <w:r>
        <w:fldChar w:fldCharType="end"/>
      </w:r>
      <w:r w:rsidRPr="00345818">
        <w:t>, and they both consist of hourly city-wide load aggregation measurements spanning ten years from 2010 to 2019.</w:t>
      </w:r>
    </w:p>
    <w:p w14:paraId="4BF7BD8B" w14:textId="77777777" w:rsidR="00F67E64" w:rsidRDefault="00345818" w:rsidP="006D7C11">
      <w:pPr>
        <w:ind w:firstLine="288"/>
      </w:pPr>
      <w:r w:rsidRPr="00345818">
        <w:t xml:space="preserve">Saint John Energy, a municipally owned utility reseller, provides the third set. This data set was included because the proposed work is part of a larger Smart Grid Technologies project being carried out at UNB in collaboration with this utility reseller. Saint John Energy's data set is smaller than the others, spanning about 3.75 years from 2018 to October </w:t>
      </w:r>
      <w:r w:rsidRPr="00345818">
        <w:lastRenderedPageBreak/>
        <w:t>20, 2021, but it otherwise corresponds to hourly measurements of Saint John's load aggregates. For all datasets, all load demand variables are expressed in megawatts (MW).</w:t>
      </w:r>
    </w:p>
    <w:p w14:paraId="3D64EEE1" w14:textId="6C28232B" w:rsidR="00732907" w:rsidRDefault="00732907" w:rsidP="001E1A5E">
      <w:pPr>
        <w:ind w:firstLine="288"/>
      </w:pPr>
      <w:r w:rsidRPr="00732907">
        <w:t xml:space="preserve">To supplement the time series data, temperature data from Environment Canada </w:t>
      </w:r>
      <w:r>
        <w:fldChar w:fldCharType="begin" w:fldLock="1"/>
      </w:r>
      <w:r>
        <w:instrText>ADDIN CSL_CITATION {"citationItems":[{"id":"ITEM-1","itemData":{"URL":"https://climate.weather.gc.ca/","accessed":{"date-parts":[["2021","1","5"]]},"id":"ITEM-1","issued":{"date-parts":[["0"]]},"title":"Historical Climate Data - Climate - Environment and Climate Change Canada","type":"webpage"},"uris":["http://www.mendeley.com/documents/?uuid=c15ab966-9c24-4b2b-b126-781a9ddd96b0"]}],"mendeley":{"formattedCitation":"[170]","plainTextFormattedCitation":"[170]","previouslyFormattedCitation":"[170]"},"properties":{"noteIndex":0},"schema":"https://github.com/citation-style-language/schema/raw/master/csl-citation.json"}</w:instrText>
      </w:r>
      <w:r>
        <w:fldChar w:fldCharType="separate"/>
      </w:r>
      <w:r w:rsidRPr="00060304">
        <w:rPr>
          <w:noProof/>
        </w:rPr>
        <w:t>[170]</w:t>
      </w:r>
      <w:r>
        <w:fldChar w:fldCharType="end"/>
      </w:r>
      <w:r w:rsidRPr="00732907">
        <w:t xml:space="preserve"> were also used. Each city's hourly average temperature, expressed in degrees Celsius, was included.</w:t>
      </w:r>
    </w:p>
    <w:p w14:paraId="71D459E0" w14:textId="37FEDFCA" w:rsidR="00225B54" w:rsidRDefault="00225B54" w:rsidP="00225B54">
      <w:pPr>
        <w:ind w:firstLine="288"/>
        <w:jc w:val="center"/>
      </w:pPr>
      <w:r w:rsidRPr="00225B54">
        <w:rPr>
          <w:noProof/>
        </w:rPr>
        <w:drawing>
          <wp:inline distT="0" distB="0" distL="0" distR="0" wp14:anchorId="7EADFA62" wp14:editId="1F22200C">
            <wp:extent cx="4134678" cy="4016121"/>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72">
                      <a:extLst>
                        <a:ext uri="{28A0092B-C50C-407E-A947-70E740481C1C}">
                          <a14:useLocalDpi xmlns:a14="http://schemas.microsoft.com/office/drawing/2010/main" val="0"/>
                        </a:ext>
                      </a:extLst>
                    </a:blip>
                    <a:srcRect l="868" t="1619" r="2257" b="911"/>
                    <a:stretch/>
                  </pic:blipFill>
                  <pic:spPr bwMode="auto">
                    <a:xfrm>
                      <a:off x="0" y="0"/>
                      <a:ext cx="4137008" cy="4018384"/>
                    </a:xfrm>
                    <a:prstGeom prst="rect">
                      <a:avLst/>
                    </a:prstGeom>
                    <a:noFill/>
                    <a:ln>
                      <a:noFill/>
                    </a:ln>
                    <a:extLst>
                      <a:ext uri="{53640926-AAD7-44D8-BBD7-CCE9431645EC}">
                        <a14:shadowObscured xmlns:a14="http://schemas.microsoft.com/office/drawing/2010/main"/>
                      </a:ext>
                    </a:extLst>
                  </pic:spPr>
                </pic:pic>
              </a:graphicData>
            </a:graphic>
          </wp:inline>
        </w:drawing>
      </w:r>
    </w:p>
    <w:p w14:paraId="3882958A" w14:textId="19F88C77" w:rsidR="00582E6B" w:rsidRDefault="00582E6B" w:rsidP="00582E6B">
      <w:pPr>
        <w:pStyle w:val="Caption"/>
        <w:jc w:val="center"/>
      </w:pPr>
      <w:bookmarkStart w:id="109" w:name="_Ref88212193"/>
      <w:bookmarkStart w:id="110" w:name="_Ref88212185"/>
      <w:bookmarkStart w:id="111" w:name="_Toc90811960"/>
      <w:commentRangeStart w:id="112"/>
      <w:r>
        <w:t xml:space="preserve">Figure </w:t>
      </w:r>
      <w:fldSimple w:instr=" SEQ Figure \* ARABIC ">
        <w:r w:rsidR="001873B6">
          <w:rPr>
            <w:noProof/>
          </w:rPr>
          <w:t>8</w:t>
        </w:r>
      </w:fldSimple>
      <w:bookmarkEnd w:id="109"/>
      <w:r>
        <w:t xml:space="preserve"> </w:t>
      </w:r>
      <w:r w:rsidR="00DE66A1">
        <w:t>–</w:t>
      </w:r>
      <w:r>
        <w:t xml:space="preserve"> </w:t>
      </w:r>
      <w:bookmarkEnd w:id="110"/>
      <w:r w:rsidR="00D43BC9" w:rsidRPr="00D43BC9">
        <w:t>2019 Average Daily Demand for Loads Across All Datasets</w:t>
      </w:r>
      <w:commentRangeEnd w:id="112"/>
      <w:r w:rsidR="00085C58">
        <w:rPr>
          <w:rStyle w:val="CommentReference"/>
          <w:b w:val="0"/>
          <w:bCs w:val="0"/>
        </w:rPr>
        <w:commentReference w:id="112"/>
      </w:r>
      <w:bookmarkEnd w:id="111"/>
    </w:p>
    <w:p w14:paraId="720CA8DD" w14:textId="3E29C3F7" w:rsidR="00732907" w:rsidRPr="00732907" w:rsidRDefault="00732907" w:rsidP="00732907">
      <w:pPr>
        <w:ind w:firstLine="288"/>
      </w:pPr>
      <w:r w:rsidRPr="00732907">
        <w:t xml:space="preserve">A Hampel filter was used to locate and replace outliers in the datasets for both the load and temperature variables </w:t>
      </w:r>
      <w:r>
        <w:fldChar w:fldCharType="begin" w:fldLock="1"/>
      </w:r>
      <w:r>
        <w:instrText>ADDIN CSL_CITATION {"citationItems":[{"id":"ITEM-1","itemData":{"DOI":"10.1016/j.eswa.2020.114209","ISSN":"09574174","abstract":"Air compressor systems are responsible for approximately 10% of the electricity consumed in United States and European Union industry. As many researches have proven the effectiveness of using Artificial Neural Network in air compressor performance prediction, there is still a need to forecast the air compressor electrical load profile. The objective of this study is to predict compressed air systems' electrical load profile, which is valuable to industry practitioners as well as software providers in developing better practice and tools for load management and look-ahead scheduling programs. Two artificial neural networks, Two-Layer Feed-Forward Neural Network and Long Short-Term Memory were used to predict an air compressors electrical load. Compressors with three different control mechanisms are evaluated with a total number of 11,874 observations. The forecasts were validated using out-of-sample datasets with 5-fold cross-validation. Models produced average coefficient of determination values from 0.24 to 0.94, average root-mean-square errors from 0.05 kW - 5.83 kW, and mean absolute scaled errors from 0.20 to 1.33. The results indicate that both artificial neural networks yield good results for compressors using variable speed drive (average R2 = 0.8 and no naïve forecasting), only the long short-term memory model gives acceptable results for compressors using on/off control (average R2 = 0.82 and no naïve forecasting), and no satisfactory results are obtained for load/unload type air compressors (models constituting naïve forecasting).","author":[{"dropping-particle":"","family":"Wu","given":"Da Chun","non-dropping-particle":"","parse-names":false,"suffix":""},{"dropping-particle":"","family":"Bahrami Asl","given":"Babak","non-dropping-particle":"","parse-names":false,"suffix":""},{"dropping-particle":"","family":"Razban","given":"Ali","non-dropping-particle":"","parse-names":false,"suffix":""},{"dropping-particle":"","family":"Chen","given":"Jie","non-dropping-particle":"","parse-names":false,"suffix":""}],"container-title":"Expert Systems with Applications","id":"ITEM-1","issued":{"date-parts":[["2021"]]},"title":"Air compressor load forecasting using artificial neural network","type":"article-journal"},"uris":["http://www.mendeley.com/documents/?uuid=5d42f42d-6790-4def-9911-00e5430d2a3d"]}],"mendeley":{"formattedCitation":"[171]","plainTextFormattedCitation":"[171]","previouslyFormattedCitation":"[171]"},"properties":{"noteIndex":0},"schema":"https://github.com/citation-style-language/schema/raw/master/csl-citation.json"}</w:instrText>
      </w:r>
      <w:r>
        <w:fldChar w:fldCharType="separate"/>
      </w:r>
      <w:r w:rsidRPr="00060304">
        <w:rPr>
          <w:noProof/>
        </w:rPr>
        <w:t>[171]</w:t>
      </w:r>
      <w:r>
        <w:fldChar w:fldCharType="end"/>
      </w:r>
      <w:r w:rsidRPr="00732907">
        <w:t>. A seven-sample window (length = 7 hours) was used, centered on the sample under test. Outliers were defined as test sample values that differed by more than three standard deviations from the median.</w:t>
      </w:r>
    </w:p>
    <w:p w14:paraId="7579FC2D" w14:textId="73F7247E" w:rsidR="006C51DA" w:rsidRDefault="00732907" w:rsidP="00BE46B7">
      <w:pPr>
        <w:ind w:firstLine="288"/>
      </w:pPr>
      <w:r w:rsidRPr="00732907">
        <w:lastRenderedPageBreak/>
        <w:t>All data (load and temperature) were normalized using the Min-Max method, which scales values between zero and one by using the minimum and maximum values of the time series, as specified in:</w:t>
      </w:r>
    </w:p>
    <w:p w14:paraId="249D2AD4" w14:textId="05BA9515" w:rsidR="008D2386" w:rsidRDefault="008D2386" w:rsidP="008D2386">
      <w:pPr>
        <w:pStyle w:val="MTDisplayEquation"/>
        <w:jc w:val="center"/>
      </w:pPr>
      <w:r w:rsidRPr="008D2386">
        <w:rPr>
          <w:position w:val="-24"/>
        </w:rPr>
        <w:object w:dxaOrig="5560" w:dyaOrig="620" w14:anchorId="27B69F5B">
          <v:shape id="_x0000_i1050" type="#_x0000_t75" style="width:278.2pt;height:30.85pt" o:ole="">
            <v:imagedata r:id="rId73" o:title=""/>
          </v:shape>
          <o:OLEObject Type="Embed" ProgID="Equation.DSMT4" ShapeID="_x0000_i1050" DrawAspect="Content" ObjectID="_1701572109" r:id="rId74"/>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C03480">
        <w:fldChar w:fldCharType="begin"/>
      </w:r>
      <w:r w:rsidR="00C03480">
        <w:instrText xml:space="preserve"> SEQ MTEqn \c \* Arabic \* MERGEFORMAT </w:instrText>
      </w:r>
      <w:r w:rsidR="00C03480">
        <w:fldChar w:fldCharType="separate"/>
      </w:r>
      <w:r w:rsidR="001873B6">
        <w:rPr>
          <w:noProof/>
        </w:rPr>
        <w:instrText>4</w:instrText>
      </w:r>
      <w:r w:rsidR="00C03480">
        <w:rPr>
          <w:noProof/>
        </w:rPr>
        <w:fldChar w:fldCharType="end"/>
      </w:r>
      <w:r>
        <w:instrText>)</w:instrText>
      </w:r>
      <w:r>
        <w:fldChar w:fldCharType="end"/>
      </w:r>
    </w:p>
    <w:p w14:paraId="1D3A2563" w14:textId="28016FEA" w:rsidR="009E3A02" w:rsidRDefault="00732907" w:rsidP="00C57A60">
      <w:r w:rsidRPr="00732907">
        <w:t>Before any performance metrics were calculated, the minimum and maximum values were saved and used to de-normalize the final forecasts. This normalization technique has been used by numerous researchers in the field of load forecasting</w:t>
      </w:r>
      <w:r>
        <w:t xml:space="preserve"> </w:t>
      </w:r>
      <w:r w:rsidR="00BA6DFB">
        <w:fldChar w:fldCharType="begin" w:fldLock="1"/>
      </w:r>
      <w:r w:rsidR="00060304">
        <w:instrText>ADDIN CSL_CITATION {"citationItems":[{"id":"ITEM-1","itemData":{"DOI":"10.1109/EI2.2017.8245330","ISBN":"9781538614273","abstract":"A multilayered self-normalizing gated recurrent units (MS-GRU) model is proposed for short-term electricity load forecasting. This model introduces scaled exponential linear units (SELU) activation function to squash the hidden states to calculate the output of the model. Meanwhile, the squashed states also contribute to the calculation of update gate, reset gate and candidate state of GRU. Therefore, exploding and vanishing gradient problem can be overcome in a stacked GRU neural network using this self-normalizing method. Fuzzy cluster-means (FCM) algorithm is used for the selection of similar days of electricity loads. Experiments illustrates that the MS-GRU model can give a more accurate forecast to the short-term electricity load compared with other RNN models.","author":[{"dropping-particle":"","family":"Kuan","given":"Lu","non-dropping-particle":"","parse-names":false,"suffix":""},{"dropping-particle":"","family":"Yan","given":"Zhao","non-dropping-particle":"","parse-names":false,"suffix":""},{"dropping-particle":"","family":"Xin","given":"Wang","non-dropping-particle":"","parse-names":false,"suffix":""},{"dropping-particle":"","family":"Yan","given":"Cheng","non-dropping-particle":"","parse-names":false,"suffix":""},{"dropping-particle":"","family":"Xiangkun","given":"Pang","non-dropping-particle":"","parse-names":false,"suffix":""},{"dropping-particle":"","family":"Wenxue","given":"Sun","non-dropping-particle":"","parse-names":false,"suffix":""},{"dropping-particle":"","family":"Zhe","given":"Jiang","non-dropping-particle":"","parse-names":false,"suffix":""},{"dropping-particle":"","family":"Yong","given":"Zhang","non-dropping-particle":"","parse-names":false,"suffix":""},{"dropping-particle":"","family":"Nan","given":"Xu","non-dropping-particle":"","parse-names":false,"suffix":""},{"dropping-particle":"","family":"Xin","given":"Zhao","non-dropping-particle":"","parse-names":false,"suffix":""}],"container-title":"2017 IEEE Conference on Energy Internet and Energy System Integration, EI2 2017 - Proceedings","id":"ITEM-1","issued":{"date-parts":[["2017"]]},"title":"Short-term electricity load forecasting method based on multilayered self-normalizing GRU network","type":"paper-conference"},"uris":["http://www.mendeley.com/documents/?uuid=0ebd28f1-ef03-438b-8533-c0459c926196"]},{"id":"ITEM-2","itemData":{"DOI":"10.1109/ISPAN-FCST-ISCC.2017.78","ISBN":"9781538608401","abstract":"Electrical load forecasting is of great significance to guarantee the system stability under large disturbances, and optimize the distribution of energy resources in the smart grid. Traditional prediction models, which are mainly based on time series analyzing, have been unable to fully meet the actual needs of the power system, due to their non-negligible prediction errors. To improve the forecasting precision, we successfully transform the numerical prediction problem into an image processing task, and, based on that, utilize the state-of-the-art deep learning methods, which have been widely used in computer image area, to perform the electrical load forecasting. A novel deep learning based short-term forecasting (DLSF) method is proposed in the paper. Our method can perform accurate clustering on the input data using a deep Convolutional Neural Network (CNN) model. And ultimately, another neural network with three hiddenlayers is used to predict the electric load, considering various external influencing factors, e.g. temperature, humidity, wind speed, etc. Experimental results demonstrate that the proposed DLSF method performs well in both accuracy and efficiency.","author":[{"dropping-particle":"","family":"Li","given":"Liangzhi","non-dropping-particle":"","parse-names":false,"suffix":""},{"dropping-particle":"","family":"Ota","given":"Kaoru","non-dropping-particle":"","parse-names":false,"suffix":""},{"dropping-particle":"","family":"Dong","given":"Mianxiong","non-dropping-particle":"","parse-names":false,"suffix":""}],"container-title":"Proceedings - 14th International Symposium on Pervasive Systems, Algorithms and Networks, I-SPAN 2017, 11th International Conference on Frontier of Computer Science and Technology, FCST 2017 and 3rd International Symposium of Creative Computing, ISCC 2017","id":"ITEM-2","issued":{"date-parts":[["2017"]]},"title":"Everything is image: CNN-based short-term electrical load forecasting for smart grid","type":"paper-conference"},"uris":["http://www.mendeley.com/documents/?uuid=92a47028-718f-4881-88fa-ad29991b54f0"]},{"id":"ITEM-3","itemData":{"DOI":"10.1109/TSG.2019.2924183","ISSN":"19493061","abstract":"Distribution feeder long-term load forecast (LTLF) is a critical task many electric utility companies perform on an annual basis. The goal of this task is to forecast the annual load of distribution feeders. The previous top-down and bottom-up LTLF methods are unable to incorporate different levels of information. This paper proposes a hybrid modeling method using sequence prediction for this classic and important task. The proposed method can seamlessly integrate top-down, bottom-up, and sequential information hidden in multi-year data. Two advanced sequence prediction models long short-term memory (LSTM) and gated recurrent unit (GRU) networks are investigated in this paper. They successfully solve the vanishing and exploding gradient problems a standard recurrent neural network has. This paper first explains the theories of LSTM and GRU networks and then discusses the steps of feature selection, feature engineering and model implementation in detail. In the end, a real-world application example for a large urban grid in West Canada is provided. LSTM and GRU networks under different sequential configurations and traditional models including bottom-up, ARIMA, and feed-forward neural network are all implemented and compared in detail. The proposed method demonstrates superior performance and great practicality.","author":[{"dropping-particle":"","family":"Dong","given":"Ming","non-dropping-particle":"","parse-names":false,"suffix":""},{"dropping-particle":"","family":"Grumbach","given":"Lukas","non-dropping-particle":"","parse-names":false,"suffix":""}],"container-title":"IEEE Transactions on Smart Grid","id":"ITEM-3","issued":{"date-parts":[["2020"]]},"title":"A Hybrid Distribution Feeder Long-Term Load Forecasting Method Based on Sequence Prediction","type":"article-journal"},"uris":["http://www.mendeley.com/documents/?uuid=8b43662a-cb42-450b-9d92-a3d2f4c49656"]},{"id":"ITEM-4","itemData":{"DOI":"10.1109/HNICEM.2015.7393166","ISBN":"9781509003594","abstract":"The use of Artificial Neural Networks (ANN) by power distribution companies has gained a wide reception due to its ability to predict close to accurate forecasted electric load consumption. A local power utility company in the Philippines has existing data of its electric load consumption however there is no ANN model that can process this data to produce close to accurate forecasted load which is the requirement of their electric market in nominating electric load. To solve this problem, this study developed an electric load forecasting model using ANN. Electric load data preparation, neural network model integration using the Fast Artificial Neural Network (FANN) library and testing using Root Mean Squared Error (RMSE) and Mean Absolute Percentage Error (MAPE) as error measures were conducted. Results showed that the electric load forecasting model yielded a MAPE of less than 1% and a RMSE that is close to 0. The results obtained clearly suggest that ANN model is a viable forecasting technique for a next day electric load forecasting system.","author":[{"dropping-particle":"","family":"Velasco","given":"Lemuel Clark P.","non-dropping-particle":"","parse-names":false,"suffix":""},{"dropping-particle":"","family":"Villezas","given":"Christelle R.","non-dropping-particle":"","parse-names":false,"suffix":""},{"dropping-particle":"","family":"Palahang","given":"Prinz Nikko C.","non-dropping-particle":"","parse-names":false,"suffix":""},{"dropping-particle":"","family":"Dagaang","given":"Jerald Aldin A.","non-dropping-particle":"","parse-names":false,"suffix":""}],"container-title":"8th International Conference on Humanoid, Nanotechnology, Information Technology, Communication and Control, Environment and Management, HNICEM 2015","id":"ITEM-4","issued":{"date-parts":[["2016"]]},"title":"Next day electric load forecasting using Artificial Neural Networks","type":"paper-conference"},"uris":["http://www.mendeley.com/documents/?uuid=12680df7-986c-407d-a6fa-e0dbbc4eeb91"]},{"id":"ITEM-5","itemData":{"DOI":"10.1016/j.apenergy.2020.116328","ISSN":"03062619","abstract":"With the advancement of power market reform, accurate load forecasting can ensure the stable operation of power systems increasingly. The randomness of feature change such as climate and day type increases the complexity of short-term load forecasting. To simplify the data processing process to facilitate the practical application and predict short-term loads more accurately, this paper takes the past load data as a feature and considers the time series characteristics of load data simultaneously. The multi-temporal-spatial-scale method is applied to process the load data by reducing the load data noise error and enhancing the time series characteristics. Then, a novel short-term load forecasting model, which is named a multi-temporal-spatial-scale temporal convolutional network, is applied to load forecasting tasks in this paper. The proposed approach can learn the nonlinear feature and time series characteristics of load data simultaneously. To predict the power load of a city in Guangxi Zhuang Autonomous Region (China) in the next day and the next week, the forecasting model is trained by the historical feature load of 7 days, 21 days, 99 days, and 199 days. Compared with 22 artificial intelligent short-term load forecasting models, such as backpropagation neural network and bagging regression, the simulation results show that the proposed multi-temporal-spatial-scale temporal convolutional network can obtain higher accuracy for the short-term load forecasting of power systems than other compared methods.","author":[{"dropping-particle":"","family":"Yin","given":"Linfei","non-dropping-particle":"","parse-names":false,"suffix":""},{"dropping-particle":"","family":"Xie","given":"Jiaxing","non-dropping-particle":"","parse-names":false,"suffix":""}],"container-title":"Applied Energy","id":"ITEM-5","issued":{"date-parts":[["2021"]]},"title":"Multi-temporal-spatial-scale temporal convolution network for short-term load forecasting of power systems","type":"article-journal"},"uris":["http://www.mendeley.com/documents/?uuid=1a0552e2-ad25-4c81-b270-418aad9fda19"]},{"id":"ITEM-6","itemData":{"abstract":"Efficient time series forecasting (TSF) is of utmost importance in order to make better decision under uncertainty. Over the past few years a large literature has evolved to forecast time series using different artificial neural network (ANN) models because of its several distinguishing characteristics. This paper evaluates the effectiveness of three methods to forecast time series, one carried out with ANN-GD using extended back propagation (EBP) algorithm, second one carried out with ANN-GA using genetic algorithm (GA) and the last one carried out with ANN-DE using differential evolution (DE). For comparative performance analysis between these methods two benchmark time series such as: wisconsin employment time series and monthly milk production time series are considered. Results show that both the ANN-GA and ANN-DE outperform ANN-GD considering forecast accuracy. It is also observed that the ANN-DE performs better than ANN-GA for both the time series considered.","author":[{"dropping-particle":"","family":"Panigrahi","given":"Sibarama","non-dropping-particle":"","parse-names":false,"suffix":""},{"dropping-particle":"","family":"Karali","given":"Yasobanta","non-dropping-particle":"","parse-names":false,"suffix":""},{"dropping-particle":"","family":"Behera","given":"H. S.","non-dropping-particle":"","parse-names":false,"suffix":""}],"container-title":"International Journal of Computer Applications","id":"ITEM-6","issued":{"date-parts":[["2013"]]},"title":"Normalize Time Series and Forecast using Evolutionary Neural Network","type":"article-journal"},"uris":["http://www.mendeley.com/documents/?uuid=da806e78-2307-4e50-b268-9c91223b38cf"]}],"mendeley":{"formattedCitation":"[25], [172]–[176]","plainTextFormattedCitation":"[25], [172]–[176]","previouslyFormattedCitation":"[25], [172]–[176]"},"properties":{"noteIndex":0},"schema":"https://github.com/citation-style-language/schema/raw/master/csl-citation.json"}</w:instrText>
      </w:r>
      <w:r w:rsidR="00BA6DFB">
        <w:fldChar w:fldCharType="separate"/>
      </w:r>
      <w:r w:rsidR="00060304" w:rsidRPr="00060304">
        <w:rPr>
          <w:noProof/>
        </w:rPr>
        <w:t>[25], [172]–[176]</w:t>
      </w:r>
      <w:r w:rsidR="00BA6DFB">
        <w:fldChar w:fldCharType="end"/>
      </w:r>
      <w:r w:rsidR="009E3A02">
        <w:t>.</w:t>
      </w:r>
    </w:p>
    <w:p w14:paraId="29CC911E" w14:textId="33B5C5A3" w:rsidR="00184782" w:rsidRDefault="00732907" w:rsidP="004233B0">
      <w:pPr>
        <w:ind w:firstLine="288"/>
      </w:pPr>
      <w:r w:rsidRPr="00732907">
        <w:t xml:space="preserve">The data sets were used to create training and test sets. The Toronto and Ottawa datasets were trained from January 2010 to December 2018, and the testing period was from January 2019 to December 2019. The Saint John dataset was trained between January 1, 2018, and October 20, 2020, and tested between October 21, </w:t>
      </w:r>
      <w:r w:rsidR="00F06764" w:rsidRPr="00732907">
        <w:t>2020,</w:t>
      </w:r>
      <w:r w:rsidRPr="00732907">
        <w:t xml:space="preserve"> and October 20, 2021.</w:t>
      </w:r>
    </w:p>
    <w:p w14:paraId="0C429212" w14:textId="5435938C" w:rsidR="00054D25" w:rsidRDefault="00BC3B4F" w:rsidP="001077B2">
      <w:pPr>
        <w:pStyle w:val="Heading2"/>
      </w:pPr>
      <w:bookmarkStart w:id="113" w:name="_Toc90811884"/>
      <w:r>
        <w:t>3.</w:t>
      </w:r>
      <w:r w:rsidR="008F44DD">
        <w:t>2</w:t>
      </w:r>
      <w:r>
        <w:t xml:space="preserve"> </w:t>
      </w:r>
      <w:r w:rsidR="002A6B03" w:rsidRPr="002A6B03">
        <w:t xml:space="preserve">Implementation Specifications for </w:t>
      </w:r>
      <w:r w:rsidR="001A2C58">
        <w:t>Benchmark Forecasters</w:t>
      </w:r>
      <w:bookmarkEnd w:id="113"/>
    </w:p>
    <w:p w14:paraId="266A4DC2" w14:textId="7FA05BCC" w:rsidR="00D80DD3" w:rsidRPr="00D80DD3" w:rsidRDefault="00D23763" w:rsidP="00D80DD3">
      <w:pPr>
        <w:ind w:firstLine="288"/>
      </w:pPr>
      <w:r>
        <w:t xml:space="preserve">MATLAB version </w:t>
      </w:r>
      <w:proofErr w:type="spellStart"/>
      <w:r>
        <w:t>R2021b</w:t>
      </w:r>
      <w:proofErr w:type="spellEnd"/>
      <w:r>
        <w:t xml:space="preserve"> was used to implement all forecasters. </w:t>
      </w:r>
      <w:r w:rsidR="00D80DD3" w:rsidRPr="00661EA3">
        <w:t xml:space="preserve">All </w:t>
      </w:r>
      <w:r w:rsidR="00D80DD3">
        <w:t>forecaster</w:t>
      </w:r>
      <w:r w:rsidR="00D80DD3" w:rsidRPr="00661EA3">
        <w:t>s were used to forecast the upcoming day</w:t>
      </w:r>
      <w:r w:rsidR="00D80DD3">
        <w:t xml:space="preserve"> based on the previous day’s data. </w:t>
      </w:r>
      <w:r w:rsidR="00D80DD3" w:rsidRPr="00D80DD3">
        <w:t>Forecasts were created day by day, based on actual historical data. The forecasters used a recursive multi-step forecasting technique that forecasts one day at a time. In other words, after the next day had passed, we shifted our starting sample, and now we have the actual demand for the day that just passed. We now use inputs to forecast the next day based on the previous day's actuals. This procedure was repeated daily for the duration of our test datasets.</w:t>
      </w:r>
    </w:p>
    <w:p w14:paraId="2C704394" w14:textId="521BD1F2" w:rsidR="00096339" w:rsidRDefault="00096339" w:rsidP="001A3FAF">
      <w:pPr>
        <w:pStyle w:val="Heading3"/>
      </w:pPr>
      <w:bookmarkStart w:id="114" w:name="_Toc90811885"/>
      <w:r>
        <w:lastRenderedPageBreak/>
        <w:t>3.</w:t>
      </w:r>
      <w:r w:rsidR="001077B2">
        <w:t>2</w:t>
      </w:r>
      <w:r>
        <w:t>.1 The Seasonal Naïve Forecaster (</w:t>
      </w:r>
      <w:proofErr w:type="spellStart"/>
      <w:r>
        <w:t>SNF</w:t>
      </w:r>
      <w:proofErr w:type="spellEnd"/>
      <w:r>
        <w:t>)</w:t>
      </w:r>
      <w:bookmarkEnd w:id="114"/>
    </w:p>
    <w:p w14:paraId="05EAF5C9" w14:textId="27EFE950" w:rsidR="00997CEA" w:rsidRDefault="00BC1549" w:rsidP="00997CEA">
      <w:pPr>
        <w:ind w:firstLine="288"/>
      </w:pPr>
      <w:r w:rsidRPr="00BC1549">
        <w:t>The seasonal naive forecaster was simple to implement; the forecasted value</w:t>
      </w:r>
      <w:r>
        <w:t xml:space="preserve"> </w:t>
      </w:r>
      <w:r w:rsidR="00997CEA" w:rsidRPr="00BC1549">
        <w:rPr>
          <w:position w:val="-12"/>
        </w:rPr>
        <w:object w:dxaOrig="260" w:dyaOrig="360" w14:anchorId="50AA0049">
          <v:shape id="_x0000_i1051" type="#_x0000_t75" style="width:12.6pt;height:18.25pt" o:ole="">
            <v:imagedata r:id="rId75" o:title=""/>
          </v:shape>
          <o:OLEObject Type="Embed" ProgID="Equation.DSMT4" ShapeID="_x0000_i1051" DrawAspect="Content" ObjectID="_1701572110" r:id="rId76"/>
        </w:object>
      </w:r>
      <w:r w:rsidRPr="00BC1549">
        <w:t xml:space="preserve"> was calculated using an actual load lag value </w:t>
      </w:r>
      <w:r w:rsidR="00997CEA" w:rsidRPr="00BC1549">
        <w:rPr>
          <w:position w:val="-12"/>
        </w:rPr>
        <w:object w:dxaOrig="380" w:dyaOrig="360" w14:anchorId="102E1C44">
          <v:shape id="_x0000_i1052" type="#_x0000_t75" style="width:18.7pt;height:18.25pt" o:ole="">
            <v:imagedata r:id="rId77" o:title=""/>
          </v:shape>
          <o:OLEObject Type="Embed" ProgID="Equation.DSMT4" ShapeID="_x0000_i1052" DrawAspect="Content" ObjectID="_1701572111" r:id="rId78"/>
        </w:object>
      </w:r>
      <w:r w:rsidRPr="00BC1549">
        <w:t xml:space="preserve"> for lag </w:t>
      </w:r>
      <w:r w:rsidR="00F0284A">
        <w:t>l</w:t>
      </w:r>
      <w:r w:rsidRPr="00BC1549">
        <w:t xml:space="preserve"> = 168 hours (1 week):</w:t>
      </w:r>
    </w:p>
    <w:p w14:paraId="39D66F9D" w14:textId="7601E30E" w:rsidR="00A27CD4" w:rsidRDefault="00A27CD4" w:rsidP="00A27CD4">
      <w:pPr>
        <w:pStyle w:val="MTDisplayEquation"/>
        <w:jc w:val="center"/>
      </w:pPr>
      <w:r w:rsidRPr="00A27CD4">
        <w:rPr>
          <w:position w:val="-14"/>
        </w:rPr>
        <w:object w:dxaOrig="1260" w:dyaOrig="380" w14:anchorId="142BE0DF">
          <v:shape id="_x0000_i1053" type="#_x0000_t75" style="width:64.5pt;height:18.7pt" o:ole="">
            <v:imagedata r:id="rId79" o:title=""/>
          </v:shape>
          <o:OLEObject Type="Embed" ProgID="Equation.DSMT4" ShapeID="_x0000_i1053" DrawAspect="Content" ObjectID="_1701572112" r:id="rId80"/>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C03480">
        <w:fldChar w:fldCharType="begin"/>
      </w:r>
      <w:r w:rsidR="00C03480">
        <w:instrText xml:space="preserve"> SEQ MTEqn \c \* Arabic \* MERGEFORMAT </w:instrText>
      </w:r>
      <w:r w:rsidR="00C03480">
        <w:fldChar w:fldCharType="separate"/>
      </w:r>
      <w:r w:rsidR="001873B6">
        <w:rPr>
          <w:noProof/>
        </w:rPr>
        <w:instrText>5</w:instrText>
      </w:r>
      <w:r w:rsidR="00C03480">
        <w:rPr>
          <w:noProof/>
        </w:rPr>
        <w:fldChar w:fldCharType="end"/>
      </w:r>
      <w:r>
        <w:instrText>)</w:instrText>
      </w:r>
      <w:r>
        <w:fldChar w:fldCharType="end"/>
      </w:r>
    </w:p>
    <w:p w14:paraId="5708A005" w14:textId="2EB87F30" w:rsidR="00B11384" w:rsidRDefault="00BC1549" w:rsidP="00655514">
      <w:r w:rsidRPr="00BC1549">
        <w:t xml:space="preserve">No training was required. This procedure was repeated </w:t>
      </w:r>
      <w:r w:rsidR="00B6050D">
        <w:t xml:space="preserve">for </w:t>
      </w:r>
      <w:r w:rsidRPr="00BC1549">
        <w:t xml:space="preserve">every hour </w:t>
      </w:r>
      <w:r w:rsidR="00B6050D">
        <w:t>in the test set</w:t>
      </w:r>
      <w:r w:rsidRPr="00BC1549">
        <w:t>.</w:t>
      </w:r>
      <w:r w:rsidR="00EA2DBF">
        <w:t xml:space="preserve"> </w:t>
      </w:r>
    </w:p>
    <w:p w14:paraId="546C26C6" w14:textId="10F00F23" w:rsidR="00523B38" w:rsidRDefault="00523B38" w:rsidP="001A3FAF">
      <w:pPr>
        <w:pStyle w:val="Heading3"/>
      </w:pPr>
      <w:bookmarkStart w:id="115" w:name="_Toc90811886"/>
      <w:r>
        <w:t>3.</w:t>
      </w:r>
      <w:r w:rsidR="006305CB">
        <w:t>2</w:t>
      </w:r>
      <w:r>
        <w:t>.2 The Multiple Linear Regression Forecaster (</w:t>
      </w:r>
      <w:proofErr w:type="spellStart"/>
      <w:r>
        <w:t>MLR</w:t>
      </w:r>
      <w:proofErr w:type="spellEnd"/>
      <w:r>
        <w:t>)</w:t>
      </w:r>
      <w:bookmarkEnd w:id="115"/>
    </w:p>
    <w:p w14:paraId="7688CE2B" w14:textId="5E181C8D" w:rsidR="005B5DCE" w:rsidRDefault="005B5DCE" w:rsidP="004E7647">
      <w:pPr>
        <w:ind w:firstLine="288"/>
      </w:pPr>
      <w:r w:rsidRPr="005B5DCE">
        <w:t xml:space="preserve">The </w:t>
      </w:r>
      <w:proofErr w:type="spellStart"/>
      <w:r w:rsidRPr="005B5DCE">
        <w:t>MLR</w:t>
      </w:r>
      <w:proofErr w:type="spellEnd"/>
      <w:r w:rsidRPr="005B5DCE">
        <w:t xml:space="preserve"> forecaster was built with ten independent variables (inputs), which are listed in </w:t>
      </w:r>
      <w:r>
        <w:fldChar w:fldCharType="begin"/>
      </w:r>
      <w:r>
        <w:instrText xml:space="preserve"> REF _Ref90751753 \h </w:instrText>
      </w:r>
      <w:r>
        <w:fldChar w:fldCharType="separate"/>
      </w:r>
      <w:r w:rsidR="001873B6">
        <w:t xml:space="preserve">Table </w:t>
      </w:r>
      <w:r w:rsidR="001873B6">
        <w:rPr>
          <w:noProof/>
        </w:rPr>
        <w:t>2</w:t>
      </w:r>
      <w:r>
        <w:fldChar w:fldCharType="end"/>
      </w:r>
      <w:r w:rsidRPr="005B5DCE">
        <w:t>. As shown in Equation 6, the model estimated a total of 56 coefficients, which included an intercept, a linear term for each independent variable, and products of distinct independent variable pairs (no squared terms).</w:t>
      </w:r>
    </w:p>
    <w:commentRangeStart w:id="116"/>
    <w:commentRangeStart w:id="117"/>
    <w:p w14:paraId="79F80B24" w14:textId="65C0F5A2" w:rsidR="00A74DF2" w:rsidRDefault="009177C0" w:rsidP="008D2935">
      <w:pPr>
        <w:pStyle w:val="MTDisplayEquation"/>
        <w:ind w:firstLine="0"/>
        <w:jc w:val="center"/>
      </w:pPr>
      <w:r w:rsidRPr="00A74DF2">
        <w:rPr>
          <w:position w:val="-12"/>
        </w:rPr>
        <w:object w:dxaOrig="8080" w:dyaOrig="360" w14:anchorId="1E0817F0">
          <v:shape id="_x0000_i1054" type="#_x0000_t75" style="width:404.4pt;height:18.25pt" o:ole="">
            <v:imagedata r:id="rId81" o:title=""/>
          </v:shape>
          <o:OLEObject Type="Embed" ProgID="Equation.DSMT4" ShapeID="_x0000_i1054" DrawAspect="Content" ObjectID="_1701572113" r:id="rId82"/>
        </w:object>
      </w:r>
      <w:r w:rsidR="008D2935">
        <w:t xml:space="preserve">  </w:t>
      </w:r>
      <w:r w:rsidR="008D2935">
        <w:fldChar w:fldCharType="begin"/>
      </w:r>
      <w:r w:rsidR="008D2935">
        <w:instrText xml:space="preserve"> MACROBUTTON MTPlaceRef \* MERGEFORMAT </w:instrText>
      </w:r>
      <w:r w:rsidR="008D2935">
        <w:fldChar w:fldCharType="begin"/>
      </w:r>
      <w:r w:rsidR="008D2935">
        <w:instrText xml:space="preserve"> SEQ MTEqn \h \* MERGEFORMAT </w:instrText>
      </w:r>
      <w:r w:rsidR="008D2935">
        <w:fldChar w:fldCharType="end"/>
      </w:r>
      <w:r w:rsidR="008D2935">
        <w:instrText>(</w:instrText>
      </w:r>
      <w:r w:rsidR="00C03480">
        <w:fldChar w:fldCharType="begin"/>
      </w:r>
      <w:r w:rsidR="00C03480">
        <w:instrText xml:space="preserve"> SEQ MTEqn \c \* Arabic \* MERGEFORMAT </w:instrText>
      </w:r>
      <w:r w:rsidR="00C03480">
        <w:fldChar w:fldCharType="separate"/>
      </w:r>
      <w:r w:rsidR="001873B6">
        <w:rPr>
          <w:noProof/>
        </w:rPr>
        <w:instrText>6</w:instrText>
      </w:r>
      <w:r w:rsidR="00C03480">
        <w:rPr>
          <w:noProof/>
        </w:rPr>
        <w:fldChar w:fldCharType="end"/>
      </w:r>
      <w:r w:rsidR="008D2935">
        <w:instrText>)</w:instrText>
      </w:r>
      <w:r w:rsidR="008D2935">
        <w:fldChar w:fldCharType="end"/>
      </w:r>
      <w:commentRangeEnd w:id="116"/>
      <w:r w:rsidR="00765AF7">
        <w:rPr>
          <w:rStyle w:val="CommentReference"/>
          <w:rFonts w:eastAsia="Times New Roman"/>
        </w:rPr>
        <w:commentReference w:id="116"/>
      </w:r>
      <w:commentRangeEnd w:id="117"/>
      <w:r w:rsidR="009B3B84">
        <w:rPr>
          <w:rStyle w:val="CommentReference"/>
          <w:rFonts w:eastAsia="Times New Roman"/>
        </w:rPr>
        <w:commentReference w:id="117"/>
      </w:r>
    </w:p>
    <w:p w14:paraId="54FC1320" w14:textId="35588D5D" w:rsidR="00487E67" w:rsidRDefault="00B10539" w:rsidP="008D2935">
      <w:r>
        <w:t xml:space="preserve">where </w:t>
      </w:r>
      <w:r w:rsidRPr="006143C7">
        <w:rPr>
          <w:noProof/>
          <w:position w:val="-10"/>
        </w:rPr>
        <w:object w:dxaOrig="220" w:dyaOrig="320" w14:anchorId="320CF9A1">
          <v:shape id="_x0000_i1055" type="#_x0000_t75" style="width:11.2pt;height:15.9pt" o:ole="">
            <v:imagedata r:id="rId21" o:title=""/>
          </v:shape>
          <o:OLEObject Type="Embed" ProgID="Equation.DSMT4" ShapeID="_x0000_i1055" DrawAspect="Content" ObjectID="_1701572114" r:id="rId83"/>
        </w:object>
      </w:r>
      <w:r>
        <w:t xml:space="preserve"> is the predicted load, </w:t>
      </w:r>
      <w:r w:rsidRPr="00B10539">
        <w:rPr>
          <w:noProof/>
          <w:position w:val="-6"/>
        </w:rPr>
        <w:object w:dxaOrig="200" w:dyaOrig="220" w14:anchorId="36D15315">
          <v:shape id="_x0000_i1056" type="#_x0000_t75" style="width:10.3pt;height:11.2pt" o:ole="">
            <v:imagedata r:id="rId84" o:title=""/>
          </v:shape>
          <o:OLEObject Type="Embed" ProgID="Equation.DSMT4" ShapeID="_x0000_i1056" DrawAspect="Content" ObjectID="_1701572115" r:id="rId85"/>
        </w:object>
      </w:r>
      <w:r>
        <w:t xml:space="preserve">are the variables, </w:t>
      </w:r>
      <w:r w:rsidRPr="00A40178">
        <w:rPr>
          <w:noProof/>
          <w:position w:val="-10"/>
        </w:rPr>
        <w:object w:dxaOrig="240" w:dyaOrig="320" w14:anchorId="4D70090C">
          <v:shape id="_x0000_i1057" type="#_x0000_t75" style="width:12.15pt;height:16.35pt" o:ole="">
            <v:imagedata r:id="rId27" o:title=""/>
          </v:shape>
          <o:OLEObject Type="Embed" ProgID="Equation.DSMT4" ShapeID="_x0000_i1057" DrawAspect="Content" ObjectID="_1701572116" r:id="rId86"/>
        </w:object>
      </w:r>
      <w:r>
        <w:t xml:space="preserve"> are coefficients estimated by the model, and </w:t>
      </w:r>
      <w:r w:rsidRPr="00A40178">
        <w:rPr>
          <w:noProof/>
          <w:position w:val="-6"/>
        </w:rPr>
        <w:object w:dxaOrig="180" w:dyaOrig="220" w14:anchorId="5E17EBCC">
          <v:shape id="_x0000_i1058" type="#_x0000_t75" style="width:9.8pt;height:11.2pt" o:ole="">
            <v:imagedata r:id="rId29" o:title=""/>
          </v:shape>
          <o:OLEObject Type="Embed" ProgID="Equation.DSMT4" ShapeID="_x0000_i1058" DrawAspect="Content" ObjectID="_1701572117" r:id="rId87"/>
        </w:object>
      </w:r>
      <w:r>
        <w:t>is an error term</w:t>
      </w:r>
      <w:r w:rsidR="003F4CE9">
        <w:t xml:space="preserve">. </w:t>
      </w:r>
      <w:r w:rsidR="003F4CE9" w:rsidRPr="003F4CE9">
        <w:t>Temperature and load demand variables are normalized quantities.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52"/>
        <w:gridCol w:w="2594"/>
      </w:tblGrid>
      <w:tr w:rsidR="009C7AE3" w:rsidRPr="00D55118" w14:paraId="50A136E9" w14:textId="77777777" w:rsidTr="00954218">
        <w:trPr>
          <w:trHeight w:val="300"/>
          <w:jc w:val="center"/>
        </w:trPr>
        <w:tc>
          <w:tcPr>
            <w:tcW w:w="0" w:type="auto"/>
            <w:shd w:val="clear" w:color="auto" w:fill="auto"/>
            <w:noWrap/>
            <w:vAlign w:val="bottom"/>
            <w:hideMark/>
          </w:tcPr>
          <w:p w14:paraId="4102266F" w14:textId="77777777" w:rsidR="00D55118" w:rsidRPr="00486539" w:rsidRDefault="00D55118" w:rsidP="009C7AE3">
            <w:pPr>
              <w:spacing w:line="240" w:lineRule="auto"/>
              <w:jc w:val="center"/>
              <w:rPr>
                <w:b/>
                <w:bCs/>
                <w:color w:val="000000"/>
                <w:sz w:val="20"/>
                <w:szCs w:val="20"/>
                <w:lang w:eastAsia="en-CA"/>
              </w:rPr>
            </w:pPr>
            <w:r w:rsidRPr="00486539">
              <w:rPr>
                <w:b/>
                <w:bCs/>
                <w:color w:val="000000"/>
                <w:sz w:val="20"/>
                <w:szCs w:val="20"/>
                <w:lang w:eastAsia="en-CA"/>
              </w:rPr>
              <w:t>Variable Name</w:t>
            </w:r>
          </w:p>
        </w:tc>
        <w:tc>
          <w:tcPr>
            <w:tcW w:w="0" w:type="auto"/>
            <w:shd w:val="clear" w:color="auto" w:fill="auto"/>
            <w:noWrap/>
            <w:vAlign w:val="bottom"/>
            <w:hideMark/>
          </w:tcPr>
          <w:p w14:paraId="0A894ED0" w14:textId="77777777" w:rsidR="00D55118" w:rsidRPr="00486539" w:rsidRDefault="00D55118" w:rsidP="009C7AE3">
            <w:pPr>
              <w:spacing w:line="240" w:lineRule="auto"/>
              <w:jc w:val="center"/>
              <w:rPr>
                <w:b/>
                <w:bCs/>
                <w:color w:val="000000"/>
                <w:sz w:val="20"/>
                <w:szCs w:val="20"/>
                <w:lang w:eastAsia="en-CA"/>
              </w:rPr>
            </w:pPr>
            <w:r w:rsidRPr="00486539">
              <w:rPr>
                <w:b/>
                <w:bCs/>
                <w:color w:val="000000"/>
                <w:sz w:val="20"/>
                <w:szCs w:val="20"/>
                <w:lang w:eastAsia="en-CA"/>
              </w:rPr>
              <w:t>Variable Description</w:t>
            </w:r>
          </w:p>
        </w:tc>
      </w:tr>
      <w:tr w:rsidR="009C7AE3" w:rsidRPr="00D55118" w14:paraId="5C74E9DD" w14:textId="77777777" w:rsidTr="00954218">
        <w:trPr>
          <w:trHeight w:val="330"/>
          <w:jc w:val="center"/>
        </w:trPr>
        <w:tc>
          <w:tcPr>
            <w:tcW w:w="0" w:type="auto"/>
            <w:shd w:val="clear" w:color="auto" w:fill="auto"/>
            <w:noWrap/>
            <w:vAlign w:val="bottom"/>
            <w:hideMark/>
          </w:tcPr>
          <w:p w14:paraId="53C46F12" w14:textId="77777777" w:rsidR="00D55118" w:rsidRPr="00486539" w:rsidRDefault="00D55118" w:rsidP="009C7AE3">
            <w:pPr>
              <w:spacing w:line="240" w:lineRule="auto"/>
              <w:jc w:val="center"/>
              <w:rPr>
                <w:color w:val="000000"/>
                <w:sz w:val="20"/>
                <w:szCs w:val="20"/>
                <w:lang w:eastAsia="en-CA"/>
              </w:rPr>
            </w:pPr>
            <w:r w:rsidRPr="00486539">
              <w:rPr>
                <w:color w:val="000000"/>
                <w:sz w:val="20"/>
                <w:szCs w:val="20"/>
                <w:lang w:eastAsia="en-CA"/>
              </w:rPr>
              <w:t>Temperature (</w:t>
            </w:r>
            <w:proofErr w:type="spellStart"/>
            <w:r w:rsidRPr="00486539">
              <w:rPr>
                <w:color w:val="000000"/>
                <w:sz w:val="20"/>
                <w:szCs w:val="20"/>
                <w:lang w:eastAsia="en-CA"/>
              </w:rPr>
              <w:t>x</w:t>
            </w:r>
            <w:r w:rsidRPr="00486539">
              <w:rPr>
                <w:color w:val="000000"/>
                <w:sz w:val="20"/>
                <w:szCs w:val="20"/>
                <w:vertAlign w:val="subscript"/>
                <w:lang w:eastAsia="en-CA"/>
              </w:rPr>
              <w:t>1</w:t>
            </w:r>
            <w:proofErr w:type="spellEnd"/>
            <w:r w:rsidRPr="00486539">
              <w:rPr>
                <w:color w:val="000000"/>
                <w:sz w:val="20"/>
                <w:szCs w:val="20"/>
                <w:lang w:eastAsia="en-CA"/>
              </w:rPr>
              <w:t>)</w:t>
            </w:r>
          </w:p>
        </w:tc>
        <w:tc>
          <w:tcPr>
            <w:tcW w:w="0" w:type="auto"/>
            <w:shd w:val="clear" w:color="auto" w:fill="auto"/>
            <w:noWrap/>
            <w:vAlign w:val="bottom"/>
            <w:hideMark/>
          </w:tcPr>
          <w:p w14:paraId="31E5EAFE" w14:textId="77777777" w:rsidR="00D55118" w:rsidRPr="00486539" w:rsidRDefault="00D55118" w:rsidP="009C7AE3">
            <w:pPr>
              <w:spacing w:line="240" w:lineRule="auto"/>
              <w:jc w:val="center"/>
              <w:rPr>
                <w:color w:val="000000"/>
                <w:sz w:val="20"/>
                <w:szCs w:val="20"/>
                <w:lang w:eastAsia="en-CA"/>
              </w:rPr>
            </w:pPr>
          </w:p>
        </w:tc>
      </w:tr>
      <w:tr w:rsidR="009C7AE3" w:rsidRPr="00D55118" w14:paraId="11E21A16" w14:textId="77777777" w:rsidTr="00954218">
        <w:trPr>
          <w:trHeight w:val="330"/>
          <w:jc w:val="center"/>
        </w:trPr>
        <w:tc>
          <w:tcPr>
            <w:tcW w:w="0" w:type="auto"/>
            <w:shd w:val="clear" w:color="auto" w:fill="auto"/>
            <w:noWrap/>
            <w:vAlign w:val="bottom"/>
            <w:hideMark/>
          </w:tcPr>
          <w:p w14:paraId="0C3CAA17" w14:textId="77777777" w:rsidR="00D55118" w:rsidRPr="00486539" w:rsidRDefault="00D55118" w:rsidP="009C7AE3">
            <w:pPr>
              <w:spacing w:line="240" w:lineRule="auto"/>
              <w:jc w:val="center"/>
              <w:rPr>
                <w:color w:val="000000"/>
                <w:sz w:val="20"/>
                <w:szCs w:val="20"/>
                <w:lang w:eastAsia="en-CA"/>
              </w:rPr>
            </w:pPr>
            <w:r w:rsidRPr="00486539">
              <w:rPr>
                <w:color w:val="000000"/>
                <w:sz w:val="20"/>
                <w:szCs w:val="20"/>
                <w:lang w:eastAsia="en-CA"/>
              </w:rPr>
              <w:t>Hour of the Day (</w:t>
            </w:r>
            <w:proofErr w:type="spellStart"/>
            <w:r w:rsidRPr="00486539">
              <w:rPr>
                <w:color w:val="000000"/>
                <w:sz w:val="20"/>
                <w:szCs w:val="20"/>
                <w:lang w:eastAsia="en-CA"/>
              </w:rPr>
              <w:t>x</w:t>
            </w:r>
            <w:r w:rsidRPr="00486539">
              <w:rPr>
                <w:color w:val="000000"/>
                <w:sz w:val="20"/>
                <w:szCs w:val="20"/>
                <w:vertAlign w:val="subscript"/>
                <w:lang w:eastAsia="en-CA"/>
              </w:rPr>
              <w:t>2</w:t>
            </w:r>
            <w:proofErr w:type="spellEnd"/>
            <w:r w:rsidRPr="00486539">
              <w:rPr>
                <w:color w:val="000000"/>
                <w:sz w:val="20"/>
                <w:szCs w:val="20"/>
                <w:lang w:eastAsia="en-CA"/>
              </w:rPr>
              <w:t>)</w:t>
            </w:r>
          </w:p>
        </w:tc>
        <w:tc>
          <w:tcPr>
            <w:tcW w:w="0" w:type="auto"/>
            <w:shd w:val="clear" w:color="auto" w:fill="auto"/>
            <w:noWrap/>
            <w:vAlign w:val="bottom"/>
            <w:hideMark/>
          </w:tcPr>
          <w:p w14:paraId="0E55EFED" w14:textId="77777777" w:rsidR="00D55118" w:rsidRPr="00486539" w:rsidRDefault="00D55118" w:rsidP="009C7AE3">
            <w:pPr>
              <w:spacing w:line="240" w:lineRule="auto"/>
              <w:jc w:val="center"/>
              <w:rPr>
                <w:color w:val="000000"/>
                <w:sz w:val="20"/>
                <w:szCs w:val="20"/>
                <w:lang w:eastAsia="en-CA"/>
              </w:rPr>
            </w:pPr>
            <w:r w:rsidRPr="00486539">
              <w:rPr>
                <w:color w:val="000000"/>
                <w:sz w:val="20"/>
                <w:szCs w:val="20"/>
                <w:lang w:eastAsia="en-CA"/>
              </w:rPr>
              <w:t>1 … 24</w:t>
            </w:r>
          </w:p>
        </w:tc>
      </w:tr>
      <w:tr w:rsidR="009C7AE3" w:rsidRPr="00D55118" w14:paraId="0DB82273" w14:textId="77777777" w:rsidTr="00954218">
        <w:trPr>
          <w:trHeight w:val="330"/>
          <w:jc w:val="center"/>
        </w:trPr>
        <w:tc>
          <w:tcPr>
            <w:tcW w:w="0" w:type="auto"/>
            <w:shd w:val="clear" w:color="auto" w:fill="auto"/>
            <w:noWrap/>
            <w:vAlign w:val="bottom"/>
            <w:hideMark/>
          </w:tcPr>
          <w:p w14:paraId="2A0F804E" w14:textId="4EC820DA" w:rsidR="00D55118" w:rsidRPr="00486539" w:rsidRDefault="002C32DE" w:rsidP="009C7AE3">
            <w:pPr>
              <w:spacing w:line="240" w:lineRule="auto"/>
              <w:jc w:val="center"/>
              <w:rPr>
                <w:color w:val="000000"/>
                <w:sz w:val="20"/>
                <w:szCs w:val="20"/>
                <w:lang w:eastAsia="en-CA"/>
              </w:rPr>
            </w:pPr>
            <w:r>
              <w:rPr>
                <w:color w:val="000000"/>
                <w:sz w:val="20"/>
                <w:szCs w:val="20"/>
                <w:lang w:eastAsia="en-CA"/>
              </w:rPr>
              <w:t>The m</w:t>
            </w:r>
            <w:r w:rsidR="00D55118" w:rsidRPr="00486539">
              <w:rPr>
                <w:color w:val="000000"/>
                <w:sz w:val="20"/>
                <w:szCs w:val="20"/>
                <w:lang w:eastAsia="en-CA"/>
              </w:rPr>
              <w:t>onth of the Year (</w:t>
            </w:r>
            <w:proofErr w:type="spellStart"/>
            <w:r w:rsidR="00D55118" w:rsidRPr="00486539">
              <w:rPr>
                <w:color w:val="000000"/>
                <w:sz w:val="20"/>
                <w:szCs w:val="20"/>
                <w:lang w:eastAsia="en-CA"/>
              </w:rPr>
              <w:t>x</w:t>
            </w:r>
            <w:r w:rsidR="00D55118" w:rsidRPr="00486539">
              <w:rPr>
                <w:color w:val="000000"/>
                <w:sz w:val="20"/>
                <w:szCs w:val="20"/>
                <w:vertAlign w:val="subscript"/>
                <w:lang w:eastAsia="en-CA"/>
              </w:rPr>
              <w:t>3</w:t>
            </w:r>
            <w:proofErr w:type="spellEnd"/>
            <w:r w:rsidR="00D55118" w:rsidRPr="00486539">
              <w:rPr>
                <w:color w:val="000000"/>
                <w:sz w:val="20"/>
                <w:szCs w:val="20"/>
                <w:lang w:eastAsia="en-CA"/>
              </w:rPr>
              <w:t>)</w:t>
            </w:r>
          </w:p>
        </w:tc>
        <w:tc>
          <w:tcPr>
            <w:tcW w:w="0" w:type="auto"/>
            <w:shd w:val="clear" w:color="auto" w:fill="auto"/>
            <w:noWrap/>
            <w:vAlign w:val="bottom"/>
            <w:hideMark/>
          </w:tcPr>
          <w:p w14:paraId="2FBA00A9" w14:textId="77777777" w:rsidR="00D55118" w:rsidRPr="00486539" w:rsidRDefault="00D55118" w:rsidP="009C7AE3">
            <w:pPr>
              <w:spacing w:line="240" w:lineRule="auto"/>
              <w:jc w:val="center"/>
              <w:rPr>
                <w:color w:val="000000"/>
                <w:sz w:val="20"/>
                <w:szCs w:val="20"/>
                <w:lang w:eastAsia="en-CA"/>
              </w:rPr>
            </w:pPr>
            <w:r w:rsidRPr="00486539">
              <w:rPr>
                <w:color w:val="000000"/>
                <w:sz w:val="20"/>
                <w:szCs w:val="20"/>
                <w:lang w:eastAsia="en-CA"/>
              </w:rPr>
              <w:t>1 … 12</w:t>
            </w:r>
          </w:p>
        </w:tc>
      </w:tr>
      <w:tr w:rsidR="009C7AE3" w:rsidRPr="00D55118" w14:paraId="3BA3E0A6" w14:textId="77777777" w:rsidTr="00954218">
        <w:trPr>
          <w:trHeight w:val="330"/>
          <w:jc w:val="center"/>
        </w:trPr>
        <w:tc>
          <w:tcPr>
            <w:tcW w:w="0" w:type="auto"/>
            <w:shd w:val="clear" w:color="auto" w:fill="auto"/>
            <w:noWrap/>
            <w:vAlign w:val="bottom"/>
            <w:hideMark/>
          </w:tcPr>
          <w:p w14:paraId="6C0E3B17" w14:textId="77777777" w:rsidR="00D55118" w:rsidRPr="00486539" w:rsidRDefault="00D55118" w:rsidP="009C7AE3">
            <w:pPr>
              <w:spacing w:line="240" w:lineRule="auto"/>
              <w:jc w:val="center"/>
              <w:rPr>
                <w:color w:val="000000"/>
                <w:sz w:val="20"/>
                <w:szCs w:val="20"/>
                <w:lang w:eastAsia="en-CA"/>
              </w:rPr>
            </w:pPr>
            <w:r w:rsidRPr="00486539">
              <w:rPr>
                <w:color w:val="000000"/>
                <w:sz w:val="20"/>
                <w:szCs w:val="20"/>
                <w:lang w:eastAsia="en-CA"/>
              </w:rPr>
              <w:t>Day of the Week (</w:t>
            </w:r>
            <w:proofErr w:type="spellStart"/>
            <w:r w:rsidRPr="00486539">
              <w:rPr>
                <w:color w:val="000000"/>
                <w:sz w:val="20"/>
                <w:szCs w:val="20"/>
                <w:lang w:eastAsia="en-CA"/>
              </w:rPr>
              <w:t>x</w:t>
            </w:r>
            <w:r w:rsidRPr="00486539">
              <w:rPr>
                <w:color w:val="000000"/>
                <w:sz w:val="20"/>
                <w:szCs w:val="20"/>
                <w:vertAlign w:val="subscript"/>
                <w:lang w:eastAsia="en-CA"/>
              </w:rPr>
              <w:t>4</w:t>
            </w:r>
            <w:proofErr w:type="spellEnd"/>
            <w:r w:rsidRPr="00486539">
              <w:rPr>
                <w:color w:val="000000"/>
                <w:sz w:val="20"/>
                <w:szCs w:val="20"/>
                <w:lang w:eastAsia="en-CA"/>
              </w:rPr>
              <w:t>)</w:t>
            </w:r>
          </w:p>
        </w:tc>
        <w:tc>
          <w:tcPr>
            <w:tcW w:w="0" w:type="auto"/>
            <w:shd w:val="clear" w:color="auto" w:fill="auto"/>
            <w:noWrap/>
            <w:vAlign w:val="bottom"/>
            <w:hideMark/>
          </w:tcPr>
          <w:p w14:paraId="78FDCCB9" w14:textId="24B437B6" w:rsidR="00D55118" w:rsidRPr="00486539" w:rsidRDefault="00D55118" w:rsidP="009C7AE3">
            <w:pPr>
              <w:spacing w:line="240" w:lineRule="auto"/>
              <w:jc w:val="center"/>
              <w:rPr>
                <w:color w:val="000000"/>
                <w:sz w:val="20"/>
                <w:szCs w:val="20"/>
                <w:lang w:eastAsia="en-CA"/>
              </w:rPr>
            </w:pPr>
            <w:r w:rsidRPr="00486539">
              <w:rPr>
                <w:color w:val="000000"/>
                <w:sz w:val="20"/>
                <w:szCs w:val="20"/>
                <w:lang w:eastAsia="en-CA"/>
              </w:rPr>
              <w:t>Sunday is</w:t>
            </w:r>
            <w:r w:rsidR="002936EF" w:rsidRPr="00486539">
              <w:rPr>
                <w:color w:val="000000"/>
                <w:sz w:val="20"/>
                <w:szCs w:val="20"/>
                <w:lang w:eastAsia="en-CA"/>
              </w:rPr>
              <w:t xml:space="preserve"> </w:t>
            </w:r>
            <w:r w:rsidRPr="00486539">
              <w:rPr>
                <w:color w:val="000000"/>
                <w:sz w:val="20"/>
                <w:szCs w:val="20"/>
                <w:lang w:eastAsia="en-CA"/>
              </w:rPr>
              <w:t>1, …,</w:t>
            </w:r>
            <w:r w:rsidR="009C7AE3" w:rsidRPr="00486539">
              <w:rPr>
                <w:color w:val="000000"/>
                <w:sz w:val="20"/>
                <w:szCs w:val="20"/>
                <w:lang w:eastAsia="en-CA"/>
              </w:rPr>
              <w:t xml:space="preserve"> </w:t>
            </w:r>
            <w:r w:rsidRPr="00486539">
              <w:rPr>
                <w:color w:val="000000"/>
                <w:sz w:val="20"/>
                <w:szCs w:val="20"/>
                <w:lang w:eastAsia="en-CA"/>
              </w:rPr>
              <w:t>Saturday is 7</w:t>
            </w:r>
          </w:p>
        </w:tc>
      </w:tr>
      <w:tr w:rsidR="009C7AE3" w:rsidRPr="00D55118" w14:paraId="2DA2D6F5" w14:textId="77777777" w:rsidTr="00954218">
        <w:trPr>
          <w:trHeight w:val="330"/>
          <w:jc w:val="center"/>
        </w:trPr>
        <w:tc>
          <w:tcPr>
            <w:tcW w:w="0" w:type="auto"/>
            <w:shd w:val="clear" w:color="auto" w:fill="auto"/>
            <w:noWrap/>
            <w:vAlign w:val="bottom"/>
            <w:hideMark/>
          </w:tcPr>
          <w:p w14:paraId="18EE1B7F" w14:textId="77777777" w:rsidR="00D55118" w:rsidRPr="00486539" w:rsidRDefault="00D55118" w:rsidP="009C7AE3">
            <w:pPr>
              <w:spacing w:line="240" w:lineRule="auto"/>
              <w:jc w:val="center"/>
              <w:rPr>
                <w:color w:val="000000"/>
                <w:sz w:val="20"/>
                <w:szCs w:val="20"/>
                <w:lang w:eastAsia="en-CA"/>
              </w:rPr>
            </w:pPr>
            <w:r w:rsidRPr="00486539">
              <w:rPr>
                <w:color w:val="000000"/>
                <w:sz w:val="20"/>
                <w:szCs w:val="20"/>
                <w:lang w:eastAsia="en-CA"/>
              </w:rPr>
              <w:t>Weekend Indicator (</w:t>
            </w:r>
            <w:proofErr w:type="spellStart"/>
            <w:r w:rsidRPr="00486539">
              <w:rPr>
                <w:color w:val="000000"/>
                <w:sz w:val="20"/>
                <w:szCs w:val="20"/>
                <w:lang w:eastAsia="en-CA"/>
              </w:rPr>
              <w:t>x</w:t>
            </w:r>
            <w:r w:rsidRPr="00486539">
              <w:rPr>
                <w:color w:val="000000"/>
                <w:sz w:val="20"/>
                <w:szCs w:val="20"/>
                <w:vertAlign w:val="subscript"/>
                <w:lang w:eastAsia="en-CA"/>
              </w:rPr>
              <w:t>5</w:t>
            </w:r>
            <w:proofErr w:type="spellEnd"/>
            <w:r w:rsidRPr="00486539">
              <w:rPr>
                <w:color w:val="000000"/>
                <w:sz w:val="20"/>
                <w:szCs w:val="20"/>
                <w:lang w:eastAsia="en-CA"/>
              </w:rPr>
              <w:t>)</w:t>
            </w:r>
          </w:p>
        </w:tc>
        <w:tc>
          <w:tcPr>
            <w:tcW w:w="0" w:type="auto"/>
            <w:shd w:val="clear" w:color="auto" w:fill="auto"/>
            <w:noWrap/>
            <w:vAlign w:val="bottom"/>
            <w:hideMark/>
          </w:tcPr>
          <w:p w14:paraId="01A18CCA" w14:textId="77777777" w:rsidR="00D55118" w:rsidRPr="00486539" w:rsidRDefault="00D55118" w:rsidP="009C7AE3">
            <w:pPr>
              <w:spacing w:line="240" w:lineRule="auto"/>
              <w:jc w:val="center"/>
              <w:rPr>
                <w:color w:val="000000"/>
                <w:sz w:val="20"/>
                <w:szCs w:val="20"/>
                <w:lang w:eastAsia="en-CA"/>
              </w:rPr>
            </w:pPr>
            <w:r w:rsidRPr="00486539">
              <w:rPr>
                <w:color w:val="000000"/>
                <w:sz w:val="20"/>
                <w:szCs w:val="20"/>
                <w:lang w:eastAsia="en-CA"/>
              </w:rPr>
              <w:t>0 or 1</w:t>
            </w:r>
          </w:p>
        </w:tc>
      </w:tr>
      <w:tr w:rsidR="009C7AE3" w:rsidRPr="00D55118" w14:paraId="100D45C3" w14:textId="77777777" w:rsidTr="00954218">
        <w:trPr>
          <w:trHeight w:val="330"/>
          <w:jc w:val="center"/>
        </w:trPr>
        <w:tc>
          <w:tcPr>
            <w:tcW w:w="0" w:type="auto"/>
            <w:shd w:val="clear" w:color="auto" w:fill="auto"/>
            <w:noWrap/>
            <w:vAlign w:val="bottom"/>
            <w:hideMark/>
          </w:tcPr>
          <w:p w14:paraId="5B1D49F9" w14:textId="2AED577B" w:rsidR="00D55118" w:rsidRPr="00486539" w:rsidRDefault="00D55118" w:rsidP="009C7AE3">
            <w:pPr>
              <w:spacing w:line="240" w:lineRule="auto"/>
              <w:jc w:val="center"/>
              <w:rPr>
                <w:color w:val="000000"/>
                <w:sz w:val="20"/>
                <w:szCs w:val="20"/>
                <w:lang w:eastAsia="en-CA"/>
              </w:rPr>
            </w:pPr>
            <w:r w:rsidRPr="00486539">
              <w:rPr>
                <w:color w:val="000000"/>
                <w:sz w:val="20"/>
                <w:szCs w:val="20"/>
                <w:lang w:eastAsia="en-CA"/>
              </w:rPr>
              <w:t xml:space="preserve">Maximum Hourly Demand </w:t>
            </w:r>
            <w:r w:rsidR="005C41C5" w:rsidRPr="00486539">
              <w:rPr>
                <w:color w:val="000000"/>
                <w:sz w:val="20"/>
                <w:szCs w:val="20"/>
                <w:lang w:eastAsia="en-CA"/>
              </w:rPr>
              <w:t>from</w:t>
            </w:r>
            <w:r w:rsidRPr="00486539">
              <w:rPr>
                <w:color w:val="000000"/>
                <w:sz w:val="20"/>
                <w:szCs w:val="20"/>
                <w:lang w:eastAsia="en-CA"/>
              </w:rPr>
              <w:t xml:space="preserve"> the Previous Day (</w:t>
            </w:r>
            <w:proofErr w:type="spellStart"/>
            <w:r w:rsidRPr="00486539">
              <w:rPr>
                <w:color w:val="000000"/>
                <w:sz w:val="20"/>
                <w:szCs w:val="20"/>
                <w:lang w:eastAsia="en-CA"/>
              </w:rPr>
              <w:t>x</w:t>
            </w:r>
            <w:r w:rsidRPr="00486539">
              <w:rPr>
                <w:color w:val="000000"/>
                <w:sz w:val="20"/>
                <w:szCs w:val="20"/>
                <w:vertAlign w:val="subscript"/>
                <w:lang w:eastAsia="en-CA"/>
              </w:rPr>
              <w:t>6</w:t>
            </w:r>
            <w:proofErr w:type="spellEnd"/>
            <w:r w:rsidRPr="00486539">
              <w:rPr>
                <w:color w:val="000000"/>
                <w:sz w:val="20"/>
                <w:szCs w:val="20"/>
                <w:lang w:eastAsia="en-CA"/>
              </w:rPr>
              <w:t>)</w:t>
            </w:r>
          </w:p>
        </w:tc>
        <w:tc>
          <w:tcPr>
            <w:tcW w:w="0" w:type="auto"/>
            <w:shd w:val="clear" w:color="auto" w:fill="auto"/>
            <w:noWrap/>
            <w:vAlign w:val="bottom"/>
            <w:hideMark/>
          </w:tcPr>
          <w:p w14:paraId="0DABBA0D" w14:textId="77777777" w:rsidR="00D55118" w:rsidRPr="00486539" w:rsidRDefault="00D55118" w:rsidP="009C7AE3">
            <w:pPr>
              <w:spacing w:line="240" w:lineRule="auto"/>
              <w:jc w:val="center"/>
              <w:rPr>
                <w:color w:val="000000"/>
                <w:sz w:val="20"/>
                <w:szCs w:val="20"/>
                <w:lang w:eastAsia="en-CA"/>
              </w:rPr>
            </w:pPr>
            <w:r w:rsidRPr="00486539">
              <w:rPr>
                <w:color w:val="000000"/>
                <w:sz w:val="20"/>
                <w:szCs w:val="20"/>
                <w:lang w:eastAsia="en-CA"/>
              </w:rPr>
              <w:t>Load Demand</w:t>
            </w:r>
          </w:p>
        </w:tc>
      </w:tr>
      <w:tr w:rsidR="009C7AE3" w:rsidRPr="00D55118" w14:paraId="0554E14D" w14:textId="77777777" w:rsidTr="00954218">
        <w:trPr>
          <w:trHeight w:val="330"/>
          <w:jc w:val="center"/>
        </w:trPr>
        <w:tc>
          <w:tcPr>
            <w:tcW w:w="0" w:type="auto"/>
            <w:shd w:val="clear" w:color="auto" w:fill="auto"/>
            <w:noWrap/>
            <w:vAlign w:val="bottom"/>
            <w:hideMark/>
          </w:tcPr>
          <w:p w14:paraId="683A16CA" w14:textId="27C38A00" w:rsidR="00D55118" w:rsidRPr="00486539" w:rsidRDefault="00D55118" w:rsidP="009C7AE3">
            <w:pPr>
              <w:spacing w:line="240" w:lineRule="auto"/>
              <w:jc w:val="center"/>
              <w:rPr>
                <w:color w:val="000000"/>
                <w:sz w:val="20"/>
                <w:szCs w:val="20"/>
                <w:lang w:eastAsia="en-CA"/>
              </w:rPr>
            </w:pPr>
            <w:r w:rsidRPr="00486539">
              <w:rPr>
                <w:color w:val="000000"/>
                <w:sz w:val="20"/>
                <w:szCs w:val="20"/>
                <w:lang w:eastAsia="en-CA"/>
              </w:rPr>
              <w:t xml:space="preserve">Minimum Hourly Demand </w:t>
            </w:r>
            <w:r w:rsidR="005C41C5" w:rsidRPr="00486539">
              <w:rPr>
                <w:color w:val="000000"/>
                <w:sz w:val="20"/>
                <w:szCs w:val="20"/>
                <w:lang w:eastAsia="en-CA"/>
              </w:rPr>
              <w:t>from</w:t>
            </w:r>
            <w:r w:rsidRPr="00486539">
              <w:rPr>
                <w:color w:val="000000"/>
                <w:sz w:val="20"/>
                <w:szCs w:val="20"/>
                <w:lang w:eastAsia="en-CA"/>
              </w:rPr>
              <w:t xml:space="preserve"> the Previous Day (</w:t>
            </w:r>
            <w:proofErr w:type="spellStart"/>
            <w:r w:rsidRPr="00486539">
              <w:rPr>
                <w:color w:val="000000"/>
                <w:sz w:val="20"/>
                <w:szCs w:val="20"/>
                <w:lang w:eastAsia="en-CA"/>
              </w:rPr>
              <w:t>x</w:t>
            </w:r>
            <w:r w:rsidRPr="00486539">
              <w:rPr>
                <w:color w:val="000000"/>
                <w:sz w:val="20"/>
                <w:szCs w:val="20"/>
                <w:vertAlign w:val="subscript"/>
                <w:lang w:eastAsia="en-CA"/>
              </w:rPr>
              <w:t>7</w:t>
            </w:r>
            <w:proofErr w:type="spellEnd"/>
            <w:r w:rsidRPr="00486539">
              <w:rPr>
                <w:color w:val="000000"/>
                <w:sz w:val="20"/>
                <w:szCs w:val="20"/>
                <w:lang w:eastAsia="en-CA"/>
              </w:rPr>
              <w:t>)</w:t>
            </w:r>
          </w:p>
        </w:tc>
        <w:tc>
          <w:tcPr>
            <w:tcW w:w="0" w:type="auto"/>
            <w:shd w:val="clear" w:color="auto" w:fill="auto"/>
            <w:noWrap/>
            <w:vAlign w:val="bottom"/>
            <w:hideMark/>
          </w:tcPr>
          <w:p w14:paraId="17893221" w14:textId="77777777" w:rsidR="00D55118" w:rsidRPr="00486539" w:rsidRDefault="00D55118" w:rsidP="009C7AE3">
            <w:pPr>
              <w:spacing w:line="240" w:lineRule="auto"/>
              <w:jc w:val="center"/>
              <w:rPr>
                <w:color w:val="000000"/>
                <w:sz w:val="20"/>
                <w:szCs w:val="20"/>
                <w:lang w:eastAsia="en-CA"/>
              </w:rPr>
            </w:pPr>
            <w:r w:rsidRPr="00486539">
              <w:rPr>
                <w:color w:val="000000"/>
                <w:sz w:val="20"/>
                <w:szCs w:val="20"/>
                <w:lang w:eastAsia="en-CA"/>
              </w:rPr>
              <w:t>Load Demand</w:t>
            </w:r>
          </w:p>
        </w:tc>
      </w:tr>
      <w:tr w:rsidR="009C7AE3" w:rsidRPr="00D55118" w14:paraId="56F1D12F" w14:textId="77777777" w:rsidTr="00954218">
        <w:trPr>
          <w:trHeight w:val="330"/>
          <w:jc w:val="center"/>
        </w:trPr>
        <w:tc>
          <w:tcPr>
            <w:tcW w:w="0" w:type="auto"/>
            <w:shd w:val="clear" w:color="auto" w:fill="auto"/>
            <w:noWrap/>
            <w:vAlign w:val="bottom"/>
            <w:hideMark/>
          </w:tcPr>
          <w:p w14:paraId="2453FB20" w14:textId="3672B78B" w:rsidR="00D55118" w:rsidRPr="00486539" w:rsidRDefault="00D55118" w:rsidP="009C7AE3">
            <w:pPr>
              <w:spacing w:line="240" w:lineRule="auto"/>
              <w:jc w:val="center"/>
              <w:rPr>
                <w:color w:val="000000"/>
                <w:sz w:val="20"/>
                <w:szCs w:val="20"/>
                <w:lang w:eastAsia="en-CA"/>
              </w:rPr>
            </w:pPr>
            <w:r w:rsidRPr="00486539">
              <w:rPr>
                <w:color w:val="000000"/>
                <w:sz w:val="20"/>
                <w:szCs w:val="20"/>
                <w:lang w:eastAsia="en-CA"/>
              </w:rPr>
              <w:t xml:space="preserve">Average Hourly Demand </w:t>
            </w:r>
            <w:r w:rsidR="005C41C5" w:rsidRPr="00486539">
              <w:rPr>
                <w:color w:val="000000"/>
                <w:sz w:val="20"/>
                <w:szCs w:val="20"/>
                <w:lang w:eastAsia="en-CA"/>
              </w:rPr>
              <w:t>from</w:t>
            </w:r>
            <w:r w:rsidRPr="00486539">
              <w:rPr>
                <w:color w:val="000000"/>
                <w:sz w:val="20"/>
                <w:szCs w:val="20"/>
                <w:lang w:eastAsia="en-CA"/>
              </w:rPr>
              <w:t xml:space="preserve"> the Previous Day (</w:t>
            </w:r>
            <w:proofErr w:type="spellStart"/>
            <w:r w:rsidRPr="00486539">
              <w:rPr>
                <w:color w:val="000000"/>
                <w:sz w:val="20"/>
                <w:szCs w:val="20"/>
                <w:lang w:eastAsia="en-CA"/>
              </w:rPr>
              <w:t>x</w:t>
            </w:r>
            <w:r w:rsidRPr="00486539">
              <w:rPr>
                <w:color w:val="000000"/>
                <w:sz w:val="20"/>
                <w:szCs w:val="20"/>
                <w:vertAlign w:val="subscript"/>
                <w:lang w:eastAsia="en-CA"/>
              </w:rPr>
              <w:t>8</w:t>
            </w:r>
            <w:proofErr w:type="spellEnd"/>
            <w:r w:rsidRPr="00486539">
              <w:rPr>
                <w:color w:val="000000"/>
                <w:sz w:val="20"/>
                <w:szCs w:val="20"/>
                <w:lang w:eastAsia="en-CA"/>
              </w:rPr>
              <w:t>)</w:t>
            </w:r>
          </w:p>
        </w:tc>
        <w:tc>
          <w:tcPr>
            <w:tcW w:w="0" w:type="auto"/>
            <w:shd w:val="clear" w:color="auto" w:fill="auto"/>
            <w:noWrap/>
            <w:vAlign w:val="bottom"/>
            <w:hideMark/>
          </w:tcPr>
          <w:p w14:paraId="44D5BE49" w14:textId="77777777" w:rsidR="00D55118" w:rsidRPr="00486539" w:rsidRDefault="00D55118" w:rsidP="009C7AE3">
            <w:pPr>
              <w:spacing w:line="240" w:lineRule="auto"/>
              <w:jc w:val="center"/>
              <w:rPr>
                <w:color w:val="000000"/>
                <w:sz w:val="20"/>
                <w:szCs w:val="20"/>
                <w:lang w:eastAsia="en-CA"/>
              </w:rPr>
            </w:pPr>
            <w:r w:rsidRPr="00486539">
              <w:rPr>
                <w:color w:val="000000"/>
                <w:sz w:val="20"/>
                <w:szCs w:val="20"/>
                <w:lang w:eastAsia="en-CA"/>
              </w:rPr>
              <w:t>Average Load Demand</w:t>
            </w:r>
          </w:p>
        </w:tc>
      </w:tr>
      <w:tr w:rsidR="009C7AE3" w:rsidRPr="00D55118" w14:paraId="23C99FA1" w14:textId="77777777" w:rsidTr="00954218">
        <w:trPr>
          <w:trHeight w:val="330"/>
          <w:jc w:val="center"/>
        </w:trPr>
        <w:tc>
          <w:tcPr>
            <w:tcW w:w="0" w:type="auto"/>
            <w:shd w:val="clear" w:color="auto" w:fill="auto"/>
            <w:noWrap/>
            <w:vAlign w:val="bottom"/>
            <w:hideMark/>
          </w:tcPr>
          <w:p w14:paraId="15F2C9AD" w14:textId="77777777" w:rsidR="00D55118" w:rsidRPr="00486539" w:rsidRDefault="00D55118" w:rsidP="009C7AE3">
            <w:pPr>
              <w:spacing w:line="240" w:lineRule="auto"/>
              <w:jc w:val="center"/>
              <w:rPr>
                <w:color w:val="000000"/>
                <w:sz w:val="20"/>
                <w:szCs w:val="20"/>
                <w:lang w:eastAsia="en-CA"/>
              </w:rPr>
            </w:pPr>
            <w:r w:rsidRPr="00486539">
              <w:rPr>
                <w:color w:val="000000"/>
                <w:sz w:val="20"/>
                <w:szCs w:val="20"/>
                <w:lang w:eastAsia="en-CA"/>
              </w:rPr>
              <w:t>Load Demand Lag Value for Lag = 24 Hours (1 Day) (</w:t>
            </w:r>
            <w:proofErr w:type="spellStart"/>
            <w:r w:rsidRPr="00486539">
              <w:rPr>
                <w:color w:val="000000"/>
                <w:sz w:val="20"/>
                <w:szCs w:val="20"/>
                <w:lang w:eastAsia="en-CA"/>
              </w:rPr>
              <w:t>x</w:t>
            </w:r>
            <w:r w:rsidRPr="00486539">
              <w:rPr>
                <w:color w:val="000000"/>
                <w:sz w:val="20"/>
                <w:szCs w:val="20"/>
                <w:vertAlign w:val="subscript"/>
                <w:lang w:eastAsia="en-CA"/>
              </w:rPr>
              <w:t>9</w:t>
            </w:r>
            <w:proofErr w:type="spellEnd"/>
            <w:r w:rsidRPr="00486539">
              <w:rPr>
                <w:color w:val="000000"/>
                <w:sz w:val="20"/>
                <w:szCs w:val="20"/>
                <w:lang w:eastAsia="en-CA"/>
              </w:rPr>
              <w:t>)</w:t>
            </w:r>
          </w:p>
        </w:tc>
        <w:tc>
          <w:tcPr>
            <w:tcW w:w="0" w:type="auto"/>
            <w:shd w:val="clear" w:color="auto" w:fill="auto"/>
            <w:noWrap/>
            <w:vAlign w:val="bottom"/>
            <w:hideMark/>
          </w:tcPr>
          <w:p w14:paraId="1E2F9DE8" w14:textId="77777777" w:rsidR="00D55118" w:rsidRPr="00486539" w:rsidRDefault="00D55118" w:rsidP="009C7AE3">
            <w:pPr>
              <w:spacing w:line="240" w:lineRule="auto"/>
              <w:jc w:val="center"/>
              <w:rPr>
                <w:color w:val="000000"/>
                <w:sz w:val="20"/>
                <w:szCs w:val="20"/>
                <w:lang w:eastAsia="en-CA"/>
              </w:rPr>
            </w:pPr>
            <w:r w:rsidRPr="00486539">
              <w:rPr>
                <w:color w:val="000000"/>
                <w:sz w:val="20"/>
                <w:szCs w:val="20"/>
                <w:lang w:eastAsia="en-CA"/>
              </w:rPr>
              <w:t>Load Demand</w:t>
            </w:r>
          </w:p>
        </w:tc>
      </w:tr>
      <w:tr w:rsidR="009C7AE3" w:rsidRPr="00D55118" w14:paraId="7C6B62ED" w14:textId="77777777" w:rsidTr="00954218">
        <w:trPr>
          <w:trHeight w:val="330"/>
          <w:jc w:val="center"/>
        </w:trPr>
        <w:tc>
          <w:tcPr>
            <w:tcW w:w="0" w:type="auto"/>
            <w:shd w:val="clear" w:color="auto" w:fill="auto"/>
            <w:noWrap/>
            <w:vAlign w:val="bottom"/>
            <w:hideMark/>
          </w:tcPr>
          <w:p w14:paraId="08FDAEDF" w14:textId="77777777" w:rsidR="00D55118" w:rsidRPr="00486539" w:rsidRDefault="00D55118" w:rsidP="009C7AE3">
            <w:pPr>
              <w:spacing w:line="240" w:lineRule="auto"/>
              <w:jc w:val="center"/>
              <w:rPr>
                <w:color w:val="000000"/>
                <w:sz w:val="20"/>
                <w:szCs w:val="20"/>
                <w:lang w:eastAsia="en-CA"/>
              </w:rPr>
            </w:pPr>
            <w:r w:rsidRPr="00486539">
              <w:rPr>
                <w:color w:val="000000"/>
                <w:sz w:val="20"/>
                <w:szCs w:val="20"/>
                <w:lang w:eastAsia="en-CA"/>
              </w:rPr>
              <w:t>Load Demand Lag Value for Lag = 168 Hours (1 Week) (</w:t>
            </w:r>
            <w:proofErr w:type="spellStart"/>
            <w:r w:rsidRPr="00486539">
              <w:rPr>
                <w:color w:val="000000"/>
                <w:sz w:val="20"/>
                <w:szCs w:val="20"/>
                <w:lang w:eastAsia="en-CA"/>
              </w:rPr>
              <w:t>x</w:t>
            </w:r>
            <w:r w:rsidRPr="00486539">
              <w:rPr>
                <w:color w:val="000000"/>
                <w:sz w:val="20"/>
                <w:szCs w:val="20"/>
                <w:vertAlign w:val="subscript"/>
                <w:lang w:eastAsia="en-CA"/>
              </w:rPr>
              <w:t>10</w:t>
            </w:r>
            <w:proofErr w:type="spellEnd"/>
            <w:r w:rsidRPr="00486539">
              <w:rPr>
                <w:color w:val="000000"/>
                <w:sz w:val="20"/>
                <w:szCs w:val="20"/>
                <w:lang w:eastAsia="en-CA"/>
              </w:rPr>
              <w:t>)</w:t>
            </w:r>
          </w:p>
        </w:tc>
        <w:tc>
          <w:tcPr>
            <w:tcW w:w="0" w:type="auto"/>
            <w:shd w:val="clear" w:color="auto" w:fill="auto"/>
            <w:noWrap/>
            <w:vAlign w:val="bottom"/>
            <w:hideMark/>
          </w:tcPr>
          <w:p w14:paraId="072A4A27" w14:textId="77777777" w:rsidR="00D55118" w:rsidRPr="00486539" w:rsidRDefault="00D55118" w:rsidP="009C7AE3">
            <w:pPr>
              <w:keepNext/>
              <w:spacing w:line="240" w:lineRule="auto"/>
              <w:jc w:val="center"/>
              <w:rPr>
                <w:color w:val="000000"/>
                <w:sz w:val="20"/>
                <w:szCs w:val="20"/>
                <w:lang w:eastAsia="en-CA"/>
              </w:rPr>
            </w:pPr>
            <w:r w:rsidRPr="00486539">
              <w:rPr>
                <w:color w:val="000000"/>
                <w:sz w:val="20"/>
                <w:szCs w:val="20"/>
                <w:lang w:eastAsia="en-CA"/>
              </w:rPr>
              <w:t>Load Demand</w:t>
            </w:r>
          </w:p>
        </w:tc>
      </w:tr>
    </w:tbl>
    <w:p w14:paraId="526B9580" w14:textId="4F000E33" w:rsidR="004466DF" w:rsidRDefault="00C27247" w:rsidP="0090048A">
      <w:pPr>
        <w:pStyle w:val="Caption"/>
        <w:jc w:val="center"/>
      </w:pPr>
      <w:bookmarkStart w:id="118" w:name="_Ref90751753"/>
      <w:bookmarkStart w:id="119" w:name="_Toc90811939"/>
      <w:r>
        <w:lastRenderedPageBreak/>
        <w:t xml:space="preserve">Table </w:t>
      </w:r>
      <w:fldSimple w:instr=" SEQ Table \* ARABIC ">
        <w:r w:rsidR="001873B6">
          <w:rPr>
            <w:noProof/>
          </w:rPr>
          <w:t>2</w:t>
        </w:r>
      </w:fldSimple>
      <w:bookmarkEnd w:id="118"/>
      <w:r>
        <w:t xml:space="preserve"> - </w:t>
      </w:r>
      <w:r w:rsidRPr="00D0365A">
        <w:t xml:space="preserve">The </w:t>
      </w:r>
      <w:proofErr w:type="spellStart"/>
      <w:r w:rsidRPr="00D0365A">
        <w:t>MLR</w:t>
      </w:r>
      <w:proofErr w:type="spellEnd"/>
      <w:r w:rsidRPr="00D0365A">
        <w:t xml:space="preserve"> Forecaster's Independent Variables</w:t>
      </w:r>
      <w:bookmarkEnd w:id="119"/>
    </w:p>
    <w:p w14:paraId="6FAB284A" w14:textId="1B675CD7" w:rsidR="00D46800" w:rsidRDefault="00D46800" w:rsidP="00371DF5">
      <w:pPr>
        <w:ind w:firstLine="288"/>
      </w:pPr>
      <w:r w:rsidRPr="00D46800">
        <w:t xml:space="preserve">The ordinary least squares algorithm </w:t>
      </w:r>
      <w:r>
        <w:fldChar w:fldCharType="begin" w:fldLock="1"/>
      </w:r>
      <w:r>
        <w:instrText>ADDIN CSL_CITATION {"citationItems":[{"id":"ITEM-1","itemData":{"URL":"https://www.mathworks.com/help/stats/fitlm.html","accessed":{"date-parts":[["2021","11","21"]]},"id":"ITEM-1","issued":{"date-parts":[["0"]]},"title":"Fit linear regression model - MATLAB fitlm","type":"webpage"},"uris":["http://www.mendeley.com/documents/?uuid=69d7a7ae-3f0c-32c5-81ca-dc605434cfd6"]}],"mendeley":{"formattedCitation":"[177]","plainTextFormattedCitation":"[177]","previouslyFormattedCitation":"[177]"},"properties":{"noteIndex":0},"schema":"https://github.com/citation-style-language/schema/raw/master/csl-citation.json"}</w:instrText>
      </w:r>
      <w:r>
        <w:fldChar w:fldCharType="separate"/>
      </w:r>
      <w:r w:rsidRPr="00060304">
        <w:rPr>
          <w:noProof/>
        </w:rPr>
        <w:t>[177]</w:t>
      </w:r>
      <w:r>
        <w:fldChar w:fldCharType="end"/>
      </w:r>
      <w:r w:rsidRPr="00D46800">
        <w:t xml:space="preserve"> was used to fit the model to the training data. After the model had been fully generated, it was used to forecast a value for each hour in the test set.</w:t>
      </w:r>
    </w:p>
    <w:p w14:paraId="531756C0" w14:textId="3556301E" w:rsidR="00096339" w:rsidRDefault="00F407B3" w:rsidP="0080228C">
      <w:pPr>
        <w:pStyle w:val="Heading3"/>
      </w:pPr>
      <w:bookmarkStart w:id="120" w:name="_Toc90811887"/>
      <w:r>
        <w:t>3.</w:t>
      </w:r>
      <w:r w:rsidR="00EE7D05">
        <w:t>2</w:t>
      </w:r>
      <w:r>
        <w:t>.</w:t>
      </w:r>
      <w:r w:rsidR="00EE7D05">
        <w:t>3</w:t>
      </w:r>
      <w:r w:rsidR="0080228C">
        <w:t xml:space="preserve"> The</w:t>
      </w:r>
      <w:r>
        <w:t xml:space="preserve"> </w:t>
      </w:r>
      <w:r w:rsidR="0080228C">
        <w:t>Seasonal Auto</w:t>
      </w:r>
      <w:r w:rsidR="002C32DE">
        <w:t>-</w:t>
      </w:r>
      <w:r w:rsidR="0080228C">
        <w:t xml:space="preserve">Regressive Integrated Moving Averages with Exogenous Regressors </w:t>
      </w:r>
      <w:r w:rsidR="00775968">
        <w:t>Forecaster (</w:t>
      </w:r>
      <w:proofErr w:type="spellStart"/>
      <w:r w:rsidR="0080228C">
        <w:t>S</w:t>
      </w:r>
      <w:r w:rsidR="00775968">
        <w:t>ARIMA</w:t>
      </w:r>
      <w:r w:rsidR="0080228C">
        <w:t>X</w:t>
      </w:r>
      <w:proofErr w:type="spellEnd"/>
      <w:r w:rsidR="00775968">
        <w:t>)</w:t>
      </w:r>
      <w:bookmarkEnd w:id="120"/>
    </w:p>
    <w:p w14:paraId="27EDDD04" w14:textId="6A9EBB53" w:rsidR="001F7134" w:rsidRDefault="00D80D40" w:rsidP="001F7134">
      <w:pPr>
        <w:ind w:firstLine="288"/>
      </w:pPr>
      <w:r w:rsidRPr="00D80D40">
        <w:t xml:space="preserve">The </w:t>
      </w:r>
      <w:proofErr w:type="spellStart"/>
      <w:r w:rsidRPr="00D80D40">
        <w:t>SARIMAX</w:t>
      </w:r>
      <w:proofErr w:type="spellEnd"/>
      <w:r w:rsidRPr="00D80D40">
        <w:t xml:space="preserve"> model was used in this study, which is a modified version of the ARIMA model that takes seasonality into account and includes temperature as an exogenous variable. The equation below mathematically represents the </w:t>
      </w:r>
      <w:proofErr w:type="spellStart"/>
      <w:r w:rsidRPr="00D80D40">
        <w:t>SARIMAX</w:t>
      </w:r>
      <w:proofErr w:type="spellEnd"/>
      <w:r w:rsidRPr="00D80D40">
        <w:t xml:space="preserve"> model; it is repeated here for context.</w:t>
      </w:r>
    </w:p>
    <w:p w14:paraId="6B449F98" w14:textId="55F8FB74" w:rsidR="001F7134" w:rsidRDefault="001F7134" w:rsidP="001F7134">
      <w:pPr>
        <w:pStyle w:val="MTDisplayEquation"/>
        <w:jc w:val="center"/>
      </w:pPr>
      <w:r w:rsidRPr="000C6357">
        <w:rPr>
          <w:position w:val="-52"/>
        </w:rPr>
        <w:object w:dxaOrig="5899" w:dyaOrig="1160" w14:anchorId="51BF0349">
          <v:shape id="_x0000_i1059" type="#_x0000_t75" style="width:290.35pt;height:57.95pt" o:ole="">
            <v:imagedata r:id="rId31" o:title=""/>
          </v:shape>
          <o:OLEObject Type="Embed" ProgID="Equation.DSMT4" ShapeID="_x0000_i1059" DrawAspect="Content" ObjectID="_1701572118" r:id="rId88"/>
        </w:object>
      </w:r>
      <w:r>
        <w:tab/>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Eqn \c \* Arabic \* MERGEFORMAT ">
        <w:r w:rsidR="001873B6">
          <w:rPr>
            <w:noProof/>
          </w:rPr>
          <w:instrText>7</w:instrText>
        </w:r>
      </w:fldSimple>
      <w:r>
        <w:instrText>)</w:instrText>
      </w:r>
      <w:r>
        <w:fldChar w:fldCharType="end"/>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55"/>
        <w:gridCol w:w="4283"/>
      </w:tblGrid>
      <w:tr w:rsidR="009C1551" w:rsidRPr="009C1551" w14:paraId="2E43FA6C" w14:textId="77777777" w:rsidTr="009C1551">
        <w:trPr>
          <w:trHeight w:val="315"/>
          <w:jc w:val="center"/>
        </w:trPr>
        <w:tc>
          <w:tcPr>
            <w:tcW w:w="0" w:type="auto"/>
            <w:shd w:val="clear" w:color="auto" w:fill="auto"/>
            <w:noWrap/>
            <w:vAlign w:val="bottom"/>
            <w:hideMark/>
          </w:tcPr>
          <w:p w14:paraId="01FDCFC7" w14:textId="77777777" w:rsidR="009C1551" w:rsidRPr="009C1551" w:rsidRDefault="009C1551" w:rsidP="009C1551">
            <w:pPr>
              <w:spacing w:line="240" w:lineRule="auto"/>
              <w:jc w:val="center"/>
              <w:rPr>
                <w:b/>
                <w:bCs/>
                <w:color w:val="000000"/>
                <w:sz w:val="20"/>
                <w:szCs w:val="20"/>
                <w:lang w:eastAsia="en-CA"/>
              </w:rPr>
            </w:pPr>
            <w:r w:rsidRPr="009C1551">
              <w:rPr>
                <w:b/>
                <w:bCs/>
                <w:color w:val="000000"/>
                <w:sz w:val="20"/>
                <w:szCs w:val="20"/>
                <w:lang w:eastAsia="en-CA"/>
              </w:rPr>
              <w:t>Dataset</w:t>
            </w:r>
          </w:p>
        </w:tc>
        <w:tc>
          <w:tcPr>
            <w:tcW w:w="0" w:type="auto"/>
            <w:shd w:val="clear" w:color="auto" w:fill="auto"/>
            <w:noWrap/>
            <w:vAlign w:val="bottom"/>
            <w:hideMark/>
          </w:tcPr>
          <w:p w14:paraId="0118C4D6" w14:textId="77777777" w:rsidR="009C1551" w:rsidRPr="009C1551" w:rsidRDefault="009C1551" w:rsidP="009C1551">
            <w:pPr>
              <w:spacing w:line="240" w:lineRule="auto"/>
              <w:jc w:val="center"/>
              <w:rPr>
                <w:b/>
                <w:bCs/>
                <w:color w:val="000000"/>
                <w:sz w:val="20"/>
                <w:szCs w:val="20"/>
                <w:lang w:eastAsia="en-CA"/>
              </w:rPr>
            </w:pPr>
            <w:r w:rsidRPr="009C1551">
              <w:rPr>
                <w:b/>
                <w:bCs/>
                <w:color w:val="000000"/>
                <w:sz w:val="20"/>
                <w:szCs w:val="20"/>
                <w:lang w:eastAsia="en-CA"/>
              </w:rPr>
              <w:t>(p, d, q) x (P, D, Q, S)</w:t>
            </w:r>
          </w:p>
        </w:tc>
      </w:tr>
      <w:tr w:rsidR="009C1551" w:rsidRPr="009C1551" w14:paraId="4BF4ACA1" w14:textId="77777777" w:rsidTr="009C1551">
        <w:trPr>
          <w:trHeight w:val="375"/>
          <w:jc w:val="center"/>
        </w:trPr>
        <w:tc>
          <w:tcPr>
            <w:tcW w:w="0" w:type="auto"/>
            <w:shd w:val="clear" w:color="auto" w:fill="auto"/>
            <w:noWrap/>
            <w:vAlign w:val="bottom"/>
            <w:hideMark/>
          </w:tcPr>
          <w:p w14:paraId="00EABFF3" w14:textId="77777777" w:rsidR="009C1551" w:rsidRPr="009C1551" w:rsidRDefault="009C1551" w:rsidP="009C1551">
            <w:pPr>
              <w:spacing w:line="240" w:lineRule="auto"/>
              <w:jc w:val="center"/>
              <w:rPr>
                <w:color w:val="000000"/>
                <w:sz w:val="20"/>
                <w:szCs w:val="20"/>
                <w:lang w:eastAsia="en-CA"/>
              </w:rPr>
            </w:pPr>
            <w:r w:rsidRPr="009C1551">
              <w:rPr>
                <w:color w:val="000000"/>
                <w:sz w:val="20"/>
                <w:szCs w:val="20"/>
                <w:lang w:eastAsia="en-CA"/>
              </w:rPr>
              <w:t>Toronto</w:t>
            </w:r>
          </w:p>
        </w:tc>
        <w:tc>
          <w:tcPr>
            <w:tcW w:w="0" w:type="auto"/>
            <w:shd w:val="clear" w:color="auto" w:fill="auto"/>
            <w:noWrap/>
            <w:vAlign w:val="bottom"/>
            <w:hideMark/>
          </w:tcPr>
          <w:p w14:paraId="48D26EE2" w14:textId="77777777" w:rsidR="009C1551" w:rsidRPr="009C1551" w:rsidRDefault="009C1551" w:rsidP="009C1551">
            <w:pPr>
              <w:spacing w:line="240" w:lineRule="auto"/>
              <w:jc w:val="center"/>
              <w:rPr>
                <w:color w:val="000000"/>
                <w:sz w:val="20"/>
                <w:szCs w:val="20"/>
                <w:lang w:eastAsia="en-CA"/>
              </w:rPr>
            </w:pPr>
            <w:r w:rsidRPr="009C1551">
              <w:rPr>
                <w:color w:val="000000"/>
                <w:sz w:val="20"/>
                <w:szCs w:val="20"/>
                <w:lang w:eastAsia="en-CA"/>
              </w:rPr>
              <w:t>(1, 1, [1, 2]) x ([24, 48, 72, 168], 24, [24, 168], 24)</w:t>
            </w:r>
          </w:p>
        </w:tc>
      </w:tr>
      <w:tr w:rsidR="009C1551" w:rsidRPr="009C1551" w14:paraId="48FCEBFA" w14:textId="77777777" w:rsidTr="009C1551">
        <w:trPr>
          <w:trHeight w:val="375"/>
          <w:jc w:val="center"/>
        </w:trPr>
        <w:tc>
          <w:tcPr>
            <w:tcW w:w="0" w:type="auto"/>
            <w:shd w:val="clear" w:color="auto" w:fill="auto"/>
            <w:noWrap/>
            <w:vAlign w:val="bottom"/>
            <w:hideMark/>
          </w:tcPr>
          <w:p w14:paraId="048F85FE" w14:textId="77777777" w:rsidR="009C1551" w:rsidRPr="009C1551" w:rsidRDefault="009C1551" w:rsidP="009C1551">
            <w:pPr>
              <w:spacing w:line="240" w:lineRule="auto"/>
              <w:jc w:val="center"/>
              <w:rPr>
                <w:color w:val="000000"/>
                <w:sz w:val="20"/>
                <w:szCs w:val="20"/>
                <w:lang w:eastAsia="en-CA"/>
              </w:rPr>
            </w:pPr>
            <w:r w:rsidRPr="009C1551">
              <w:rPr>
                <w:color w:val="000000"/>
                <w:sz w:val="20"/>
                <w:szCs w:val="20"/>
                <w:lang w:eastAsia="en-CA"/>
              </w:rPr>
              <w:t>Ottawa</w:t>
            </w:r>
          </w:p>
        </w:tc>
        <w:tc>
          <w:tcPr>
            <w:tcW w:w="0" w:type="auto"/>
            <w:shd w:val="clear" w:color="auto" w:fill="auto"/>
            <w:noWrap/>
            <w:vAlign w:val="bottom"/>
            <w:hideMark/>
          </w:tcPr>
          <w:p w14:paraId="11140B29" w14:textId="77777777" w:rsidR="009C1551" w:rsidRPr="009C1551" w:rsidRDefault="009C1551" w:rsidP="009C1551">
            <w:pPr>
              <w:spacing w:line="240" w:lineRule="auto"/>
              <w:jc w:val="center"/>
              <w:rPr>
                <w:color w:val="000000"/>
                <w:sz w:val="20"/>
                <w:szCs w:val="20"/>
                <w:lang w:eastAsia="en-CA"/>
              </w:rPr>
            </w:pPr>
            <w:r w:rsidRPr="009C1551">
              <w:rPr>
                <w:color w:val="000000"/>
                <w:sz w:val="20"/>
                <w:szCs w:val="20"/>
                <w:lang w:eastAsia="en-CA"/>
              </w:rPr>
              <w:t>(1, 1, 1) x ([24, 48], 24, [24, 168], 24)</w:t>
            </w:r>
          </w:p>
        </w:tc>
      </w:tr>
      <w:tr w:rsidR="009C1551" w:rsidRPr="009C1551" w14:paraId="4DA6D037" w14:textId="77777777" w:rsidTr="009C1551">
        <w:trPr>
          <w:trHeight w:val="375"/>
          <w:jc w:val="center"/>
        </w:trPr>
        <w:tc>
          <w:tcPr>
            <w:tcW w:w="0" w:type="auto"/>
            <w:shd w:val="clear" w:color="auto" w:fill="auto"/>
            <w:noWrap/>
            <w:vAlign w:val="bottom"/>
            <w:hideMark/>
          </w:tcPr>
          <w:p w14:paraId="29F5A59F" w14:textId="77777777" w:rsidR="009C1551" w:rsidRPr="009C1551" w:rsidRDefault="009C1551" w:rsidP="009C1551">
            <w:pPr>
              <w:spacing w:line="240" w:lineRule="auto"/>
              <w:jc w:val="center"/>
              <w:rPr>
                <w:color w:val="000000"/>
                <w:sz w:val="20"/>
                <w:szCs w:val="20"/>
                <w:lang w:eastAsia="en-CA"/>
              </w:rPr>
            </w:pPr>
            <w:r w:rsidRPr="009C1551">
              <w:rPr>
                <w:color w:val="000000"/>
                <w:sz w:val="20"/>
                <w:szCs w:val="20"/>
                <w:lang w:eastAsia="en-CA"/>
              </w:rPr>
              <w:t>Saint John</w:t>
            </w:r>
          </w:p>
        </w:tc>
        <w:tc>
          <w:tcPr>
            <w:tcW w:w="0" w:type="auto"/>
            <w:shd w:val="clear" w:color="auto" w:fill="auto"/>
            <w:noWrap/>
            <w:vAlign w:val="bottom"/>
            <w:hideMark/>
          </w:tcPr>
          <w:p w14:paraId="4FDF8965" w14:textId="77777777" w:rsidR="009C1551" w:rsidRPr="009C1551" w:rsidRDefault="009C1551" w:rsidP="009C1551">
            <w:pPr>
              <w:spacing w:line="240" w:lineRule="auto"/>
              <w:jc w:val="center"/>
              <w:rPr>
                <w:color w:val="000000"/>
                <w:sz w:val="20"/>
                <w:szCs w:val="20"/>
                <w:lang w:eastAsia="en-CA"/>
              </w:rPr>
            </w:pPr>
            <w:r w:rsidRPr="009C1551">
              <w:rPr>
                <w:color w:val="000000"/>
                <w:sz w:val="20"/>
                <w:szCs w:val="20"/>
                <w:lang w:eastAsia="en-CA"/>
              </w:rPr>
              <w:t>([1, 2], 1, 1) x ([24, 168], 24, [24, 48], 24)</w:t>
            </w:r>
          </w:p>
        </w:tc>
      </w:tr>
    </w:tbl>
    <w:p w14:paraId="588044A8" w14:textId="4F1DEF71" w:rsidR="009E660D" w:rsidRDefault="009E660D" w:rsidP="009E660D">
      <w:pPr>
        <w:pStyle w:val="Caption"/>
        <w:jc w:val="center"/>
      </w:pPr>
      <w:bookmarkStart w:id="121" w:name="_Ref88403604"/>
      <w:bookmarkStart w:id="122" w:name="_Toc90811940"/>
      <w:r>
        <w:t xml:space="preserve">Table </w:t>
      </w:r>
      <w:fldSimple w:instr=" SEQ Table \* ARABIC ">
        <w:r w:rsidR="001873B6">
          <w:rPr>
            <w:noProof/>
          </w:rPr>
          <w:t>3</w:t>
        </w:r>
      </w:fldSimple>
      <w:bookmarkEnd w:id="121"/>
      <w:r>
        <w:t xml:space="preserve"> - </w:t>
      </w:r>
      <w:r w:rsidRPr="00AF02BC">
        <w:t xml:space="preserve">The </w:t>
      </w:r>
      <w:proofErr w:type="spellStart"/>
      <w:r w:rsidR="009C1551">
        <w:t>S</w:t>
      </w:r>
      <w:r w:rsidRPr="00AF02BC">
        <w:t>ARIMA</w:t>
      </w:r>
      <w:r w:rsidR="009C1551">
        <w:t>X</w:t>
      </w:r>
      <w:proofErr w:type="spellEnd"/>
      <w:r w:rsidRPr="00AF02BC">
        <w:t xml:space="preserve"> hyperparameters that were used across all datasets</w:t>
      </w:r>
      <w:bookmarkEnd w:id="122"/>
    </w:p>
    <w:p w14:paraId="1023D0E7" w14:textId="1F804168" w:rsidR="0091186F" w:rsidRDefault="0091186F" w:rsidP="002338C3">
      <w:pPr>
        <w:ind w:firstLine="288"/>
      </w:pPr>
      <w:r w:rsidRPr="0091186F">
        <w:t xml:space="preserve">We used a trial-and-error approach guided by autocorrelation (AC) and partial autocorrelation (PAC) plots to specify the </w:t>
      </w:r>
      <w:proofErr w:type="spellStart"/>
      <w:r w:rsidRPr="0091186F">
        <w:t>SARIMAX</w:t>
      </w:r>
      <w:proofErr w:type="spellEnd"/>
      <w:r w:rsidRPr="0091186F">
        <w:t xml:space="preserve"> forecaster's hyperparameters. </w:t>
      </w:r>
      <w:proofErr w:type="spellStart"/>
      <w:r w:rsidRPr="0091186F">
        <w:t>SARIMAX</w:t>
      </w:r>
      <w:proofErr w:type="spellEnd"/>
      <w:r w:rsidRPr="0091186F">
        <w:t xml:space="preserve"> (p, d, q) x (P, D, Q, S) denotes the parameters of each data set, where p, d, and q denote the nonseasonal component of the AR part's lag vector, the degree of differentiation, and the MA part's lag vector, respectively. S represents seasonality in hours, whereas P, D, and Q represent seasonal parameters that are similar to non-seasonal </w:t>
      </w:r>
      <w:r w:rsidRPr="0091186F">
        <w:lastRenderedPageBreak/>
        <w:t xml:space="preserve">parameters. </w:t>
      </w:r>
      <w:r>
        <w:fldChar w:fldCharType="begin"/>
      </w:r>
      <w:r>
        <w:instrText xml:space="preserve"> REF _Ref88403604 \h </w:instrText>
      </w:r>
      <w:r>
        <w:fldChar w:fldCharType="separate"/>
      </w:r>
      <w:r w:rsidR="001873B6">
        <w:t xml:space="preserve">Table </w:t>
      </w:r>
      <w:r w:rsidR="001873B6">
        <w:rPr>
          <w:noProof/>
        </w:rPr>
        <w:t>3</w:t>
      </w:r>
      <w:r>
        <w:fldChar w:fldCharType="end"/>
      </w:r>
      <w:r w:rsidRPr="0091186F">
        <w:t xml:space="preserve"> summarizes the parameters for each dataset; the numbers represent the exact lags used. Appendix A contains the AC and PAC plots that were used to justify these decisions.</w:t>
      </w:r>
    </w:p>
    <w:p w14:paraId="720B03E4" w14:textId="7D8F86E0" w:rsidR="0091186F" w:rsidRDefault="0091186F" w:rsidP="002338C3">
      <w:pPr>
        <w:ind w:firstLine="288"/>
      </w:pPr>
      <w:r w:rsidRPr="0091186F">
        <w:t>The model was fitted for each forecasted day using demand and temperature values from the previous 28 days, resulting in a unique model for each day. The model was fitted using the parameters listed above, as well as a constant term. The model was then used to estimate the coefficients. The expectation-maximization algorithm was used to fit the model. We used the student's t conditional probability distribution for innovation. Furthermore, we discovered that using this distribution instead of the Gaussian distribution improved performance. Following the development of the model, it was used to forecast hourly values for the next day, with the upcoming day's temperature acting as an exogenous variable.</w:t>
      </w:r>
    </w:p>
    <w:p w14:paraId="30C35DB9" w14:textId="37B993FB" w:rsidR="00F75072" w:rsidRDefault="00F75072" w:rsidP="001A3FAF">
      <w:pPr>
        <w:pStyle w:val="Heading3"/>
      </w:pPr>
      <w:bookmarkStart w:id="123" w:name="_Toc90811888"/>
      <w:r>
        <w:t>3.</w:t>
      </w:r>
      <w:r w:rsidR="0088211B">
        <w:t>2</w:t>
      </w:r>
      <w:r w:rsidR="00A54585">
        <w:t>.4</w:t>
      </w:r>
      <w:r>
        <w:t xml:space="preserve"> The </w:t>
      </w:r>
      <w:r w:rsidR="005A698D" w:rsidRPr="00A665D9">
        <w:t>Artificial Neural Network Short Term Load Forecaster</w:t>
      </w:r>
      <w:r w:rsidR="005A698D">
        <w:t xml:space="preserve"> (</w:t>
      </w:r>
      <w:proofErr w:type="spellStart"/>
      <w:r>
        <w:t>ANNSTLF-G3</w:t>
      </w:r>
      <w:proofErr w:type="spellEnd"/>
      <w:r w:rsidR="005A698D">
        <w:t>)</w:t>
      </w:r>
      <w:bookmarkEnd w:id="123"/>
    </w:p>
    <w:p w14:paraId="656ECC7D" w14:textId="2251CD3E" w:rsidR="00C5768F" w:rsidRPr="00C5768F" w:rsidRDefault="00C5768F" w:rsidP="00C5768F">
      <w:pPr>
        <w:ind w:firstLine="288"/>
      </w:pPr>
      <w:r>
        <w:fldChar w:fldCharType="begin"/>
      </w:r>
      <w:r>
        <w:instrText xml:space="preserve"> REF _Ref90043953 \h </w:instrText>
      </w:r>
      <w:r>
        <w:fldChar w:fldCharType="separate"/>
      </w:r>
      <w:r w:rsidR="001873B6">
        <w:t xml:space="preserve">Figure </w:t>
      </w:r>
      <w:r w:rsidR="001873B6">
        <w:rPr>
          <w:noProof/>
        </w:rPr>
        <w:t>9</w:t>
      </w:r>
      <w:r>
        <w:fldChar w:fldCharType="end"/>
      </w:r>
      <w:r w:rsidRPr="00C5768F">
        <w:t xml:space="preserve"> depicts the architecture of the </w:t>
      </w:r>
      <w:proofErr w:type="spellStart"/>
      <w:r w:rsidRPr="00C5768F">
        <w:t>ANNSTLF-G3</w:t>
      </w:r>
      <w:proofErr w:type="spellEnd"/>
      <w:r w:rsidRPr="00C5768F">
        <w:t xml:space="preserve"> implementation's BLF and CLF. Both </w:t>
      </w:r>
      <w:proofErr w:type="spellStart"/>
      <w:r w:rsidRPr="00C5768F">
        <w:t>ANNs</w:t>
      </w:r>
      <w:proofErr w:type="spellEnd"/>
      <w:r w:rsidRPr="00C5768F">
        <w:t xml:space="preserve"> were fully connected across all layers, with sixty neurons in the hidden layer. In both the hidden and output layers, the activation function was a hyperbolic tangent sigmoid transfer function. To avoid overtraining, 80% of the training data was used to train the </w:t>
      </w:r>
      <w:proofErr w:type="spellStart"/>
      <w:r w:rsidRPr="00C5768F">
        <w:t>ANNs</w:t>
      </w:r>
      <w:proofErr w:type="spellEnd"/>
      <w:r w:rsidRPr="00C5768F">
        <w:t xml:space="preserve">, while 20% was used for validation. For the training and validation sets, we randomly divided the data and used randomly generated indices. The </w:t>
      </w:r>
      <w:proofErr w:type="spellStart"/>
      <w:r w:rsidRPr="00C5768F">
        <w:t>ANNs</w:t>
      </w:r>
      <w:proofErr w:type="spellEnd"/>
      <w:r w:rsidRPr="00C5768F">
        <w:t xml:space="preserve"> used gradient descent with momentum weight and bias learning function, and a dot product was performed on the weights for each input.</w:t>
      </w:r>
    </w:p>
    <w:p w14:paraId="7F23E7D1" w14:textId="77777777" w:rsidR="000A1E8F" w:rsidRPr="00360090" w:rsidRDefault="000A1E8F" w:rsidP="000A1E8F">
      <w:pPr>
        <w:jc w:val="center"/>
      </w:pPr>
      <w:r>
        <w:rPr>
          <w:noProof/>
        </w:rPr>
        <w:lastRenderedPageBreak/>
        <w:drawing>
          <wp:inline distT="0" distB="0" distL="0" distR="0" wp14:anchorId="3C945DEB" wp14:editId="587543A6">
            <wp:extent cx="5486400" cy="1057275"/>
            <wp:effectExtent l="0" t="0" r="0" b="9525"/>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486400" cy="1057275"/>
                    </a:xfrm>
                    <a:prstGeom prst="rect">
                      <a:avLst/>
                    </a:prstGeom>
                    <a:noFill/>
                    <a:ln>
                      <a:noFill/>
                    </a:ln>
                  </pic:spPr>
                </pic:pic>
              </a:graphicData>
            </a:graphic>
          </wp:inline>
        </w:drawing>
      </w:r>
    </w:p>
    <w:p w14:paraId="02F7FFFB" w14:textId="69E62272" w:rsidR="000A1E8F" w:rsidRDefault="000A1E8F" w:rsidP="000A1E8F">
      <w:pPr>
        <w:pStyle w:val="Caption"/>
        <w:jc w:val="center"/>
      </w:pPr>
      <w:bookmarkStart w:id="124" w:name="_Ref90043953"/>
      <w:bookmarkStart w:id="125" w:name="_Toc90811961"/>
      <w:r>
        <w:t xml:space="preserve">Figure </w:t>
      </w:r>
      <w:fldSimple w:instr=" SEQ Figure \* ARABIC ">
        <w:r w:rsidR="001873B6">
          <w:rPr>
            <w:noProof/>
          </w:rPr>
          <w:t>9</w:t>
        </w:r>
      </w:fldSimple>
      <w:bookmarkEnd w:id="124"/>
      <w:r>
        <w:t xml:space="preserve"> – </w:t>
      </w:r>
      <w:r w:rsidRPr="008914C4">
        <w:t>The Structure of the B</w:t>
      </w:r>
      <w:r>
        <w:t>LF</w:t>
      </w:r>
      <w:r w:rsidRPr="008914C4">
        <w:t xml:space="preserve"> and C</w:t>
      </w:r>
      <w:r>
        <w:t>LF</w:t>
      </w:r>
      <w:r w:rsidRPr="008914C4">
        <w:t xml:space="preserve"> Network</w:t>
      </w:r>
      <w:bookmarkEnd w:id="125"/>
    </w:p>
    <w:p w14:paraId="7357A2AE" w14:textId="27E5EB38" w:rsidR="00C5768F" w:rsidRDefault="00C5768F" w:rsidP="00EC3AD9">
      <w:pPr>
        <w:ind w:firstLine="288"/>
      </w:pPr>
      <w:r w:rsidRPr="00C5768F">
        <w:t xml:space="preserve">The BLF and CLF each required 79 inputs. Both </w:t>
      </w:r>
      <w:proofErr w:type="spellStart"/>
      <w:r w:rsidRPr="00C5768F">
        <w:t>ANNs</w:t>
      </w:r>
      <w:proofErr w:type="spellEnd"/>
      <w:r w:rsidRPr="00C5768F">
        <w:t xml:space="preserve">' inputs were identical, as shown in the figure above, where </w:t>
      </w:r>
      <w:proofErr w:type="spellStart"/>
      <w:r w:rsidRPr="00C5768F">
        <w:t>k+1</w:t>
      </w:r>
      <w:proofErr w:type="spellEnd"/>
      <w:r w:rsidRPr="00C5768F">
        <w:t xml:space="preserve"> represents the day to be predicted and k represents the previous day. The BLF was trained to generate load demands for each hour of day </w:t>
      </w:r>
      <w:proofErr w:type="spellStart"/>
      <w:r w:rsidRPr="00C5768F">
        <w:t>k+1</w:t>
      </w:r>
      <w:proofErr w:type="spellEnd"/>
      <w:r w:rsidRPr="00C5768F">
        <w:t xml:space="preserve">, whereas the CLF was trained to generate hourly changes in load demand from day k to day </w:t>
      </w:r>
      <w:proofErr w:type="spellStart"/>
      <w:r w:rsidRPr="00C5768F">
        <w:t>k+1</w:t>
      </w:r>
      <w:proofErr w:type="spellEnd"/>
      <w:r w:rsidRPr="00C5768F">
        <w:t xml:space="preserve">. During training, the BLF was presented with actual load demand for day </w:t>
      </w:r>
      <w:proofErr w:type="spellStart"/>
      <w:r w:rsidRPr="00C5768F">
        <w:t>k+1</w:t>
      </w:r>
      <w:proofErr w:type="spellEnd"/>
      <w:r w:rsidRPr="00C5768F">
        <w:t xml:space="preserve">, whereas the CLF was presented with the difference in actual loads from day </w:t>
      </w:r>
      <w:proofErr w:type="spellStart"/>
      <w:r w:rsidRPr="00C5768F">
        <w:t>k+1</w:t>
      </w:r>
      <w:proofErr w:type="spellEnd"/>
      <w:r w:rsidRPr="00C5768F">
        <w:t xml:space="preserve"> to day k. The back-propagation algorithm was used to train both the BLF and CLF networks.</w:t>
      </w:r>
    </w:p>
    <w:p w14:paraId="734922C8" w14:textId="01DDEA3C" w:rsidR="00C5768F" w:rsidRDefault="00C5768F" w:rsidP="00542D54">
      <w:pPr>
        <w:ind w:firstLine="288"/>
      </w:pPr>
      <w:r w:rsidRPr="00C5768F">
        <w:t xml:space="preserve">The output of each ANN was fed into the </w:t>
      </w:r>
      <w:proofErr w:type="spellStart"/>
      <w:r w:rsidRPr="00C5768F">
        <w:t>RLS</w:t>
      </w:r>
      <w:proofErr w:type="spellEnd"/>
      <w:r w:rsidRPr="00C5768F">
        <w:t xml:space="preserve"> combiner, resulting in a fine-tuned hourly load prediction. Prior to presenting the CLF outputs, they were supplemented with actual loads from day k to reflect a load prediction rather than a change in load. The </w:t>
      </w:r>
      <w:proofErr w:type="spellStart"/>
      <w:r w:rsidRPr="00C5768F">
        <w:t>RLS</w:t>
      </w:r>
      <w:proofErr w:type="spellEnd"/>
      <w:r w:rsidRPr="00C5768F">
        <w:t xml:space="preserve"> combiner was set up to combine the outputs of both </w:t>
      </w:r>
      <w:proofErr w:type="spellStart"/>
      <w:r w:rsidRPr="00C5768F">
        <w:t>ANNs</w:t>
      </w:r>
      <w:proofErr w:type="spellEnd"/>
      <w:r w:rsidRPr="00C5768F">
        <w:t xml:space="preserve"> equally (i.e., weights were set to 0.5). The weights for each hour were updated using a least-squares algorithm after each iteration.</w:t>
      </w:r>
    </w:p>
    <w:p w14:paraId="396FBE36" w14:textId="2914A1DF" w:rsidR="00C5768F" w:rsidRDefault="00C5768F" w:rsidP="00542D54">
      <w:pPr>
        <w:ind w:firstLine="288"/>
      </w:pPr>
      <w:r w:rsidRPr="00C5768F">
        <w:t>We found that when we switched between resilient and Levenberg-Marquardt back-propagation, resilient back-propagation outperformed Levenberg-Marquardt back-propagation. When we changed the activation function of the output layer from linear to tangent sigmoid, we saw an improvement in performance. We also found that when we divided the data into random indices rather than blocks, we got better forecasting results.</w:t>
      </w:r>
    </w:p>
    <w:p w14:paraId="7FA51A99" w14:textId="719149C3" w:rsidR="002E0AEC" w:rsidRPr="0079016F" w:rsidRDefault="002E0AEC" w:rsidP="00E141F5">
      <w:pPr>
        <w:pStyle w:val="Heading2"/>
      </w:pPr>
      <w:bookmarkStart w:id="126" w:name="_Toc90811889"/>
      <w:r>
        <w:lastRenderedPageBreak/>
        <w:t>3.</w:t>
      </w:r>
      <w:r w:rsidR="00E141F5">
        <w:t>3</w:t>
      </w:r>
      <w:r>
        <w:t xml:space="preserve"> </w:t>
      </w:r>
      <w:r w:rsidR="001A3FAF" w:rsidRPr="002A6B03">
        <w:t>Implementation Specifications for</w:t>
      </w:r>
      <w:r w:rsidR="001A3FAF">
        <w:t xml:space="preserve"> t</w:t>
      </w:r>
      <w:r>
        <w:t>he Deep Learning Forecasters</w:t>
      </w:r>
      <w:bookmarkEnd w:id="126"/>
    </w:p>
    <w:p w14:paraId="1669F607" w14:textId="79B1960F" w:rsidR="00F15766" w:rsidRDefault="00D16944" w:rsidP="00F15766">
      <w:pPr>
        <w:pStyle w:val="Heading3"/>
      </w:pPr>
      <w:bookmarkStart w:id="127" w:name="_Toc90811890"/>
      <w:r>
        <w:t>3.</w:t>
      </w:r>
      <w:r w:rsidR="00D77BAA">
        <w:t>3</w:t>
      </w:r>
      <w:r w:rsidR="00B93EB2">
        <w:t>.1</w:t>
      </w:r>
      <w:r>
        <w:t xml:space="preserve"> </w:t>
      </w:r>
      <w:r w:rsidR="00F15766">
        <w:t>The Long Short Term Memory Forecaster (LSTM)</w:t>
      </w:r>
      <w:bookmarkEnd w:id="127"/>
    </w:p>
    <w:p w14:paraId="231CCC36" w14:textId="77777777" w:rsidR="00C248D3" w:rsidRDefault="00A52B5E" w:rsidP="00361393">
      <w:pPr>
        <w:ind w:firstLine="288"/>
      </w:pPr>
      <w:r w:rsidRPr="00A52B5E">
        <w:t xml:space="preserve">We emulated the </w:t>
      </w:r>
      <w:proofErr w:type="spellStart"/>
      <w:r w:rsidRPr="00A52B5E">
        <w:t>ANNSTLF</w:t>
      </w:r>
      <w:proofErr w:type="spellEnd"/>
      <w:r w:rsidRPr="00A52B5E">
        <w:t xml:space="preserve"> structure by developing a Base Load Forecaster (BLF), a Change in Load Forecaster (CLF), and an </w:t>
      </w:r>
      <w:proofErr w:type="spellStart"/>
      <w:r w:rsidRPr="00A52B5E">
        <w:t>RLS</w:t>
      </w:r>
      <w:proofErr w:type="spellEnd"/>
      <w:r w:rsidRPr="00A52B5E">
        <w:t xml:space="preserve"> combiner using the LSTM forecaster rather than the ANN</w:t>
      </w:r>
      <w:r>
        <w:t xml:space="preserve"> </w:t>
      </w:r>
      <w:r>
        <w:fldChar w:fldCharType="begin" w:fldLock="1"/>
      </w:r>
      <w:r>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review","type":"article-journal","volume":"32"},"uris":["http://www.mendeley.com/documents/?uuid=91cda470-9778-4f49-a8d8-e05029ecce55"]},{"id":"ITEM-2","itemData":{"DOI":"10.1002/9781118673362","ISBN":"9781118673362","abstract":"This book offers an in-depth and up-to-date review of different statistical tools that can be used to analyze and forecast the dynamics of two crucial for every energy company processes-electricity prices and loads. It provides coverage of seasonal decomposition, mean reversion, heavy-tailed distributions, exponential smoothing, spike preprocessing, autoregressive time series including models with exogenous variables and heteroskedastic (GARCH) components, regime-switching models, interval forecasts, jump-diffusion models, derivatives pricing and the market price of risk. Modeling and Forecasting Electricity Loads and Prices is packaged with a CD containing both the data and detailed examples of implementation of different techniques in Matlab, with additional examples in SAS. A reader can retrace all the intermediate steps of a practical implementation of a model and test his understanding of the method and correctness of the computer code using the same input data. The book will be of particular interest to the quants employed by the utilities, independent power generators and marketers, energy trading desks of the hedge funds and financial institutions, and the executives attending courses designed to help them to brush up on their technical skills. The text will be also of use to graduate students in electrical engineering, econometrics and finance wanting to get a grip on advanced statistical tools applied in this hot area. In fact, there are sixteen Case Studies in the book making it a self-contained tutorial to electricity load and price modeling and forecasting.","author":[{"dropping-particle":"","family":"Weron","given":"Rafał","non-dropping-particle":"","parse-names":false,"suffix":""}],"container-title":"Modeling and Forecasting Electricity Loads and Prices: A Statistical Approach","id":"ITEM-2","issued":{"date-parts":[["2006","7","29"]]},"number-of-pages":"1-178","publisher":"wiley","title":"Modeling and forecasting electricity loads and prices: A statistical approach","type":"book"},"uris":["http://www.mendeley.com/documents/?uuid=831afb51-bfd9-48ad-9e5a-c1938bdf60d3"]}],"mendeley":{"formattedCitation":"[1], [84]","plainTextFormattedCitation":"[1], [84]","previouslyFormattedCitation":"[1], [84]"},"properties":{"noteIndex":0},"schema":"https://github.com/citation-style-language/schema/raw/master/csl-citation.json"}</w:instrText>
      </w:r>
      <w:r>
        <w:fldChar w:fldCharType="separate"/>
      </w:r>
      <w:r w:rsidRPr="00CF0D12">
        <w:rPr>
          <w:noProof/>
        </w:rPr>
        <w:t>[1], [84]</w:t>
      </w:r>
      <w:r>
        <w:fldChar w:fldCharType="end"/>
      </w:r>
      <w:r w:rsidRPr="00A52B5E">
        <w:t xml:space="preserve">. The architecture's inputs and structure were identical to those of the </w:t>
      </w:r>
      <w:proofErr w:type="spellStart"/>
      <w:r w:rsidRPr="00A52B5E">
        <w:t>ANNSTLF</w:t>
      </w:r>
      <w:proofErr w:type="spellEnd"/>
      <w:r w:rsidRPr="00A52B5E">
        <w:t>, but the BLF and CLF forecasters were trained with LSTMs. Using this architecture yielded superior results overall and across multiple timeframes.</w:t>
      </w:r>
      <w:r w:rsidR="00361393">
        <w:t xml:space="preserve"> </w:t>
      </w:r>
    </w:p>
    <w:p w14:paraId="7CA636DD" w14:textId="0AD0480E" w:rsidR="00E8159F" w:rsidRDefault="00AD256D" w:rsidP="00361393">
      <w:pPr>
        <w:ind w:firstLine="288"/>
      </w:pPr>
      <w:r w:rsidRPr="00AD256D">
        <w:t>To train the LSTM models, we used the Adam optimization training algorithm, specifically for weights optimization.</w:t>
      </w:r>
      <w:r w:rsidR="00A27E53" w:rsidRPr="00A27E53">
        <w:t xml:space="preserve"> It combines the benefits of the adaptive gradient algorithm and root mean square propagation methods. It is well-known for its performance on problems with large datasets or a large number of parameters, as well as those with sparse gradients</w:t>
      </w:r>
      <w:r w:rsidR="00A27E53">
        <w:t xml:space="preserve"> </w:t>
      </w:r>
      <w:r w:rsidR="00A27E53">
        <w:fldChar w:fldCharType="begin" w:fldLock="1"/>
      </w:r>
      <w:r w:rsidR="0062752F">
        <w:instrText>ADDIN CSL_CITATION {"citationItems":[{"id":"ITEM-1","itemData":{"ISBN":"1541-0420","ISSN":"0006341X","PMID":"11318219","abstract":"Gradient descent optimization algorithms, while increasingly popular, are often used as black-box optimizers, as practical explanations of their strengths and weaknesses are hard to come by. This article aims to provide the reader with intuitions with regard to the behaviour of different algorithms that will allow her to put them to use. In the course of this overview, we look at different variants of gradient descent, summarize challenges, introduce the most common optimization algorithms, review architectures in a parallel and distributed setting, and investigate additional strategies for optimizing gradient descent.","author":[{"dropping-particle":"","family":"Ruder","given":"Sebastian","non-dropping-particle":"","parse-names":false,"suffix":""}],"container-title":"arXiv preprint arXiv:1609.04747","id":"ITEM-1","issued":{"date-parts":[["2017"]]},"title":"An Overview Optimization Gradients","type":"article-journal"},"uris":["http://www.mendeley.com/documents/?uuid=37d416d3-94b4-4df4-a311-d29fae3fc15a"]},{"id":"ITEM-2","itemData":{"abstract":"We introduce Adam, an algorithm for first-order gradient-based optimization of stochastic objective functions, based on adaptive estimates of lower-order moments. The method is straightforward to implement, is computationally efficient, has little memory requirements, is invariant to diagonal rescaling of the gradients, and is well suited for problems that are large in terms of data and/or parameters. The method is also appropriate for non-stationary objectives and problems with very noisy and/or sparse gradients. The hyper-parameters have intuitive interpretations and typically require little tuning. Some connections to related algorithms, on which Adam was inspired, are discussed. We also analyze the theoretical convergence properties of the algorithm and provide a regret bound on the convergence rate that is comparable to the best known results under the online convex optimization framework. Empirical results demonstrate that Adam works well in practice and compares favorably to other stochastic optimization methods. Finally, we discuss AdaMax, a variant of Adam based on the infinity norm.","author":[{"dropping-particle":"","family":"Kingma","given":"Diederik P.","non-dropping-particle":"","parse-names":false,"suffix":""},{"dropping-particle":"","family":"Ba","given":"Jimmy Lei","non-dropping-particle":"","parse-names":false,"suffix":""}],"container-title":"3rd International Conference on Learning Representations, ICLR 2015 - Conference Track Proceedings","id":"ITEM-2","issued":{"date-parts":[["2015"]]},"title":"Adam: A method for stochastic optimization","type":"paper-conference"},"uris":["http://www.mendeley.com/documents/?uuid=f5930776-a79a-4105-bfbb-1a6f595d16d6"]},{"id":"ITEM-3","itemData":{"DOI":"10.17977/um018v2i12019p41-46","ISSN":"2597-4602","abstract":"The objective of this research is to evaluate the effects of Adam when used together with a wide and deep neural network. The dataset used was a diagnostic breast cancer dataset taken from UCI Machine Learning. Then, the dataset was fed into a conventional neural network for a benchmark test. Afterwards, the dataset was fed into the wide and deep neural network with and without Adam. It was found that there were improvements in the result of the wide and deep network with Adam. In conclusion, Adam is able to improve the performance of a wide and deep neural network.","author":[{"dropping-particle":"","family":"Jais","given":"Imran Khan Mohd","non-dropping-particle":"","parse-names":false,"suffix":""},{"dropping-particle":"","family":"Ismail","given":"Amelia Ritahani","non-dropping-particle":"","parse-names":false,"suffix":""},{"dropping-particle":"","family":"Nisa","given":"Syed Qamrun","non-dropping-particle":"","parse-names":false,"suffix":""}],"container-title":"Knowledge Engineering and Data Science","id":"ITEM-3","issued":{"date-parts":[["2019"]]},"title":"Adam Optimization Algorithm for Wide and Deep Neural Network","type":"article-journal"},"uris":["http://www.mendeley.com/documents/?uuid=b42b59b4-4b8d-45d0-b1c7-2a25a6f2ffa2"]}],"mendeley":{"formattedCitation":"[178]–[180]","plainTextFormattedCitation":"[178]–[180]","previouslyFormattedCitation":"[178]–[180]"},"properties":{"noteIndex":0},"schema":"https://github.com/citation-style-language/schema/raw/master/csl-citation.json"}</w:instrText>
      </w:r>
      <w:r w:rsidR="00A27E53">
        <w:fldChar w:fldCharType="separate"/>
      </w:r>
      <w:r w:rsidR="00A27E53" w:rsidRPr="00A27E53">
        <w:rPr>
          <w:noProof/>
        </w:rPr>
        <w:t>[178]–[180]</w:t>
      </w:r>
      <w:r w:rsidR="00A27E53">
        <w:fldChar w:fldCharType="end"/>
      </w:r>
      <w:r w:rsidR="00A27E53">
        <w:t>.</w:t>
      </w:r>
    </w:p>
    <w:p w14:paraId="2F881231" w14:textId="397A6C88" w:rsidR="00E8159F" w:rsidRDefault="000B13E4" w:rsidP="00525B44">
      <w:pPr>
        <w:ind w:firstLine="288"/>
      </w:pPr>
      <w:r w:rsidRPr="000B13E4">
        <w:t xml:space="preserve">The maximum number of epochs was set to 300 when specifying the model's training options; an epoch represents a full pass of the training algorithm over the entire training set. The gradient threshold was set to a value of one. The initial learning rate was set to 0.005, because training takes a long time if the learning rate is too low. If the learning rate is too fast, training may produce suboptimal results or diverge. The learn rate schedule was set to "piecewise," which means that the software updates the learning rate every epoch by multiplying by a certain factor, with a learn rate drop period of 125 and a drop factor of 0.2. The mini batch size was set to 24, which represents a subset of the training set used to evaluate the gradient of the loss function and update the weights. The shuffle was set to every epoch, which means that the training data was shuffled before each training epoch </w:t>
      </w:r>
      <w:r w:rsidRPr="000B13E4">
        <w:lastRenderedPageBreak/>
        <w:t>and the validation data was shuffled before each network validation. The validation patience was set to 10, indicating the number of times the loss on the validation set can be greater than or equal to the previously smallest loss before network training is terminated.</w:t>
      </w:r>
    </w:p>
    <w:p w14:paraId="0177F1D1" w14:textId="2DC30BF4" w:rsidR="000B13E4" w:rsidRDefault="000B13E4" w:rsidP="000B13E4">
      <w:pPr>
        <w:ind w:firstLine="288"/>
      </w:pPr>
      <w:r w:rsidRPr="000B13E4">
        <w:t xml:space="preserve">A sequence input layer with 79 inputs, an LSTM layer with 100 hidden units, a fully connected layer with 24 outputs, and a regression layer comprised the LSTM network. The amount of data retained between time steps is proportional to the number of hidden units (the hidden state); this was the optimal value for all datasets examined </w:t>
      </w:r>
      <w:r>
        <w:fldChar w:fldCharType="begin" w:fldLock="1"/>
      </w:r>
      <w:r>
        <w:instrText>ADDIN CSL_CITATION {"citationItems":[{"id":"ITEM-1","itemData":{"URL":"https://www.mathworks.com/help/deeplearning/ref/nnet.cnn.layer.lstmlayer.html","accessed":{"date-parts":[["2021","10","21"]]},"id":"ITEM-1","issued":{"date-parts":[["0"]]},"title":"Long short-term memory (LSTM) layer - MATLAB","type":"webpage"},"uris":["http://www.mendeley.com/documents/?uuid=a487a4dd-93e0-375c-a15f-8cb1fe7bb74a"]}],"mendeley":{"formattedCitation":"[181]","plainTextFormattedCitation":"[181]","previouslyFormattedCitation":"[181]"},"properties":{"noteIndex":0},"schema":"https://github.com/citation-style-language/schema/raw/master/csl-citation.json"}</w:instrText>
      </w:r>
      <w:r>
        <w:fldChar w:fldCharType="separate"/>
      </w:r>
      <w:r w:rsidRPr="00E8159F">
        <w:rPr>
          <w:noProof/>
        </w:rPr>
        <w:t>[181]</w:t>
      </w:r>
      <w:r>
        <w:fldChar w:fldCharType="end"/>
      </w:r>
      <w:r w:rsidRPr="000B13E4">
        <w:t>. The LSTMs were trained with the options and layers specified above; any other training options not specified above simply mean that we used the MATLAB default options. The LSTM models' forecasts were generated 24 hours or one day at a time, predicting responses with the trained LSTM and updating the network state.</w:t>
      </w:r>
      <w:r w:rsidR="007457B3">
        <w:t xml:space="preserve"> </w:t>
      </w:r>
      <w:r w:rsidR="007457B3" w:rsidRPr="007457B3">
        <w:t xml:space="preserve">The final model results were then combined using the </w:t>
      </w:r>
      <w:proofErr w:type="spellStart"/>
      <w:r w:rsidR="007457B3" w:rsidRPr="007457B3">
        <w:t>RLS</w:t>
      </w:r>
      <w:proofErr w:type="spellEnd"/>
      <w:r w:rsidR="007457B3" w:rsidRPr="007457B3">
        <w:t xml:space="preserve"> combiner.</w:t>
      </w:r>
    </w:p>
    <w:p w14:paraId="1B1076B1" w14:textId="203DB617" w:rsidR="00AE21E5" w:rsidRDefault="00143A19" w:rsidP="00AE21E5">
      <w:pPr>
        <w:pStyle w:val="Heading3"/>
      </w:pPr>
      <w:bookmarkStart w:id="128" w:name="_Toc90811891"/>
      <w:r>
        <w:t>3.</w:t>
      </w:r>
      <w:r w:rsidR="008F086A">
        <w:t>3.2</w:t>
      </w:r>
      <w:r>
        <w:t xml:space="preserve"> </w:t>
      </w:r>
      <w:r w:rsidR="00AE21E5">
        <w:t>The Convolutional Neural Network Forecaster (CNN)</w:t>
      </w:r>
      <w:bookmarkEnd w:id="128"/>
    </w:p>
    <w:p w14:paraId="0E644294" w14:textId="375AF2B2" w:rsidR="00B62CC0" w:rsidRDefault="00433E42" w:rsidP="00B62CC0">
      <w:pPr>
        <w:ind w:firstLine="288"/>
      </w:pPr>
      <w:r w:rsidRPr="00433E42">
        <w:t xml:space="preserve">We implemented the CNN forecaster similarly to the LSTM forecaster using the </w:t>
      </w:r>
      <w:proofErr w:type="spellStart"/>
      <w:r w:rsidRPr="00433E42">
        <w:t>ANNSTLF</w:t>
      </w:r>
      <w:proofErr w:type="spellEnd"/>
      <w:r w:rsidRPr="00433E42">
        <w:t xml:space="preserve"> structure, and we saw improved results overall and across all timeframes as a result of using this architecture. The CNN models, like the LSTM models, were trained using the </w:t>
      </w:r>
      <w:proofErr w:type="spellStart"/>
      <w:r w:rsidRPr="00433E42">
        <w:t>adam</w:t>
      </w:r>
      <w:proofErr w:type="spellEnd"/>
      <w:r w:rsidRPr="00433E42">
        <w:t xml:space="preserve"> optimization training algorithm.</w:t>
      </w:r>
      <w:r w:rsidR="00B62CC0">
        <w:t xml:space="preserve"> </w:t>
      </w:r>
      <w:r w:rsidR="00B62CC0" w:rsidRPr="00B62CC0">
        <w:t>The initial learning rate was set to 0.001 in the training options. The number of epochs that could be used was limited to 300. The shuffle was set to every epoch. The remaining training options relied on MATLAB's default values.</w:t>
      </w:r>
    </w:p>
    <w:p w14:paraId="4E61BAA3" w14:textId="3045BACD" w:rsidR="00B62CC0" w:rsidRDefault="00B62CC0" w:rsidP="00377CF2">
      <w:pPr>
        <w:ind w:firstLine="288"/>
      </w:pPr>
      <w:r w:rsidRPr="00B62CC0">
        <w:t xml:space="preserve">The </w:t>
      </w:r>
      <w:proofErr w:type="spellStart"/>
      <w:r w:rsidRPr="00B62CC0">
        <w:t>CNNs</w:t>
      </w:r>
      <w:proofErr w:type="spellEnd"/>
      <w:r w:rsidRPr="00B62CC0">
        <w:t xml:space="preserve"> architecture is made up of six layers: an input layer with 79 input features, a convolutional layer with a filter size of 6 pixels in height, 5 pixels in width, and a total of </w:t>
      </w:r>
      <w:r w:rsidRPr="00B62CC0">
        <w:lastRenderedPageBreak/>
        <w:t>15 filters, a rectified linear unit activation layer (</w:t>
      </w:r>
      <w:proofErr w:type="spellStart"/>
      <w:r w:rsidRPr="00B62CC0">
        <w:t>ReLU</w:t>
      </w:r>
      <w:proofErr w:type="spellEnd"/>
      <w:r w:rsidRPr="00B62CC0">
        <w:t>), a max-pooling layer with a pool size of 2 pixels in height and 1 pixel in width, a fully connected layer with 24 responses, and a regression output layer.</w:t>
      </w:r>
      <w:r>
        <w:t xml:space="preserve"> </w:t>
      </w:r>
      <w:r w:rsidRPr="00B62CC0">
        <w:t xml:space="preserve">The final CNN models predicted a value for each hour in our test sets, which were then combined by the adaptive </w:t>
      </w:r>
      <w:proofErr w:type="spellStart"/>
      <w:r w:rsidRPr="00B62CC0">
        <w:t>RLS</w:t>
      </w:r>
      <w:proofErr w:type="spellEnd"/>
      <w:r w:rsidRPr="00B62CC0">
        <w:t xml:space="preserve"> combiner.</w:t>
      </w:r>
    </w:p>
    <w:p w14:paraId="75644D12" w14:textId="5635AA61" w:rsidR="008F44DD" w:rsidRDefault="008F44DD" w:rsidP="008F44DD">
      <w:pPr>
        <w:pStyle w:val="Heading2"/>
      </w:pPr>
      <w:bookmarkStart w:id="129" w:name="_Toc90811892"/>
      <w:r>
        <w:t>3.</w:t>
      </w:r>
      <w:r w:rsidR="005C5901">
        <w:t>4</w:t>
      </w:r>
      <w:r>
        <w:t xml:space="preserve"> Method Analysis</w:t>
      </w:r>
      <w:bookmarkEnd w:id="129"/>
    </w:p>
    <w:p w14:paraId="15DFE339" w14:textId="77777777" w:rsidR="00A06A0C" w:rsidRDefault="00A06A0C" w:rsidP="001746BC">
      <w:pPr>
        <w:ind w:firstLine="288"/>
      </w:pPr>
      <w:r w:rsidRPr="00A06A0C">
        <w:t xml:space="preserve">Our goal was to forecast the load for the following day and identify daily peaks. We calculated the </w:t>
      </w:r>
      <w:proofErr w:type="spellStart"/>
      <w:r w:rsidRPr="00A06A0C">
        <w:t>MAPE</w:t>
      </w:r>
      <w:proofErr w:type="spellEnd"/>
      <w:r w:rsidRPr="00A06A0C">
        <w:t xml:space="preserve"> and </w:t>
      </w:r>
      <w:proofErr w:type="spellStart"/>
      <w:r w:rsidRPr="00A06A0C">
        <w:t>RMSE</w:t>
      </w:r>
      <w:proofErr w:type="spellEnd"/>
      <w:r w:rsidRPr="00A06A0C">
        <w:t xml:space="preserve"> for the overall regular load forecasts. A word about forecasters, which use an </w:t>
      </w:r>
      <w:proofErr w:type="spellStart"/>
      <w:r w:rsidRPr="00A06A0C">
        <w:t>RLS</w:t>
      </w:r>
      <w:proofErr w:type="spellEnd"/>
      <w:r w:rsidRPr="00A06A0C">
        <w:t xml:space="preserve"> combiner to combine the outputs of two distinct models, the BLF and the CLF. The </w:t>
      </w:r>
      <w:proofErr w:type="spellStart"/>
      <w:r w:rsidRPr="00A06A0C">
        <w:t>RLS</w:t>
      </w:r>
      <w:proofErr w:type="spellEnd"/>
      <w:r w:rsidRPr="00A06A0C">
        <w:t xml:space="preserve"> combiner results were used; the forecasters in question are CNN, LSTM, and ANN.</w:t>
      </w:r>
    </w:p>
    <w:p w14:paraId="1B3326C1" w14:textId="77777777" w:rsidR="00257A9C" w:rsidRDefault="00257A9C" w:rsidP="001746BC">
      <w:pPr>
        <w:ind w:firstLine="288"/>
      </w:pPr>
      <w:r w:rsidRPr="00257A9C">
        <w:t>We used the mean absolute percent error (</w:t>
      </w:r>
      <w:proofErr w:type="spellStart"/>
      <w:r w:rsidRPr="00257A9C">
        <w:t>MAPE</w:t>
      </w:r>
      <w:proofErr w:type="spellEnd"/>
      <w:r w:rsidRPr="00257A9C">
        <w:t xml:space="preserve">), mean absolute error (MAE), and mean biased error to determine daily peak accuracy (MBE). The </w:t>
      </w:r>
      <w:proofErr w:type="spellStart"/>
      <w:r w:rsidRPr="00257A9C">
        <w:t>MAPE</w:t>
      </w:r>
      <w:proofErr w:type="spellEnd"/>
      <w:r w:rsidRPr="00257A9C">
        <w:t xml:space="preserve"> metric was used to calculate the magnitude difference between the actual and forecasted peak values. The time difference between the highest load aggregation occurrences in an hour was calculated using the MBE and MAE metrics. We used both the MAE and the MBE because the MBE can produce skewed results when positive and negative time differences cancel. </w:t>
      </w:r>
    </w:p>
    <w:p w14:paraId="0B91D9FC" w14:textId="7A188F02" w:rsidR="008F44DD" w:rsidRDefault="00257A9C" w:rsidP="001746BC">
      <w:pPr>
        <w:ind w:firstLine="288"/>
      </w:pPr>
      <w:r w:rsidRPr="00257A9C">
        <w:t xml:space="preserve">The MAE would be used to determine the accuracy of the time difference, whereas the MBE would be used to determine the models' overall bias, whether they over or under forecast based on time of occurrence. It is worth noting that in the tables, the </w:t>
      </w:r>
      <w:proofErr w:type="spellStart"/>
      <w:r w:rsidRPr="00257A9C">
        <w:t>MAEs</w:t>
      </w:r>
      <w:proofErr w:type="spellEnd"/>
      <w:r w:rsidRPr="00257A9C">
        <w:t xml:space="preserve"> and MBEs of the time difference are denoted by minutes. Appendix B contains a brief note on our peak detection accuracy metrics.</w:t>
      </w:r>
    </w:p>
    <w:p w14:paraId="022BBD4E" w14:textId="09D49FEE" w:rsidR="00116916" w:rsidRDefault="00116916" w:rsidP="008223C2">
      <w:pPr>
        <w:pStyle w:val="Heading2"/>
      </w:pPr>
      <w:bookmarkStart w:id="130" w:name="_Toc90811893"/>
      <w:r>
        <w:lastRenderedPageBreak/>
        <w:t>3.</w:t>
      </w:r>
      <w:r w:rsidR="00DF586D">
        <w:t>5</w:t>
      </w:r>
      <w:r w:rsidR="008223C2" w:rsidRPr="008223C2">
        <w:t xml:space="preserve"> The Performance of </w:t>
      </w:r>
      <w:r w:rsidR="00A039C8">
        <w:t>Forecaster</w:t>
      </w:r>
      <w:r w:rsidR="008223C2" w:rsidRPr="008223C2">
        <w:t>s on the Toronto Dataset</w:t>
      </w:r>
      <w:bookmarkEnd w:id="130"/>
    </w:p>
    <w:p w14:paraId="13765B5E" w14:textId="49418493" w:rsidR="006963BD" w:rsidRDefault="007517A5" w:rsidP="007517A5">
      <w:pPr>
        <w:ind w:firstLine="288"/>
      </w:pPr>
      <w:r>
        <w:fldChar w:fldCharType="begin"/>
      </w:r>
      <w:r>
        <w:instrText xml:space="preserve"> REF _Ref86081137 \h </w:instrText>
      </w:r>
      <w:r>
        <w:fldChar w:fldCharType="separate"/>
      </w:r>
      <w:r w:rsidR="001873B6">
        <w:t xml:space="preserve">Figure </w:t>
      </w:r>
      <w:r w:rsidR="001873B6">
        <w:rPr>
          <w:noProof/>
        </w:rPr>
        <w:t>10</w:t>
      </w:r>
      <w:r>
        <w:fldChar w:fldCharType="end"/>
      </w:r>
      <w:r w:rsidRPr="007517A5">
        <w:t xml:space="preserve"> depicts a snapshot of actual and forecasted load demand for July 17th to July 21st; this period was chosen because it coincided with the month in which all forecasters performed the worst overall. </w:t>
      </w:r>
      <w:r>
        <w:fldChar w:fldCharType="begin"/>
      </w:r>
      <w:r>
        <w:instrText xml:space="preserve"> REF _Ref86081137 \h </w:instrText>
      </w:r>
      <w:r>
        <w:fldChar w:fldCharType="separate"/>
      </w:r>
      <w:r w:rsidR="001873B6">
        <w:t xml:space="preserve">Figure </w:t>
      </w:r>
      <w:r w:rsidR="001873B6">
        <w:rPr>
          <w:noProof/>
        </w:rPr>
        <w:t>10</w:t>
      </w:r>
      <w:r>
        <w:fldChar w:fldCharType="end"/>
      </w:r>
      <w:r w:rsidRPr="007517A5">
        <w:t xml:space="preserve"> </w:t>
      </w:r>
      <w:r w:rsidR="005D76AB">
        <w:t xml:space="preserve">also </w:t>
      </w:r>
      <w:r w:rsidRPr="007517A5">
        <w:t xml:space="preserve">depicts the overall distribution of errors, while </w:t>
      </w:r>
      <w:r>
        <w:fldChar w:fldCharType="begin"/>
      </w:r>
      <w:r>
        <w:instrText xml:space="preserve"> REF _Ref85285958 \h </w:instrText>
      </w:r>
      <w:r>
        <w:fldChar w:fldCharType="separate"/>
      </w:r>
      <w:r w:rsidR="001873B6">
        <w:t xml:space="preserve">Table </w:t>
      </w:r>
      <w:r w:rsidR="001873B6">
        <w:rPr>
          <w:noProof/>
        </w:rPr>
        <w:t>4</w:t>
      </w:r>
      <w:r>
        <w:fldChar w:fldCharType="end"/>
      </w:r>
      <w:r w:rsidRPr="007517A5">
        <w:t xml:space="preserve"> summarizes the key performance metrics. </w:t>
      </w:r>
      <w:r>
        <w:fldChar w:fldCharType="begin"/>
      </w:r>
      <w:r>
        <w:instrText xml:space="preserve"> REF _Ref85286062 \h </w:instrText>
      </w:r>
      <w:r>
        <w:fldChar w:fldCharType="separate"/>
      </w:r>
      <w:r w:rsidR="001873B6">
        <w:t xml:space="preserve">Table </w:t>
      </w:r>
      <w:r w:rsidR="001873B6">
        <w:rPr>
          <w:noProof/>
        </w:rPr>
        <w:t>5</w:t>
      </w:r>
      <w:r>
        <w:fldChar w:fldCharType="end"/>
      </w:r>
      <w:r w:rsidRPr="007517A5">
        <w:t xml:space="preserve"> summarizes the forecaster's performance in predicting daily peaks.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6"/>
        <w:gridCol w:w="766"/>
        <w:gridCol w:w="783"/>
        <w:gridCol w:w="766"/>
        <w:gridCol w:w="766"/>
        <w:gridCol w:w="1172"/>
        <w:gridCol w:w="766"/>
      </w:tblGrid>
      <w:tr w:rsidR="00BC4CA1" w:rsidRPr="00C15D07" w14:paraId="3D25B069" w14:textId="77777777" w:rsidTr="00BC4CA1">
        <w:trPr>
          <w:trHeight w:val="315"/>
          <w:jc w:val="center"/>
        </w:trPr>
        <w:tc>
          <w:tcPr>
            <w:tcW w:w="0" w:type="auto"/>
            <w:shd w:val="clear" w:color="auto" w:fill="auto"/>
            <w:noWrap/>
            <w:vAlign w:val="bottom"/>
            <w:hideMark/>
          </w:tcPr>
          <w:p w14:paraId="0B407BEA" w14:textId="77777777" w:rsidR="00281B31" w:rsidRPr="00C15D07" w:rsidRDefault="00281B31" w:rsidP="00281B31">
            <w:pPr>
              <w:spacing w:line="240" w:lineRule="auto"/>
              <w:jc w:val="center"/>
              <w:rPr>
                <w:b/>
                <w:bCs/>
                <w:color w:val="000000"/>
                <w:sz w:val="20"/>
                <w:szCs w:val="20"/>
                <w:lang w:eastAsia="en-CA"/>
              </w:rPr>
            </w:pPr>
            <w:r w:rsidRPr="00C15D07">
              <w:rPr>
                <w:b/>
                <w:bCs/>
                <w:color w:val="000000"/>
                <w:sz w:val="20"/>
                <w:szCs w:val="20"/>
                <w:lang w:eastAsia="en-CA"/>
              </w:rPr>
              <w:t>Metrics</w:t>
            </w:r>
          </w:p>
        </w:tc>
        <w:tc>
          <w:tcPr>
            <w:tcW w:w="0" w:type="auto"/>
            <w:shd w:val="clear" w:color="auto" w:fill="auto"/>
            <w:noWrap/>
            <w:vAlign w:val="bottom"/>
            <w:hideMark/>
          </w:tcPr>
          <w:p w14:paraId="43DE8385" w14:textId="77777777" w:rsidR="00281B31" w:rsidRPr="00C15D07" w:rsidRDefault="00281B31" w:rsidP="00281B31">
            <w:pPr>
              <w:spacing w:line="240" w:lineRule="auto"/>
              <w:jc w:val="center"/>
              <w:rPr>
                <w:b/>
                <w:bCs/>
                <w:color w:val="000000"/>
                <w:sz w:val="20"/>
                <w:szCs w:val="20"/>
                <w:lang w:eastAsia="en-CA"/>
              </w:rPr>
            </w:pPr>
            <w:r w:rsidRPr="00C15D07">
              <w:rPr>
                <w:b/>
                <w:bCs/>
                <w:color w:val="000000"/>
                <w:sz w:val="20"/>
                <w:szCs w:val="20"/>
                <w:lang w:eastAsia="en-CA"/>
              </w:rPr>
              <w:t>CNN</w:t>
            </w:r>
          </w:p>
        </w:tc>
        <w:tc>
          <w:tcPr>
            <w:tcW w:w="0" w:type="auto"/>
            <w:shd w:val="clear" w:color="auto" w:fill="auto"/>
            <w:noWrap/>
            <w:vAlign w:val="bottom"/>
            <w:hideMark/>
          </w:tcPr>
          <w:p w14:paraId="4A68520B" w14:textId="77777777" w:rsidR="00281B31" w:rsidRPr="00C15D07" w:rsidRDefault="00281B31" w:rsidP="00281B31">
            <w:pPr>
              <w:spacing w:line="240" w:lineRule="auto"/>
              <w:jc w:val="center"/>
              <w:rPr>
                <w:b/>
                <w:bCs/>
                <w:color w:val="000000"/>
                <w:sz w:val="20"/>
                <w:szCs w:val="20"/>
                <w:lang w:eastAsia="en-CA"/>
              </w:rPr>
            </w:pPr>
            <w:r w:rsidRPr="00C15D07">
              <w:rPr>
                <w:b/>
                <w:bCs/>
                <w:color w:val="000000"/>
                <w:sz w:val="20"/>
                <w:szCs w:val="20"/>
                <w:lang w:eastAsia="en-CA"/>
              </w:rPr>
              <w:t>LSTM</w:t>
            </w:r>
          </w:p>
        </w:tc>
        <w:tc>
          <w:tcPr>
            <w:tcW w:w="0" w:type="auto"/>
            <w:shd w:val="clear" w:color="auto" w:fill="auto"/>
            <w:noWrap/>
            <w:vAlign w:val="bottom"/>
            <w:hideMark/>
          </w:tcPr>
          <w:p w14:paraId="1F2049D6" w14:textId="77777777" w:rsidR="00281B31" w:rsidRPr="00C15D07" w:rsidRDefault="00281B31" w:rsidP="00281B31">
            <w:pPr>
              <w:spacing w:line="240" w:lineRule="auto"/>
              <w:jc w:val="center"/>
              <w:rPr>
                <w:b/>
                <w:bCs/>
                <w:color w:val="000000"/>
                <w:sz w:val="20"/>
                <w:szCs w:val="20"/>
                <w:lang w:eastAsia="en-CA"/>
              </w:rPr>
            </w:pPr>
            <w:r w:rsidRPr="00C15D07">
              <w:rPr>
                <w:b/>
                <w:bCs/>
                <w:color w:val="000000"/>
                <w:sz w:val="20"/>
                <w:szCs w:val="20"/>
                <w:lang w:eastAsia="en-CA"/>
              </w:rPr>
              <w:t>ANN</w:t>
            </w:r>
          </w:p>
        </w:tc>
        <w:tc>
          <w:tcPr>
            <w:tcW w:w="0" w:type="auto"/>
            <w:shd w:val="clear" w:color="auto" w:fill="auto"/>
            <w:noWrap/>
            <w:vAlign w:val="bottom"/>
            <w:hideMark/>
          </w:tcPr>
          <w:p w14:paraId="34BD686A" w14:textId="77777777" w:rsidR="00281B31" w:rsidRPr="00C15D07" w:rsidRDefault="00281B31" w:rsidP="00281B31">
            <w:pPr>
              <w:spacing w:line="240" w:lineRule="auto"/>
              <w:jc w:val="center"/>
              <w:rPr>
                <w:b/>
                <w:bCs/>
                <w:color w:val="000000"/>
                <w:sz w:val="20"/>
                <w:szCs w:val="20"/>
                <w:lang w:eastAsia="en-CA"/>
              </w:rPr>
            </w:pPr>
            <w:proofErr w:type="spellStart"/>
            <w:r w:rsidRPr="00C15D07">
              <w:rPr>
                <w:b/>
                <w:bCs/>
                <w:color w:val="000000"/>
                <w:sz w:val="20"/>
                <w:szCs w:val="20"/>
                <w:lang w:eastAsia="en-CA"/>
              </w:rPr>
              <w:t>MLR</w:t>
            </w:r>
            <w:proofErr w:type="spellEnd"/>
          </w:p>
        </w:tc>
        <w:tc>
          <w:tcPr>
            <w:tcW w:w="0" w:type="auto"/>
            <w:shd w:val="clear" w:color="auto" w:fill="auto"/>
            <w:noWrap/>
            <w:vAlign w:val="bottom"/>
            <w:hideMark/>
          </w:tcPr>
          <w:p w14:paraId="615B83E5" w14:textId="67BE0371" w:rsidR="00281B31" w:rsidRPr="00C15D07" w:rsidRDefault="00B918B5" w:rsidP="00281B31">
            <w:pPr>
              <w:spacing w:line="240" w:lineRule="auto"/>
              <w:jc w:val="center"/>
              <w:rPr>
                <w:b/>
                <w:bCs/>
                <w:color w:val="000000"/>
                <w:sz w:val="20"/>
                <w:szCs w:val="20"/>
                <w:lang w:eastAsia="en-CA"/>
              </w:rPr>
            </w:pPr>
            <w:proofErr w:type="spellStart"/>
            <w:r w:rsidRPr="00C15D07">
              <w:rPr>
                <w:b/>
                <w:bCs/>
                <w:color w:val="000000"/>
                <w:sz w:val="20"/>
                <w:szCs w:val="20"/>
                <w:lang w:eastAsia="en-CA"/>
              </w:rPr>
              <w:t>S</w:t>
            </w:r>
            <w:r w:rsidR="00281B31" w:rsidRPr="00C15D07">
              <w:rPr>
                <w:b/>
                <w:bCs/>
                <w:color w:val="000000"/>
                <w:sz w:val="20"/>
                <w:szCs w:val="20"/>
                <w:lang w:eastAsia="en-CA"/>
              </w:rPr>
              <w:t>ARIMA</w:t>
            </w:r>
            <w:r w:rsidRPr="00C15D07">
              <w:rPr>
                <w:b/>
                <w:bCs/>
                <w:color w:val="000000"/>
                <w:sz w:val="20"/>
                <w:szCs w:val="20"/>
                <w:lang w:eastAsia="en-CA"/>
              </w:rPr>
              <w:t>X</w:t>
            </w:r>
            <w:proofErr w:type="spellEnd"/>
          </w:p>
        </w:tc>
        <w:tc>
          <w:tcPr>
            <w:tcW w:w="0" w:type="auto"/>
            <w:shd w:val="clear" w:color="auto" w:fill="auto"/>
            <w:noWrap/>
            <w:vAlign w:val="bottom"/>
            <w:hideMark/>
          </w:tcPr>
          <w:p w14:paraId="0EDFDCC8" w14:textId="77777777" w:rsidR="00281B31" w:rsidRPr="00C15D07" w:rsidRDefault="00281B31" w:rsidP="00281B31">
            <w:pPr>
              <w:spacing w:line="240" w:lineRule="auto"/>
              <w:jc w:val="center"/>
              <w:rPr>
                <w:b/>
                <w:bCs/>
                <w:color w:val="000000"/>
                <w:sz w:val="20"/>
                <w:szCs w:val="20"/>
                <w:lang w:eastAsia="en-CA"/>
              </w:rPr>
            </w:pPr>
            <w:proofErr w:type="spellStart"/>
            <w:r w:rsidRPr="00C15D07">
              <w:rPr>
                <w:b/>
                <w:bCs/>
                <w:color w:val="000000"/>
                <w:sz w:val="20"/>
                <w:szCs w:val="20"/>
                <w:lang w:eastAsia="en-CA"/>
              </w:rPr>
              <w:t>SNF</w:t>
            </w:r>
            <w:proofErr w:type="spellEnd"/>
          </w:p>
        </w:tc>
      </w:tr>
      <w:tr w:rsidR="00281B31" w:rsidRPr="00C15D07" w14:paraId="7270F84D" w14:textId="77777777" w:rsidTr="00B918B5">
        <w:trPr>
          <w:trHeight w:val="315"/>
          <w:jc w:val="center"/>
        </w:trPr>
        <w:tc>
          <w:tcPr>
            <w:tcW w:w="0" w:type="auto"/>
            <w:shd w:val="clear" w:color="auto" w:fill="auto"/>
            <w:noWrap/>
            <w:vAlign w:val="bottom"/>
            <w:hideMark/>
          </w:tcPr>
          <w:p w14:paraId="69ED781F" w14:textId="77777777" w:rsidR="00281B31" w:rsidRPr="00C15D07" w:rsidRDefault="00281B31" w:rsidP="00281B31">
            <w:pPr>
              <w:spacing w:line="240" w:lineRule="auto"/>
              <w:jc w:val="center"/>
              <w:rPr>
                <w:b/>
                <w:bCs/>
                <w:color w:val="000000"/>
                <w:sz w:val="20"/>
                <w:szCs w:val="20"/>
                <w:lang w:eastAsia="en-CA"/>
              </w:rPr>
            </w:pPr>
            <w:proofErr w:type="spellStart"/>
            <w:r w:rsidRPr="00C15D07">
              <w:rPr>
                <w:b/>
                <w:bCs/>
                <w:color w:val="000000"/>
                <w:sz w:val="20"/>
                <w:szCs w:val="20"/>
                <w:lang w:eastAsia="en-CA"/>
              </w:rPr>
              <w:t>MAPE</w:t>
            </w:r>
            <w:proofErr w:type="spellEnd"/>
            <w:r w:rsidRPr="00C15D07">
              <w:rPr>
                <w:b/>
                <w:bCs/>
                <w:color w:val="000000"/>
                <w:sz w:val="20"/>
                <w:szCs w:val="20"/>
                <w:lang w:eastAsia="en-CA"/>
              </w:rPr>
              <w:t xml:space="preserve"> (%)</w:t>
            </w:r>
          </w:p>
        </w:tc>
        <w:tc>
          <w:tcPr>
            <w:tcW w:w="0" w:type="auto"/>
            <w:shd w:val="clear" w:color="auto" w:fill="auto"/>
            <w:noWrap/>
            <w:vAlign w:val="bottom"/>
            <w:hideMark/>
          </w:tcPr>
          <w:p w14:paraId="56261E25" w14:textId="77777777" w:rsidR="00281B31" w:rsidRPr="00C15D07" w:rsidRDefault="00281B31" w:rsidP="00281B31">
            <w:pPr>
              <w:spacing w:line="240" w:lineRule="auto"/>
              <w:jc w:val="center"/>
              <w:rPr>
                <w:color w:val="000000"/>
                <w:sz w:val="20"/>
                <w:szCs w:val="20"/>
                <w:lang w:eastAsia="en-CA"/>
              </w:rPr>
            </w:pPr>
            <w:r w:rsidRPr="00C15D07">
              <w:rPr>
                <w:color w:val="000000"/>
                <w:sz w:val="20"/>
                <w:szCs w:val="20"/>
                <w:lang w:eastAsia="en-CA"/>
              </w:rPr>
              <w:t>2.16</w:t>
            </w:r>
          </w:p>
        </w:tc>
        <w:tc>
          <w:tcPr>
            <w:tcW w:w="0" w:type="auto"/>
            <w:shd w:val="clear" w:color="auto" w:fill="auto"/>
            <w:noWrap/>
            <w:vAlign w:val="bottom"/>
            <w:hideMark/>
          </w:tcPr>
          <w:p w14:paraId="0F5F45F7" w14:textId="77777777" w:rsidR="00281B31" w:rsidRPr="00C15D07" w:rsidRDefault="00281B31" w:rsidP="00281B31">
            <w:pPr>
              <w:spacing w:line="240" w:lineRule="auto"/>
              <w:jc w:val="center"/>
              <w:rPr>
                <w:color w:val="000000"/>
                <w:sz w:val="20"/>
                <w:szCs w:val="20"/>
                <w:lang w:eastAsia="en-CA"/>
              </w:rPr>
            </w:pPr>
            <w:r w:rsidRPr="00C15D07">
              <w:rPr>
                <w:color w:val="000000"/>
                <w:sz w:val="20"/>
                <w:szCs w:val="20"/>
                <w:lang w:eastAsia="en-CA"/>
              </w:rPr>
              <w:t>2.54</w:t>
            </w:r>
          </w:p>
        </w:tc>
        <w:tc>
          <w:tcPr>
            <w:tcW w:w="0" w:type="auto"/>
            <w:shd w:val="clear" w:color="auto" w:fill="auto"/>
            <w:noWrap/>
            <w:vAlign w:val="bottom"/>
            <w:hideMark/>
          </w:tcPr>
          <w:p w14:paraId="550BC402" w14:textId="77777777" w:rsidR="00281B31" w:rsidRPr="00C15D07" w:rsidRDefault="00281B31" w:rsidP="00281B31">
            <w:pPr>
              <w:spacing w:line="240" w:lineRule="auto"/>
              <w:jc w:val="center"/>
              <w:rPr>
                <w:color w:val="000000"/>
                <w:sz w:val="20"/>
                <w:szCs w:val="20"/>
                <w:lang w:eastAsia="en-CA"/>
              </w:rPr>
            </w:pPr>
            <w:r w:rsidRPr="00C15D07">
              <w:rPr>
                <w:color w:val="000000"/>
                <w:sz w:val="20"/>
                <w:szCs w:val="20"/>
                <w:lang w:eastAsia="en-CA"/>
              </w:rPr>
              <w:t>2.30</w:t>
            </w:r>
          </w:p>
        </w:tc>
        <w:tc>
          <w:tcPr>
            <w:tcW w:w="0" w:type="auto"/>
            <w:shd w:val="clear" w:color="auto" w:fill="auto"/>
            <w:noWrap/>
            <w:vAlign w:val="bottom"/>
            <w:hideMark/>
          </w:tcPr>
          <w:p w14:paraId="3F6B722B" w14:textId="77777777" w:rsidR="00281B31" w:rsidRPr="00C15D07" w:rsidRDefault="00281B31" w:rsidP="00281B31">
            <w:pPr>
              <w:spacing w:line="240" w:lineRule="auto"/>
              <w:jc w:val="center"/>
              <w:rPr>
                <w:color w:val="000000"/>
                <w:sz w:val="20"/>
                <w:szCs w:val="20"/>
                <w:lang w:eastAsia="en-CA"/>
              </w:rPr>
            </w:pPr>
            <w:r w:rsidRPr="00C15D07">
              <w:rPr>
                <w:color w:val="000000"/>
                <w:sz w:val="20"/>
                <w:szCs w:val="20"/>
                <w:lang w:eastAsia="en-CA"/>
              </w:rPr>
              <w:t>3.75</w:t>
            </w:r>
          </w:p>
        </w:tc>
        <w:tc>
          <w:tcPr>
            <w:tcW w:w="0" w:type="auto"/>
            <w:shd w:val="clear" w:color="auto" w:fill="auto"/>
            <w:noWrap/>
            <w:vAlign w:val="bottom"/>
          </w:tcPr>
          <w:p w14:paraId="1807B59D" w14:textId="50D7C52B" w:rsidR="00281B31" w:rsidRPr="00E92C47" w:rsidRDefault="00E92C47" w:rsidP="00E92C47">
            <w:pPr>
              <w:spacing w:line="240" w:lineRule="auto"/>
              <w:jc w:val="center"/>
              <w:rPr>
                <w:color w:val="000000"/>
                <w:sz w:val="20"/>
                <w:szCs w:val="20"/>
                <w:lang w:eastAsia="en-CA"/>
              </w:rPr>
            </w:pPr>
            <w:r w:rsidRPr="00E92C47">
              <w:rPr>
                <w:color w:val="000000"/>
                <w:sz w:val="20"/>
                <w:szCs w:val="20"/>
              </w:rPr>
              <w:t>4.00</w:t>
            </w:r>
          </w:p>
        </w:tc>
        <w:tc>
          <w:tcPr>
            <w:tcW w:w="0" w:type="auto"/>
            <w:shd w:val="clear" w:color="auto" w:fill="auto"/>
            <w:noWrap/>
            <w:vAlign w:val="bottom"/>
            <w:hideMark/>
          </w:tcPr>
          <w:p w14:paraId="7ACF0147" w14:textId="77777777" w:rsidR="00281B31" w:rsidRPr="00C15D07" w:rsidRDefault="00281B31" w:rsidP="00281B31">
            <w:pPr>
              <w:spacing w:line="240" w:lineRule="auto"/>
              <w:jc w:val="center"/>
              <w:rPr>
                <w:color w:val="000000"/>
                <w:sz w:val="20"/>
                <w:szCs w:val="20"/>
                <w:lang w:eastAsia="en-CA"/>
              </w:rPr>
            </w:pPr>
            <w:r w:rsidRPr="00C15D07">
              <w:rPr>
                <w:color w:val="000000"/>
                <w:sz w:val="20"/>
                <w:szCs w:val="20"/>
                <w:lang w:eastAsia="en-CA"/>
              </w:rPr>
              <w:t>6.09</w:t>
            </w:r>
          </w:p>
        </w:tc>
      </w:tr>
      <w:tr w:rsidR="00281B31" w:rsidRPr="00C15D07" w14:paraId="6C53861F" w14:textId="77777777" w:rsidTr="00B918B5">
        <w:trPr>
          <w:trHeight w:val="315"/>
          <w:jc w:val="center"/>
        </w:trPr>
        <w:tc>
          <w:tcPr>
            <w:tcW w:w="0" w:type="auto"/>
            <w:shd w:val="clear" w:color="auto" w:fill="auto"/>
            <w:noWrap/>
            <w:vAlign w:val="bottom"/>
            <w:hideMark/>
          </w:tcPr>
          <w:p w14:paraId="72F29762" w14:textId="77777777" w:rsidR="00281B31" w:rsidRPr="00C15D07" w:rsidRDefault="00281B31" w:rsidP="00281B31">
            <w:pPr>
              <w:spacing w:line="240" w:lineRule="auto"/>
              <w:jc w:val="center"/>
              <w:rPr>
                <w:b/>
                <w:bCs/>
                <w:color w:val="000000"/>
                <w:sz w:val="20"/>
                <w:szCs w:val="20"/>
                <w:lang w:eastAsia="en-CA"/>
              </w:rPr>
            </w:pPr>
            <w:proofErr w:type="spellStart"/>
            <w:r w:rsidRPr="00C15D07">
              <w:rPr>
                <w:b/>
                <w:bCs/>
                <w:color w:val="000000"/>
                <w:sz w:val="20"/>
                <w:szCs w:val="20"/>
                <w:lang w:eastAsia="en-CA"/>
              </w:rPr>
              <w:t>RMSE</w:t>
            </w:r>
            <w:proofErr w:type="spellEnd"/>
            <w:r w:rsidRPr="00C15D07">
              <w:rPr>
                <w:b/>
                <w:bCs/>
                <w:color w:val="000000"/>
                <w:sz w:val="20"/>
                <w:szCs w:val="20"/>
                <w:lang w:eastAsia="en-CA"/>
              </w:rPr>
              <w:t xml:space="preserve"> (MW)</w:t>
            </w:r>
          </w:p>
        </w:tc>
        <w:tc>
          <w:tcPr>
            <w:tcW w:w="0" w:type="auto"/>
            <w:shd w:val="clear" w:color="auto" w:fill="auto"/>
            <w:noWrap/>
            <w:vAlign w:val="bottom"/>
            <w:hideMark/>
          </w:tcPr>
          <w:p w14:paraId="5FA67CB7" w14:textId="77777777" w:rsidR="00281B31" w:rsidRPr="00C15D07" w:rsidRDefault="00281B31" w:rsidP="00281B31">
            <w:pPr>
              <w:spacing w:line="240" w:lineRule="auto"/>
              <w:jc w:val="center"/>
              <w:rPr>
                <w:color w:val="000000"/>
                <w:sz w:val="20"/>
                <w:szCs w:val="20"/>
                <w:lang w:eastAsia="en-CA"/>
              </w:rPr>
            </w:pPr>
            <w:r w:rsidRPr="00C15D07">
              <w:rPr>
                <w:color w:val="000000"/>
                <w:sz w:val="20"/>
                <w:szCs w:val="20"/>
                <w:lang w:eastAsia="en-CA"/>
              </w:rPr>
              <w:t>189.76</w:t>
            </w:r>
          </w:p>
        </w:tc>
        <w:tc>
          <w:tcPr>
            <w:tcW w:w="0" w:type="auto"/>
            <w:shd w:val="clear" w:color="auto" w:fill="auto"/>
            <w:noWrap/>
            <w:vAlign w:val="bottom"/>
            <w:hideMark/>
          </w:tcPr>
          <w:p w14:paraId="110B6AE6" w14:textId="77777777" w:rsidR="00281B31" w:rsidRPr="00C15D07" w:rsidRDefault="00281B31" w:rsidP="00281B31">
            <w:pPr>
              <w:spacing w:line="240" w:lineRule="auto"/>
              <w:jc w:val="center"/>
              <w:rPr>
                <w:color w:val="000000"/>
                <w:sz w:val="20"/>
                <w:szCs w:val="20"/>
                <w:lang w:eastAsia="en-CA"/>
              </w:rPr>
            </w:pPr>
            <w:r w:rsidRPr="00C15D07">
              <w:rPr>
                <w:color w:val="000000"/>
                <w:sz w:val="20"/>
                <w:szCs w:val="20"/>
                <w:lang w:eastAsia="en-CA"/>
              </w:rPr>
              <w:t>219.57</w:t>
            </w:r>
          </w:p>
        </w:tc>
        <w:tc>
          <w:tcPr>
            <w:tcW w:w="0" w:type="auto"/>
            <w:shd w:val="clear" w:color="auto" w:fill="auto"/>
            <w:noWrap/>
            <w:vAlign w:val="bottom"/>
            <w:hideMark/>
          </w:tcPr>
          <w:p w14:paraId="7E10BB0A" w14:textId="77777777" w:rsidR="00281B31" w:rsidRPr="00C15D07" w:rsidRDefault="00281B31" w:rsidP="00281B31">
            <w:pPr>
              <w:spacing w:line="240" w:lineRule="auto"/>
              <w:jc w:val="center"/>
              <w:rPr>
                <w:color w:val="000000"/>
                <w:sz w:val="20"/>
                <w:szCs w:val="20"/>
                <w:lang w:eastAsia="en-CA"/>
              </w:rPr>
            </w:pPr>
            <w:r w:rsidRPr="00C15D07">
              <w:rPr>
                <w:color w:val="000000"/>
                <w:sz w:val="20"/>
                <w:szCs w:val="20"/>
                <w:lang w:eastAsia="en-CA"/>
              </w:rPr>
              <w:t>201.32</w:t>
            </w:r>
          </w:p>
        </w:tc>
        <w:tc>
          <w:tcPr>
            <w:tcW w:w="0" w:type="auto"/>
            <w:shd w:val="clear" w:color="auto" w:fill="auto"/>
            <w:noWrap/>
            <w:vAlign w:val="bottom"/>
            <w:hideMark/>
          </w:tcPr>
          <w:p w14:paraId="62E46564" w14:textId="77777777" w:rsidR="00281B31" w:rsidRPr="00C15D07" w:rsidRDefault="00281B31" w:rsidP="00281B31">
            <w:pPr>
              <w:spacing w:line="240" w:lineRule="auto"/>
              <w:jc w:val="center"/>
              <w:rPr>
                <w:color w:val="000000"/>
                <w:sz w:val="20"/>
                <w:szCs w:val="20"/>
                <w:lang w:eastAsia="en-CA"/>
              </w:rPr>
            </w:pPr>
            <w:r w:rsidRPr="00C15D07">
              <w:rPr>
                <w:color w:val="000000"/>
                <w:sz w:val="20"/>
                <w:szCs w:val="20"/>
                <w:lang w:eastAsia="en-CA"/>
              </w:rPr>
              <w:t>293.94</w:t>
            </w:r>
          </w:p>
        </w:tc>
        <w:tc>
          <w:tcPr>
            <w:tcW w:w="0" w:type="auto"/>
            <w:shd w:val="clear" w:color="auto" w:fill="auto"/>
            <w:noWrap/>
            <w:vAlign w:val="bottom"/>
          </w:tcPr>
          <w:p w14:paraId="6F12A9C8" w14:textId="445B3388" w:rsidR="00281B31" w:rsidRPr="00E92C47" w:rsidRDefault="00E92C47" w:rsidP="00E92C47">
            <w:pPr>
              <w:spacing w:line="240" w:lineRule="auto"/>
              <w:jc w:val="center"/>
              <w:rPr>
                <w:color w:val="000000"/>
                <w:sz w:val="20"/>
                <w:szCs w:val="20"/>
                <w:lang w:eastAsia="en-CA"/>
              </w:rPr>
            </w:pPr>
            <w:r w:rsidRPr="00E92C47">
              <w:rPr>
                <w:color w:val="000000"/>
                <w:sz w:val="20"/>
                <w:szCs w:val="20"/>
              </w:rPr>
              <w:t>321.58</w:t>
            </w:r>
          </w:p>
        </w:tc>
        <w:tc>
          <w:tcPr>
            <w:tcW w:w="0" w:type="auto"/>
            <w:shd w:val="clear" w:color="auto" w:fill="auto"/>
            <w:noWrap/>
            <w:vAlign w:val="bottom"/>
            <w:hideMark/>
          </w:tcPr>
          <w:p w14:paraId="3A08528C" w14:textId="77777777" w:rsidR="00281B31" w:rsidRPr="00C15D07" w:rsidRDefault="00281B31" w:rsidP="00281B31">
            <w:pPr>
              <w:spacing w:line="240" w:lineRule="auto"/>
              <w:jc w:val="center"/>
              <w:rPr>
                <w:color w:val="000000"/>
                <w:sz w:val="20"/>
                <w:szCs w:val="20"/>
                <w:lang w:eastAsia="en-CA"/>
              </w:rPr>
            </w:pPr>
            <w:r w:rsidRPr="00C15D07">
              <w:rPr>
                <w:color w:val="000000"/>
                <w:sz w:val="20"/>
                <w:szCs w:val="20"/>
                <w:lang w:eastAsia="en-CA"/>
              </w:rPr>
              <w:t>488.07</w:t>
            </w:r>
          </w:p>
        </w:tc>
      </w:tr>
    </w:tbl>
    <w:p w14:paraId="73783D59" w14:textId="0CE36D96" w:rsidR="00D845F5" w:rsidRDefault="00D845F5" w:rsidP="006963BD">
      <w:pPr>
        <w:pStyle w:val="Caption"/>
        <w:jc w:val="center"/>
      </w:pPr>
      <w:bookmarkStart w:id="131" w:name="_Ref85285958"/>
      <w:bookmarkStart w:id="132" w:name="_Toc90811941"/>
      <w:r>
        <w:t xml:space="preserve">Table </w:t>
      </w:r>
      <w:fldSimple w:instr=" SEQ Table \* ARABIC ">
        <w:r w:rsidR="001873B6">
          <w:rPr>
            <w:noProof/>
          </w:rPr>
          <w:t>4</w:t>
        </w:r>
      </w:fldSimple>
      <w:bookmarkEnd w:id="131"/>
      <w:r>
        <w:t xml:space="preserve"> - </w:t>
      </w:r>
      <w:r w:rsidRPr="00356293">
        <w:t xml:space="preserve">Overall </w:t>
      </w:r>
      <w:proofErr w:type="spellStart"/>
      <w:r w:rsidRPr="00356293">
        <w:t>MAPE</w:t>
      </w:r>
      <w:proofErr w:type="spellEnd"/>
      <w:r w:rsidRPr="00356293">
        <w:t xml:space="preserve"> and </w:t>
      </w:r>
      <w:proofErr w:type="spellStart"/>
      <w:r w:rsidRPr="00356293">
        <w:t>RMSE</w:t>
      </w:r>
      <w:proofErr w:type="spellEnd"/>
      <w:r w:rsidRPr="00356293">
        <w:t xml:space="preserve"> for Each </w:t>
      </w:r>
      <w:r w:rsidR="00A039C8">
        <w:t>Forecaster</w:t>
      </w:r>
      <w:r w:rsidRPr="00356293">
        <w:t xml:space="preserve"> </w:t>
      </w:r>
      <w:r w:rsidRPr="000A402A">
        <w:t>– Toronto Dataset</w:t>
      </w:r>
      <w:bookmarkEnd w:id="132"/>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1"/>
        <w:gridCol w:w="650"/>
        <w:gridCol w:w="783"/>
        <w:gridCol w:w="650"/>
        <w:gridCol w:w="683"/>
        <w:gridCol w:w="1172"/>
        <w:gridCol w:w="594"/>
      </w:tblGrid>
      <w:tr w:rsidR="00A9660E" w:rsidRPr="00C15D07" w14:paraId="1F9119FF" w14:textId="77777777" w:rsidTr="00685275">
        <w:trPr>
          <w:trHeight w:val="315"/>
          <w:jc w:val="center"/>
        </w:trPr>
        <w:tc>
          <w:tcPr>
            <w:tcW w:w="0" w:type="auto"/>
            <w:shd w:val="clear" w:color="auto" w:fill="auto"/>
            <w:noWrap/>
            <w:vAlign w:val="bottom"/>
            <w:hideMark/>
          </w:tcPr>
          <w:p w14:paraId="1D02AAA7" w14:textId="77777777" w:rsidR="00A9660E" w:rsidRPr="00C15D07" w:rsidRDefault="00A9660E" w:rsidP="00685275">
            <w:pPr>
              <w:spacing w:line="240" w:lineRule="auto"/>
              <w:jc w:val="center"/>
              <w:rPr>
                <w:b/>
                <w:bCs/>
                <w:color w:val="000000"/>
                <w:sz w:val="20"/>
                <w:szCs w:val="20"/>
                <w:lang w:eastAsia="en-CA"/>
              </w:rPr>
            </w:pPr>
            <w:r w:rsidRPr="00C15D07">
              <w:rPr>
                <w:b/>
                <w:bCs/>
                <w:color w:val="000000"/>
                <w:sz w:val="20"/>
                <w:szCs w:val="20"/>
                <w:lang w:eastAsia="en-CA"/>
              </w:rPr>
              <w:t>Metrics</w:t>
            </w:r>
          </w:p>
        </w:tc>
        <w:tc>
          <w:tcPr>
            <w:tcW w:w="0" w:type="auto"/>
            <w:shd w:val="clear" w:color="auto" w:fill="auto"/>
            <w:noWrap/>
            <w:vAlign w:val="bottom"/>
            <w:hideMark/>
          </w:tcPr>
          <w:p w14:paraId="0A598CB5" w14:textId="77777777" w:rsidR="00A9660E" w:rsidRPr="00C15D07" w:rsidRDefault="00A9660E" w:rsidP="00685275">
            <w:pPr>
              <w:spacing w:line="240" w:lineRule="auto"/>
              <w:jc w:val="center"/>
              <w:rPr>
                <w:b/>
                <w:bCs/>
                <w:color w:val="000000"/>
                <w:sz w:val="20"/>
                <w:szCs w:val="20"/>
                <w:lang w:eastAsia="en-CA"/>
              </w:rPr>
            </w:pPr>
            <w:r w:rsidRPr="00C15D07">
              <w:rPr>
                <w:b/>
                <w:bCs/>
                <w:color w:val="000000"/>
                <w:sz w:val="20"/>
                <w:szCs w:val="20"/>
                <w:lang w:eastAsia="en-CA"/>
              </w:rPr>
              <w:t>CNN</w:t>
            </w:r>
          </w:p>
        </w:tc>
        <w:tc>
          <w:tcPr>
            <w:tcW w:w="0" w:type="auto"/>
            <w:shd w:val="clear" w:color="auto" w:fill="auto"/>
            <w:noWrap/>
            <w:vAlign w:val="bottom"/>
            <w:hideMark/>
          </w:tcPr>
          <w:p w14:paraId="2877AC89" w14:textId="77777777" w:rsidR="00A9660E" w:rsidRPr="00C15D07" w:rsidRDefault="00A9660E" w:rsidP="00685275">
            <w:pPr>
              <w:spacing w:line="240" w:lineRule="auto"/>
              <w:jc w:val="center"/>
              <w:rPr>
                <w:b/>
                <w:bCs/>
                <w:color w:val="000000"/>
                <w:sz w:val="20"/>
                <w:szCs w:val="20"/>
                <w:lang w:eastAsia="en-CA"/>
              </w:rPr>
            </w:pPr>
            <w:r w:rsidRPr="00C15D07">
              <w:rPr>
                <w:b/>
                <w:bCs/>
                <w:color w:val="000000"/>
                <w:sz w:val="20"/>
                <w:szCs w:val="20"/>
                <w:lang w:eastAsia="en-CA"/>
              </w:rPr>
              <w:t>LSTM</w:t>
            </w:r>
          </w:p>
        </w:tc>
        <w:tc>
          <w:tcPr>
            <w:tcW w:w="0" w:type="auto"/>
            <w:shd w:val="clear" w:color="auto" w:fill="auto"/>
            <w:noWrap/>
            <w:vAlign w:val="bottom"/>
            <w:hideMark/>
          </w:tcPr>
          <w:p w14:paraId="1222C0C4" w14:textId="77777777" w:rsidR="00A9660E" w:rsidRPr="00C15D07" w:rsidRDefault="00A9660E" w:rsidP="00685275">
            <w:pPr>
              <w:spacing w:line="240" w:lineRule="auto"/>
              <w:jc w:val="center"/>
              <w:rPr>
                <w:b/>
                <w:bCs/>
                <w:color w:val="000000"/>
                <w:sz w:val="20"/>
                <w:szCs w:val="20"/>
                <w:lang w:eastAsia="en-CA"/>
              </w:rPr>
            </w:pPr>
            <w:r w:rsidRPr="00C15D07">
              <w:rPr>
                <w:b/>
                <w:bCs/>
                <w:color w:val="000000"/>
                <w:sz w:val="20"/>
                <w:szCs w:val="20"/>
                <w:lang w:eastAsia="en-CA"/>
              </w:rPr>
              <w:t>ANN</w:t>
            </w:r>
          </w:p>
        </w:tc>
        <w:tc>
          <w:tcPr>
            <w:tcW w:w="0" w:type="auto"/>
            <w:shd w:val="clear" w:color="auto" w:fill="auto"/>
            <w:noWrap/>
            <w:vAlign w:val="bottom"/>
            <w:hideMark/>
          </w:tcPr>
          <w:p w14:paraId="5A49CD22" w14:textId="77777777" w:rsidR="00A9660E" w:rsidRPr="00C15D07" w:rsidRDefault="00A9660E" w:rsidP="00685275">
            <w:pPr>
              <w:spacing w:line="240" w:lineRule="auto"/>
              <w:jc w:val="center"/>
              <w:rPr>
                <w:b/>
                <w:bCs/>
                <w:color w:val="000000"/>
                <w:sz w:val="20"/>
                <w:szCs w:val="20"/>
                <w:lang w:eastAsia="en-CA"/>
              </w:rPr>
            </w:pPr>
            <w:proofErr w:type="spellStart"/>
            <w:r w:rsidRPr="00C15D07">
              <w:rPr>
                <w:b/>
                <w:bCs/>
                <w:color w:val="000000"/>
                <w:sz w:val="20"/>
                <w:szCs w:val="20"/>
                <w:lang w:eastAsia="en-CA"/>
              </w:rPr>
              <w:t>MLR</w:t>
            </w:r>
            <w:proofErr w:type="spellEnd"/>
          </w:p>
        </w:tc>
        <w:tc>
          <w:tcPr>
            <w:tcW w:w="0" w:type="auto"/>
            <w:shd w:val="clear" w:color="auto" w:fill="auto"/>
            <w:noWrap/>
            <w:vAlign w:val="bottom"/>
            <w:hideMark/>
          </w:tcPr>
          <w:p w14:paraId="5C4F7874" w14:textId="77777777" w:rsidR="00A9660E" w:rsidRPr="00C15D07" w:rsidRDefault="00A9660E" w:rsidP="00685275">
            <w:pPr>
              <w:spacing w:line="240" w:lineRule="auto"/>
              <w:jc w:val="center"/>
              <w:rPr>
                <w:b/>
                <w:bCs/>
                <w:color w:val="000000"/>
                <w:sz w:val="20"/>
                <w:szCs w:val="20"/>
                <w:lang w:eastAsia="en-CA"/>
              </w:rPr>
            </w:pPr>
            <w:proofErr w:type="spellStart"/>
            <w:r w:rsidRPr="00C15D07">
              <w:rPr>
                <w:b/>
                <w:bCs/>
                <w:color w:val="000000"/>
                <w:sz w:val="20"/>
                <w:szCs w:val="20"/>
                <w:lang w:eastAsia="en-CA"/>
              </w:rPr>
              <w:t>SARIMAX</w:t>
            </w:r>
            <w:proofErr w:type="spellEnd"/>
          </w:p>
        </w:tc>
        <w:tc>
          <w:tcPr>
            <w:tcW w:w="0" w:type="auto"/>
            <w:shd w:val="clear" w:color="auto" w:fill="auto"/>
            <w:noWrap/>
            <w:vAlign w:val="bottom"/>
            <w:hideMark/>
          </w:tcPr>
          <w:p w14:paraId="6FCCD194" w14:textId="77777777" w:rsidR="00A9660E" w:rsidRPr="00C15D07" w:rsidRDefault="00A9660E" w:rsidP="00685275">
            <w:pPr>
              <w:spacing w:line="240" w:lineRule="auto"/>
              <w:jc w:val="center"/>
              <w:rPr>
                <w:b/>
                <w:bCs/>
                <w:color w:val="000000"/>
                <w:sz w:val="20"/>
                <w:szCs w:val="20"/>
                <w:lang w:eastAsia="en-CA"/>
              </w:rPr>
            </w:pPr>
            <w:proofErr w:type="spellStart"/>
            <w:r w:rsidRPr="00C15D07">
              <w:rPr>
                <w:b/>
                <w:bCs/>
                <w:color w:val="000000"/>
                <w:sz w:val="20"/>
                <w:szCs w:val="20"/>
                <w:lang w:eastAsia="en-CA"/>
              </w:rPr>
              <w:t>SNF</w:t>
            </w:r>
            <w:proofErr w:type="spellEnd"/>
          </w:p>
        </w:tc>
      </w:tr>
      <w:tr w:rsidR="00297C12" w:rsidRPr="00C15D07" w14:paraId="78ADA8DD" w14:textId="77777777" w:rsidTr="00685275">
        <w:trPr>
          <w:trHeight w:val="315"/>
          <w:jc w:val="center"/>
        </w:trPr>
        <w:tc>
          <w:tcPr>
            <w:tcW w:w="0" w:type="auto"/>
            <w:shd w:val="clear" w:color="auto" w:fill="auto"/>
            <w:noWrap/>
            <w:vAlign w:val="bottom"/>
            <w:hideMark/>
          </w:tcPr>
          <w:p w14:paraId="1C9F0F99" w14:textId="77777777" w:rsidR="00297C12" w:rsidRPr="00C15D07" w:rsidRDefault="00297C12" w:rsidP="00297C12">
            <w:pPr>
              <w:spacing w:line="240" w:lineRule="auto"/>
              <w:jc w:val="center"/>
              <w:rPr>
                <w:b/>
                <w:bCs/>
                <w:color w:val="000000"/>
                <w:sz w:val="20"/>
                <w:szCs w:val="20"/>
                <w:lang w:eastAsia="en-CA"/>
              </w:rPr>
            </w:pPr>
            <w:proofErr w:type="spellStart"/>
            <w:r w:rsidRPr="00C15D07">
              <w:rPr>
                <w:b/>
                <w:bCs/>
                <w:color w:val="000000"/>
                <w:sz w:val="20"/>
                <w:szCs w:val="20"/>
                <w:lang w:eastAsia="en-CA"/>
              </w:rPr>
              <w:t>MAPE</w:t>
            </w:r>
            <w:proofErr w:type="spellEnd"/>
            <w:r w:rsidRPr="00C15D07">
              <w:rPr>
                <w:b/>
                <w:bCs/>
                <w:color w:val="000000"/>
                <w:sz w:val="20"/>
                <w:szCs w:val="20"/>
                <w:lang w:eastAsia="en-CA"/>
              </w:rPr>
              <w:t xml:space="preserve"> - Peak Values</w:t>
            </w:r>
          </w:p>
        </w:tc>
        <w:tc>
          <w:tcPr>
            <w:tcW w:w="0" w:type="auto"/>
            <w:shd w:val="clear" w:color="auto" w:fill="auto"/>
            <w:noWrap/>
            <w:vAlign w:val="bottom"/>
            <w:hideMark/>
          </w:tcPr>
          <w:p w14:paraId="1D2630C2"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2.36</w:t>
            </w:r>
          </w:p>
        </w:tc>
        <w:tc>
          <w:tcPr>
            <w:tcW w:w="0" w:type="auto"/>
            <w:shd w:val="clear" w:color="auto" w:fill="auto"/>
            <w:noWrap/>
            <w:vAlign w:val="bottom"/>
            <w:hideMark/>
          </w:tcPr>
          <w:p w14:paraId="5D294396"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2.76</w:t>
            </w:r>
          </w:p>
        </w:tc>
        <w:tc>
          <w:tcPr>
            <w:tcW w:w="0" w:type="auto"/>
            <w:shd w:val="clear" w:color="auto" w:fill="auto"/>
            <w:noWrap/>
            <w:vAlign w:val="bottom"/>
            <w:hideMark/>
          </w:tcPr>
          <w:p w14:paraId="1312CBC7"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2.45</w:t>
            </w:r>
          </w:p>
        </w:tc>
        <w:tc>
          <w:tcPr>
            <w:tcW w:w="0" w:type="auto"/>
            <w:shd w:val="clear" w:color="auto" w:fill="auto"/>
            <w:noWrap/>
            <w:vAlign w:val="bottom"/>
            <w:hideMark/>
          </w:tcPr>
          <w:p w14:paraId="5320558D"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3.65</w:t>
            </w:r>
          </w:p>
        </w:tc>
        <w:tc>
          <w:tcPr>
            <w:tcW w:w="0" w:type="auto"/>
            <w:shd w:val="clear" w:color="auto" w:fill="auto"/>
            <w:noWrap/>
            <w:vAlign w:val="bottom"/>
          </w:tcPr>
          <w:p w14:paraId="1A7EEE46" w14:textId="568A5CA6" w:rsidR="00297C12" w:rsidRPr="00297C12" w:rsidRDefault="00297C12" w:rsidP="00297C12">
            <w:pPr>
              <w:spacing w:line="240" w:lineRule="auto"/>
              <w:jc w:val="center"/>
              <w:rPr>
                <w:color w:val="000000"/>
                <w:sz w:val="20"/>
                <w:szCs w:val="20"/>
                <w:lang w:eastAsia="en-CA"/>
              </w:rPr>
            </w:pPr>
            <w:r w:rsidRPr="00297C12">
              <w:rPr>
                <w:color w:val="000000"/>
                <w:sz w:val="20"/>
                <w:szCs w:val="20"/>
              </w:rPr>
              <w:t>4.41</w:t>
            </w:r>
          </w:p>
        </w:tc>
        <w:tc>
          <w:tcPr>
            <w:tcW w:w="0" w:type="auto"/>
            <w:shd w:val="clear" w:color="auto" w:fill="auto"/>
            <w:noWrap/>
            <w:vAlign w:val="bottom"/>
            <w:hideMark/>
          </w:tcPr>
          <w:p w14:paraId="1287A410"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6.18</w:t>
            </w:r>
          </w:p>
        </w:tc>
      </w:tr>
      <w:tr w:rsidR="00297C12" w:rsidRPr="00C15D07" w14:paraId="6FE0FA0B" w14:textId="77777777" w:rsidTr="00685275">
        <w:trPr>
          <w:trHeight w:val="315"/>
          <w:jc w:val="center"/>
        </w:trPr>
        <w:tc>
          <w:tcPr>
            <w:tcW w:w="0" w:type="auto"/>
            <w:shd w:val="clear" w:color="auto" w:fill="auto"/>
            <w:noWrap/>
            <w:vAlign w:val="bottom"/>
            <w:hideMark/>
          </w:tcPr>
          <w:p w14:paraId="39342930" w14:textId="77777777" w:rsidR="00297C12" w:rsidRPr="00C15D07" w:rsidRDefault="00297C12" w:rsidP="00297C12">
            <w:pPr>
              <w:spacing w:line="240" w:lineRule="auto"/>
              <w:jc w:val="center"/>
              <w:rPr>
                <w:b/>
                <w:bCs/>
                <w:color w:val="000000"/>
                <w:sz w:val="20"/>
                <w:szCs w:val="20"/>
                <w:lang w:eastAsia="en-CA"/>
              </w:rPr>
            </w:pPr>
            <w:r w:rsidRPr="00C15D07">
              <w:rPr>
                <w:b/>
                <w:bCs/>
                <w:color w:val="000000"/>
                <w:sz w:val="20"/>
                <w:szCs w:val="20"/>
                <w:lang w:eastAsia="en-CA"/>
              </w:rPr>
              <w:t>MAE - Time in Minutes</w:t>
            </w:r>
          </w:p>
        </w:tc>
        <w:tc>
          <w:tcPr>
            <w:tcW w:w="0" w:type="auto"/>
            <w:shd w:val="clear" w:color="auto" w:fill="auto"/>
            <w:noWrap/>
            <w:vAlign w:val="bottom"/>
            <w:hideMark/>
          </w:tcPr>
          <w:p w14:paraId="211CD681"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80</w:t>
            </w:r>
          </w:p>
        </w:tc>
        <w:tc>
          <w:tcPr>
            <w:tcW w:w="0" w:type="auto"/>
            <w:shd w:val="clear" w:color="auto" w:fill="auto"/>
            <w:noWrap/>
            <w:vAlign w:val="bottom"/>
            <w:hideMark/>
          </w:tcPr>
          <w:p w14:paraId="6A5DD1F3"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90</w:t>
            </w:r>
          </w:p>
        </w:tc>
        <w:tc>
          <w:tcPr>
            <w:tcW w:w="0" w:type="auto"/>
            <w:shd w:val="clear" w:color="auto" w:fill="auto"/>
            <w:noWrap/>
            <w:vAlign w:val="bottom"/>
            <w:hideMark/>
          </w:tcPr>
          <w:p w14:paraId="2C4C553C"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93</w:t>
            </w:r>
          </w:p>
        </w:tc>
        <w:tc>
          <w:tcPr>
            <w:tcW w:w="0" w:type="auto"/>
            <w:shd w:val="clear" w:color="auto" w:fill="auto"/>
            <w:noWrap/>
            <w:vAlign w:val="bottom"/>
            <w:hideMark/>
          </w:tcPr>
          <w:p w14:paraId="076E9F3D"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96</w:t>
            </w:r>
          </w:p>
        </w:tc>
        <w:tc>
          <w:tcPr>
            <w:tcW w:w="0" w:type="auto"/>
            <w:shd w:val="clear" w:color="auto" w:fill="auto"/>
            <w:noWrap/>
            <w:vAlign w:val="bottom"/>
          </w:tcPr>
          <w:p w14:paraId="39DFA2BB" w14:textId="15111EA7" w:rsidR="00297C12" w:rsidRPr="00297C12" w:rsidRDefault="00297C12" w:rsidP="00297C12">
            <w:pPr>
              <w:spacing w:line="240" w:lineRule="auto"/>
              <w:jc w:val="center"/>
              <w:rPr>
                <w:color w:val="000000"/>
                <w:sz w:val="20"/>
                <w:szCs w:val="20"/>
                <w:lang w:eastAsia="en-CA"/>
              </w:rPr>
            </w:pPr>
            <w:r w:rsidRPr="00297C12">
              <w:rPr>
                <w:color w:val="000000"/>
                <w:sz w:val="20"/>
                <w:szCs w:val="20"/>
              </w:rPr>
              <w:t>93</w:t>
            </w:r>
          </w:p>
        </w:tc>
        <w:tc>
          <w:tcPr>
            <w:tcW w:w="0" w:type="auto"/>
            <w:shd w:val="clear" w:color="auto" w:fill="auto"/>
            <w:noWrap/>
            <w:vAlign w:val="bottom"/>
            <w:hideMark/>
          </w:tcPr>
          <w:p w14:paraId="5372A2EB"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92</w:t>
            </w:r>
          </w:p>
        </w:tc>
      </w:tr>
      <w:tr w:rsidR="00297C12" w:rsidRPr="00C15D07" w14:paraId="3893FD5B" w14:textId="77777777" w:rsidTr="00685275">
        <w:trPr>
          <w:trHeight w:val="315"/>
          <w:jc w:val="center"/>
        </w:trPr>
        <w:tc>
          <w:tcPr>
            <w:tcW w:w="0" w:type="auto"/>
            <w:shd w:val="clear" w:color="auto" w:fill="auto"/>
            <w:noWrap/>
            <w:vAlign w:val="bottom"/>
            <w:hideMark/>
          </w:tcPr>
          <w:p w14:paraId="24E56EAF" w14:textId="77777777" w:rsidR="00297C12" w:rsidRPr="00C15D07" w:rsidRDefault="00297C12" w:rsidP="00297C12">
            <w:pPr>
              <w:spacing w:line="240" w:lineRule="auto"/>
              <w:jc w:val="center"/>
              <w:rPr>
                <w:b/>
                <w:bCs/>
                <w:color w:val="000000"/>
                <w:sz w:val="20"/>
                <w:szCs w:val="20"/>
                <w:lang w:eastAsia="en-CA"/>
              </w:rPr>
            </w:pPr>
            <w:r w:rsidRPr="00C15D07">
              <w:rPr>
                <w:b/>
                <w:bCs/>
                <w:color w:val="000000"/>
                <w:sz w:val="20"/>
                <w:szCs w:val="20"/>
                <w:lang w:eastAsia="en-CA"/>
              </w:rPr>
              <w:t>MBE - Time in Minutes</w:t>
            </w:r>
          </w:p>
        </w:tc>
        <w:tc>
          <w:tcPr>
            <w:tcW w:w="0" w:type="auto"/>
            <w:shd w:val="clear" w:color="auto" w:fill="auto"/>
            <w:noWrap/>
            <w:vAlign w:val="bottom"/>
            <w:hideMark/>
          </w:tcPr>
          <w:p w14:paraId="10D3FEA0"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22</w:t>
            </w:r>
          </w:p>
        </w:tc>
        <w:tc>
          <w:tcPr>
            <w:tcW w:w="0" w:type="auto"/>
            <w:shd w:val="clear" w:color="auto" w:fill="auto"/>
            <w:noWrap/>
            <w:vAlign w:val="bottom"/>
            <w:hideMark/>
          </w:tcPr>
          <w:p w14:paraId="2FDC0BCE"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6</w:t>
            </w:r>
          </w:p>
        </w:tc>
        <w:tc>
          <w:tcPr>
            <w:tcW w:w="0" w:type="auto"/>
            <w:shd w:val="clear" w:color="auto" w:fill="auto"/>
            <w:noWrap/>
            <w:vAlign w:val="bottom"/>
            <w:hideMark/>
          </w:tcPr>
          <w:p w14:paraId="27BDA2D9"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-9</w:t>
            </w:r>
          </w:p>
        </w:tc>
        <w:tc>
          <w:tcPr>
            <w:tcW w:w="0" w:type="auto"/>
            <w:shd w:val="clear" w:color="auto" w:fill="auto"/>
            <w:noWrap/>
            <w:vAlign w:val="bottom"/>
            <w:hideMark/>
          </w:tcPr>
          <w:p w14:paraId="311D1D79"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36</w:t>
            </w:r>
          </w:p>
        </w:tc>
        <w:tc>
          <w:tcPr>
            <w:tcW w:w="0" w:type="auto"/>
            <w:shd w:val="clear" w:color="auto" w:fill="auto"/>
            <w:noWrap/>
            <w:vAlign w:val="bottom"/>
          </w:tcPr>
          <w:p w14:paraId="45007F1A" w14:textId="4CD1B80C" w:rsidR="00297C12" w:rsidRPr="00297C12" w:rsidRDefault="00297C12" w:rsidP="00297C12">
            <w:pPr>
              <w:spacing w:line="240" w:lineRule="auto"/>
              <w:jc w:val="center"/>
              <w:rPr>
                <w:color w:val="000000"/>
                <w:sz w:val="20"/>
                <w:szCs w:val="20"/>
                <w:lang w:eastAsia="en-CA"/>
              </w:rPr>
            </w:pPr>
            <w:r w:rsidRPr="00297C12">
              <w:rPr>
                <w:color w:val="000000"/>
                <w:sz w:val="20"/>
                <w:szCs w:val="20"/>
              </w:rPr>
              <w:t>17</w:t>
            </w:r>
          </w:p>
        </w:tc>
        <w:tc>
          <w:tcPr>
            <w:tcW w:w="0" w:type="auto"/>
            <w:shd w:val="clear" w:color="auto" w:fill="auto"/>
            <w:noWrap/>
            <w:vAlign w:val="bottom"/>
            <w:hideMark/>
          </w:tcPr>
          <w:p w14:paraId="3F18E19C"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0</w:t>
            </w:r>
          </w:p>
        </w:tc>
      </w:tr>
    </w:tbl>
    <w:p w14:paraId="4512D7D3" w14:textId="13ADA1E1" w:rsidR="00A9660E" w:rsidRPr="00955AB5" w:rsidRDefault="00A9660E" w:rsidP="00196415">
      <w:pPr>
        <w:pStyle w:val="Caption"/>
        <w:jc w:val="center"/>
        <w:rPr>
          <w:sz w:val="16"/>
          <w:szCs w:val="16"/>
        </w:rPr>
      </w:pPr>
      <w:bookmarkStart w:id="133" w:name="_Ref85286062"/>
      <w:bookmarkStart w:id="134" w:name="_Toc90811942"/>
      <w:r>
        <w:t xml:space="preserve">Table </w:t>
      </w:r>
      <w:fldSimple w:instr=" SEQ Table \* ARABIC ">
        <w:r w:rsidR="001873B6">
          <w:rPr>
            <w:noProof/>
          </w:rPr>
          <w:t>5</w:t>
        </w:r>
      </w:fldSimple>
      <w:bookmarkEnd w:id="133"/>
      <w:r>
        <w:t xml:space="preserve"> - </w:t>
      </w:r>
      <w:r w:rsidRPr="0049763C">
        <w:t>Matrix Analysis of Peak Values and Time Difference – Toronto Dataset</w:t>
      </w:r>
      <w:bookmarkEnd w:id="134"/>
    </w:p>
    <w:p w14:paraId="0831F5E3" w14:textId="73E32E4D" w:rsidR="00196415" w:rsidRPr="00A9660E" w:rsidRDefault="00196415" w:rsidP="00A9660E">
      <w:pPr>
        <w:jc w:val="center"/>
        <w:rPr>
          <w:sz w:val="16"/>
          <w:szCs w:val="16"/>
        </w:rPr>
      </w:pPr>
      <w:r>
        <w:rPr>
          <w:noProof/>
          <w:sz w:val="16"/>
          <w:szCs w:val="16"/>
        </w:rPr>
        <w:drawing>
          <wp:inline distT="0" distB="0" distL="0" distR="0" wp14:anchorId="1012E84C" wp14:editId="3C3099E9">
            <wp:extent cx="5477510" cy="2165350"/>
            <wp:effectExtent l="0" t="0" r="889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22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477510" cy="2165350"/>
                    </a:xfrm>
                    <a:prstGeom prst="rect">
                      <a:avLst/>
                    </a:prstGeom>
                    <a:noFill/>
                    <a:ln>
                      <a:noFill/>
                    </a:ln>
                  </pic:spPr>
                </pic:pic>
              </a:graphicData>
            </a:graphic>
          </wp:inline>
        </w:drawing>
      </w:r>
    </w:p>
    <w:p w14:paraId="1D76D416" w14:textId="2C600821" w:rsidR="000F2742" w:rsidRDefault="00A155C1" w:rsidP="00105F26">
      <w:pPr>
        <w:pStyle w:val="Caption"/>
        <w:jc w:val="center"/>
      </w:pPr>
      <w:bookmarkStart w:id="135" w:name="_Ref86081137"/>
      <w:bookmarkStart w:id="136" w:name="_Toc90811962"/>
      <w:r>
        <w:t xml:space="preserve">Figure </w:t>
      </w:r>
      <w:fldSimple w:instr=" SEQ Figure \* ARABIC ">
        <w:r w:rsidR="001873B6">
          <w:rPr>
            <w:noProof/>
          </w:rPr>
          <w:t>10</w:t>
        </w:r>
      </w:fldSimple>
      <w:bookmarkEnd w:id="135"/>
      <w:r>
        <w:t xml:space="preserve"> </w:t>
      </w:r>
      <w:r w:rsidR="00752FE7">
        <w:t xml:space="preserve">- </w:t>
      </w:r>
      <w:r w:rsidR="00714E2D" w:rsidRPr="00714E2D">
        <w:t>Actual and Forecasted Load Demand for July 17</w:t>
      </w:r>
      <w:r w:rsidR="00576F42" w:rsidRPr="00714E2D">
        <w:rPr>
          <w:vertAlign w:val="superscript"/>
        </w:rPr>
        <w:t>th</w:t>
      </w:r>
      <w:r w:rsidR="00576F42">
        <w:t xml:space="preserve"> </w:t>
      </w:r>
      <w:r w:rsidR="00576F42" w:rsidRPr="00714E2D">
        <w:t>-</w:t>
      </w:r>
      <w:r w:rsidR="00EA3C17">
        <w:t xml:space="preserve"> </w:t>
      </w:r>
      <w:r w:rsidR="00714E2D" w:rsidRPr="00714E2D">
        <w:t>21</w:t>
      </w:r>
      <w:r w:rsidR="00714E2D" w:rsidRPr="00714E2D">
        <w:rPr>
          <w:vertAlign w:val="superscript"/>
        </w:rPr>
        <w:t>st</w:t>
      </w:r>
      <w:r w:rsidR="00BB31CB">
        <w:t xml:space="preserve">, and the </w:t>
      </w:r>
      <w:r w:rsidR="00BB31CB" w:rsidRPr="00554616">
        <w:t xml:space="preserve">Overall Error Distribution for All </w:t>
      </w:r>
      <w:r w:rsidR="00BB31CB">
        <w:t>Forecaster</w:t>
      </w:r>
      <w:r w:rsidR="00BB31CB" w:rsidRPr="00554616">
        <w:t>s</w:t>
      </w:r>
      <w:r w:rsidR="00BB31CB">
        <w:t xml:space="preserve"> </w:t>
      </w:r>
      <w:r w:rsidR="00714E2D" w:rsidRPr="00714E2D">
        <w:t xml:space="preserve">  </w:t>
      </w:r>
      <w:r w:rsidR="00F40599">
        <w:t>-</w:t>
      </w:r>
      <w:r>
        <w:t xml:space="preserve"> Toronto Dataset</w:t>
      </w:r>
      <w:bookmarkEnd w:id="136"/>
      <w:r>
        <w:t xml:space="preserve"> </w:t>
      </w:r>
    </w:p>
    <w:p w14:paraId="75B5F696" w14:textId="371354AF" w:rsidR="007B0505" w:rsidRDefault="007B0505" w:rsidP="008223C2">
      <w:pPr>
        <w:pStyle w:val="Heading3"/>
      </w:pPr>
      <w:bookmarkStart w:id="137" w:name="_Toc90811894"/>
      <w:r>
        <w:lastRenderedPageBreak/>
        <w:t>3.</w:t>
      </w:r>
      <w:r w:rsidR="00B71491">
        <w:t>5</w:t>
      </w:r>
      <w:r>
        <w:t>.</w:t>
      </w:r>
      <w:r w:rsidR="00901E19">
        <w:t>1</w:t>
      </w:r>
      <w:r>
        <w:t xml:space="preserve"> </w:t>
      </w:r>
      <w:r w:rsidR="00B06C64" w:rsidRPr="00B06C64">
        <w:t>Discussion of the Toronto Dataset's Overall Performance</w:t>
      </w:r>
      <w:bookmarkEnd w:id="137"/>
    </w:p>
    <w:p w14:paraId="6D8667F9" w14:textId="17D919BE" w:rsidR="00264251" w:rsidRDefault="00264251" w:rsidP="00183E15">
      <w:pPr>
        <w:ind w:firstLine="288"/>
      </w:pPr>
      <w:r w:rsidRPr="00264251">
        <w:t xml:space="preserve">We can see how the forecasters performed overall on the Toronto dataset in </w:t>
      </w:r>
      <w:r>
        <w:fldChar w:fldCharType="begin"/>
      </w:r>
      <w:r>
        <w:instrText xml:space="preserve"> REF _Ref85285958 \h </w:instrText>
      </w:r>
      <w:r>
        <w:fldChar w:fldCharType="separate"/>
      </w:r>
      <w:r w:rsidR="001873B6">
        <w:t xml:space="preserve">Table </w:t>
      </w:r>
      <w:r w:rsidR="001873B6">
        <w:rPr>
          <w:noProof/>
        </w:rPr>
        <w:t>4</w:t>
      </w:r>
      <w:r>
        <w:fldChar w:fldCharType="end"/>
      </w:r>
      <w:r w:rsidRPr="00264251">
        <w:t xml:space="preserve">. The </w:t>
      </w:r>
      <w:proofErr w:type="spellStart"/>
      <w:r w:rsidRPr="00264251">
        <w:t>MAPE</w:t>
      </w:r>
      <w:proofErr w:type="spellEnd"/>
      <w:r w:rsidRPr="00264251">
        <w:t xml:space="preserve"> and </w:t>
      </w:r>
      <w:proofErr w:type="spellStart"/>
      <w:r w:rsidRPr="00264251">
        <w:t>RMSE</w:t>
      </w:r>
      <w:proofErr w:type="spellEnd"/>
      <w:r w:rsidRPr="00264251">
        <w:t xml:space="preserve"> values for the CNN were the lowest, followed by the ANN and LSTM. Similarly, when we look at the plot in </w:t>
      </w:r>
      <w:r>
        <w:fldChar w:fldCharType="begin"/>
      </w:r>
      <w:r>
        <w:instrText xml:space="preserve"> REF _Ref86081137 \h </w:instrText>
      </w:r>
      <w:r>
        <w:fldChar w:fldCharType="separate"/>
      </w:r>
      <w:r w:rsidR="001873B6">
        <w:t xml:space="preserve">Figure </w:t>
      </w:r>
      <w:r w:rsidR="001873B6">
        <w:rPr>
          <w:noProof/>
        </w:rPr>
        <w:t>10</w:t>
      </w:r>
      <w:r>
        <w:fldChar w:fldCharType="end"/>
      </w:r>
      <w:r w:rsidRPr="00264251">
        <w:t xml:space="preserve">, we can see the same thing. Furthermore, among all forecasters, the CNN forecaster had the smallest error distribution. The </w:t>
      </w:r>
      <w:proofErr w:type="spellStart"/>
      <w:r w:rsidRPr="00264251">
        <w:t>SNF</w:t>
      </w:r>
      <w:proofErr w:type="spellEnd"/>
      <w:r w:rsidRPr="00264251">
        <w:t xml:space="preserve"> forecaster produced the worst results, with the widest error distribution and the worst global metrics.</w:t>
      </w:r>
    </w:p>
    <w:p w14:paraId="6F4C5141" w14:textId="5FACFB70" w:rsidR="00264251" w:rsidRDefault="00264251" w:rsidP="00183E15">
      <w:pPr>
        <w:ind w:firstLine="288"/>
      </w:pPr>
      <w:r w:rsidRPr="00264251">
        <w:t xml:space="preserve">According to the </w:t>
      </w:r>
      <w:proofErr w:type="spellStart"/>
      <w:r w:rsidRPr="00264251">
        <w:t>MAPE</w:t>
      </w:r>
      <w:proofErr w:type="spellEnd"/>
      <w:r w:rsidRPr="00264251">
        <w:t xml:space="preserve"> values in </w:t>
      </w:r>
      <w:r>
        <w:fldChar w:fldCharType="begin"/>
      </w:r>
      <w:r>
        <w:instrText xml:space="preserve"> REF _Ref85286062 \h </w:instrText>
      </w:r>
      <w:r>
        <w:fldChar w:fldCharType="separate"/>
      </w:r>
      <w:r w:rsidR="001873B6">
        <w:t xml:space="preserve">Table </w:t>
      </w:r>
      <w:r w:rsidR="001873B6">
        <w:rPr>
          <w:noProof/>
        </w:rPr>
        <w:t>5</w:t>
      </w:r>
      <w:r>
        <w:fldChar w:fldCharType="end"/>
      </w:r>
      <w:r w:rsidRPr="00264251">
        <w:t xml:space="preserve">, the CNN was the most accurate at predicting the magnitude of daily peaks, followed by the ANN and LSTM. According to the MAE values, the CNN predicted the most accurate time prediction, followed by the LSTM. According to the MBE values, the </w:t>
      </w:r>
      <w:proofErr w:type="spellStart"/>
      <w:r w:rsidRPr="00264251">
        <w:t>SNF</w:t>
      </w:r>
      <w:proofErr w:type="spellEnd"/>
      <w:r w:rsidRPr="00264251">
        <w:t xml:space="preserve"> and LSTM were the most precise in terms of bias.</w:t>
      </w:r>
    </w:p>
    <w:p w14:paraId="51D94F64" w14:textId="233EB02C" w:rsidR="00B17561" w:rsidRDefault="00B17561" w:rsidP="00B17561">
      <w:pPr>
        <w:pStyle w:val="Heading2"/>
      </w:pPr>
      <w:bookmarkStart w:id="138" w:name="_Toc90811895"/>
      <w:r>
        <w:t>3.6</w:t>
      </w:r>
      <w:r w:rsidRPr="008223C2">
        <w:t xml:space="preserve"> The Performance of </w:t>
      </w:r>
      <w:r w:rsidR="0025420C">
        <w:t>Forecaster</w:t>
      </w:r>
      <w:r w:rsidRPr="008223C2">
        <w:t xml:space="preserve">s on the </w:t>
      </w:r>
      <w:r>
        <w:t>Ottawa</w:t>
      </w:r>
      <w:r w:rsidRPr="008223C2">
        <w:t xml:space="preserve"> Dataset</w:t>
      </w:r>
      <w:bookmarkEnd w:id="138"/>
    </w:p>
    <w:p w14:paraId="72C634F1" w14:textId="5048D282" w:rsidR="000F2742" w:rsidRDefault="00AE3DAA" w:rsidP="00AE3DAA">
      <w:pPr>
        <w:ind w:firstLine="288"/>
      </w:pPr>
      <w:r>
        <w:fldChar w:fldCharType="begin"/>
      </w:r>
      <w:r>
        <w:instrText xml:space="preserve"> REF _Ref86082372 \h </w:instrText>
      </w:r>
      <w:r>
        <w:fldChar w:fldCharType="separate"/>
      </w:r>
      <w:r w:rsidR="001873B6">
        <w:t xml:space="preserve">Figure </w:t>
      </w:r>
      <w:r w:rsidR="001873B6">
        <w:rPr>
          <w:noProof/>
        </w:rPr>
        <w:t>11</w:t>
      </w:r>
      <w:r>
        <w:fldChar w:fldCharType="end"/>
      </w:r>
      <w:r w:rsidRPr="007517A5">
        <w:t xml:space="preserve"> depicts a snapshot of actual and forecasted load demand for July 17th to July 21st; this period was chosen because it coincided with the month in which all forecasters performed the worst overall. </w:t>
      </w:r>
      <w:r>
        <w:fldChar w:fldCharType="begin"/>
      </w:r>
      <w:r>
        <w:instrText xml:space="preserve"> REF _Ref86082372 \h </w:instrText>
      </w:r>
      <w:r>
        <w:fldChar w:fldCharType="separate"/>
      </w:r>
      <w:r w:rsidR="001873B6">
        <w:t xml:space="preserve">Figure </w:t>
      </w:r>
      <w:r w:rsidR="001873B6">
        <w:rPr>
          <w:noProof/>
        </w:rPr>
        <w:t>11</w:t>
      </w:r>
      <w:r>
        <w:fldChar w:fldCharType="end"/>
      </w:r>
      <w:r w:rsidRPr="007517A5">
        <w:t xml:space="preserve"> </w:t>
      </w:r>
      <w:r w:rsidR="008E3597">
        <w:t xml:space="preserve">also </w:t>
      </w:r>
      <w:r w:rsidRPr="007517A5">
        <w:t xml:space="preserve">depicts the overall distribution of errors, while </w:t>
      </w:r>
      <w:r>
        <w:fldChar w:fldCharType="begin"/>
      </w:r>
      <w:r>
        <w:instrText xml:space="preserve"> REF _Ref85285966 \h </w:instrText>
      </w:r>
      <w:r>
        <w:fldChar w:fldCharType="separate"/>
      </w:r>
      <w:r w:rsidR="001873B6">
        <w:t xml:space="preserve">Table </w:t>
      </w:r>
      <w:r w:rsidR="001873B6">
        <w:rPr>
          <w:noProof/>
        </w:rPr>
        <w:t>6</w:t>
      </w:r>
      <w:r>
        <w:fldChar w:fldCharType="end"/>
      </w:r>
      <w:r w:rsidRPr="007517A5">
        <w:t xml:space="preserve"> summarizes the key performance metrics. </w:t>
      </w:r>
      <w:r>
        <w:fldChar w:fldCharType="begin"/>
      </w:r>
      <w:r>
        <w:instrText xml:space="preserve"> REF _Ref85286056 \h </w:instrText>
      </w:r>
      <w:r>
        <w:fldChar w:fldCharType="separate"/>
      </w:r>
      <w:r w:rsidR="001873B6">
        <w:t xml:space="preserve">Table </w:t>
      </w:r>
      <w:r w:rsidR="001873B6">
        <w:rPr>
          <w:noProof/>
        </w:rPr>
        <w:t>7</w:t>
      </w:r>
      <w:r>
        <w:fldChar w:fldCharType="end"/>
      </w:r>
      <w:r w:rsidRPr="007517A5">
        <w:t xml:space="preserve"> summarizes the forecaster's performance in predicting daily peaks.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6"/>
        <w:gridCol w:w="666"/>
        <w:gridCol w:w="783"/>
        <w:gridCol w:w="666"/>
        <w:gridCol w:w="683"/>
        <w:gridCol w:w="1172"/>
        <w:gridCol w:w="766"/>
      </w:tblGrid>
      <w:tr w:rsidR="00EB0220" w:rsidRPr="00C15D07" w14:paraId="0E320FCE" w14:textId="77777777" w:rsidTr="00EB0220">
        <w:trPr>
          <w:trHeight w:val="315"/>
          <w:jc w:val="center"/>
        </w:trPr>
        <w:tc>
          <w:tcPr>
            <w:tcW w:w="0" w:type="auto"/>
            <w:shd w:val="clear" w:color="auto" w:fill="auto"/>
            <w:noWrap/>
            <w:vAlign w:val="bottom"/>
            <w:hideMark/>
          </w:tcPr>
          <w:p w14:paraId="65701FEC" w14:textId="77777777" w:rsidR="00D053EF" w:rsidRPr="00C15D07" w:rsidRDefault="00D053EF" w:rsidP="00D053EF">
            <w:pPr>
              <w:spacing w:line="240" w:lineRule="auto"/>
              <w:jc w:val="center"/>
              <w:rPr>
                <w:b/>
                <w:bCs/>
                <w:color w:val="000000"/>
                <w:sz w:val="20"/>
                <w:szCs w:val="20"/>
                <w:lang w:eastAsia="en-CA"/>
              </w:rPr>
            </w:pPr>
            <w:r w:rsidRPr="00C15D07">
              <w:rPr>
                <w:b/>
                <w:bCs/>
                <w:color w:val="000000"/>
                <w:sz w:val="20"/>
                <w:szCs w:val="20"/>
                <w:lang w:eastAsia="en-CA"/>
              </w:rPr>
              <w:t>Metrics</w:t>
            </w:r>
          </w:p>
        </w:tc>
        <w:tc>
          <w:tcPr>
            <w:tcW w:w="0" w:type="auto"/>
            <w:shd w:val="clear" w:color="auto" w:fill="auto"/>
            <w:noWrap/>
            <w:vAlign w:val="bottom"/>
            <w:hideMark/>
          </w:tcPr>
          <w:p w14:paraId="198589B6" w14:textId="77777777" w:rsidR="00D053EF" w:rsidRPr="00C15D07" w:rsidRDefault="00D053EF" w:rsidP="00D053EF">
            <w:pPr>
              <w:spacing w:line="240" w:lineRule="auto"/>
              <w:jc w:val="center"/>
              <w:rPr>
                <w:b/>
                <w:bCs/>
                <w:color w:val="000000"/>
                <w:sz w:val="20"/>
                <w:szCs w:val="20"/>
                <w:lang w:eastAsia="en-CA"/>
              </w:rPr>
            </w:pPr>
            <w:r w:rsidRPr="00C15D07">
              <w:rPr>
                <w:b/>
                <w:bCs/>
                <w:color w:val="000000"/>
                <w:sz w:val="20"/>
                <w:szCs w:val="20"/>
                <w:lang w:eastAsia="en-CA"/>
              </w:rPr>
              <w:t>CNN</w:t>
            </w:r>
          </w:p>
        </w:tc>
        <w:tc>
          <w:tcPr>
            <w:tcW w:w="0" w:type="auto"/>
            <w:shd w:val="clear" w:color="auto" w:fill="auto"/>
            <w:noWrap/>
            <w:vAlign w:val="bottom"/>
            <w:hideMark/>
          </w:tcPr>
          <w:p w14:paraId="3300D0F4" w14:textId="77777777" w:rsidR="00D053EF" w:rsidRPr="00C15D07" w:rsidRDefault="00D053EF" w:rsidP="00D053EF">
            <w:pPr>
              <w:spacing w:line="240" w:lineRule="auto"/>
              <w:jc w:val="center"/>
              <w:rPr>
                <w:b/>
                <w:bCs/>
                <w:color w:val="000000"/>
                <w:sz w:val="20"/>
                <w:szCs w:val="20"/>
                <w:lang w:eastAsia="en-CA"/>
              </w:rPr>
            </w:pPr>
            <w:r w:rsidRPr="00C15D07">
              <w:rPr>
                <w:b/>
                <w:bCs/>
                <w:color w:val="000000"/>
                <w:sz w:val="20"/>
                <w:szCs w:val="20"/>
                <w:lang w:eastAsia="en-CA"/>
              </w:rPr>
              <w:t>LSTM</w:t>
            </w:r>
          </w:p>
        </w:tc>
        <w:tc>
          <w:tcPr>
            <w:tcW w:w="0" w:type="auto"/>
            <w:shd w:val="clear" w:color="auto" w:fill="auto"/>
            <w:noWrap/>
            <w:vAlign w:val="bottom"/>
            <w:hideMark/>
          </w:tcPr>
          <w:p w14:paraId="415CDF35" w14:textId="77777777" w:rsidR="00D053EF" w:rsidRPr="00C15D07" w:rsidRDefault="00D053EF" w:rsidP="00D053EF">
            <w:pPr>
              <w:spacing w:line="240" w:lineRule="auto"/>
              <w:jc w:val="center"/>
              <w:rPr>
                <w:b/>
                <w:bCs/>
                <w:color w:val="000000"/>
                <w:sz w:val="20"/>
                <w:szCs w:val="20"/>
                <w:lang w:eastAsia="en-CA"/>
              </w:rPr>
            </w:pPr>
            <w:r w:rsidRPr="00C15D07">
              <w:rPr>
                <w:b/>
                <w:bCs/>
                <w:color w:val="000000"/>
                <w:sz w:val="20"/>
                <w:szCs w:val="20"/>
                <w:lang w:eastAsia="en-CA"/>
              </w:rPr>
              <w:t>ANN</w:t>
            </w:r>
          </w:p>
        </w:tc>
        <w:tc>
          <w:tcPr>
            <w:tcW w:w="0" w:type="auto"/>
            <w:shd w:val="clear" w:color="auto" w:fill="auto"/>
            <w:noWrap/>
            <w:vAlign w:val="bottom"/>
            <w:hideMark/>
          </w:tcPr>
          <w:p w14:paraId="22EBC16F" w14:textId="77777777" w:rsidR="00D053EF" w:rsidRPr="00C15D07" w:rsidRDefault="00D053EF" w:rsidP="00D053EF">
            <w:pPr>
              <w:spacing w:line="240" w:lineRule="auto"/>
              <w:jc w:val="center"/>
              <w:rPr>
                <w:b/>
                <w:bCs/>
                <w:color w:val="000000"/>
                <w:sz w:val="20"/>
                <w:szCs w:val="20"/>
                <w:lang w:eastAsia="en-CA"/>
              </w:rPr>
            </w:pPr>
            <w:proofErr w:type="spellStart"/>
            <w:r w:rsidRPr="00C15D07">
              <w:rPr>
                <w:b/>
                <w:bCs/>
                <w:color w:val="000000"/>
                <w:sz w:val="20"/>
                <w:szCs w:val="20"/>
                <w:lang w:eastAsia="en-CA"/>
              </w:rPr>
              <w:t>MLR</w:t>
            </w:r>
            <w:proofErr w:type="spellEnd"/>
          </w:p>
        </w:tc>
        <w:tc>
          <w:tcPr>
            <w:tcW w:w="0" w:type="auto"/>
            <w:shd w:val="clear" w:color="auto" w:fill="auto"/>
            <w:noWrap/>
            <w:vAlign w:val="bottom"/>
            <w:hideMark/>
          </w:tcPr>
          <w:p w14:paraId="4968763F" w14:textId="2C8D26D9" w:rsidR="00D053EF" w:rsidRPr="00C15D07" w:rsidRDefault="00750EFD" w:rsidP="00D053EF">
            <w:pPr>
              <w:spacing w:line="240" w:lineRule="auto"/>
              <w:jc w:val="center"/>
              <w:rPr>
                <w:b/>
                <w:bCs/>
                <w:color w:val="000000"/>
                <w:sz w:val="20"/>
                <w:szCs w:val="20"/>
                <w:lang w:eastAsia="en-CA"/>
              </w:rPr>
            </w:pPr>
            <w:proofErr w:type="spellStart"/>
            <w:r w:rsidRPr="00C15D07">
              <w:rPr>
                <w:b/>
                <w:bCs/>
                <w:color w:val="000000"/>
                <w:sz w:val="20"/>
                <w:szCs w:val="20"/>
                <w:lang w:eastAsia="en-CA"/>
              </w:rPr>
              <w:t>SARIMAX</w:t>
            </w:r>
            <w:proofErr w:type="spellEnd"/>
          </w:p>
        </w:tc>
        <w:tc>
          <w:tcPr>
            <w:tcW w:w="0" w:type="auto"/>
            <w:shd w:val="clear" w:color="auto" w:fill="auto"/>
            <w:noWrap/>
            <w:vAlign w:val="bottom"/>
            <w:hideMark/>
          </w:tcPr>
          <w:p w14:paraId="478D2E32" w14:textId="77777777" w:rsidR="00D053EF" w:rsidRPr="00C15D07" w:rsidRDefault="00D053EF" w:rsidP="00D053EF">
            <w:pPr>
              <w:spacing w:line="240" w:lineRule="auto"/>
              <w:jc w:val="center"/>
              <w:rPr>
                <w:b/>
                <w:bCs/>
                <w:color w:val="000000"/>
                <w:sz w:val="20"/>
                <w:szCs w:val="20"/>
                <w:lang w:eastAsia="en-CA"/>
              </w:rPr>
            </w:pPr>
            <w:proofErr w:type="spellStart"/>
            <w:r w:rsidRPr="00C15D07">
              <w:rPr>
                <w:b/>
                <w:bCs/>
                <w:color w:val="000000"/>
                <w:sz w:val="20"/>
                <w:szCs w:val="20"/>
                <w:lang w:eastAsia="en-CA"/>
              </w:rPr>
              <w:t>SNF</w:t>
            </w:r>
            <w:proofErr w:type="spellEnd"/>
          </w:p>
        </w:tc>
      </w:tr>
      <w:tr w:rsidR="00C73C66" w:rsidRPr="00C15D07" w14:paraId="5D64F633" w14:textId="77777777" w:rsidTr="00750EFD">
        <w:trPr>
          <w:trHeight w:val="315"/>
          <w:jc w:val="center"/>
        </w:trPr>
        <w:tc>
          <w:tcPr>
            <w:tcW w:w="0" w:type="auto"/>
            <w:shd w:val="clear" w:color="auto" w:fill="auto"/>
            <w:noWrap/>
            <w:vAlign w:val="bottom"/>
            <w:hideMark/>
          </w:tcPr>
          <w:p w14:paraId="31950AEF" w14:textId="77777777" w:rsidR="00C73C66" w:rsidRPr="00C15D07" w:rsidRDefault="00C73C66" w:rsidP="00C73C66">
            <w:pPr>
              <w:spacing w:line="240" w:lineRule="auto"/>
              <w:jc w:val="center"/>
              <w:rPr>
                <w:b/>
                <w:bCs/>
                <w:color w:val="000000"/>
                <w:sz w:val="20"/>
                <w:szCs w:val="20"/>
                <w:lang w:eastAsia="en-CA"/>
              </w:rPr>
            </w:pPr>
            <w:proofErr w:type="spellStart"/>
            <w:r w:rsidRPr="00C15D07">
              <w:rPr>
                <w:b/>
                <w:bCs/>
                <w:color w:val="000000"/>
                <w:sz w:val="20"/>
                <w:szCs w:val="20"/>
                <w:lang w:eastAsia="en-CA"/>
              </w:rPr>
              <w:t>MAPE</w:t>
            </w:r>
            <w:proofErr w:type="spellEnd"/>
            <w:r w:rsidRPr="00C15D07">
              <w:rPr>
                <w:b/>
                <w:bCs/>
                <w:color w:val="000000"/>
                <w:sz w:val="20"/>
                <w:szCs w:val="20"/>
                <w:lang w:eastAsia="en-CA"/>
              </w:rPr>
              <w:t xml:space="preserve"> (%)</w:t>
            </w:r>
          </w:p>
        </w:tc>
        <w:tc>
          <w:tcPr>
            <w:tcW w:w="0" w:type="auto"/>
            <w:shd w:val="clear" w:color="auto" w:fill="auto"/>
            <w:noWrap/>
            <w:vAlign w:val="bottom"/>
            <w:hideMark/>
          </w:tcPr>
          <w:p w14:paraId="3DD13609" w14:textId="77777777" w:rsidR="00C73C66" w:rsidRPr="00C15D07" w:rsidRDefault="00C73C66" w:rsidP="00C73C66">
            <w:pPr>
              <w:spacing w:line="240" w:lineRule="auto"/>
              <w:jc w:val="center"/>
              <w:rPr>
                <w:color w:val="000000"/>
                <w:sz w:val="20"/>
                <w:szCs w:val="20"/>
                <w:lang w:eastAsia="en-CA"/>
              </w:rPr>
            </w:pPr>
            <w:r w:rsidRPr="00C15D07">
              <w:rPr>
                <w:color w:val="000000"/>
                <w:sz w:val="20"/>
                <w:szCs w:val="20"/>
                <w:lang w:eastAsia="en-CA"/>
              </w:rPr>
              <w:t>2.72</w:t>
            </w:r>
          </w:p>
        </w:tc>
        <w:tc>
          <w:tcPr>
            <w:tcW w:w="0" w:type="auto"/>
            <w:shd w:val="clear" w:color="auto" w:fill="auto"/>
            <w:noWrap/>
            <w:vAlign w:val="bottom"/>
            <w:hideMark/>
          </w:tcPr>
          <w:p w14:paraId="1E12CE7D" w14:textId="77777777" w:rsidR="00C73C66" w:rsidRPr="00C15D07" w:rsidRDefault="00C73C66" w:rsidP="00C73C66">
            <w:pPr>
              <w:spacing w:line="240" w:lineRule="auto"/>
              <w:jc w:val="center"/>
              <w:rPr>
                <w:color w:val="000000"/>
                <w:sz w:val="20"/>
                <w:szCs w:val="20"/>
                <w:lang w:eastAsia="en-CA"/>
              </w:rPr>
            </w:pPr>
            <w:r w:rsidRPr="00C15D07">
              <w:rPr>
                <w:color w:val="000000"/>
                <w:sz w:val="20"/>
                <w:szCs w:val="20"/>
                <w:lang w:eastAsia="en-CA"/>
              </w:rPr>
              <w:t>3.44</w:t>
            </w:r>
          </w:p>
        </w:tc>
        <w:tc>
          <w:tcPr>
            <w:tcW w:w="0" w:type="auto"/>
            <w:shd w:val="clear" w:color="auto" w:fill="auto"/>
            <w:noWrap/>
            <w:vAlign w:val="bottom"/>
            <w:hideMark/>
          </w:tcPr>
          <w:p w14:paraId="5288555F" w14:textId="77777777" w:rsidR="00C73C66" w:rsidRPr="00C15D07" w:rsidRDefault="00C73C66" w:rsidP="00C73C66">
            <w:pPr>
              <w:spacing w:line="240" w:lineRule="auto"/>
              <w:jc w:val="center"/>
              <w:rPr>
                <w:color w:val="000000"/>
                <w:sz w:val="20"/>
                <w:szCs w:val="20"/>
                <w:lang w:eastAsia="en-CA"/>
              </w:rPr>
            </w:pPr>
            <w:r w:rsidRPr="00C15D07">
              <w:rPr>
                <w:color w:val="000000"/>
                <w:sz w:val="20"/>
                <w:szCs w:val="20"/>
                <w:lang w:eastAsia="en-CA"/>
              </w:rPr>
              <w:t>3.09</w:t>
            </w:r>
          </w:p>
        </w:tc>
        <w:tc>
          <w:tcPr>
            <w:tcW w:w="0" w:type="auto"/>
            <w:shd w:val="clear" w:color="auto" w:fill="auto"/>
            <w:noWrap/>
            <w:vAlign w:val="bottom"/>
            <w:hideMark/>
          </w:tcPr>
          <w:p w14:paraId="533FEDAF" w14:textId="77777777" w:rsidR="00C73C66" w:rsidRPr="00C15D07" w:rsidRDefault="00C73C66" w:rsidP="00C73C66">
            <w:pPr>
              <w:spacing w:line="240" w:lineRule="auto"/>
              <w:jc w:val="center"/>
              <w:rPr>
                <w:color w:val="000000"/>
                <w:sz w:val="20"/>
                <w:szCs w:val="20"/>
                <w:lang w:eastAsia="en-CA"/>
              </w:rPr>
            </w:pPr>
            <w:r w:rsidRPr="00C15D07">
              <w:rPr>
                <w:color w:val="000000"/>
                <w:sz w:val="20"/>
                <w:szCs w:val="20"/>
                <w:lang w:eastAsia="en-CA"/>
              </w:rPr>
              <w:t>4.78</w:t>
            </w:r>
          </w:p>
        </w:tc>
        <w:tc>
          <w:tcPr>
            <w:tcW w:w="0" w:type="auto"/>
            <w:shd w:val="clear" w:color="auto" w:fill="auto"/>
            <w:noWrap/>
            <w:vAlign w:val="bottom"/>
          </w:tcPr>
          <w:p w14:paraId="568E3A0D" w14:textId="02BD3C06" w:rsidR="00C73C66" w:rsidRPr="00C73C66" w:rsidRDefault="00C73C66" w:rsidP="00C73C66">
            <w:pPr>
              <w:spacing w:line="240" w:lineRule="auto"/>
              <w:jc w:val="center"/>
              <w:rPr>
                <w:color w:val="000000"/>
                <w:sz w:val="20"/>
                <w:szCs w:val="20"/>
                <w:lang w:eastAsia="en-CA"/>
              </w:rPr>
            </w:pPr>
            <w:r w:rsidRPr="00C73C66">
              <w:rPr>
                <w:color w:val="000000"/>
                <w:sz w:val="20"/>
                <w:szCs w:val="20"/>
              </w:rPr>
              <w:t>4.98</w:t>
            </w:r>
          </w:p>
        </w:tc>
        <w:tc>
          <w:tcPr>
            <w:tcW w:w="0" w:type="auto"/>
            <w:shd w:val="clear" w:color="auto" w:fill="auto"/>
            <w:noWrap/>
            <w:vAlign w:val="bottom"/>
            <w:hideMark/>
          </w:tcPr>
          <w:p w14:paraId="2955D8A5" w14:textId="77777777" w:rsidR="00C73C66" w:rsidRPr="00C15D07" w:rsidRDefault="00C73C66" w:rsidP="00C73C66">
            <w:pPr>
              <w:spacing w:line="240" w:lineRule="auto"/>
              <w:jc w:val="center"/>
              <w:rPr>
                <w:color w:val="000000"/>
                <w:sz w:val="20"/>
                <w:szCs w:val="20"/>
                <w:lang w:eastAsia="en-CA"/>
              </w:rPr>
            </w:pPr>
            <w:r w:rsidRPr="00C15D07">
              <w:rPr>
                <w:color w:val="000000"/>
                <w:sz w:val="20"/>
                <w:szCs w:val="20"/>
                <w:lang w:eastAsia="en-CA"/>
              </w:rPr>
              <w:t>7.33</w:t>
            </w:r>
          </w:p>
        </w:tc>
      </w:tr>
      <w:tr w:rsidR="00C73C66" w:rsidRPr="00C15D07" w14:paraId="57D9B7B5" w14:textId="77777777" w:rsidTr="00750EFD">
        <w:trPr>
          <w:trHeight w:val="315"/>
          <w:jc w:val="center"/>
        </w:trPr>
        <w:tc>
          <w:tcPr>
            <w:tcW w:w="0" w:type="auto"/>
            <w:shd w:val="clear" w:color="auto" w:fill="auto"/>
            <w:noWrap/>
            <w:vAlign w:val="bottom"/>
            <w:hideMark/>
          </w:tcPr>
          <w:p w14:paraId="0545EE94" w14:textId="77777777" w:rsidR="00C73C66" w:rsidRPr="00C15D07" w:rsidRDefault="00C73C66" w:rsidP="00C73C66">
            <w:pPr>
              <w:spacing w:line="240" w:lineRule="auto"/>
              <w:jc w:val="center"/>
              <w:rPr>
                <w:b/>
                <w:bCs/>
                <w:color w:val="000000"/>
                <w:sz w:val="20"/>
                <w:szCs w:val="20"/>
                <w:lang w:eastAsia="en-CA"/>
              </w:rPr>
            </w:pPr>
            <w:proofErr w:type="spellStart"/>
            <w:r w:rsidRPr="00C15D07">
              <w:rPr>
                <w:b/>
                <w:bCs/>
                <w:color w:val="000000"/>
                <w:sz w:val="20"/>
                <w:szCs w:val="20"/>
                <w:lang w:eastAsia="en-CA"/>
              </w:rPr>
              <w:t>RMSE</w:t>
            </w:r>
            <w:proofErr w:type="spellEnd"/>
            <w:r w:rsidRPr="00C15D07">
              <w:rPr>
                <w:b/>
                <w:bCs/>
                <w:color w:val="000000"/>
                <w:sz w:val="20"/>
                <w:szCs w:val="20"/>
                <w:lang w:eastAsia="en-CA"/>
              </w:rPr>
              <w:t xml:space="preserve"> (MW)</w:t>
            </w:r>
          </w:p>
        </w:tc>
        <w:tc>
          <w:tcPr>
            <w:tcW w:w="0" w:type="auto"/>
            <w:shd w:val="clear" w:color="auto" w:fill="auto"/>
            <w:noWrap/>
            <w:vAlign w:val="bottom"/>
            <w:hideMark/>
          </w:tcPr>
          <w:p w14:paraId="66DE5464" w14:textId="77777777" w:rsidR="00C73C66" w:rsidRPr="00C15D07" w:rsidRDefault="00C73C66" w:rsidP="00C73C66">
            <w:pPr>
              <w:spacing w:line="240" w:lineRule="auto"/>
              <w:jc w:val="center"/>
              <w:rPr>
                <w:color w:val="000000"/>
                <w:sz w:val="20"/>
                <w:szCs w:val="20"/>
                <w:lang w:eastAsia="en-CA"/>
              </w:rPr>
            </w:pPr>
            <w:r w:rsidRPr="00C15D07">
              <w:rPr>
                <w:color w:val="000000"/>
                <w:sz w:val="20"/>
                <w:szCs w:val="20"/>
                <w:lang w:eastAsia="en-CA"/>
              </w:rPr>
              <w:t>37.13</w:t>
            </w:r>
          </w:p>
        </w:tc>
        <w:tc>
          <w:tcPr>
            <w:tcW w:w="0" w:type="auto"/>
            <w:shd w:val="clear" w:color="auto" w:fill="auto"/>
            <w:noWrap/>
            <w:vAlign w:val="bottom"/>
            <w:hideMark/>
          </w:tcPr>
          <w:p w14:paraId="7A587C1B" w14:textId="77777777" w:rsidR="00C73C66" w:rsidRPr="00C15D07" w:rsidRDefault="00C73C66" w:rsidP="00C73C66">
            <w:pPr>
              <w:spacing w:line="240" w:lineRule="auto"/>
              <w:jc w:val="center"/>
              <w:rPr>
                <w:color w:val="000000"/>
                <w:sz w:val="20"/>
                <w:szCs w:val="20"/>
                <w:lang w:eastAsia="en-CA"/>
              </w:rPr>
            </w:pPr>
            <w:r w:rsidRPr="00C15D07">
              <w:rPr>
                <w:color w:val="000000"/>
                <w:sz w:val="20"/>
                <w:szCs w:val="20"/>
                <w:lang w:eastAsia="en-CA"/>
              </w:rPr>
              <w:t>46.82</w:t>
            </w:r>
          </w:p>
        </w:tc>
        <w:tc>
          <w:tcPr>
            <w:tcW w:w="0" w:type="auto"/>
            <w:shd w:val="clear" w:color="auto" w:fill="auto"/>
            <w:noWrap/>
            <w:vAlign w:val="bottom"/>
            <w:hideMark/>
          </w:tcPr>
          <w:p w14:paraId="2F9E1AB6" w14:textId="77777777" w:rsidR="00C73C66" w:rsidRPr="00C15D07" w:rsidRDefault="00C73C66" w:rsidP="00C73C66">
            <w:pPr>
              <w:spacing w:line="240" w:lineRule="auto"/>
              <w:jc w:val="center"/>
              <w:rPr>
                <w:color w:val="000000"/>
                <w:sz w:val="20"/>
                <w:szCs w:val="20"/>
                <w:lang w:eastAsia="en-CA"/>
              </w:rPr>
            </w:pPr>
            <w:r w:rsidRPr="00C15D07">
              <w:rPr>
                <w:color w:val="000000"/>
                <w:sz w:val="20"/>
                <w:szCs w:val="20"/>
                <w:lang w:eastAsia="en-CA"/>
              </w:rPr>
              <w:t>41.93</w:t>
            </w:r>
          </w:p>
        </w:tc>
        <w:tc>
          <w:tcPr>
            <w:tcW w:w="0" w:type="auto"/>
            <w:shd w:val="clear" w:color="auto" w:fill="auto"/>
            <w:noWrap/>
            <w:vAlign w:val="bottom"/>
            <w:hideMark/>
          </w:tcPr>
          <w:p w14:paraId="5F73782E" w14:textId="77777777" w:rsidR="00C73C66" w:rsidRPr="00C15D07" w:rsidRDefault="00C73C66" w:rsidP="00C73C66">
            <w:pPr>
              <w:spacing w:line="240" w:lineRule="auto"/>
              <w:jc w:val="center"/>
              <w:rPr>
                <w:color w:val="000000"/>
                <w:sz w:val="20"/>
                <w:szCs w:val="20"/>
                <w:lang w:eastAsia="en-CA"/>
              </w:rPr>
            </w:pPr>
            <w:r w:rsidRPr="00C15D07">
              <w:rPr>
                <w:color w:val="000000"/>
                <w:sz w:val="20"/>
                <w:szCs w:val="20"/>
                <w:lang w:eastAsia="en-CA"/>
              </w:rPr>
              <w:t>65.77</w:t>
            </w:r>
          </w:p>
        </w:tc>
        <w:tc>
          <w:tcPr>
            <w:tcW w:w="0" w:type="auto"/>
            <w:shd w:val="clear" w:color="auto" w:fill="auto"/>
            <w:noWrap/>
            <w:vAlign w:val="bottom"/>
          </w:tcPr>
          <w:p w14:paraId="6BD66229" w14:textId="30B472C5" w:rsidR="00C73C66" w:rsidRPr="00C73C66" w:rsidRDefault="00C73C66" w:rsidP="00C73C66">
            <w:pPr>
              <w:spacing w:line="240" w:lineRule="auto"/>
              <w:jc w:val="center"/>
              <w:rPr>
                <w:color w:val="000000"/>
                <w:sz w:val="20"/>
                <w:szCs w:val="20"/>
                <w:lang w:eastAsia="en-CA"/>
              </w:rPr>
            </w:pPr>
            <w:r w:rsidRPr="00C73C66">
              <w:rPr>
                <w:color w:val="000000"/>
                <w:sz w:val="20"/>
                <w:szCs w:val="20"/>
              </w:rPr>
              <w:t>68.58</w:t>
            </w:r>
          </w:p>
        </w:tc>
        <w:tc>
          <w:tcPr>
            <w:tcW w:w="0" w:type="auto"/>
            <w:shd w:val="clear" w:color="auto" w:fill="auto"/>
            <w:noWrap/>
            <w:vAlign w:val="bottom"/>
            <w:hideMark/>
          </w:tcPr>
          <w:p w14:paraId="1A80BCDA" w14:textId="77777777" w:rsidR="00C73C66" w:rsidRPr="00C15D07" w:rsidRDefault="00C73C66" w:rsidP="00C73C66">
            <w:pPr>
              <w:spacing w:line="240" w:lineRule="auto"/>
              <w:jc w:val="center"/>
              <w:rPr>
                <w:color w:val="000000"/>
                <w:sz w:val="20"/>
                <w:szCs w:val="20"/>
                <w:lang w:eastAsia="en-CA"/>
              </w:rPr>
            </w:pPr>
            <w:r w:rsidRPr="00C15D07">
              <w:rPr>
                <w:color w:val="000000"/>
                <w:sz w:val="20"/>
                <w:szCs w:val="20"/>
                <w:lang w:eastAsia="en-CA"/>
              </w:rPr>
              <w:t>102.83</w:t>
            </w:r>
          </w:p>
        </w:tc>
      </w:tr>
    </w:tbl>
    <w:p w14:paraId="58BBDECC" w14:textId="26BC5F6D" w:rsidR="002C4587" w:rsidRDefault="002C4587" w:rsidP="002C4587">
      <w:pPr>
        <w:pStyle w:val="Caption"/>
        <w:jc w:val="center"/>
      </w:pPr>
      <w:bookmarkStart w:id="139" w:name="_Ref85285966"/>
      <w:bookmarkStart w:id="140" w:name="_Ref86082422"/>
      <w:bookmarkStart w:id="141" w:name="_Toc90811943"/>
      <w:r>
        <w:t xml:space="preserve">Table </w:t>
      </w:r>
      <w:fldSimple w:instr=" SEQ Table \* ARABIC ">
        <w:r w:rsidR="001873B6">
          <w:rPr>
            <w:noProof/>
          </w:rPr>
          <w:t>6</w:t>
        </w:r>
      </w:fldSimple>
      <w:bookmarkEnd w:id="139"/>
      <w:r>
        <w:t xml:space="preserve"> - </w:t>
      </w:r>
      <w:r w:rsidRPr="00F41E11">
        <w:t xml:space="preserve">Overall </w:t>
      </w:r>
      <w:proofErr w:type="spellStart"/>
      <w:r w:rsidRPr="00F41E11">
        <w:t>MAPE</w:t>
      </w:r>
      <w:proofErr w:type="spellEnd"/>
      <w:r w:rsidRPr="00F41E11">
        <w:t xml:space="preserve"> and </w:t>
      </w:r>
      <w:proofErr w:type="spellStart"/>
      <w:r w:rsidRPr="00F41E11">
        <w:t>RMSE</w:t>
      </w:r>
      <w:proofErr w:type="spellEnd"/>
      <w:r w:rsidRPr="00F41E11">
        <w:t xml:space="preserve"> for Each </w:t>
      </w:r>
      <w:r w:rsidR="0025420C">
        <w:t>Forecaster</w:t>
      </w:r>
      <w:r w:rsidRPr="00F41E11">
        <w:t xml:space="preserve"> </w:t>
      </w:r>
      <w:r w:rsidRPr="000A402A">
        <w:t xml:space="preserve">– </w:t>
      </w:r>
      <w:r>
        <w:t>Ottawa</w:t>
      </w:r>
      <w:r w:rsidRPr="000A402A">
        <w:t xml:space="preserve"> Dataset</w:t>
      </w:r>
      <w:bookmarkEnd w:id="140"/>
      <w:bookmarkEnd w:id="141"/>
    </w:p>
    <w:p w14:paraId="57E74427" w14:textId="19BAC383" w:rsidR="00957E3C" w:rsidRDefault="004076A4" w:rsidP="00E62306">
      <w:pPr>
        <w:jc w:val="center"/>
      </w:pPr>
      <w:r>
        <w:rPr>
          <w:noProof/>
        </w:rPr>
        <w:lastRenderedPageBreak/>
        <w:drawing>
          <wp:inline distT="0" distB="0" distL="0" distR="0" wp14:anchorId="7D47D20E" wp14:editId="67072F9F">
            <wp:extent cx="5476875" cy="2190750"/>
            <wp:effectExtent l="0" t="0" r="952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227"/>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476875" cy="2190750"/>
                    </a:xfrm>
                    <a:prstGeom prst="rect">
                      <a:avLst/>
                    </a:prstGeom>
                    <a:noFill/>
                    <a:ln>
                      <a:noFill/>
                    </a:ln>
                  </pic:spPr>
                </pic:pic>
              </a:graphicData>
            </a:graphic>
          </wp:inline>
        </w:drawing>
      </w:r>
    </w:p>
    <w:p w14:paraId="13404207" w14:textId="7955537E" w:rsidR="00672D34" w:rsidRDefault="00957E3C" w:rsidP="004076A4">
      <w:pPr>
        <w:pStyle w:val="Caption"/>
        <w:jc w:val="center"/>
      </w:pPr>
      <w:bookmarkStart w:id="142" w:name="_Ref86082372"/>
      <w:bookmarkStart w:id="143" w:name="_Toc90811963"/>
      <w:r>
        <w:t xml:space="preserve">Figure </w:t>
      </w:r>
      <w:fldSimple w:instr=" SEQ Figure \* ARABIC ">
        <w:r w:rsidR="001873B6">
          <w:rPr>
            <w:noProof/>
          </w:rPr>
          <w:t>11</w:t>
        </w:r>
      </w:fldSimple>
      <w:bookmarkEnd w:id="142"/>
      <w:r>
        <w:t xml:space="preserve"> - </w:t>
      </w:r>
      <w:r w:rsidR="00714E2D" w:rsidRPr="00714E2D">
        <w:t>Actual and Forecasted Load Demand for July 17</w:t>
      </w:r>
      <w:r w:rsidR="00576F42" w:rsidRPr="00714E2D">
        <w:rPr>
          <w:vertAlign w:val="superscript"/>
        </w:rPr>
        <w:t>th</w:t>
      </w:r>
      <w:r w:rsidR="00576F42">
        <w:t xml:space="preserve"> </w:t>
      </w:r>
      <w:r w:rsidR="00576F42" w:rsidRPr="00714E2D">
        <w:t>-</w:t>
      </w:r>
      <w:r w:rsidR="00EA3C17">
        <w:t xml:space="preserve"> </w:t>
      </w:r>
      <w:r w:rsidR="00714E2D" w:rsidRPr="00714E2D">
        <w:t>21</w:t>
      </w:r>
      <w:r w:rsidR="00714E2D" w:rsidRPr="00714E2D">
        <w:rPr>
          <w:vertAlign w:val="superscript"/>
        </w:rPr>
        <w:t>st</w:t>
      </w:r>
      <w:r w:rsidR="004076A4">
        <w:t xml:space="preserve">, and </w:t>
      </w:r>
      <w:r w:rsidR="004076A4" w:rsidRPr="00554616">
        <w:t xml:space="preserve">Overall Error Distribution for All </w:t>
      </w:r>
      <w:r w:rsidR="004076A4">
        <w:t>Forecaster</w:t>
      </w:r>
      <w:r w:rsidR="004076A4" w:rsidRPr="00554616">
        <w:t>s</w:t>
      </w:r>
      <w:r w:rsidR="004076A4">
        <w:t xml:space="preserve"> </w:t>
      </w:r>
      <w:r w:rsidR="007E66CA">
        <w:t>-</w:t>
      </w:r>
      <w:r>
        <w:t xml:space="preserve"> Ottawa Dataset</w:t>
      </w:r>
      <w:bookmarkEnd w:id="143"/>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1"/>
        <w:gridCol w:w="650"/>
        <w:gridCol w:w="783"/>
        <w:gridCol w:w="650"/>
        <w:gridCol w:w="683"/>
        <w:gridCol w:w="1172"/>
        <w:gridCol w:w="594"/>
      </w:tblGrid>
      <w:tr w:rsidR="008A4BDA" w:rsidRPr="00C15D07" w14:paraId="0CD0BF5A" w14:textId="77777777" w:rsidTr="00AA7D01">
        <w:trPr>
          <w:trHeight w:val="315"/>
          <w:jc w:val="center"/>
        </w:trPr>
        <w:tc>
          <w:tcPr>
            <w:tcW w:w="0" w:type="auto"/>
            <w:shd w:val="clear" w:color="auto" w:fill="auto"/>
            <w:noWrap/>
            <w:vAlign w:val="bottom"/>
            <w:hideMark/>
          </w:tcPr>
          <w:p w14:paraId="78CB7B2E" w14:textId="77777777" w:rsidR="008A4BDA" w:rsidRPr="00C15D07" w:rsidRDefault="008A4BDA" w:rsidP="00AA7D01">
            <w:pPr>
              <w:spacing w:line="240" w:lineRule="auto"/>
              <w:jc w:val="center"/>
              <w:rPr>
                <w:b/>
                <w:bCs/>
                <w:color w:val="000000"/>
                <w:sz w:val="20"/>
                <w:szCs w:val="20"/>
                <w:lang w:eastAsia="en-CA"/>
              </w:rPr>
            </w:pPr>
            <w:r w:rsidRPr="00C15D07">
              <w:rPr>
                <w:b/>
                <w:bCs/>
                <w:color w:val="000000"/>
                <w:sz w:val="20"/>
                <w:szCs w:val="20"/>
                <w:lang w:eastAsia="en-CA"/>
              </w:rPr>
              <w:t>Metrics</w:t>
            </w:r>
          </w:p>
        </w:tc>
        <w:tc>
          <w:tcPr>
            <w:tcW w:w="0" w:type="auto"/>
            <w:shd w:val="clear" w:color="auto" w:fill="auto"/>
            <w:noWrap/>
            <w:vAlign w:val="bottom"/>
            <w:hideMark/>
          </w:tcPr>
          <w:p w14:paraId="31418587" w14:textId="77777777" w:rsidR="008A4BDA" w:rsidRPr="00C15D07" w:rsidRDefault="008A4BDA" w:rsidP="00AA7D01">
            <w:pPr>
              <w:spacing w:line="240" w:lineRule="auto"/>
              <w:jc w:val="center"/>
              <w:rPr>
                <w:b/>
                <w:bCs/>
                <w:color w:val="000000"/>
                <w:sz w:val="20"/>
                <w:szCs w:val="20"/>
                <w:lang w:eastAsia="en-CA"/>
              </w:rPr>
            </w:pPr>
            <w:r w:rsidRPr="00C15D07">
              <w:rPr>
                <w:b/>
                <w:bCs/>
                <w:color w:val="000000"/>
                <w:sz w:val="20"/>
                <w:szCs w:val="20"/>
                <w:lang w:eastAsia="en-CA"/>
              </w:rPr>
              <w:t>CNN</w:t>
            </w:r>
          </w:p>
        </w:tc>
        <w:tc>
          <w:tcPr>
            <w:tcW w:w="0" w:type="auto"/>
            <w:shd w:val="clear" w:color="auto" w:fill="auto"/>
            <w:noWrap/>
            <w:vAlign w:val="bottom"/>
            <w:hideMark/>
          </w:tcPr>
          <w:p w14:paraId="39AC6296" w14:textId="77777777" w:rsidR="008A4BDA" w:rsidRPr="00C15D07" w:rsidRDefault="008A4BDA" w:rsidP="00AA7D01">
            <w:pPr>
              <w:spacing w:line="240" w:lineRule="auto"/>
              <w:jc w:val="center"/>
              <w:rPr>
                <w:b/>
                <w:bCs/>
                <w:color w:val="000000"/>
                <w:sz w:val="20"/>
                <w:szCs w:val="20"/>
                <w:lang w:eastAsia="en-CA"/>
              </w:rPr>
            </w:pPr>
            <w:r w:rsidRPr="00C15D07">
              <w:rPr>
                <w:b/>
                <w:bCs/>
                <w:color w:val="000000"/>
                <w:sz w:val="20"/>
                <w:szCs w:val="20"/>
                <w:lang w:eastAsia="en-CA"/>
              </w:rPr>
              <w:t>LSTM</w:t>
            </w:r>
          </w:p>
        </w:tc>
        <w:tc>
          <w:tcPr>
            <w:tcW w:w="0" w:type="auto"/>
            <w:shd w:val="clear" w:color="auto" w:fill="auto"/>
            <w:noWrap/>
            <w:vAlign w:val="bottom"/>
            <w:hideMark/>
          </w:tcPr>
          <w:p w14:paraId="254EE677" w14:textId="77777777" w:rsidR="008A4BDA" w:rsidRPr="00C15D07" w:rsidRDefault="008A4BDA" w:rsidP="00AA7D01">
            <w:pPr>
              <w:spacing w:line="240" w:lineRule="auto"/>
              <w:jc w:val="center"/>
              <w:rPr>
                <w:b/>
                <w:bCs/>
                <w:color w:val="000000"/>
                <w:sz w:val="20"/>
                <w:szCs w:val="20"/>
                <w:lang w:eastAsia="en-CA"/>
              </w:rPr>
            </w:pPr>
            <w:r w:rsidRPr="00C15D07">
              <w:rPr>
                <w:b/>
                <w:bCs/>
                <w:color w:val="000000"/>
                <w:sz w:val="20"/>
                <w:szCs w:val="20"/>
                <w:lang w:eastAsia="en-CA"/>
              </w:rPr>
              <w:t>ANN</w:t>
            </w:r>
          </w:p>
        </w:tc>
        <w:tc>
          <w:tcPr>
            <w:tcW w:w="0" w:type="auto"/>
            <w:shd w:val="clear" w:color="auto" w:fill="auto"/>
            <w:noWrap/>
            <w:vAlign w:val="bottom"/>
            <w:hideMark/>
          </w:tcPr>
          <w:p w14:paraId="5EEC3221" w14:textId="77777777" w:rsidR="008A4BDA" w:rsidRPr="00C15D07" w:rsidRDefault="008A4BDA" w:rsidP="00AA7D01">
            <w:pPr>
              <w:spacing w:line="240" w:lineRule="auto"/>
              <w:jc w:val="center"/>
              <w:rPr>
                <w:b/>
                <w:bCs/>
                <w:color w:val="000000"/>
                <w:sz w:val="20"/>
                <w:szCs w:val="20"/>
                <w:lang w:eastAsia="en-CA"/>
              </w:rPr>
            </w:pPr>
            <w:proofErr w:type="spellStart"/>
            <w:r w:rsidRPr="00C15D07">
              <w:rPr>
                <w:b/>
                <w:bCs/>
                <w:color w:val="000000"/>
                <w:sz w:val="20"/>
                <w:szCs w:val="20"/>
                <w:lang w:eastAsia="en-CA"/>
              </w:rPr>
              <w:t>MLR</w:t>
            </w:r>
            <w:proofErr w:type="spellEnd"/>
          </w:p>
        </w:tc>
        <w:tc>
          <w:tcPr>
            <w:tcW w:w="0" w:type="auto"/>
            <w:shd w:val="clear" w:color="auto" w:fill="auto"/>
            <w:noWrap/>
            <w:vAlign w:val="bottom"/>
            <w:hideMark/>
          </w:tcPr>
          <w:p w14:paraId="264C0018" w14:textId="3A387525" w:rsidR="008A4BDA" w:rsidRPr="00C15D07" w:rsidRDefault="00AA21AF" w:rsidP="00AA7D01">
            <w:pPr>
              <w:spacing w:line="240" w:lineRule="auto"/>
              <w:jc w:val="center"/>
              <w:rPr>
                <w:b/>
                <w:bCs/>
                <w:color w:val="000000"/>
                <w:sz w:val="20"/>
                <w:szCs w:val="20"/>
                <w:lang w:eastAsia="en-CA"/>
              </w:rPr>
            </w:pPr>
            <w:proofErr w:type="spellStart"/>
            <w:r w:rsidRPr="00C15D07">
              <w:rPr>
                <w:b/>
                <w:bCs/>
                <w:color w:val="000000"/>
                <w:sz w:val="20"/>
                <w:szCs w:val="20"/>
                <w:lang w:eastAsia="en-CA"/>
              </w:rPr>
              <w:t>SARIMAX</w:t>
            </w:r>
            <w:proofErr w:type="spellEnd"/>
          </w:p>
        </w:tc>
        <w:tc>
          <w:tcPr>
            <w:tcW w:w="0" w:type="auto"/>
            <w:shd w:val="clear" w:color="auto" w:fill="auto"/>
            <w:noWrap/>
            <w:vAlign w:val="bottom"/>
            <w:hideMark/>
          </w:tcPr>
          <w:p w14:paraId="4CAC65F8" w14:textId="77777777" w:rsidR="008A4BDA" w:rsidRPr="00C15D07" w:rsidRDefault="008A4BDA" w:rsidP="00AA7D01">
            <w:pPr>
              <w:spacing w:line="240" w:lineRule="auto"/>
              <w:jc w:val="center"/>
              <w:rPr>
                <w:b/>
                <w:bCs/>
                <w:color w:val="000000"/>
                <w:sz w:val="20"/>
                <w:szCs w:val="20"/>
                <w:lang w:eastAsia="en-CA"/>
              </w:rPr>
            </w:pPr>
            <w:proofErr w:type="spellStart"/>
            <w:r w:rsidRPr="00C15D07">
              <w:rPr>
                <w:b/>
                <w:bCs/>
                <w:color w:val="000000"/>
                <w:sz w:val="20"/>
                <w:szCs w:val="20"/>
                <w:lang w:eastAsia="en-CA"/>
              </w:rPr>
              <w:t>SNF</w:t>
            </w:r>
            <w:proofErr w:type="spellEnd"/>
          </w:p>
        </w:tc>
      </w:tr>
      <w:tr w:rsidR="00297C12" w:rsidRPr="00C15D07" w14:paraId="287DFCA2" w14:textId="77777777" w:rsidTr="00AA21AF">
        <w:trPr>
          <w:trHeight w:val="315"/>
          <w:jc w:val="center"/>
        </w:trPr>
        <w:tc>
          <w:tcPr>
            <w:tcW w:w="0" w:type="auto"/>
            <w:shd w:val="clear" w:color="auto" w:fill="auto"/>
            <w:noWrap/>
            <w:vAlign w:val="bottom"/>
            <w:hideMark/>
          </w:tcPr>
          <w:p w14:paraId="3F499485" w14:textId="77777777" w:rsidR="00297C12" w:rsidRPr="00C15D07" w:rsidRDefault="00297C12" w:rsidP="00297C12">
            <w:pPr>
              <w:spacing w:line="240" w:lineRule="auto"/>
              <w:jc w:val="center"/>
              <w:rPr>
                <w:b/>
                <w:bCs/>
                <w:color w:val="000000"/>
                <w:sz w:val="20"/>
                <w:szCs w:val="20"/>
                <w:lang w:eastAsia="en-CA"/>
              </w:rPr>
            </w:pPr>
            <w:proofErr w:type="spellStart"/>
            <w:r w:rsidRPr="00C15D07">
              <w:rPr>
                <w:b/>
                <w:bCs/>
                <w:color w:val="000000"/>
                <w:sz w:val="20"/>
                <w:szCs w:val="20"/>
                <w:lang w:eastAsia="en-CA"/>
              </w:rPr>
              <w:t>MAPE</w:t>
            </w:r>
            <w:proofErr w:type="spellEnd"/>
            <w:r w:rsidRPr="00C15D07">
              <w:rPr>
                <w:b/>
                <w:bCs/>
                <w:color w:val="000000"/>
                <w:sz w:val="20"/>
                <w:szCs w:val="20"/>
                <w:lang w:eastAsia="en-CA"/>
              </w:rPr>
              <w:t xml:space="preserve"> - Peak Values</w:t>
            </w:r>
          </w:p>
        </w:tc>
        <w:tc>
          <w:tcPr>
            <w:tcW w:w="0" w:type="auto"/>
            <w:shd w:val="clear" w:color="auto" w:fill="auto"/>
            <w:noWrap/>
            <w:vAlign w:val="bottom"/>
            <w:hideMark/>
          </w:tcPr>
          <w:p w14:paraId="04D38E55"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2.38</w:t>
            </w:r>
          </w:p>
        </w:tc>
        <w:tc>
          <w:tcPr>
            <w:tcW w:w="0" w:type="auto"/>
            <w:shd w:val="clear" w:color="auto" w:fill="auto"/>
            <w:noWrap/>
            <w:vAlign w:val="bottom"/>
            <w:hideMark/>
          </w:tcPr>
          <w:p w14:paraId="43080874"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3.10</w:t>
            </w:r>
          </w:p>
        </w:tc>
        <w:tc>
          <w:tcPr>
            <w:tcW w:w="0" w:type="auto"/>
            <w:shd w:val="clear" w:color="auto" w:fill="auto"/>
            <w:noWrap/>
            <w:vAlign w:val="bottom"/>
            <w:hideMark/>
          </w:tcPr>
          <w:p w14:paraId="26391F1C"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2.78</w:t>
            </w:r>
          </w:p>
        </w:tc>
        <w:tc>
          <w:tcPr>
            <w:tcW w:w="0" w:type="auto"/>
            <w:shd w:val="clear" w:color="auto" w:fill="auto"/>
            <w:noWrap/>
            <w:vAlign w:val="bottom"/>
            <w:hideMark/>
          </w:tcPr>
          <w:p w14:paraId="786B4E42"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4.21</w:t>
            </w:r>
          </w:p>
        </w:tc>
        <w:tc>
          <w:tcPr>
            <w:tcW w:w="0" w:type="auto"/>
            <w:shd w:val="clear" w:color="auto" w:fill="auto"/>
            <w:noWrap/>
            <w:vAlign w:val="bottom"/>
          </w:tcPr>
          <w:p w14:paraId="47A6390E" w14:textId="5EF9A60A" w:rsidR="00297C12" w:rsidRPr="00297C12" w:rsidRDefault="00297C12" w:rsidP="00297C12">
            <w:pPr>
              <w:spacing w:line="240" w:lineRule="auto"/>
              <w:jc w:val="center"/>
              <w:rPr>
                <w:color w:val="000000"/>
                <w:sz w:val="20"/>
                <w:szCs w:val="20"/>
                <w:lang w:eastAsia="en-CA"/>
              </w:rPr>
            </w:pPr>
            <w:r w:rsidRPr="00297C12">
              <w:rPr>
                <w:color w:val="000000"/>
                <w:sz w:val="20"/>
                <w:szCs w:val="20"/>
              </w:rPr>
              <w:t>4.77</w:t>
            </w:r>
          </w:p>
        </w:tc>
        <w:tc>
          <w:tcPr>
            <w:tcW w:w="0" w:type="auto"/>
            <w:shd w:val="clear" w:color="auto" w:fill="auto"/>
            <w:noWrap/>
            <w:vAlign w:val="bottom"/>
            <w:hideMark/>
          </w:tcPr>
          <w:p w14:paraId="4EE7AA52"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6.98</w:t>
            </w:r>
          </w:p>
        </w:tc>
      </w:tr>
      <w:tr w:rsidR="00297C12" w:rsidRPr="00C15D07" w14:paraId="2A589A9D" w14:textId="77777777" w:rsidTr="00AA21AF">
        <w:trPr>
          <w:trHeight w:val="315"/>
          <w:jc w:val="center"/>
        </w:trPr>
        <w:tc>
          <w:tcPr>
            <w:tcW w:w="0" w:type="auto"/>
            <w:shd w:val="clear" w:color="auto" w:fill="auto"/>
            <w:noWrap/>
            <w:vAlign w:val="bottom"/>
            <w:hideMark/>
          </w:tcPr>
          <w:p w14:paraId="04519B76" w14:textId="77777777" w:rsidR="00297C12" w:rsidRPr="00C15D07" w:rsidRDefault="00297C12" w:rsidP="00297C12">
            <w:pPr>
              <w:spacing w:line="240" w:lineRule="auto"/>
              <w:jc w:val="center"/>
              <w:rPr>
                <w:b/>
                <w:bCs/>
                <w:color w:val="000000"/>
                <w:sz w:val="20"/>
                <w:szCs w:val="20"/>
                <w:lang w:eastAsia="en-CA"/>
              </w:rPr>
            </w:pPr>
            <w:r w:rsidRPr="00C15D07">
              <w:rPr>
                <w:b/>
                <w:bCs/>
                <w:color w:val="000000"/>
                <w:sz w:val="20"/>
                <w:szCs w:val="20"/>
                <w:lang w:eastAsia="en-CA"/>
              </w:rPr>
              <w:t>MAE - Time in Minutes</w:t>
            </w:r>
          </w:p>
        </w:tc>
        <w:tc>
          <w:tcPr>
            <w:tcW w:w="0" w:type="auto"/>
            <w:shd w:val="clear" w:color="auto" w:fill="auto"/>
            <w:noWrap/>
            <w:vAlign w:val="bottom"/>
            <w:hideMark/>
          </w:tcPr>
          <w:p w14:paraId="49C5B1B8"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52</w:t>
            </w:r>
          </w:p>
        </w:tc>
        <w:tc>
          <w:tcPr>
            <w:tcW w:w="0" w:type="auto"/>
            <w:shd w:val="clear" w:color="auto" w:fill="auto"/>
            <w:noWrap/>
            <w:vAlign w:val="bottom"/>
            <w:hideMark/>
          </w:tcPr>
          <w:p w14:paraId="403FADFF"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69</w:t>
            </w:r>
          </w:p>
        </w:tc>
        <w:tc>
          <w:tcPr>
            <w:tcW w:w="0" w:type="auto"/>
            <w:shd w:val="clear" w:color="auto" w:fill="auto"/>
            <w:noWrap/>
            <w:vAlign w:val="bottom"/>
            <w:hideMark/>
          </w:tcPr>
          <w:p w14:paraId="6602D46B"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64</w:t>
            </w:r>
          </w:p>
        </w:tc>
        <w:tc>
          <w:tcPr>
            <w:tcW w:w="0" w:type="auto"/>
            <w:shd w:val="clear" w:color="auto" w:fill="auto"/>
            <w:noWrap/>
            <w:vAlign w:val="bottom"/>
            <w:hideMark/>
          </w:tcPr>
          <w:p w14:paraId="159C0356"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70</w:t>
            </w:r>
          </w:p>
        </w:tc>
        <w:tc>
          <w:tcPr>
            <w:tcW w:w="0" w:type="auto"/>
            <w:shd w:val="clear" w:color="auto" w:fill="auto"/>
            <w:noWrap/>
            <w:vAlign w:val="bottom"/>
          </w:tcPr>
          <w:p w14:paraId="1D38B464" w14:textId="2A63C8BA" w:rsidR="00297C12" w:rsidRPr="00297C12" w:rsidRDefault="00297C12" w:rsidP="00297C12">
            <w:pPr>
              <w:spacing w:line="240" w:lineRule="auto"/>
              <w:jc w:val="center"/>
              <w:rPr>
                <w:color w:val="000000"/>
                <w:sz w:val="20"/>
                <w:szCs w:val="20"/>
                <w:lang w:eastAsia="en-CA"/>
              </w:rPr>
            </w:pPr>
            <w:r w:rsidRPr="00297C12">
              <w:rPr>
                <w:color w:val="000000"/>
                <w:sz w:val="20"/>
                <w:szCs w:val="20"/>
              </w:rPr>
              <w:t>61</w:t>
            </w:r>
          </w:p>
        </w:tc>
        <w:tc>
          <w:tcPr>
            <w:tcW w:w="0" w:type="auto"/>
            <w:shd w:val="clear" w:color="auto" w:fill="auto"/>
            <w:noWrap/>
            <w:vAlign w:val="bottom"/>
            <w:hideMark/>
          </w:tcPr>
          <w:p w14:paraId="236D1202"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79</w:t>
            </w:r>
          </w:p>
        </w:tc>
      </w:tr>
      <w:tr w:rsidR="00297C12" w:rsidRPr="00C15D07" w14:paraId="5BF76E1F" w14:textId="77777777" w:rsidTr="00AA21AF">
        <w:trPr>
          <w:trHeight w:val="315"/>
          <w:jc w:val="center"/>
        </w:trPr>
        <w:tc>
          <w:tcPr>
            <w:tcW w:w="0" w:type="auto"/>
            <w:shd w:val="clear" w:color="auto" w:fill="auto"/>
            <w:noWrap/>
            <w:vAlign w:val="bottom"/>
            <w:hideMark/>
          </w:tcPr>
          <w:p w14:paraId="2430423E" w14:textId="77777777" w:rsidR="00297C12" w:rsidRPr="00C15D07" w:rsidRDefault="00297C12" w:rsidP="00297C12">
            <w:pPr>
              <w:spacing w:line="240" w:lineRule="auto"/>
              <w:jc w:val="center"/>
              <w:rPr>
                <w:b/>
                <w:bCs/>
                <w:color w:val="000000"/>
                <w:sz w:val="20"/>
                <w:szCs w:val="20"/>
                <w:lang w:eastAsia="en-CA"/>
              </w:rPr>
            </w:pPr>
            <w:r w:rsidRPr="00C15D07">
              <w:rPr>
                <w:b/>
                <w:bCs/>
                <w:color w:val="000000"/>
                <w:sz w:val="20"/>
                <w:szCs w:val="20"/>
                <w:lang w:eastAsia="en-CA"/>
              </w:rPr>
              <w:t>MBE - Time in Minutes</w:t>
            </w:r>
          </w:p>
        </w:tc>
        <w:tc>
          <w:tcPr>
            <w:tcW w:w="0" w:type="auto"/>
            <w:shd w:val="clear" w:color="auto" w:fill="auto"/>
            <w:noWrap/>
            <w:vAlign w:val="bottom"/>
            <w:hideMark/>
          </w:tcPr>
          <w:p w14:paraId="6A6A09C1"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13</w:t>
            </w:r>
          </w:p>
        </w:tc>
        <w:tc>
          <w:tcPr>
            <w:tcW w:w="0" w:type="auto"/>
            <w:shd w:val="clear" w:color="auto" w:fill="auto"/>
            <w:noWrap/>
            <w:vAlign w:val="bottom"/>
            <w:hideMark/>
          </w:tcPr>
          <w:p w14:paraId="01052B07"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22</w:t>
            </w:r>
          </w:p>
        </w:tc>
        <w:tc>
          <w:tcPr>
            <w:tcW w:w="0" w:type="auto"/>
            <w:shd w:val="clear" w:color="auto" w:fill="auto"/>
            <w:noWrap/>
            <w:vAlign w:val="bottom"/>
            <w:hideMark/>
          </w:tcPr>
          <w:p w14:paraId="3E504CF6"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16</w:t>
            </w:r>
          </w:p>
        </w:tc>
        <w:tc>
          <w:tcPr>
            <w:tcW w:w="0" w:type="auto"/>
            <w:shd w:val="clear" w:color="auto" w:fill="auto"/>
            <w:noWrap/>
            <w:vAlign w:val="bottom"/>
            <w:hideMark/>
          </w:tcPr>
          <w:p w14:paraId="29A553A9"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35</w:t>
            </w:r>
          </w:p>
        </w:tc>
        <w:tc>
          <w:tcPr>
            <w:tcW w:w="0" w:type="auto"/>
            <w:shd w:val="clear" w:color="auto" w:fill="auto"/>
            <w:noWrap/>
            <w:vAlign w:val="bottom"/>
          </w:tcPr>
          <w:p w14:paraId="4687349D" w14:textId="51185B44" w:rsidR="00297C12" w:rsidRPr="00297C12" w:rsidRDefault="00297C12" w:rsidP="00297C12">
            <w:pPr>
              <w:spacing w:line="240" w:lineRule="auto"/>
              <w:jc w:val="center"/>
              <w:rPr>
                <w:color w:val="000000"/>
                <w:sz w:val="20"/>
                <w:szCs w:val="20"/>
                <w:lang w:eastAsia="en-CA"/>
              </w:rPr>
            </w:pPr>
            <w:r w:rsidRPr="00297C12">
              <w:rPr>
                <w:color w:val="000000"/>
                <w:sz w:val="20"/>
                <w:szCs w:val="20"/>
              </w:rPr>
              <w:t>39</w:t>
            </w:r>
          </w:p>
        </w:tc>
        <w:tc>
          <w:tcPr>
            <w:tcW w:w="0" w:type="auto"/>
            <w:shd w:val="clear" w:color="auto" w:fill="auto"/>
            <w:noWrap/>
            <w:vAlign w:val="bottom"/>
            <w:hideMark/>
          </w:tcPr>
          <w:p w14:paraId="4BFA4A0B"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0</w:t>
            </w:r>
          </w:p>
        </w:tc>
      </w:tr>
    </w:tbl>
    <w:p w14:paraId="3E488B34" w14:textId="3A811599" w:rsidR="008A4BDA" w:rsidRDefault="008A4BDA" w:rsidP="008A4BDA">
      <w:pPr>
        <w:pStyle w:val="Caption"/>
        <w:jc w:val="center"/>
      </w:pPr>
      <w:bookmarkStart w:id="144" w:name="_Ref85286056"/>
      <w:bookmarkStart w:id="145" w:name="_Toc90811944"/>
      <w:r>
        <w:t xml:space="preserve">Table </w:t>
      </w:r>
      <w:fldSimple w:instr=" SEQ Table \* ARABIC ">
        <w:r w:rsidR="001873B6">
          <w:rPr>
            <w:noProof/>
          </w:rPr>
          <w:t>7</w:t>
        </w:r>
      </w:fldSimple>
      <w:bookmarkEnd w:id="144"/>
      <w:r>
        <w:t xml:space="preserve"> - </w:t>
      </w:r>
      <w:r w:rsidRPr="0049763C">
        <w:t xml:space="preserve">Matrix Analysis of Peak Values and Time Difference </w:t>
      </w:r>
      <w:r w:rsidRPr="008305F8">
        <w:t xml:space="preserve">– </w:t>
      </w:r>
      <w:r>
        <w:t>Ottawa</w:t>
      </w:r>
      <w:r w:rsidRPr="008305F8">
        <w:t xml:space="preserve"> Dataset</w:t>
      </w:r>
      <w:bookmarkEnd w:id="145"/>
    </w:p>
    <w:p w14:paraId="72ECAF90" w14:textId="68C92B50" w:rsidR="00870C1A" w:rsidRDefault="00870C1A" w:rsidP="002456BD">
      <w:pPr>
        <w:pStyle w:val="Heading3"/>
      </w:pPr>
      <w:bookmarkStart w:id="146" w:name="_Toc90811896"/>
      <w:r>
        <w:t>3.</w:t>
      </w:r>
      <w:r w:rsidR="002456BD">
        <w:t>6</w:t>
      </w:r>
      <w:r>
        <w:t xml:space="preserve">.1 </w:t>
      </w:r>
      <w:r w:rsidR="00B06C64" w:rsidRPr="00B06C64">
        <w:t xml:space="preserve">Discussion of the </w:t>
      </w:r>
      <w:r w:rsidR="00B06C64">
        <w:t>Ottawa</w:t>
      </w:r>
      <w:r w:rsidR="00B06C64" w:rsidRPr="00B06C64">
        <w:t xml:space="preserve"> Dataset's Overall Performance</w:t>
      </w:r>
      <w:bookmarkEnd w:id="146"/>
    </w:p>
    <w:p w14:paraId="355C6197" w14:textId="6C177103" w:rsidR="00264251" w:rsidRDefault="00264251" w:rsidP="00264251">
      <w:pPr>
        <w:ind w:firstLine="288"/>
      </w:pPr>
      <w:r>
        <w:t xml:space="preserve">The overall performance of the Ottawa dataset is comparable to that of the Toronto dataset, as shown in </w:t>
      </w:r>
      <w:fldSimple w:instr=" REF _Ref85285966 ">
        <w:r w:rsidR="001873B6">
          <w:t xml:space="preserve">Table </w:t>
        </w:r>
        <w:r w:rsidR="001873B6">
          <w:rPr>
            <w:noProof/>
          </w:rPr>
          <w:t>6</w:t>
        </w:r>
      </w:fldSimple>
      <w:r>
        <w:t xml:space="preserve">. The </w:t>
      </w:r>
      <w:proofErr w:type="spellStart"/>
      <w:r>
        <w:t>MAPE</w:t>
      </w:r>
      <w:proofErr w:type="spellEnd"/>
      <w:r>
        <w:t xml:space="preserve"> and </w:t>
      </w:r>
      <w:proofErr w:type="spellStart"/>
      <w:r>
        <w:t>RMSE</w:t>
      </w:r>
      <w:proofErr w:type="spellEnd"/>
      <w:r>
        <w:t xml:space="preserve"> values of the CNN are the lowest, followed by the ANN and LSTM. In the boxplot above, the CNN has the narrowest error distribution, whereas the </w:t>
      </w:r>
      <w:proofErr w:type="spellStart"/>
      <w:r>
        <w:t>SNF</w:t>
      </w:r>
      <w:proofErr w:type="spellEnd"/>
      <w:r>
        <w:t xml:space="preserve"> has the worst overall performance metrics and the widest error distribution.</w:t>
      </w:r>
    </w:p>
    <w:p w14:paraId="088F93A7" w14:textId="292C86C5" w:rsidR="00264251" w:rsidRPr="00264251" w:rsidRDefault="00264251" w:rsidP="00264251">
      <w:pPr>
        <w:ind w:firstLine="288"/>
      </w:pPr>
      <w:r>
        <w:t xml:space="preserve">The CNN was also the most accurate at predicting the magnitude of daily peaks, according to </w:t>
      </w:r>
      <w:proofErr w:type="spellStart"/>
      <w:r>
        <w:t>MAPE</w:t>
      </w:r>
      <w:proofErr w:type="spellEnd"/>
      <w:r>
        <w:t xml:space="preserve"> values in </w:t>
      </w:r>
      <w:r>
        <w:fldChar w:fldCharType="begin"/>
      </w:r>
      <w:r>
        <w:instrText xml:space="preserve"> REF _Ref85286056 \h </w:instrText>
      </w:r>
      <w:r>
        <w:fldChar w:fldCharType="separate"/>
      </w:r>
      <w:r w:rsidR="001873B6">
        <w:t xml:space="preserve">Table </w:t>
      </w:r>
      <w:r w:rsidR="001873B6">
        <w:rPr>
          <w:noProof/>
        </w:rPr>
        <w:t>7</w:t>
      </w:r>
      <w:r>
        <w:fldChar w:fldCharType="end"/>
      </w:r>
      <w:r>
        <w:t xml:space="preserve">, followed by the ANN and LSTM. The MAE values show that the CNN predicted the time the best. The </w:t>
      </w:r>
      <w:proofErr w:type="spellStart"/>
      <w:r>
        <w:t>SNF</w:t>
      </w:r>
      <w:proofErr w:type="spellEnd"/>
      <w:r>
        <w:t xml:space="preserve"> and CNN were the most precise in terms of bias, according to the MBE values.</w:t>
      </w:r>
    </w:p>
    <w:p w14:paraId="748698B6" w14:textId="0F730FC5" w:rsidR="002456BD" w:rsidRDefault="002456BD" w:rsidP="002456BD">
      <w:pPr>
        <w:pStyle w:val="Heading2"/>
      </w:pPr>
      <w:bookmarkStart w:id="147" w:name="_Toc90811897"/>
      <w:r>
        <w:lastRenderedPageBreak/>
        <w:t>3.7</w:t>
      </w:r>
      <w:r w:rsidRPr="008223C2">
        <w:t xml:space="preserve"> The Performance of </w:t>
      </w:r>
      <w:r w:rsidR="0025420C">
        <w:t>Forecaster</w:t>
      </w:r>
      <w:r w:rsidRPr="008223C2">
        <w:t xml:space="preserve">s on the </w:t>
      </w:r>
      <w:r>
        <w:t>Saint John</w:t>
      </w:r>
      <w:r w:rsidRPr="008223C2">
        <w:t xml:space="preserve"> Dataset</w:t>
      </w:r>
      <w:bookmarkEnd w:id="147"/>
    </w:p>
    <w:p w14:paraId="2194C205" w14:textId="5AD039E8" w:rsidR="002745F8" w:rsidRDefault="00A0755C" w:rsidP="00722D81">
      <w:pPr>
        <w:ind w:firstLine="288"/>
      </w:pPr>
      <w:fldSimple w:instr=" REF _Ref86082912 ">
        <w:r w:rsidR="001873B6">
          <w:t xml:space="preserve">Figure </w:t>
        </w:r>
        <w:r w:rsidR="001873B6">
          <w:rPr>
            <w:noProof/>
          </w:rPr>
          <w:t>12</w:t>
        </w:r>
      </w:fldSimple>
      <w:r w:rsidR="002E5C50" w:rsidRPr="002E5C50">
        <w:t xml:space="preserve"> illustrates a snapshot of actual and forecasted load demand for December 17t</w:t>
      </w:r>
      <w:r w:rsidR="002E5C50">
        <w:t>h</w:t>
      </w:r>
      <w:r w:rsidR="002E5C50" w:rsidRPr="002E5C50">
        <w:t xml:space="preserve"> to December 21st; this period was chosen because it corresponded to the month during which all </w:t>
      </w:r>
      <w:r w:rsidR="0025420C">
        <w:t>forecaster</w:t>
      </w:r>
      <w:r w:rsidR="002E5C50" w:rsidRPr="002E5C50">
        <w:t xml:space="preserve">s performed the worst overall. </w:t>
      </w:r>
      <w:fldSimple w:instr=" REF _Ref86082912 ">
        <w:r w:rsidR="001873B6">
          <w:t xml:space="preserve">Figure </w:t>
        </w:r>
        <w:r w:rsidR="001873B6">
          <w:rPr>
            <w:noProof/>
          </w:rPr>
          <w:t>12</w:t>
        </w:r>
      </w:fldSimple>
      <w:r w:rsidR="00722D81" w:rsidRPr="007517A5">
        <w:t xml:space="preserve"> </w:t>
      </w:r>
      <w:r w:rsidR="005D1506">
        <w:t xml:space="preserve">also </w:t>
      </w:r>
      <w:r w:rsidR="00722D81" w:rsidRPr="007517A5">
        <w:t xml:space="preserve">depicts the overall distribution of errors, while </w:t>
      </w:r>
      <w:fldSimple w:instr=" REF _Ref86082938 ">
        <w:r w:rsidR="001873B6">
          <w:t xml:space="preserve">Table </w:t>
        </w:r>
        <w:r w:rsidR="001873B6">
          <w:rPr>
            <w:noProof/>
          </w:rPr>
          <w:t>8</w:t>
        </w:r>
      </w:fldSimple>
      <w:r w:rsidR="00722D81" w:rsidRPr="007517A5">
        <w:t xml:space="preserve"> summarizes the key performance metrics. </w:t>
      </w:r>
      <w:fldSimple w:instr=" REF _Ref86082945 ">
        <w:r w:rsidR="001873B6">
          <w:t xml:space="preserve">Table </w:t>
        </w:r>
        <w:r w:rsidR="001873B6">
          <w:rPr>
            <w:noProof/>
          </w:rPr>
          <w:t>9</w:t>
        </w:r>
      </w:fldSimple>
      <w:r w:rsidR="00722D81" w:rsidRPr="007517A5">
        <w:t xml:space="preserve"> summarizes the forecaster's performance in predicting daily peaks.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6"/>
        <w:gridCol w:w="650"/>
        <w:gridCol w:w="783"/>
        <w:gridCol w:w="650"/>
        <w:gridCol w:w="683"/>
        <w:gridCol w:w="1172"/>
        <w:gridCol w:w="666"/>
      </w:tblGrid>
      <w:tr w:rsidR="00E068BB" w:rsidRPr="00C15D07" w14:paraId="54EF7958" w14:textId="77777777" w:rsidTr="00E068BB">
        <w:trPr>
          <w:trHeight w:val="315"/>
          <w:jc w:val="center"/>
        </w:trPr>
        <w:tc>
          <w:tcPr>
            <w:tcW w:w="0" w:type="auto"/>
            <w:shd w:val="clear" w:color="auto" w:fill="auto"/>
            <w:noWrap/>
            <w:vAlign w:val="bottom"/>
            <w:hideMark/>
          </w:tcPr>
          <w:p w14:paraId="7D37907B" w14:textId="77777777" w:rsidR="006A7B8E" w:rsidRPr="00C15D07" w:rsidRDefault="006A7B8E" w:rsidP="006A7B8E">
            <w:pPr>
              <w:spacing w:line="240" w:lineRule="auto"/>
              <w:jc w:val="center"/>
              <w:rPr>
                <w:b/>
                <w:bCs/>
                <w:color w:val="000000"/>
                <w:sz w:val="20"/>
                <w:szCs w:val="20"/>
                <w:lang w:eastAsia="en-CA"/>
              </w:rPr>
            </w:pPr>
            <w:r w:rsidRPr="00C15D07">
              <w:rPr>
                <w:b/>
                <w:bCs/>
                <w:color w:val="000000"/>
                <w:sz w:val="20"/>
                <w:szCs w:val="20"/>
                <w:lang w:eastAsia="en-CA"/>
              </w:rPr>
              <w:t>Metrics</w:t>
            </w:r>
          </w:p>
        </w:tc>
        <w:tc>
          <w:tcPr>
            <w:tcW w:w="0" w:type="auto"/>
            <w:shd w:val="clear" w:color="auto" w:fill="auto"/>
            <w:noWrap/>
            <w:vAlign w:val="bottom"/>
            <w:hideMark/>
          </w:tcPr>
          <w:p w14:paraId="57AECB79" w14:textId="77777777" w:rsidR="006A7B8E" w:rsidRPr="00C15D07" w:rsidRDefault="006A7B8E" w:rsidP="006A7B8E">
            <w:pPr>
              <w:spacing w:line="240" w:lineRule="auto"/>
              <w:jc w:val="center"/>
              <w:rPr>
                <w:b/>
                <w:bCs/>
                <w:color w:val="000000"/>
                <w:sz w:val="20"/>
                <w:szCs w:val="20"/>
                <w:lang w:eastAsia="en-CA"/>
              </w:rPr>
            </w:pPr>
            <w:r w:rsidRPr="00C15D07">
              <w:rPr>
                <w:b/>
                <w:bCs/>
                <w:color w:val="000000"/>
                <w:sz w:val="20"/>
                <w:szCs w:val="20"/>
                <w:lang w:eastAsia="en-CA"/>
              </w:rPr>
              <w:t>CNN</w:t>
            </w:r>
          </w:p>
        </w:tc>
        <w:tc>
          <w:tcPr>
            <w:tcW w:w="0" w:type="auto"/>
            <w:shd w:val="clear" w:color="auto" w:fill="auto"/>
            <w:noWrap/>
            <w:vAlign w:val="bottom"/>
            <w:hideMark/>
          </w:tcPr>
          <w:p w14:paraId="67C0C67C" w14:textId="77777777" w:rsidR="006A7B8E" w:rsidRPr="00C15D07" w:rsidRDefault="006A7B8E" w:rsidP="006A7B8E">
            <w:pPr>
              <w:spacing w:line="240" w:lineRule="auto"/>
              <w:jc w:val="center"/>
              <w:rPr>
                <w:b/>
                <w:bCs/>
                <w:color w:val="000000"/>
                <w:sz w:val="20"/>
                <w:szCs w:val="20"/>
                <w:lang w:eastAsia="en-CA"/>
              </w:rPr>
            </w:pPr>
            <w:r w:rsidRPr="00C15D07">
              <w:rPr>
                <w:b/>
                <w:bCs/>
                <w:color w:val="000000"/>
                <w:sz w:val="20"/>
                <w:szCs w:val="20"/>
                <w:lang w:eastAsia="en-CA"/>
              </w:rPr>
              <w:t>LSTM</w:t>
            </w:r>
          </w:p>
        </w:tc>
        <w:tc>
          <w:tcPr>
            <w:tcW w:w="0" w:type="auto"/>
            <w:shd w:val="clear" w:color="auto" w:fill="auto"/>
            <w:noWrap/>
            <w:vAlign w:val="bottom"/>
            <w:hideMark/>
          </w:tcPr>
          <w:p w14:paraId="698B619B" w14:textId="77777777" w:rsidR="006A7B8E" w:rsidRPr="00C15D07" w:rsidRDefault="006A7B8E" w:rsidP="006A7B8E">
            <w:pPr>
              <w:spacing w:line="240" w:lineRule="auto"/>
              <w:jc w:val="center"/>
              <w:rPr>
                <w:b/>
                <w:bCs/>
                <w:color w:val="000000"/>
                <w:sz w:val="20"/>
                <w:szCs w:val="20"/>
                <w:lang w:eastAsia="en-CA"/>
              </w:rPr>
            </w:pPr>
            <w:r w:rsidRPr="00C15D07">
              <w:rPr>
                <w:b/>
                <w:bCs/>
                <w:color w:val="000000"/>
                <w:sz w:val="20"/>
                <w:szCs w:val="20"/>
                <w:lang w:eastAsia="en-CA"/>
              </w:rPr>
              <w:t>ANN</w:t>
            </w:r>
          </w:p>
        </w:tc>
        <w:tc>
          <w:tcPr>
            <w:tcW w:w="0" w:type="auto"/>
            <w:shd w:val="clear" w:color="auto" w:fill="auto"/>
            <w:noWrap/>
            <w:vAlign w:val="bottom"/>
            <w:hideMark/>
          </w:tcPr>
          <w:p w14:paraId="232C59FE" w14:textId="77777777" w:rsidR="006A7B8E" w:rsidRPr="00C15D07" w:rsidRDefault="006A7B8E" w:rsidP="006A7B8E">
            <w:pPr>
              <w:spacing w:line="240" w:lineRule="auto"/>
              <w:jc w:val="center"/>
              <w:rPr>
                <w:b/>
                <w:bCs/>
                <w:color w:val="000000"/>
                <w:sz w:val="20"/>
                <w:szCs w:val="20"/>
                <w:lang w:eastAsia="en-CA"/>
              </w:rPr>
            </w:pPr>
            <w:proofErr w:type="spellStart"/>
            <w:r w:rsidRPr="00C15D07">
              <w:rPr>
                <w:b/>
                <w:bCs/>
                <w:color w:val="000000"/>
                <w:sz w:val="20"/>
                <w:szCs w:val="20"/>
                <w:lang w:eastAsia="en-CA"/>
              </w:rPr>
              <w:t>MLR</w:t>
            </w:r>
            <w:proofErr w:type="spellEnd"/>
          </w:p>
        </w:tc>
        <w:tc>
          <w:tcPr>
            <w:tcW w:w="0" w:type="auto"/>
            <w:shd w:val="clear" w:color="auto" w:fill="auto"/>
            <w:noWrap/>
            <w:vAlign w:val="bottom"/>
            <w:hideMark/>
          </w:tcPr>
          <w:p w14:paraId="77852137" w14:textId="0BD35003" w:rsidR="006A7B8E" w:rsidRPr="00C15D07" w:rsidRDefault="00A76D14" w:rsidP="006A7B8E">
            <w:pPr>
              <w:spacing w:line="240" w:lineRule="auto"/>
              <w:jc w:val="center"/>
              <w:rPr>
                <w:b/>
                <w:bCs/>
                <w:color w:val="000000"/>
                <w:sz w:val="20"/>
                <w:szCs w:val="20"/>
                <w:lang w:eastAsia="en-CA"/>
              </w:rPr>
            </w:pPr>
            <w:proofErr w:type="spellStart"/>
            <w:r w:rsidRPr="00C15D07">
              <w:rPr>
                <w:b/>
                <w:bCs/>
                <w:color w:val="000000"/>
                <w:sz w:val="20"/>
                <w:szCs w:val="20"/>
                <w:lang w:eastAsia="en-CA"/>
              </w:rPr>
              <w:t>SARIMAX</w:t>
            </w:r>
            <w:proofErr w:type="spellEnd"/>
          </w:p>
        </w:tc>
        <w:tc>
          <w:tcPr>
            <w:tcW w:w="0" w:type="auto"/>
            <w:shd w:val="clear" w:color="auto" w:fill="auto"/>
            <w:noWrap/>
            <w:vAlign w:val="bottom"/>
            <w:hideMark/>
          </w:tcPr>
          <w:p w14:paraId="495820CF" w14:textId="77777777" w:rsidR="006A7B8E" w:rsidRPr="00C15D07" w:rsidRDefault="006A7B8E" w:rsidP="006A7B8E">
            <w:pPr>
              <w:spacing w:line="240" w:lineRule="auto"/>
              <w:jc w:val="center"/>
              <w:rPr>
                <w:b/>
                <w:bCs/>
                <w:color w:val="000000"/>
                <w:sz w:val="20"/>
                <w:szCs w:val="20"/>
                <w:lang w:eastAsia="en-CA"/>
              </w:rPr>
            </w:pPr>
            <w:proofErr w:type="spellStart"/>
            <w:r w:rsidRPr="00C15D07">
              <w:rPr>
                <w:b/>
                <w:bCs/>
                <w:color w:val="000000"/>
                <w:sz w:val="20"/>
                <w:szCs w:val="20"/>
                <w:lang w:eastAsia="en-CA"/>
              </w:rPr>
              <w:t>SNF</w:t>
            </w:r>
            <w:proofErr w:type="spellEnd"/>
          </w:p>
        </w:tc>
      </w:tr>
      <w:tr w:rsidR="00C73C66" w:rsidRPr="00C15D07" w14:paraId="03A2275D" w14:textId="77777777" w:rsidTr="00A76D14">
        <w:trPr>
          <w:trHeight w:val="315"/>
          <w:jc w:val="center"/>
        </w:trPr>
        <w:tc>
          <w:tcPr>
            <w:tcW w:w="0" w:type="auto"/>
            <w:shd w:val="clear" w:color="auto" w:fill="auto"/>
            <w:noWrap/>
            <w:vAlign w:val="bottom"/>
            <w:hideMark/>
          </w:tcPr>
          <w:p w14:paraId="020EFE23" w14:textId="77777777" w:rsidR="00C73C66" w:rsidRPr="00C15D07" w:rsidRDefault="00C73C66" w:rsidP="00C73C66">
            <w:pPr>
              <w:spacing w:line="240" w:lineRule="auto"/>
              <w:jc w:val="center"/>
              <w:rPr>
                <w:b/>
                <w:bCs/>
                <w:color w:val="000000"/>
                <w:sz w:val="20"/>
                <w:szCs w:val="20"/>
                <w:lang w:eastAsia="en-CA"/>
              </w:rPr>
            </w:pPr>
            <w:proofErr w:type="spellStart"/>
            <w:r w:rsidRPr="00C15D07">
              <w:rPr>
                <w:b/>
                <w:bCs/>
                <w:color w:val="000000"/>
                <w:sz w:val="20"/>
                <w:szCs w:val="20"/>
                <w:lang w:eastAsia="en-CA"/>
              </w:rPr>
              <w:t>MAPE</w:t>
            </w:r>
            <w:proofErr w:type="spellEnd"/>
            <w:r w:rsidRPr="00C15D07">
              <w:rPr>
                <w:b/>
                <w:bCs/>
                <w:color w:val="000000"/>
                <w:sz w:val="20"/>
                <w:szCs w:val="20"/>
                <w:lang w:eastAsia="en-CA"/>
              </w:rPr>
              <w:t xml:space="preserve"> (%)</w:t>
            </w:r>
          </w:p>
        </w:tc>
        <w:tc>
          <w:tcPr>
            <w:tcW w:w="0" w:type="auto"/>
            <w:shd w:val="clear" w:color="auto" w:fill="auto"/>
            <w:noWrap/>
            <w:vAlign w:val="bottom"/>
            <w:hideMark/>
          </w:tcPr>
          <w:p w14:paraId="14383E0A" w14:textId="77777777" w:rsidR="00C73C66" w:rsidRPr="00C15D07" w:rsidRDefault="00C73C66" w:rsidP="00C73C66">
            <w:pPr>
              <w:spacing w:line="240" w:lineRule="auto"/>
              <w:jc w:val="center"/>
              <w:rPr>
                <w:color w:val="000000"/>
                <w:sz w:val="20"/>
                <w:szCs w:val="20"/>
                <w:lang w:eastAsia="en-CA"/>
              </w:rPr>
            </w:pPr>
            <w:r w:rsidRPr="00C15D07">
              <w:rPr>
                <w:color w:val="000000"/>
                <w:sz w:val="20"/>
                <w:szCs w:val="20"/>
                <w:lang w:eastAsia="en-CA"/>
              </w:rPr>
              <w:t>3.89</w:t>
            </w:r>
          </w:p>
        </w:tc>
        <w:tc>
          <w:tcPr>
            <w:tcW w:w="0" w:type="auto"/>
            <w:shd w:val="clear" w:color="auto" w:fill="auto"/>
            <w:noWrap/>
            <w:vAlign w:val="bottom"/>
            <w:hideMark/>
          </w:tcPr>
          <w:p w14:paraId="4CB0B763" w14:textId="77777777" w:rsidR="00C73C66" w:rsidRPr="00C15D07" w:rsidRDefault="00C73C66" w:rsidP="00C73C66">
            <w:pPr>
              <w:spacing w:line="240" w:lineRule="auto"/>
              <w:jc w:val="center"/>
              <w:rPr>
                <w:color w:val="000000"/>
                <w:sz w:val="20"/>
                <w:szCs w:val="20"/>
                <w:lang w:eastAsia="en-CA"/>
              </w:rPr>
            </w:pPr>
            <w:r w:rsidRPr="00C15D07">
              <w:rPr>
                <w:color w:val="000000"/>
                <w:sz w:val="20"/>
                <w:szCs w:val="20"/>
                <w:lang w:eastAsia="en-CA"/>
              </w:rPr>
              <w:t>4.55</w:t>
            </w:r>
          </w:p>
        </w:tc>
        <w:tc>
          <w:tcPr>
            <w:tcW w:w="0" w:type="auto"/>
            <w:shd w:val="clear" w:color="auto" w:fill="auto"/>
            <w:noWrap/>
            <w:vAlign w:val="bottom"/>
            <w:hideMark/>
          </w:tcPr>
          <w:p w14:paraId="327832D3" w14:textId="77777777" w:rsidR="00C73C66" w:rsidRPr="00C15D07" w:rsidRDefault="00C73C66" w:rsidP="00C73C66">
            <w:pPr>
              <w:spacing w:line="240" w:lineRule="auto"/>
              <w:jc w:val="center"/>
              <w:rPr>
                <w:color w:val="000000"/>
                <w:sz w:val="20"/>
                <w:szCs w:val="20"/>
                <w:lang w:eastAsia="en-CA"/>
              </w:rPr>
            </w:pPr>
            <w:r w:rsidRPr="00C15D07">
              <w:rPr>
                <w:color w:val="000000"/>
                <w:sz w:val="20"/>
                <w:szCs w:val="20"/>
                <w:lang w:eastAsia="en-CA"/>
              </w:rPr>
              <w:t>4.33</w:t>
            </w:r>
          </w:p>
        </w:tc>
        <w:tc>
          <w:tcPr>
            <w:tcW w:w="0" w:type="auto"/>
            <w:shd w:val="clear" w:color="auto" w:fill="auto"/>
            <w:noWrap/>
            <w:vAlign w:val="bottom"/>
            <w:hideMark/>
          </w:tcPr>
          <w:p w14:paraId="484284AB" w14:textId="77777777" w:rsidR="00C73C66" w:rsidRPr="00C15D07" w:rsidRDefault="00C73C66" w:rsidP="00C73C66">
            <w:pPr>
              <w:spacing w:line="240" w:lineRule="auto"/>
              <w:jc w:val="center"/>
              <w:rPr>
                <w:color w:val="000000"/>
                <w:sz w:val="20"/>
                <w:szCs w:val="20"/>
                <w:lang w:eastAsia="en-CA"/>
              </w:rPr>
            </w:pPr>
            <w:r w:rsidRPr="00C15D07">
              <w:rPr>
                <w:color w:val="000000"/>
                <w:sz w:val="20"/>
                <w:szCs w:val="20"/>
                <w:lang w:eastAsia="en-CA"/>
              </w:rPr>
              <w:t>6.11</w:t>
            </w:r>
          </w:p>
        </w:tc>
        <w:tc>
          <w:tcPr>
            <w:tcW w:w="0" w:type="auto"/>
            <w:shd w:val="clear" w:color="auto" w:fill="auto"/>
            <w:noWrap/>
            <w:vAlign w:val="bottom"/>
          </w:tcPr>
          <w:p w14:paraId="3AE880EB" w14:textId="3CDF91D7" w:rsidR="00C73C66" w:rsidRPr="00C73C66" w:rsidRDefault="00C73C66" w:rsidP="00C73C66">
            <w:pPr>
              <w:spacing w:line="240" w:lineRule="auto"/>
              <w:jc w:val="center"/>
              <w:rPr>
                <w:color w:val="000000"/>
                <w:sz w:val="20"/>
                <w:szCs w:val="20"/>
                <w:lang w:eastAsia="en-CA"/>
              </w:rPr>
            </w:pPr>
            <w:r w:rsidRPr="00C73C66">
              <w:rPr>
                <w:color w:val="000000"/>
                <w:sz w:val="20"/>
                <w:szCs w:val="20"/>
              </w:rPr>
              <w:t>5.33</w:t>
            </w:r>
          </w:p>
        </w:tc>
        <w:tc>
          <w:tcPr>
            <w:tcW w:w="0" w:type="auto"/>
            <w:shd w:val="clear" w:color="auto" w:fill="auto"/>
            <w:noWrap/>
            <w:vAlign w:val="bottom"/>
            <w:hideMark/>
          </w:tcPr>
          <w:p w14:paraId="04A68753" w14:textId="77777777" w:rsidR="00C73C66" w:rsidRPr="00C15D07" w:rsidRDefault="00C73C66" w:rsidP="00C73C66">
            <w:pPr>
              <w:spacing w:line="240" w:lineRule="auto"/>
              <w:jc w:val="center"/>
              <w:rPr>
                <w:color w:val="000000"/>
                <w:sz w:val="20"/>
                <w:szCs w:val="20"/>
                <w:lang w:eastAsia="en-CA"/>
              </w:rPr>
            </w:pPr>
            <w:r w:rsidRPr="00C15D07">
              <w:rPr>
                <w:color w:val="000000"/>
                <w:sz w:val="20"/>
                <w:szCs w:val="20"/>
                <w:lang w:eastAsia="en-CA"/>
              </w:rPr>
              <w:t>9.39</w:t>
            </w:r>
          </w:p>
        </w:tc>
      </w:tr>
      <w:tr w:rsidR="00C73C66" w:rsidRPr="00C15D07" w14:paraId="0827DD4B" w14:textId="77777777" w:rsidTr="00A76D14">
        <w:trPr>
          <w:trHeight w:val="315"/>
          <w:jc w:val="center"/>
        </w:trPr>
        <w:tc>
          <w:tcPr>
            <w:tcW w:w="0" w:type="auto"/>
            <w:shd w:val="clear" w:color="auto" w:fill="auto"/>
            <w:noWrap/>
            <w:vAlign w:val="bottom"/>
            <w:hideMark/>
          </w:tcPr>
          <w:p w14:paraId="7ECCD4B4" w14:textId="77777777" w:rsidR="00C73C66" w:rsidRPr="00C15D07" w:rsidRDefault="00C73C66" w:rsidP="00C73C66">
            <w:pPr>
              <w:spacing w:line="240" w:lineRule="auto"/>
              <w:jc w:val="center"/>
              <w:rPr>
                <w:b/>
                <w:bCs/>
                <w:color w:val="000000"/>
                <w:sz w:val="20"/>
                <w:szCs w:val="20"/>
                <w:lang w:eastAsia="en-CA"/>
              </w:rPr>
            </w:pPr>
            <w:proofErr w:type="spellStart"/>
            <w:r w:rsidRPr="00C15D07">
              <w:rPr>
                <w:b/>
                <w:bCs/>
                <w:color w:val="000000"/>
                <w:sz w:val="20"/>
                <w:szCs w:val="20"/>
                <w:lang w:eastAsia="en-CA"/>
              </w:rPr>
              <w:t>RMSE</w:t>
            </w:r>
            <w:proofErr w:type="spellEnd"/>
            <w:r w:rsidRPr="00C15D07">
              <w:rPr>
                <w:b/>
                <w:bCs/>
                <w:color w:val="000000"/>
                <w:sz w:val="20"/>
                <w:szCs w:val="20"/>
                <w:lang w:eastAsia="en-CA"/>
              </w:rPr>
              <w:t xml:space="preserve"> (MW)</w:t>
            </w:r>
          </w:p>
        </w:tc>
        <w:tc>
          <w:tcPr>
            <w:tcW w:w="0" w:type="auto"/>
            <w:shd w:val="clear" w:color="auto" w:fill="auto"/>
            <w:noWrap/>
            <w:vAlign w:val="bottom"/>
            <w:hideMark/>
          </w:tcPr>
          <w:p w14:paraId="1308E6E5" w14:textId="77777777" w:rsidR="00C73C66" w:rsidRPr="00C15D07" w:rsidRDefault="00C73C66" w:rsidP="00C73C66">
            <w:pPr>
              <w:spacing w:line="240" w:lineRule="auto"/>
              <w:jc w:val="center"/>
              <w:rPr>
                <w:color w:val="000000"/>
                <w:sz w:val="20"/>
                <w:szCs w:val="20"/>
                <w:lang w:eastAsia="en-CA"/>
              </w:rPr>
            </w:pPr>
            <w:r w:rsidRPr="00C15D07">
              <w:rPr>
                <w:color w:val="000000"/>
                <w:sz w:val="20"/>
                <w:szCs w:val="20"/>
                <w:lang w:eastAsia="en-CA"/>
              </w:rPr>
              <w:t>8.06</w:t>
            </w:r>
          </w:p>
        </w:tc>
        <w:tc>
          <w:tcPr>
            <w:tcW w:w="0" w:type="auto"/>
            <w:shd w:val="clear" w:color="auto" w:fill="auto"/>
            <w:noWrap/>
            <w:vAlign w:val="bottom"/>
            <w:hideMark/>
          </w:tcPr>
          <w:p w14:paraId="578E8913" w14:textId="77777777" w:rsidR="00C73C66" w:rsidRPr="00C15D07" w:rsidRDefault="00C73C66" w:rsidP="00C73C66">
            <w:pPr>
              <w:spacing w:line="240" w:lineRule="auto"/>
              <w:jc w:val="center"/>
              <w:rPr>
                <w:color w:val="000000"/>
                <w:sz w:val="20"/>
                <w:szCs w:val="20"/>
                <w:lang w:eastAsia="en-CA"/>
              </w:rPr>
            </w:pPr>
            <w:r w:rsidRPr="00C15D07">
              <w:rPr>
                <w:color w:val="000000"/>
                <w:sz w:val="20"/>
                <w:szCs w:val="20"/>
                <w:lang w:eastAsia="en-CA"/>
              </w:rPr>
              <w:t>8.95</w:t>
            </w:r>
          </w:p>
        </w:tc>
        <w:tc>
          <w:tcPr>
            <w:tcW w:w="0" w:type="auto"/>
            <w:shd w:val="clear" w:color="auto" w:fill="auto"/>
            <w:noWrap/>
            <w:vAlign w:val="bottom"/>
            <w:hideMark/>
          </w:tcPr>
          <w:p w14:paraId="122D8C5A" w14:textId="77777777" w:rsidR="00C73C66" w:rsidRPr="00C15D07" w:rsidRDefault="00C73C66" w:rsidP="00C73C66">
            <w:pPr>
              <w:spacing w:line="240" w:lineRule="auto"/>
              <w:jc w:val="center"/>
              <w:rPr>
                <w:color w:val="000000"/>
                <w:sz w:val="20"/>
                <w:szCs w:val="20"/>
                <w:lang w:eastAsia="en-CA"/>
              </w:rPr>
            </w:pPr>
            <w:r w:rsidRPr="00C15D07">
              <w:rPr>
                <w:color w:val="000000"/>
                <w:sz w:val="20"/>
                <w:szCs w:val="20"/>
                <w:lang w:eastAsia="en-CA"/>
              </w:rPr>
              <w:t>8.29</w:t>
            </w:r>
          </w:p>
        </w:tc>
        <w:tc>
          <w:tcPr>
            <w:tcW w:w="0" w:type="auto"/>
            <w:shd w:val="clear" w:color="auto" w:fill="auto"/>
            <w:noWrap/>
            <w:vAlign w:val="bottom"/>
            <w:hideMark/>
          </w:tcPr>
          <w:p w14:paraId="786E0221" w14:textId="77777777" w:rsidR="00C73C66" w:rsidRPr="00C15D07" w:rsidRDefault="00C73C66" w:rsidP="00C73C66">
            <w:pPr>
              <w:spacing w:line="240" w:lineRule="auto"/>
              <w:jc w:val="center"/>
              <w:rPr>
                <w:color w:val="000000"/>
                <w:sz w:val="20"/>
                <w:szCs w:val="20"/>
                <w:lang w:eastAsia="en-CA"/>
              </w:rPr>
            </w:pPr>
            <w:r w:rsidRPr="00C15D07">
              <w:rPr>
                <w:color w:val="000000"/>
                <w:sz w:val="20"/>
                <w:szCs w:val="20"/>
                <w:lang w:eastAsia="en-CA"/>
              </w:rPr>
              <w:t>11.06</w:t>
            </w:r>
          </w:p>
        </w:tc>
        <w:tc>
          <w:tcPr>
            <w:tcW w:w="0" w:type="auto"/>
            <w:shd w:val="clear" w:color="auto" w:fill="auto"/>
            <w:noWrap/>
            <w:vAlign w:val="bottom"/>
          </w:tcPr>
          <w:p w14:paraId="2F5496FD" w14:textId="67EAA8EA" w:rsidR="00C73C66" w:rsidRPr="00C73C66" w:rsidRDefault="00C73C66" w:rsidP="00C73C66">
            <w:pPr>
              <w:spacing w:line="240" w:lineRule="auto"/>
              <w:jc w:val="center"/>
              <w:rPr>
                <w:color w:val="000000"/>
                <w:sz w:val="20"/>
                <w:szCs w:val="20"/>
                <w:lang w:eastAsia="en-CA"/>
              </w:rPr>
            </w:pPr>
            <w:r w:rsidRPr="00C73C66">
              <w:rPr>
                <w:color w:val="000000"/>
                <w:sz w:val="20"/>
                <w:szCs w:val="20"/>
              </w:rPr>
              <w:t>10.82</w:t>
            </w:r>
          </w:p>
        </w:tc>
        <w:tc>
          <w:tcPr>
            <w:tcW w:w="0" w:type="auto"/>
            <w:shd w:val="clear" w:color="auto" w:fill="auto"/>
            <w:noWrap/>
            <w:vAlign w:val="bottom"/>
            <w:hideMark/>
          </w:tcPr>
          <w:p w14:paraId="5B312A12" w14:textId="77777777" w:rsidR="00C73C66" w:rsidRPr="00C15D07" w:rsidRDefault="00C73C66" w:rsidP="00C73C66">
            <w:pPr>
              <w:spacing w:line="240" w:lineRule="auto"/>
              <w:jc w:val="center"/>
              <w:rPr>
                <w:color w:val="000000"/>
                <w:sz w:val="20"/>
                <w:szCs w:val="20"/>
                <w:lang w:eastAsia="en-CA"/>
              </w:rPr>
            </w:pPr>
            <w:r w:rsidRPr="00C15D07">
              <w:rPr>
                <w:color w:val="000000"/>
                <w:sz w:val="20"/>
                <w:szCs w:val="20"/>
                <w:lang w:eastAsia="en-CA"/>
              </w:rPr>
              <w:t>16.90</w:t>
            </w:r>
          </w:p>
        </w:tc>
      </w:tr>
    </w:tbl>
    <w:p w14:paraId="63235CCB" w14:textId="324540F7" w:rsidR="00AC372F" w:rsidRDefault="00AC372F" w:rsidP="00AC372F">
      <w:pPr>
        <w:pStyle w:val="Caption"/>
        <w:jc w:val="center"/>
      </w:pPr>
      <w:bookmarkStart w:id="148" w:name="_Ref86082938"/>
      <w:bookmarkStart w:id="149" w:name="_Ref86082933"/>
      <w:bookmarkStart w:id="150" w:name="_Toc90811945"/>
      <w:r>
        <w:t xml:space="preserve">Table </w:t>
      </w:r>
      <w:fldSimple w:instr=" SEQ Table \* ARABIC ">
        <w:r w:rsidR="001873B6">
          <w:rPr>
            <w:noProof/>
          </w:rPr>
          <w:t>8</w:t>
        </w:r>
      </w:fldSimple>
      <w:bookmarkEnd w:id="148"/>
      <w:r>
        <w:t xml:space="preserve"> - </w:t>
      </w:r>
      <w:r w:rsidRPr="00F41E11">
        <w:t xml:space="preserve">Overall </w:t>
      </w:r>
      <w:proofErr w:type="spellStart"/>
      <w:r w:rsidRPr="00F41E11">
        <w:t>MAPE</w:t>
      </w:r>
      <w:proofErr w:type="spellEnd"/>
      <w:r w:rsidRPr="00F41E11">
        <w:t xml:space="preserve"> and </w:t>
      </w:r>
      <w:proofErr w:type="spellStart"/>
      <w:r w:rsidRPr="00F41E11">
        <w:t>RMSE</w:t>
      </w:r>
      <w:proofErr w:type="spellEnd"/>
      <w:r w:rsidRPr="00F41E11">
        <w:t xml:space="preserve"> for Each </w:t>
      </w:r>
      <w:r w:rsidR="0025420C">
        <w:t>Forecaster</w:t>
      </w:r>
      <w:r w:rsidRPr="00F41E11">
        <w:t xml:space="preserve"> </w:t>
      </w:r>
      <w:r w:rsidRPr="000A402A">
        <w:t xml:space="preserve">– </w:t>
      </w:r>
      <w:r>
        <w:t>Saint John</w:t>
      </w:r>
      <w:r w:rsidRPr="000A402A">
        <w:t xml:space="preserve"> Dataset</w:t>
      </w:r>
      <w:bookmarkEnd w:id="149"/>
      <w:bookmarkEnd w:id="150"/>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1"/>
        <w:gridCol w:w="650"/>
        <w:gridCol w:w="783"/>
        <w:gridCol w:w="650"/>
        <w:gridCol w:w="683"/>
        <w:gridCol w:w="1172"/>
        <w:gridCol w:w="594"/>
      </w:tblGrid>
      <w:tr w:rsidR="00A82DDD" w:rsidRPr="00C15D07" w14:paraId="4F9252C9" w14:textId="77777777" w:rsidTr="00685275">
        <w:trPr>
          <w:trHeight w:val="315"/>
          <w:jc w:val="center"/>
        </w:trPr>
        <w:tc>
          <w:tcPr>
            <w:tcW w:w="0" w:type="auto"/>
            <w:shd w:val="clear" w:color="auto" w:fill="auto"/>
            <w:noWrap/>
            <w:vAlign w:val="bottom"/>
            <w:hideMark/>
          </w:tcPr>
          <w:p w14:paraId="2D490DCE" w14:textId="77777777" w:rsidR="00A82DDD" w:rsidRPr="00C15D07" w:rsidRDefault="00A82DDD" w:rsidP="00685275">
            <w:pPr>
              <w:spacing w:line="240" w:lineRule="auto"/>
              <w:jc w:val="center"/>
              <w:rPr>
                <w:b/>
                <w:bCs/>
                <w:color w:val="000000"/>
                <w:sz w:val="20"/>
                <w:szCs w:val="20"/>
                <w:lang w:eastAsia="en-CA"/>
              </w:rPr>
            </w:pPr>
            <w:r w:rsidRPr="00C15D07">
              <w:rPr>
                <w:b/>
                <w:bCs/>
                <w:color w:val="000000"/>
                <w:sz w:val="20"/>
                <w:szCs w:val="20"/>
                <w:lang w:eastAsia="en-CA"/>
              </w:rPr>
              <w:t>Metrics</w:t>
            </w:r>
          </w:p>
        </w:tc>
        <w:tc>
          <w:tcPr>
            <w:tcW w:w="0" w:type="auto"/>
            <w:shd w:val="clear" w:color="auto" w:fill="auto"/>
            <w:noWrap/>
            <w:vAlign w:val="bottom"/>
            <w:hideMark/>
          </w:tcPr>
          <w:p w14:paraId="66A36276" w14:textId="77777777" w:rsidR="00A82DDD" w:rsidRPr="00C15D07" w:rsidRDefault="00A82DDD" w:rsidP="00685275">
            <w:pPr>
              <w:spacing w:line="240" w:lineRule="auto"/>
              <w:jc w:val="center"/>
              <w:rPr>
                <w:b/>
                <w:bCs/>
                <w:color w:val="000000"/>
                <w:sz w:val="20"/>
                <w:szCs w:val="20"/>
                <w:lang w:eastAsia="en-CA"/>
              </w:rPr>
            </w:pPr>
            <w:r w:rsidRPr="00C15D07">
              <w:rPr>
                <w:b/>
                <w:bCs/>
                <w:color w:val="000000"/>
                <w:sz w:val="20"/>
                <w:szCs w:val="20"/>
                <w:lang w:eastAsia="en-CA"/>
              </w:rPr>
              <w:t>CNN</w:t>
            </w:r>
          </w:p>
        </w:tc>
        <w:tc>
          <w:tcPr>
            <w:tcW w:w="0" w:type="auto"/>
            <w:shd w:val="clear" w:color="auto" w:fill="auto"/>
            <w:noWrap/>
            <w:vAlign w:val="bottom"/>
            <w:hideMark/>
          </w:tcPr>
          <w:p w14:paraId="250545C6" w14:textId="77777777" w:rsidR="00A82DDD" w:rsidRPr="00C15D07" w:rsidRDefault="00A82DDD" w:rsidP="00685275">
            <w:pPr>
              <w:spacing w:line="240" w:lineRule="auto"/>
              <w:jc w:val="center"/>
              <w:rPr>
                <w:b/>
                <w:bCs/>
                <w:color w:val="000000"/>
                <w:sz w:val="20"/>
                <w:szCs w:val="20"/>
                <w:lang w:eastAsia="en-CA"/>
              </w:rPr>
            </w:pPr>
            <w:r w:rsidRPr="00C15D07">
              <w:rPr>
                <w:b/>
                <w:bCs/>
                <w:color w:val="000000"/>
                <w:sz w:val="20"/>
                <w:szCs w:val="20"/>
                <w:lang w:eastAsia="en-CA"/>
              </w:rPr>
              <w:t>LSTM</w:t>
            </w:r>
          </w:p>
        </w:tc>
        <w:tc>
          <w:tcPr>
            <w:tcW w:w="0" w:type="auto"/>
            <w:shd w:val="clear" w:color="auto" w:fill="auto"/>
            <w:noWrap/>
            <w:vAlign w:val="bottom"/>
            <w:hideMark/>
          </w:tcPr>
          <w:p w14:paraId="56528EE6" w14:textId="77777777" w:rsidR="00A82DDD" w:rsidRPr="00C15D07" w:rsidRDefault="00A82DDD" w:rsidP="00685275">
            <w:pPr>
              <w:spacing w:line="240" w:lineRule="auto"/>
              <w:jc w:val="center"/>
              <w:rPr>
                <w:b/>
                <w:bCs/>
                <w:color w:val="000000"/>
                <w:sz w:val="20"/>
                <w:szCs w:val="20"/>
                <w:lang w:eastAsia="en-CA"/>
              </w:rPr>
            </w:pPr>
            <w:r w:rsidRPr="00C15D07">
              <w:rPr>
                <w:b/>
                <w:bCs/>
                <w:color w:val="000000"/>
                <w:sz w:val="20"/>
                <w:szCs w:val="20"/>
                <w:lang w:eastAsia="en-CA"/>
              </w:rPr>
              <w:t>ANN</w:t>
            </w:r>
          </w:p>
        </w:tc>
        <w:tc>
          <w:tcPr>
            <w:tcW w:w="0" w:type="auto"/>
            <w:shd w:val="clear" w:color="auto" w:fill="auto"/>
            <w:noWrap/>
            <w:vAlign w:val="bottom"/>
            <w:hideMark/>
          </w:tcPr>
          <w:p w14:paraId="384102D1" w14:textId="77777777" w:rsidR="00A82DDD" w:rsidRPr="00C15D07" w:rsidRDefault="00A82DDD" w:rsidP="00685275">
            <w:pPr>
              <w:spacing w:line="240" w:lineRule="auto"/>
              <w:jc w:val="center"/>
              <w:rPr>
                <w:b/>
                <w:bCs/>
                <w:color w:val="000000"/>
                <w:sz w:val="20"/>
                <w:szCs w:val="20"/>
                <w:lang w:eastAsia="en-CA"/>
              </w:rPr>
            </w:pPr>
            <w:proofErr w:type="spellStart"/>
            <w:r w:rsidRPr="00C15D07">
              <w:rPr>
                <w:b/>
                <w:bCs/>
                <w:color w:val="000000"/>
                <w:sz w:val="20"/>
                <w:szCs w:val="20"/>
                <w:lang w:eastAsia="en-CA"/>
              </w:rPr>
              <w:t>MLR</w:t>
            </w:r>
            <w:proofErr w:type="spellEnd"/>
          </w:p>
        </w:tc>
        <w:tc>
          <w:tcPr>
            <w:tcW w:w="0" w:type="auto"/>
            <w:shd w:val="clear" w:color="auto" w:fill="auto"/>
            <w:noWrap/>
            <w:vAlign w:val="bottom"/>
            <w:hideMark/>
          </w:tcPr>
          <w:p w14:paraId="3115F008" w14:textId="77777777" w:rsidR="00A82DDD" w:rsidRPr="00C15D07" w:rsidRDefault="00A82DDD" w:rsidP="00685275">
            <w:pPr>
              <w:spacing w:line="240" w:lineRule="auto"/>
              <w:jc w:val="center"/>
              <w:rPr>
                <w:b/>
                <w:bCs/>
                <w:color w:val="000000"/>
                <w:sz w:val="20"/>
                <w:szCs w:val="20"/>
                <w:lang w:eastAsia="en-CA"/>
              </w:rPr>
            </w:pPr>
            <w:proofErr w:type="spellStart"/>
            <w:r w:rsidRPr="00C15D07">
              <w:rPr>
                <w:b/>
                <w:bCs/>
                <w:color w:val="000000"/>
                <w:sz w:val="20"/>
                <w:szCs w:val="20"/>
                <w:lang w:eastAsia="en-CA"/>
              </w:rPr>
              <w:t>SARIMAX</w:t>
            </w:r>
            <w:proofErr w:type="spellEnd"/>
          </w:p>
        </w:tc>
        <w:tc>
          <w:tcPr>
            <w:tcW w:w="0" w:type="auto"/>
            <w:shd w:val="clear" w:color="auto" w:fill="auto"/>
            <w:noWrap/>
            <w:vAlign w:val="bottom"/>
            <w:hideMark/>
          </w:tcPr>
          <w:p w14:paraId="31A63029" w14:textId="77777777" w:rsidR="00A82DDD" w:rsidRPr="00C15D07" w:rsidRDefault="00A82DDD" w:rsidP="00685275">
            <w:pPr>
              <w:spacing w:line="240" w:lineRule="auto"/>
              <w:jc w:val="center"/>
              <w:rPr>
                <w:b/>
                <w:bCs/>
                <w:color w:val="000000"/>
                <w:sz w:val="20"/>
                <w:szCs w:val="20"/>
                <w:lang w:eastAsia="en-CA"/>
              </w:rPr>
            </w:pPr>
            <w:proofErr w:type="spellStart"/>
            <w:r w:rsidRPr="00C15D07">
              <w:rPr>
                <w:b/>
                <w:bCs/>
                <w:color w:val="000000"/>
                <w:sz w:val="20"/>
                <w:szCs w:val="20"/>
                <w:lang w:eastAsia="en-CA"/>
              </w:rPr>
              <w:t>SNF</w:t>
            </w:r>
            <w:proofErr w:type="spellEnd"/>
          </w:p>
        </w:tc>
      </w:tr>
      <w:tr w:rsidR="00A82DDD" w:rsidRPr="00C15D07" w14:paraId="4A923625" w14:textId="77777777" w:rsidTr="00685275">
        <w:trPr>
          <w:trHeight w:val="315"/>
          <w:jc w:val="center"/>
        </w:trPr>
        <w:tc>
          <w:tcPr>
            <w:tcW w:w="0" w:type="auto"/>
            <w:shd w:val="clear" w:color="auto" w:fill="auto"/>
            <w:noWrap/>
            <w:vAlign w:val="bottom"/>
            <w:hideMark/>
          </w:tcPr>
          <w:p w14:paraId="3B7EC435" w14:textId="77777777" w:rsidR="00A82DDD" w:rsidRPr="00C15D07" w:rsidRDefault="00A82DDD" w:rsidP="00685275">
            <w:pPr>
              <w:spacing w:line="240" w:lineRule="auto"/>
              <w:jc w:val="center"/>
              <w:rPr>
                <w:b/>
                <w:bCs/>
                <w:color w:val="000000"/>
                <w:sz w:val="20"/>
                <w:szCs w:val="20"/>
                <w:lang w:eastAsia="en-CA"/>
              </w:rPr>
            </w:pPr>
            <w:proofErr w:type="spellStart"/>
            <w:r w:rsidRPr="00C15D07">
              <w:rPr>
                <w:b/>
                <w:bCs/>
                <w:color w:val="000000"/>
                <w:sz w:val="20"/>
                <w:szCs w:val="20"/>
                <w:lang w:eastAsia="en-CA"/>
              </w:rPr>
              <w:t>MAPE</w:t>
            </w:r>
            <w:proofErr w:type="spellEnd"/>
            <w:r w:rsidRPr="00C15D07">
              <w:rPr>
                <w:b/>
                <w:bCs/>
                <w:color w:val="000000"/>
                <w:sz w:val="20"/>
                <w:szCs w:val="20"/>
                <w:lang w:eastAsia="en-CA"/>
              </w:rPr>
              <w:t xml:space="preserve"> - Peak Values</w:t>
            </w:r>
          </w:p>
        </w:tc>
        <w:tc>
          <w:tcPr>
            <w:tcW w:w="0" w:type="auto"/>
            <w:shd w:val="clear" w:color="auto" w:fill="auto"/>
            <w:noWrap/>
            <w:vAlign w:val="bottom"/>
            <w:hideMark/>
          </w:tcPr>
          <w:p w14:paraId="093A0145" w14:textId="77777777" w:rsidR="00A82DDD" w:rsidRPr="00C15D07" w:rsidRDefault="00A82DDD" w:rsidP="00685275">
            <w:pPr>
              <w:spacing w:line="240" w:lineRule="auto"/>
              <w:jc w:val="center"/>
              <w:rPr>
                <w:color w:val="000000"/>
                <w:sz w:val="20"/>
                <w:szCs w:val="20"/>
                <w:lang w:eastAsia="en-CA"/>
              </w:rPr>
            </w:pPr>
            <w:r w:rsidRPr="00C15D07">
              <w:rPr>
                <w:color w:val="000000"/>
                <w:sz w:val="20"/>
                <w:szCs w:val="20"/>
                <w:lang w:eastAsia="en-CA"/>
              </w:rPr>
              <w:t>3.71</w:t>
            </w:r>
          </w:p>
        </w:tc>
        <w:tc>
          <w:tcPr>
            <w:tcW w:w="0" w:type="auto"/>
            <w:shd w:val="clear" w:color="auto" w:fill="auto"/>
            <w:noWrap/>
            <w:vAlign w:val="bottom"/>
            <w:hideMark/>
          </w:tcPr>
          <w:p w14:paraId="114F69A5" w14:textId="77777777" w:rsidR="00A82DDD" w:rsidRPr="00C15D07" w:rsidRDefault="00A82DDD" w:rsidP="00685275">
            <w:pPr>
              <w:spacing w:line="240" w:lineRule="auto"/>
              <w:jc w:val="center"/>
              <w:rPr>
                <w:color w:val="000000"/>
                <w:sz w:val="20"/>
                <w:szCs w:val="20"/>
                <w:lang w:eastAsia="en-CA"/>
              </w:rPr>
            </w:pPr>
            <w:r w:rsidRPr="00C15D07">
              <w:rPr>
                <w:color w:val="000000"/>
                <w:sz w:val="20"/>
                <w:szCs w:val="20"/>
                <w:lang w:eastAsia="en-CA"/>
              </w:rPr>
              <w:t>4.07</w:t>
            </w:r>
          </w:p>
        </w:tc>
        <w:tc>
          <w:tcPr>
            <w:tcW w:w="0" w:type="auto"/>
            <w:shd w:val="clear" w:color="auto" w:fill="auto"/>
            <w:noWrap/>
            <w:vAlign w:val="bottom"/>
            <w:hideMark/>
          </w:tcPr>
          <w:p w14:paraId="2E948D8C" w14:textId="77777777" w:rsidR="00A82DDD" w:rsidRPr="00C15D07" w:rsidRDefault="00A82DDD" w:rsidP="00685275">
            <w:pPr>
              <w:spacing w:line="240" w:lineRule="auto"/>
              <w:jc w:val="center"/>
              <w:rPr>
                <w:color w:val="000000"/>
                <w:sz w:val="20"/>
                <w:szCs w:val="20"/>
                <w:lang w:eastAsia="en-CA"/>
              </w:rPr>
            </w:pPr>
            <w:r w:rsidRPr="00C15D07">
              <w:rPr>
                <w:color w:val="000000"/>
                <w:sz w:val="20"/>
                <w:szCs w:val="20"/>
                <w:lang w:eastAsia="en-CA"/>
              </w:rPr>
              <w:t>3.90</w:t>
            </w:r>
          </w:p>
        </w:tc>
        <w:tc>
          <w:tcPr>
            <w:tcW w:w="0" w:type="auto"/>
            <w:shd w:val="clear" w:color="auto" w:fill="auto"/>
            <w:noWrap/>
            <w:vAlign w:val="bottom"/>
            <w:hideMark/>
          </w:tcPr>
          <w:p w14:paraId="14070CF4" w14:textId="77777777" w:rsidR="00A82DDD" w:rsidRPr="00C15D07" w:rsidRDefault="00A82DDD" w:rsidP="00685275">
            <w:pPr>
              <w:spacing w:line="240" w:lineRule="auto"/>
              <w:jc w:val="center"/>
              <w:rPr>
                <w:color w:val="000000"/>
                <w:sz w:val="20"/>
                <w:szCs w:val="20"/>
                <w:lang w:eastAsia="en-CA"/>
              </w:rPr>
            </w:pPr>
            <w:r w:rsidRPr="00C15D07">
              <w:rPr>
                <w:color w:val="000000"/>
                <w:sz w:val="20"/>
                <w:szCs w:val="20"/>
                <w:lang w:eastAsia="en-CA"/>
              </w:rPr>
              <w:t>5.42</w:t>
            </w:r>
          </w:p>
        </w:tc>
        <w:tc>
          <w:tcPr>
            <w:tcW w:w="0" w:type="auto"/>
            <w:shd w:val="clear" w:color="auto" w:fill="auto"/>
            <w:noWrap/>
            <w:vAlign w:val="bottom"/>
          </w:tcPr>
          <w:p w14:paraId="6D889EFD" w14:textId="77777777" w:rsidR="00A82DDD" w:rsidRPr="001C4457" w:rsidRDefault="00A82DDD" w:rsidP="00685275">
            <w:pPr>
              <w:spacing w:line="240" w:lineRule="auto"/>
              <w:jc w:val="center"/>
              <w:rPr>
                <w:color w:val="000000"/>
                <w:sz w:val="20"/>
                <w:szCs w:val="20"/>
                <w:lang w:eastAsia="en-CA"/>
              </w:rPr>
            </w:pPr>
            <w:r w:rsidRPr="001C4457">
              <w:rPr>
                <w:color w:val="000000"/>
                <w:sz w:val="20"/>
                <w:szCs w:val="20"/>
              </w:rPr>
              <w:t>5.28</w:t>
            </w:r>
          </w:p>
        </w:tc>
        <w:tc>
          <w:tcPr>
            <w:tcW w:w="0" w:type="auto"/>
            <w:shd w:val="clear" w:color="auto" w:fill="auto"/>
            <w:noWrap/>
            <w:vAlign w:val="bottom"/>
            <w:hideMark/>
          </w:tcPr>
          <w:p w14:paraId="2D485283" w14:textId="77777777" w:rsidR="00A82DDD" w:rsidRPr="00C15D07" w:rsidRDefault="00A82DDD" w:rsidP="00685275">
            <w:pPr>
              <w:spacing w:line="240" w:lineRule="auto"/>
              <w:jc w:val="center"/>
              <w:rPr>
                <w:color w:val="000000"/>
                <w:sz w:val="20"/>
                <w:szCs w:val="20"/>
                <w:lang w:eastAsia="en-CA"/>
              </w:rPr>
            </w:pPr>
            <w:r w:rsidRPr="00C15D07">
              <w:rPr>
                <w:color w:val="000000"/>
                <w:sz w:val="20"/>
                <w:szCs w:val="20"/>
                <w:lang w:eastAsia="en-CA"/>
              </w:rPr>
              <w:t>8.34</w:t>
            </w:r>
          </w:p>
        </w:tc>
      </w:tr>
      <w:tr w:rsidR="00A82DDD" w:rsidRPr="00C15D07" w14:paraId="49D41FD9" w14:textId="77777777" w:rsidTr="00685275">
        <w:trPr>
          <w:trHeight w:val="315"/>
          <w:jc w:val="center"/>
        </w:trPr>
        <w:tc>
          <w:tcPr>
            <w:tcW w:w="0" w:type="auto"/>
            <w:shd w:val="clear" w:color="auto" w:fill="auto"/>
            <w:noWrap/>
            <w:vAlign w:val="bottom"/>
            <w:hideMark/>
          </w:tcPr>
          <w:p w14:paraId="6633F903" w14:textId="77777777" w:rsidR="00A82DDD" w:rsidRPr="00C15D07" w:rsidRDefault="00A82DDD" w:rsidP="00685275">
            <w:pPr>
              <w:spacing w:line="240" w:lineRule="auto"/>
              <w:jc w:val="center"/>
              <w:rPr>
                <w:b/>
                <w:bCs/>
                <w:color w:val="000000"/>
                <w:sz w:val="20"/>
                <w:szCs w:val="20"/>
                <w:lang w:eastAsia="en-CA"/>
              </w:rPr>
            </w:pPr>
            <w:r w:rsidRPr="00C15D07">
              <w:rPr>
                <w:b/>
                <w:bCs/>
                <w:color w:val="000000"/>
                <w:sz w:val="20"/>
                <w:szCs w:val="20"/>
                <w:lang w:eastAsia="en-CA"/>
              </w:rPr>
              <w:t>MAE - Time in Minutes</w:t>
            </w:r>
          </w:p>
        </w:tc>
        <w:tc>
          <w:tcPr>
            <w:tcW w:w="0" w:type="auto"/>
            <w:shd w:val="clear" w:color="auto" w:fill="auto"/>
            <w:noWrap/>
            <w:vAlign w:val="bottom"/>
            <w:hideMark/>
          </w:tcPr>
          <w:p w14:paraId="72E4E48B" w14:textId="77777777" w:rsidR="00A82DDD" w:rsidRPr="00C15D07" w:rsidRDefault="00A82DDD" w:rsidP="00685275">
            <w:pPr>
              <w:spacing w:line="240" w:lineRule="auto"/>
              <w:jc w:val="center"/>
              <w:rPr>
                <w:color w:val="000000"/>
                <w:sz w:val="20"/>
                <w:szCs w:val="20"/>
                <w:lang w:eastAsia="en-CA"/>
              </w:rPr>
            </w:pPr>
            <w:r w:rsidRPr="00C15D07">
              <w:rPr>
                <w:color w:val="000000"/>
                <w:sz w:val="20"/>
                <w:szCs w:val="20"/>
                <w:lang w:eastAsia="en-CA"/>
              </w:rPr>
              <w:t>160</w:t>
            </w:r>
          </w:p>
        </w:tc>
        <w:tc>
          <w:tcPr>
            <w:tcW w:w="0" w:type="auto"/>
            <w:shd w:val="clear" w:color="auto" w:fill="auto"/>
            <w:noWrap/>
            <w:vAlign w:val="bottom"/>
            <w:hideMark/>
          </w:tcPr>
          <w:p w14:paraId="52209D62" w14:textId="77777777" w:rsidR="00A82DDD" w:rsidRPr="00C15D07" w:rsidRDefault="00A82DDD" w:rsidP="00685275">
            <w:pPr>
              <w:spacing w:line="240" w:lineRule="auto"/>
              <w:jc w:val="center"/>
              <w:rPr>
                <w:color w:val="000000"/>
                <w:sz w:val="20"/>
                <w:szCs w:val="20"/>
                <w:lang w:eastAsia="en-CA"/>
              </w:rPr>
            </w:pPr>
            <w:r w:rsidRPr="00C15D07">
              <w:rPr>
                <w:color w:val="000000"/>
                <w:sz w:val="20"/>
                <w:szCs w:val="20"/>
                <w:lang w:eastAsia="en-CA"/>
              </w:rPr>
              <w:t>180</w:t>
            </w:r>
          </w:p>
        </w:tc>
        <w:tc>
          <w:tcPr>
            <w:tcW w:w="0" w:type="auto"/>
            <w:shd w:val="clear" w:color="auto" w:fill="auto"/>
            <w:noWrap/>
            <w:vAlign w:val="bottom"/>
            <w:hideMark/>
          </w:tcPr>
          <w:p w14:paraId="4842A03A" w14:textId="77777777" w:rsidR="00A82DDD" w:rsidRPr="00C15D07" w:rsidRDefault="00A82DDD" w:rsidP="00685275">
            <w:pPr>
              <w:spacing w:line="240" w:lineRule="auto"/>
              <w:jc w:val="center"/>
              <w:rPr>
                <w:color w:val="000000"/>
                <w:sz w:val="20"/>
                <w:szCs w:val="20"/>
                <w:lang w:eastAsia="en-CA"/>
              </w:rPr>
            </w:pPr>
            <w:r w:rsidRPr="00C15D07">
              <w:rPr>
                <w:color w:val="000000"/>
                <w:sz w:val="20"/>
                <w:szCs w:val="20"/>
                <w:lang w:eastAsia="en-CA"/>
              </w:rPr>
              <w:t>175</w:t>
            </w:r>
          </w:p>
        </w:tc>
        <w:tc>
          <w:tcPr>
            <w:tcW w:w="0" w:type="auto"/>
            <w:shd w:val="clear" w:color="auto" w:fill="auto"/>
            <w:noWrap/>
            <w:vAlign w:val="bottom"/>
            <w:hideMark/>
          </w:tcPr>
          <w:p w14:paraId="3F09B2ED" w14:textId="77777777" w:rsidR="00A82DDD" w:rsidRPr="00C15D07" w:rsidRDefault="00A82DDD" w:rsidP="00685275">
            <w:pPr>
              <w:spacing w:line="240" w:lineRule="auto"/>
              <w:jc w:val="center"/>
              <w:rPr>
                <w:color w:val="000000"/>
                <w:sz w:val="20"/>
                <w:szCs w:val="20"/>
                <w:lang w:eastAsia="en-CA"/>
              </w:rPr>
            </w:pPr>
            <w:r w:rsidRPr="00C15D07">
              <w:rPr>
                <w:color w:val="000000"/>
                <w:sz w:val="20"/>
                <w:szCs w:val="20"/>
                <w:lang w:eastAsia="en-CA"/>
              </w:rPr>
              <w:t>191</w:t>
            </w:r>
          </w:p>
        </w:tc>
        <w:tc>
          <w:tcPr>
            <w:tcW w:w="0" w:type="auto"/>
            <w:shd w:val="clear" w:color="auto" w:fill="auto"/>
            <w:noWrap/>
            <w:vAlign w:val="bottom"/>
          </w:tcPr>
          <w:p w14:paraId="7222107A" w14:textId="77777777" w:rsidR="00A82DDD" w:rsidRPr="001C4457" w:rsidRDefault="00A82DDD" w:rsidP="00685275">
            <w:pPr>
              <w:spacing w:line="240" w:lineRule="auto"/>
              <w:jc w:val="center"/>
              <w:rPr>
                <w:color w:val="000000"/>
                <w:sz w:val="20"/>
                <w:szCs w:val="20"/>
                <w:lang w:eastAsia="en-CA"/>
              </w:rPr>
            </w:pPr>
            <w:r w:rsidRPr="001C4457">
              <w:rPr>
                <w:color w:val="000000"/>
                <w:sz w:val="20"/>
                <w:szCs w:val="20"/>
              </w:rPr>
              <w:t>185</w:t>
            </w:r>
          </w:p>
        </w:tc>
        <w:tc>
          <w:tcPr>
            <w:tcW w:w="0" w:type="auto"/>
            <w:shd w:val="clear" w:color="auto" w:fill="auto"/>
            <w:noWrap/>
            <w:vAlign w:val="bottom"/>
            <w:hideMark/>
          </w:tcPr>
          <w:p w14:paraId="1FDF051E" w14:textId="77777777" w:rsidR="00A82DDD" w:rsidRPr="00C15D07" w:rsidRDefault="00A82DDD" w:rsidP="00685275">
            <w:pPr>
              <w:spacing w:line="240" w:lineRule="auto"/>
              <w:jc w:val="center"/>
              <w:rPr>
                <w:color w:val="000000"/>
                <w:sz w:val="20"/>
                <w:szCs w:val="20"/>
                <w:lang w:eastAsia="en-CA"/>
              </w:rPr>
            </w:pPr>
            <w:r w:rsidRPr="00C15D07">
              <w:rPr>
                <w:color w:val="000000"/>
                <w:sz w:val="20"/>
                <w:szCs w:val="20"/>
                <w:lang w:eastAsia="en-CA"/>
              </w:rPr>
              <w:t>209</w:t>
            </w:r>
          </w:p>
        </w:tc>
      </w:tr>
      <w:tr w:rsidR="00A82DDD" w:rsidRPr="00C15D07" w14:paraId="357EFEFA" w14:textId="77777777" w:rsidTr="00685275">
        <w:trPr>
          <w:trHeight w:val="315"/>
          <w:jc w:val="center"/>
        </w:trPr>
        <w:tc>
          <w:tcPr>
            <w:tcW w:w="0" w:type="auto"/>
            <w:shd w:val="clear" w:color="auto" w:fill="auto"/>
            <w:noWrap/>
            <w:vAlign w:val="bottom"/>
            <w:hideMark/>
          </w:tcPr>
          <w:p w14:paraId="69D69A67" w14:textId="77777777" w:rsidR="00A82DDD" w:rsidRPr="00C15D07" w:rsidRDefault="00A82DDD" w:rsidP="00685275">
            <w:pPr>
              <w:spacing w:line="240" w:lineRule="auto"/>
              <w:jc w:val="center"/>
              <w:rPr>
                <w:b/>
                <w:bCs/>
                <w:color w:val="000000"/>
                <w:sz w:val="20"/>
                <w:szCs w:val="20"/>
                <w:lang w:eastAsia="en-CA"/>
              </w:rPr>
            </w:pPr>
            <w:r w:rsidRPr="00C15D07">
              <w:rPr>
                <w:b/>
                <w:bCs/>
                <w:color w:val="000000"/>
                <w:sz w:val="20"/>
                <w:szCs w:val="20"/>
                <w:lang w:eastAsia="en-CA"/>
              </w:rPr>
              <w:t>MBE - Time in Minutes</w:t>
            </w:r>
          </w:p>
        </w:tc>
        <w:tc>
          <w:tcPr>
            <w:tcW w:w="0" w:type="auto"/>
            <w:shd w:val="clear" w:color="auto" w:fill="auto"/>
            <w:noWrap/>
            <w:vAlign w:val="bottom"/>
            <w:hideMark/>
          </w:tcPr>
          <w:p w14:paraId="68EE41B3" w14:textId="77777777" w:rsidR="00A82DDD" w:rsidRPr="00C15D07" w:rsidRDefault="00A82DDD" w:rsidP="00685275">
            <w:pPr>
              <w:spacing w:line="240" w:lineRule="auto"/>
              <w:jc w:val="center"/>
              <w:rPr>
                <w:color w:val="000000"/>
                <w:sz w:val="20"/>
                <w:szCs w:val="20"/>
                <w:lang w:eastAsia="en-CA"/>
              </w:rPr>
            </w:pPr>
            <w:r w:rsidRPr="00C15D07">
              <w:rPr>
                <w:color w:val="000000"/>
                <w:sz w:val="20"/>
                <w:szCs w:val="20"/>
                <w:lang w:eastAsia="en-CA"/>
              </w:rPr>
              <w:t>13</w:t>
            </w:r>
          </w:p>
        </w:tc>
        <w:tc>
          <w:tcPr>
            <w:tcW w:w="0" w:type="auto"/>
            <w:shd w:val="clear" w:color="auto" w:fill="auto"/>
            <w:noWrap/>
            <w:vAlign w:val="bottom"/>
            <w:hideMark/>
          </w:tcPr>
          <w:p w14:paraId="175B5987" w14:textId="77777777" w:rsidR="00A82DDD" w:rsidRPr="00C15D07" w:rsidRDefault="00A82DDD" w:rsidP="00685275">
            <w:pPr>
              <w:spacing w:line="240" w:lineRule="auto"/>
              <w:jc w:val="center"/>
              <w:rPr>
                <w:color w:val="000000"/>
                <w:sz w:val="20"/>
                <w:szCs w:val="20"/>
                <w:lang w:eastAsia="en-CA"/>
              </w:rPr>
            </w:pPr>
            <w:r w:rsidRPr="00C15D07">
              <w:rPr>
                <w:color w:val="000000"/>
                <w:sz w:val="20"/>
                <w:szCs w:val="20"/>
                <w:lang w:eastAsia="en-CA"/>
              </w:rPr>
              <w:t>4</w:t>
            </w:r>
          </w:p>
        </w:tc>
        <w:tc>
          <w:tcPr>
            <w:tcW w:w="0" w:type="auto"/>
            <w:shd w:val="clear" w:color="auto" w:fill="auto"/>
            <w:noWrap/>
            <w:vAlign w:val="bottom"/>
            <w:hideMark/>
          </w:tcPr>
          <w:p w14:paraId="2686604B" w14:textId="77777777" w:rsidR="00A82DDD" w:rsidRPr="00C15D07" w:rsidRDefault="00A82DDD" w:rsidP="00685275">
            <w:pPr>
              <w:spacing w:line="240" w:lineRule="auto"/>
              <w:jc w:val="center"/>
              <w:rPr>
                <w:color w:val="000000"/>
                <w:sz w:val="20"/>
                <w:szCs w:val="20"/>
                <w:lang w:eastAsia="en-CA"/>
              </w:rPr>
            </w:pPr>
            <w:r w:rsidRPr="00C15D07">
              <w:rPr>
                <w:color w:val="000000"/>
                <w:sz w:val="20"/>
                <w:szCs w:val="20"/>
                <w:lang w:eastAsia="en-CA"/>
              </w:rPr>
              <w:t>9</w:t>
            </w:r>
          </w:p>
        </w:tc>
        <w:tc>
          <w:tcPr>
            <w:tcW w:w="0" w:type="auto"/>
            <w:shd w:val="clear" w:color="auto" w:fill="auto"/>
            <w:noWrap/>
            <w:vAlign w:val="bottom"/>
            <w:hideMark/>
          </w:tcPr>
          <w:p w14:paraId="0C28E555" w14:textId="77777777" w:rsidR="00A82DDD" w:rsidRPr="00C15D07" w:rsidRDefault="00A82DDD" w:rsidP="00685275">
            <w:pPr>
              <w:spacing w:line="240" w:lineRule="auto"/>
              <w:jc w:val="center"/>
              <w:rPr>
                <w:color w:val="000000"/>
                <w:sz w:val="20"/>
                <w:szCs w:val="20"/>
                <w:lang w:eastAsia="en-CA"/>
              </w:rPr>
            </w:pPr>
            <w:r w:rsidRPr="00C15D07">
              <w:rPr>
                <w:color w:val="000000"/>
                <w:sz w:val="20"/>
                <w:szCs w:val="20"/>
                <w:lang w:eastAsia="en-CA"/>
              </w:rPr>
              <w:t>-14</w:t>
            </w:r>
          </w:p>
        </w:tc>
        <w:tc>
          <w:tcPr>
            <w:tcW w:w="0" w:type="auto"/>
            <w:shd w:val="clear" w:color="auto" w:fill="auto"/>
            <w:noWrap/>
            <w:vAlign w:val="bottom"/>
          </w:tcPr>
          <w:p w14:paraId="17F29751" w14:textId="77777777" w:rsidR="00A82DDD" w:rsidRPr="001C4457" w:rsidRDefault="00A82DDD" w:rsidP="00685275">
            <w:pPr>
              <w:spacing w:line="240" w:lineRule="auto"/>
              <w:jc w:val="center"/>
              <w:rPr>
                <w:color w:val="000000"/>
                <w:sz w:val="20"/>
                <w:szCs w:val="20"/>
                <w:lang w:eastAsia="en-CA"/>
              </w:rPr>
            </w:pPr>
            <w:r w:rsidRPr="001C4457">
              <w:rPr>
                <w:color w:val="000000"/>
                <w:sz w:val="20"/>
                <w:szCs w:val="20"/>
              </w:rPr>
              <w:t>-19</w:t>
            </w:r>
          </w:p>
        </w:tc>
        <w:tc>
          <w:tcPr>
            <w:tcW w:w="0" w:type="auto"/>
            <w:shd w:val="clear" w:color="auto" w:fill="auto"/>
            <w:noWrap/>
            <w:vAlign w:val="bottom"/>
            <w:hideMark/>
          </w:tcPr>
          <w:p w14:paraId="50A3C30F" w14:textId="77777777" w:rsidR="00A82DDD" w:rsidRPr="00C15D07" w:rsidRDefault="00A82DDD" w:rsidP="00685275">
            <w:pPr>
              <w:spacing w:line="240" w:lineRule="auto"/>
              <w:jc w:val="center"/>
              <w:rPr>
                <w:color w:val="000000"/>
                <w:sz w:val="20"/>
                <w:szCs w:val="20"/>
                <w:lang w:eastAsia="en-CA"/>
              </w:rPr>
            </w:pPr>
            <w:r w:rsidRPr="00C15D07">
              <w:rPr>
                <w:color w:val="000000"/>
                <w:sz w:val="20"/>
                <w:szCs w:val="20"/>
                <w:lang w:eastAsia="en-CA"/>
              </w:rPr>
              <w:t>-2</w:t>
            </w:r>
          </w:p>
        </w:tc>
      </w:tr>
    </w:tbl>
    <w:p w14:paraId="442A7EA3" w14:textId="703963DB" w:rsidR="00A82DDD" w:rsidRPr="00A82DDD" w:rsidRDefault="00A82DDD" w:rsidP="0069748C">
      <w:pPr>
        <w:pStyle w:val="Caption"/>
        <w:jc w:val="center"/>
      </w:pPr>
      <w:bookmarkStart w:id="151" w:name="_Ref86082945"/>
      <w:bookmarkStart w:id="152" w:name="_Toc90811946"/>
      <w:r>
        <w:t xml:space="preserve">Table </w:t>
      </w:r>
      <w:fldSimple w:instr=" SEQ Table \* ARABIC ">
        <w:r w:rsidR="001873B6">
          <w:rPr>
            <w:noProof/>
          </w:rPr>
          <w:t>9</w:t>
        </w:r>
      </w:fldSimple>
      <w:bookmarkEnd w:id="151"/>
      <w:r>
        <w:t xml:space="preserve"> - </w:t>
      </w:r>
      <w:r w:rsidRPr="0049763C">
        <w:t xml:space="preserve">Matrix Analysis of Peak Values and Time Difference </w:t>
      </w:r>
      <w:r w:rsidRPr="008305F8">
        <w:t xml:space="preserve">– </w:t>
      </w:r>
      <w:r>
        <w:t>Saint John</w:t>
      </w:r>
      <w:r w:rsidRPr="008305F8">
        <w:t xml:space="preserve"> Dataset</w:t>
      </w:r>
      <w:bookmarkEnd w:id="152"/>
    </w:p>
    <w:p w14:paraId="43B809FF" w14:textId="66719FDF" w:rsidR="001B2628" w:rsidRDefault="00A35D02" w:rsidP="00A35D02">
      <w:pPr>
        <w:keepNext/>
        <w:jc w:val="center"/>
      </w:pPr>
      <w:r>
        <w:rPr>
          <w:noProof/>
        </w:rPr>
        <w:drawing>
          <wp:inline distT="0" distB="0" distL="0" distR="0" wp14:anchorId="3A146EAA" wp14:editId="6B563D11">
            <wp:extent cx="5486400" cy="2219325"/>
            <wp:effectExtent l="0" t="0" r="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56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486400" cy="2219325"/>
                    </a:xfrm>
                    <a:prstGeom prst="rect">
                      <a:avLst/>
                    </a:prstGeom>
                    <a:noFill/>
                    <a:ln>
                      <a:noFill/>
                    </a:ln>
                  </pic:spPr>
                </pic:pic>
              </a:graphicData>
            </a:graphic>
          </wp:inline>
        </w:drawing>
      </w:r>
    </w:p>
    <w:p w14:paraId="04ED0F59" w14:textId="4D361FE3" w:rsidR="001B2628" w:rsidRDefault="001B2628" w:rsidP="001B2628">
      <w:pPr>
        <w:pStyle w:val="Caption"/>
        <w:jc w:val="center"/>
      </w:pPr>
      <w:bookmarkStart w:id="153" w:name="_Ref86082912"/>
      <w:bookmarkStart w:id="154" w:name="_Toc90811964"/>
      <w:r>
        <w:t xml:space="preserve">Figure </w:t>
      </w:r>
      <w:fldSimple w:instr=" SEQ Figure \* ARABIC ">
        <w:r w:rsidR="001873B6">
          <w:rPr>
            <w:noProof/>
          </w:rPr>
          <w:t>12</w:t>
        </w:r>
      </w:fldSimple>
      <w:bookmarkEnd w:id="153"/>
      <w:r>
        <w:t xml:space="preserve"> - </w:t>
      </w:r>
      <w:r w:rsidRPr="00714E2D">
        <w:t xml:space="preserve">Actual and Forecasted Load Demand for </w:t>
      </w:r>
      <w:r>
        <w:t>December</w:t>
      </w:r>
      <w:r w:rsidRPr="00714E2D">
        <w:t xml:space="preserve"> 17</w:t>
      </w:r>
      <w:r w:rsidRPr="00714E2D">
        <w:rPr>
          <w:vertAlign w:val="superscript"/>
        </w:rPr>
        <w:t>th</w:t>
      </w:r>
      <w:r>
        <w:t xml:space="preserve"> </w:t>
      </w:r>
      <w:r w:rsidRPr="00714E2D">
        <w:t>-</w:t>
      </w:r>
      <w:r>
        <w:t xml:space="preserve"> </w:t>
      </w:r>
      <w:r w:rsidRPr="00714E2D">
        <w:t>21</w:t>
      </w:r>
      <w:r w:rsidRPr="00714E2D">
        <w:rPr>
          <w:vertAlign w:val="superscript"/>
        </w:rPr>
        <w:t>st</w:t>
      </w:r>
      <w:r w:rsidR="00A35D02">
        <w:t xml:space="preserve">, and </w:t>
      </w:r>
      <w:r w:rsidR="00A35D02" w:rsidRPr="00554616">
        <w:t xml:space="preserve">Overall Error Distribution for All </w:t>
      </w:r>
      <w:r w:rsidR="00A35D02">
        <w:t>Forecaster</w:t>
      </w:r>
      <w:r w:rsidR="00A35D02" w:rsidRPr="00554616">
        <w:t>s</w:t>
      </w:r>
      <w:r w:rsidR="00A35D02">
        <w:t xml:space="preserve"> </w:t>
      </w:r>
      <w:r>
        <w:t>- Saint John Dataset</w:t>
      </w:r>
      <w:bookmarkEnd w:id="154"/>
    </w:p>
    <w:p w14:paraId="78E406D6" w14:textId="5CC5EF10" w:rsidR="00EC2424" w:rsidRDefault="00EC2424" w:rsidP="00902D40">
      <w:pPr>
        <w:pStyle w:val="Heading3"/>
      </w:pPr>
      <w:bookmarkStart w:id="155" w:name="_Toc90811898"/>
      <w:r>
        <w:lastRenderedPageBreak/>
        <w:t>3.</w:t>
      </w:r>
      <w:r w:rsidR="00902D40">
        <w:t>7.</w:t>
      </w:r>
      <w:r>
        <w:t xml:space="preserve">1 </w:t>
      </w:r>
      <w:r w:rsidR="00B06C64" w:rsidRPr="00B06C64">
        <w:t xml:space="preserve">Discussion of the </w:t>
      </w:r>
      <w:r w:rsidR="00B06C64">
        <w:t>Saint John</w:t>
      </w:r>
      <w:r w:rsidR="00B06C64" w:rsidRPr="00B06C64">
        <w:t xml:space="preserve"> Dataset's Overall Performance</w:t>
      </w:r>
      <w:bookmarkEnd w:id="155"/>
    </w:p>
    <w:p w14:paraId="1C8D5314" w14:textId="50A73E34" w:rsidR="00300F8D" w:rsidRDefault="00A0755C" w:rsidP="00300F8D">
      <w:pPr>
        <w:ind w:firstLine="288"/>
      </w:pPr>
      <w:fldSimple w:instr=" REF _Ref86082938 ">
        <w:r w:rsidR="001873B6">
          <w:t xml:space="preserve">Table </w:t>
        </w:r>
        <w:r w:rsidR="001873B6">
          <w:rPr>
            <w:noProof/>
          </w:rPr>
          <w:t>8</w:t>
        </w:r>
      </w:fldSimple>
      <w:r w:rsidR="00300F8D">
        <w:t xml:space="preserve"> shows how the forecasters performed across the entire Saint John dataset. The CNN performs best in </w:t>
      </w:r>
      <w:proofErr w:type="spellStart"/>
      <w:r w:rsidR="00300F8D">
        <w:t>MAPE</w:t>
      </w:r>
      <w:proofErr w:type="spellEnd"/>
      <w:r w:rsidR="00300F8D">
        <w:t xml:space="preserve"> and </w:t>
      </w:r>
      <w:proofErr w:type="spellStart"/>
      <w:r w:rsidR="00300F8D">
        <w:t>RMSE</w:t>
      </w:r>
      <w:proofErr w:type="spellEnd"/>
      <w:r w:rsidR="00300F8D">
        <w:t xml:space="preserve">, followed by the ANN and LSTM. The </w:t>
      </w:r>
      <w:proofErr w:type="spellStart"/>
      <w:r w:rsidR="00300F8D">
        <w:t>SNF</w:t>
      </w:r>
      <w:proofErr w:type="spellEnd"/>
      <w:r w:rsidR="00300F8D">
        <w:t xml:space="preserve"> forecaster underperformed in general, with the most skewed error distribution.</w:t>
      </w:r>
    </w:p>
    <w:p w14:paraId="30712233" w14:textId="751C1A54" w:rsidR="00300F8D" w:rsidRPr="00300F8D" w:rsidRDefault="00300F8D" w:rsidP="00300F8D">
      <w:pPr>
        <w:ind w:firstLine="288"/>
      </w:pPr>
      <w:r>
        <w:t xml:space="preserve">According to the </w:t>
      </w:r>
      <w:proofErr w:type="spellStart"/>
      <w:r>
        <w:t>MAPE</w:t>
      </w:r>
      <w:proofErr w:type="spellEnd"/>
      <w:r>
        <w:t xml:space="preserve"> values in </w:t>
      </w:r>
      <w:r>
        <w:fldChar w:fldCharType="begin"/>
      </w:r>
      <w:r>
        <w:instrText xml:space="preserve"> REF _Ref86082945 \h </w:instrText>
      </w:r>
      <w:r>
        <w:fldChar w:fldCharType="separate"/>
      </w:r>
      <w:r w:rsidR="001873B6">
        <w:t xml:space="preserve">Table </w:t>
      </w:r>
      <w:r w:rsidR="001873B6">
        <w:rPr>
          <w:noProof/>
        </w:rPr>
        <w:t>9</w:t>
      </w:r>
      <w:r>
        <w:fldChar w:fldCharType="end"/>
      </w:r>
      <w:r>
        <w:t xml:space="preserve">, the CNN was the most accurate at predicting the magnitude of daily peaks, followed by the ANN and LSTM. In comparison to other forecasters, the MAE values show that the CNN, ANN, and LSTM models accurately predicted the time of occurrence. The </w:t>
      </w:r>
      <w:proofErr w:type="spellStart"/>
      <w:r>
        <w:t>SNF</w:t>
      </w:r>
      <w:proofErr w:type="spellEnd"/>
      <w:r>
        <w:t xml:space="preserve"> and LSTM models were the most precise in terms of bias, according to the MBE values.</w:t>
      </w:r>
    </w:p>
    <w:p w14:paraId="090BBF07" w14:textId="75E62CB0" w:rsidR="002745F8" w:rsidRDefault="00144873" w:rsidP="00144873">
      <w:pPr>
        <w:pStyle w:val="Heading2"/>
      </w:pPr>
      <w:bookmarkStart w:id="156" w:name="_Toc90811899"/>
      <w:r>
        <w:t>3.</w:t>
      </w:r>
      <w:r w:rsidR="007C73B1">
        <w:t>8</w:t>
      </w:r>
      <w:r>
        <w:t xml:space="preserve"> </w:t>
      </w:r>
      <w:r w:rsidR="004157AA">
        <w:t>Conclusion</w:t>
      </w:r>
      <w:bookmarkEnd w:id="156"/>
    </w:p>
    <w:p w14:paraId="1A4D4D28" w14:textId="05B3127F" w:rsidR="00300F8D" w:rsidRPr="00300F8D" w:rsidRDefault="00300F8D" w:rsidP="00300F8D">
      <w:r>
        <w:tab/>
      </w:r>
      <w:r w:rsidRPr="00300F8D">
        <w:t xml:space="preserve">The CNN performed the best overall, based on </w:t>
      </w:r>
      <w:proofErr w:type="spellStart"/>
      <w:r w:rsidRPr="00300F8D">
        <w:t>MAPE</w:t>
      </w:r>
      <w:proofErr w:type="spellEnd"/>
      <w:r w:rsidRPr="00300F8D">
        <w:t xml:space="preserve"> and </w:t>
      </w:r>
      <w:proofErr w:type="spellStart"/>
      <w:r w:rsidRPr="00300F8D">
        <w:t>RMSE</w:t>
      </w:r>
      <w:proofErr w:type="spellEnd"/>
      <w:r w:rsidRPr="00300F8D">
        <w:t xml:space="preserve"> values across all datasets, followed by the ANN and LSTM. CNN also appears to have the tightest error distribution of any forecaster. The </w:t>
      </w:r>
      <w:proofErr w:type="spellStart"/>
      <w:r w:rsidRPr="00300F8D">
        <w:t>SNF</w:t>
      </w:r>
      <w:proofErr w:type="spellEnd"/>
      <w:r w:rsidRPr="00300F8D">
        <w:t xml:space="preserve"> performed the worst across all datasets, with the widest error distribution. The fact that the </w:t>
      </w:r>
      <w:proofErr w:type="spellStart"/>
      <w:r w:rsidRPr="00300F8D">
        <w:t>SNF</w:t>
      </w:r>
      <w:proofErr w:type="spellEnd"/>
      <w:r w:rsidRPr="00300F8D">
        <w:t xml:space="preserve"> forecaster performs the worst of all forecasters is encouraging, as it implies that all other forecasters contributed to the forecasts.</w:t>
      </w:r>
    </w:p>
    <w:p w14:paraId="1C3C8749" w14:textId="37DF621B" w:rsidR="000E41B9" w:rsidRDefault="00300F8D" w:rsidP="000E41B9">
      <w:pPr>
        <w:ind w:firstLine="288"/>
      </w:pPr>
      <w:r w:rsidRPr="00300F8D">
        <w:t xml:space="preserve">When the magnitudes of the peaks across all datasets are compared, the CNN has the lowest </w:t>
      </w:r>
      <w:proofErr w:type="spellStart"/>
      <w:r w:rsidRPr="00300F8D">
        <w:t>MAPE</w:t>
      </w:r>
      <w:proofErr w:type="spellEnd"/>
      <w:r w:rsidRPr="00300F8D">
        <w:t xml:space="preserve"> values, followed by the ANN and LSTM. The MAE values show that CNN predicted the occurrence time more accurately than the other forecasters. In the Toronto and Saint John datasets, the LSTM and ANN forecasters trail the CNN. However, the </w:t>
      </w:r>
      <w:proofErr w:type="spellStart"/>
      <w:r w:rsidRPr="00300F8D">
        <w:t>SARIMAX</w:t>
      </w:r>
      <w:proofErr w:type="spellEnd"/>
      <w:r w:rsidRPr="00300F8D">
        <w:t xml:space="preserve"> forecaster outperforms the LSTM and ANN based on the MAE values in the Ottawa dataset.</w:t>
      </w:r>
    </w:p>
    <w:p w14:paraId="63D35FFE" w14:textId="2BCBCCF3" w:rsidR="00606255" w:rsidRDefault="00300F8D" w:rsidP="00C71041">
      <w:pPr>
        <w:ind w:firstLine="288"/>
        <w:rPr>
          <w:rFonts w:cs="Arial"/>
          <w:b/>
          <w:bCs/>
          <w:kern w:val="32"/>
          <w:sz w:val="28"/>
          <w:szCs w:val="32"/>
        </w:rPr>
      </w:pPr>
      <w:r w:rsidRPr="00300F8D">
        <w:lastRenderedPageBreak/>
        <w:t>The results in this chapter show that CNN, LSTM, and ANN forecasters all perform admirably. They yield some encouraging results. In Chapter 4, we will look at how each of these forecasters performed on different datasets, focusing on hourly, daily, monthly, and seasonal performance.</w:t>
      </w:r>
      <w:r w:rsidR="00606255">
        <w:br w:type="page"/>
      </w:r>
    </w:p>
    <w:p w14:paraId="0823EE50" w14:textId="19FA69D7" w:rsidR="005632B8" w:rsidRPr="005632B8" w:rsidRDefault="00825107" w:rsidP="009355FD">
      <w:pPr>
        <w:pStyle w:val="Heading1"/>
        <w:ind w:left="720"/>
      </w:pPr>
      <w:bookmarkStart w:id="157" w:name="_Toc90811900"/>
      <w:r>
        <w:lastRenderedPageBreak/>
        <w:t>4</w:t>
      </w:r>
      <w:r w:rsidR="002337EA">
        <w:t xml:space="preserve"> </w:t>
      </w:r>
      <w:r w:rsidR="00C77C33" w:rsidRPr="003151B5">
        <w:t>Comprehensive Evaluation of Our Forecasters' Performance</w:t>
      </w:r>
      <w:bookmarkEnd w:id="157"/>
    </w:p>
    <w:p w14:paraId="0EDDECB8" w14:textId="77777777" w:rsidR="00CF0D25" w:rsidRDefault="00CF0D25" w:rsidP="0077523D">
      <w:pPr>
        <w:ind w:firstLine="288"/>
      </w:pPr>
      <w:r w:rsidRPr="00CF0D25">
        <w:t>In Chapter 3, we used regular load forecasts and daily peak load forecasts from all datasets to evaluate the overall performance of all forecasters. This section will examine the performance of all datasets on an hourly, daily, monthly, and seasonal basis. Following all of the above analyses, we will include a brief discussion that summarizes our overall findings for each dataset. All load demand variables are expressed in megawatts (MW), while temperature is expressed in degrees Celsius. To keep the scope of this thesis manageable, we have included the boxplots of our top forecasters for each section here; additional box plots can be found in Appendix B.</w:t>
      </w:r>
    </w:p>
    <w:p w14:paraId="439A33D7" w14:textId="0E1FE10E" w:rsidR="0077523D" w:rsidRDefault="00CF0D25" w:rsidP="0077523D">
      <w:pPr>
        <w:ind w:firstLine="288"/>
      </w:pPr>
      <w:r w:rsidRPr="00CF0D25">
        <w:t>It is also worth noting that in the hourly performance sections, the hours (00:00...23:00) are labeled as (1:00...24:00), with 1:00 denoting the first hour and 24:00 denoting the last hour of the day. We analyzed the forecasters' performance for the year's four seasons, namely Winter, Summer, Autumn, and Spring, in the later chapters of each dataset. Winter months are December, January, and February. Spring is defined as the months of March, April, and May. June, July, and August are the summer months. Autumn/Fall months are September, October, and November.</w:t>
      </w:r>
    </w:p>
    <w:p w14:paraId="14C9E3A5" w14:textId="1E0C636C" w:rsidR="000F72A8" w:rsidRDefault="000F72A8" w:rsidP="00293FF8">
      <w:pPr>
        <w:pStyle w:val="Heading2"/>
      </w:pPr>
      <w:bookmarkStart w:id="158" w:name="_Toc90811901"/>
      <w:r w:rsidRPr="000F72A8">
        <w:t>4.</w:t>
      </w:r>
      <w:r w:rsidR="003C0F76">
        <w:t>1</w:t>
      </w:r>
      <w:r w:rsidRPr="000F72A8">
        <w:t xml:space="preserve"> </w:t>
      </w:r>
      <w:r w:rsidR="0019725E">
        <w:t>T</w:t>
      </w:r>
      <w:r w:rsidR="00EC6B8C" w:rsidRPr="00EC6B8C">
        <w:t>he Toronto Dataset</w:t>
      </w:r>
      <w:bookmarkEnd w:id="158"/>
    </w:p>
    <w:p w14:paraId="4EB498D2" w14:textId="3004B2B6" w:rsidR="008B4862" w:rsidRDefault="00E43665" w:rsidP="007B6D32">
      <w:pPr>
        <w:ind w:firstLine="288"/>
      </w:pPr>
      <w:r w:rsidRPr="00E43665">
        <w:t xml:space="preserve">The Toronto dataset </w:t>
      </w:r>
      <w:r w:rsidR="004C27A4">
        <w:t>comprises</w:t>
      </w:r>
      <w:r w:rsidRPr="00E43665">
        <w:t xml:space="preserve"> hourly load aggregation measurements taken throughout the city from 2010 to 2019. The years 2010-2018 were used to train the </w:t>
      </w:r>
      <w:r w:rsidR="0025420C">
        <w:t>forecaster</w:t>
      </w:r>
      <w:r w:rsidRPr="00E43665">
        <w:t>s, and 2019 was used to test them.</w:t>
      </w:r>
    </w:p>
    <w:p w14:paraId="76C2E42B" w14:textId="72A25D98" w:rsidR="007A1A10" w:rsidRDefault="005A4FC5" w:rsidP="00C04AA4">
      <w:pPr>
        <w:pStyle w:val="Heading3"/>
      </w:pPr>
      <w:bookmarkStart w:id="159" w:name="_Toc90811902"/>
      <w:r>
        <w:lastRenderedPageBreak/>
        <w:t>4.</w:t>
      </w:r>
      <w:r w:rsidR="00C04AA4">
        <w:t>1.1</w:t>
      </w:r>
      <w:r>
        <w:t xml:space="preserve"> </w:t>
      </w:r>
      <w:r w:rsidR="0078706B" w:rsidRPr="0078706B">
        <w:t>The Hourly Performance</w:t>
      </w:r>
      <w:bookmarkEnd w:id="159"/>
    </w:p>
    <w:p w14:paraId="3694AB68" w14:textId="4007F411" w:rsidR="00053CB8" w:rsidRDefault="00053CB8" w:rsidP="001E7F93">
      <w:pPr>
        <w:ind w:firstLine="288"/>
      </w:pPr>
      <w:r>
        <w:fldChar w:fldCharType="begin"/>
      </w:r>
      <w:r>
        <w:instrText xml:space="preserve"> REF _Ref86154272 \h </w:instrText>
      </w:r>
      <w:r>
        <w:fldChar w:fldCharType="separate"/>
      </w:r>
      <w:r w:rsidR="001873B6">
        <w:t xml:space="preserve">Figure </w:t>
      </w:r>
      <w:r w:rsidR="001873B6">
        <w:rPr>
          <w:noProof/>
        </w:rPr>
        <w:t>13</w:t>
      </w:r>
      <w:r>
        <w:fldChar w:fldCharType="end"/>
      </w:r>
      <w:r w:rsidRPr="00053CB8">
        <w:t xml:space="preserve"> illustrates the </w:t>
      </w:r>
      <w:proofErr w:type="spellStart"/>
      <w:r w:rsidRPr="00053CB8">
        <w:t>MAPE</w:t>
      </w:r>
      <w:proofErr w:type="spellEnd"/>
      <w:r w:rsidRPr="00053CB8">
        <w:t xml:space="preserve"> values for each forecaster when aggregated as hourly averages. The subsequent plots are boxplots of the hourly error distributions for CNN, LSTM, and ANN forecasters on an hourly timescale.</w:t>
      </w:r>
      <w:r w:rsidR="0077523D">
        <w:t xml:space="preserve"> </w:t>
      </w:r>
    </w:p>
    <w:p w14:paraId="28FC4081" w14:textId="09126EFB" w:rsidR="00843436" w:rsidRDefault="00A81A7F" w:rsidP="005D0D6D">
      <w:pPr>
        <w:jc w:val="center"/>
      </w:pPr>
      <w:r>
        <w:rPr>
          <w:noProof/>
        </w:rPr>
        <w:drawing>
          <wp:inline distT="0" distB="0" distL="0" distR="0" wp14:anchorId="7D435386" wp14:editId="731AC898">
            <wp:extent cx="5486400" cy="455295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616"/>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486400" cy="4552950"/>
                    </a:xfrm>
                    <a:prstGeom prst="rect">
                      <a:avLst/>
                    </a:prstGeom>
                    <a:noFill/>
                    <a:ln>
                      <a:noFill/>
                    </a:ln>
                  </pic:spPr>
                </pic:pic>
              </a:graphicData>
            </a:graphic>
          </wp:inline>
        </w:drawing>
      </w:r>
    </w:p>
    <w:p w14:paraId="58127505" w14:textId="0BD0B7C1" w:rsidR="00F54CCB" w:rsidRDefault="00AE391D" w:rsidP="00D31286">
      <w:pPr>
        <w:pStyle w:val="Caption"/>
        <w:jc w:val="center"/>
      </w:pPr>
      <w:bookmarkStart w:id="160" w:name="_Ref86154272"/>
      <w:bookmarkStart w:id="161" w:name="_Toc90811965"/>
      <w:r>
        <w:t xml:space="preserve">Figure </w:t>
      </w:r>
      <w:fldSimple w:instr=" SEQ Figure \* ARABIC ">
        <w:r w:rsidR="001873B6">
          <w:rPr>
            <w:noProof/>
          </w:rPr>
          <w:t>13</w:t>
        </w:r>
      </w:fldSimple>
      <w:bookmarkEnd w:id="160"/>
      <w:r>
        <w:t xml:space="preserve"> </w:t>
      </w:r>
      <w:r w:rsidR="0049564F">
        <w:t xml:space="preserve">- </w:t>
      </w:r>
      <w:r w:rsidR="00033413" w:rsidRPr="00033413">
        <w:t xml:space="preserve">Hourly </w:t>
      </w:r>
      <w:proofErr w:type="spellStart"/>
      <w:r w:rsidR="00033413" w:rsidRPr="00033413">
        <w:t>MAPE</w:t>
      </w:r>
      <w:proofErr w:type="spellEnd"/>
      <w:r w:rsidR="00033413" w:rsidRPr="00033413">
        <w:t xml:space="preserve"> and Hourly Error Distributions for CNN, LSTM, and ANN Forecasters – Toronto Dataset</w:t>
      </w:r>
      <w:bookmarkEnd w:id="161"/>
    </w:p>
    <w:p w14:paraId="120450EC" w14:textId="278C08A6" w:rsidR="003063F8" w:rsidRDefault="003063F8" w:rsidP="003063F8">
      <w:pPr>
        <w:pStyle w:val="Heading4"/>
      </w:pPr>
      <w:r>
        <w:t xml:space="preserve">4.1.1.1 </w:t>
      </w:r>
      <w:r w:rsidR="009D7DDB" w:rsidRPr="009D7DDB">
        <w:t>A Snippet on Hourly Performance</w:t>
      </w:r>
    </w:p>
    <w:p w14:paraId="057FB709" w14:textId="7EA6C6A6" w:rsidR="00CF0D25" w:rsidRDefault="00CF0D25" w:rsidP="00CF0D25">
      <w:pPr>
        <w:ind w:firstLine="288"/>
      </w:pPr>
      <w:r>
        <w:t xml:space="preserve">When the average </w:t>
      </w:r>
      <w:proofErr w:type="spellStart"/>
      <w:r>
        <w:t>MAPE</w:t>
      </w:r>
      <w:proofErr w:type="spellEnd"/>
      <w:r>
        <w:t xml:space="preserve"> values in </w:t>
      </w:r>
      <w:r>
        <w:fldChar w:fldCharType="begin"/>
      </w:r>
      <w:r>
        <w:instrText xml:space="preserve"> REF _Ref86154272 \h </w:instrText>
      </w:r>
      <w:r>
        <w:fldChar w:fldCharType="separate"/>
      </w:r>
      <w:r w:rsidR="001873B6">
        <w:t xml:space="preserve">Figure </w:t>
      </w:r>
      <w:r w:rsidR="001873B6">
        <w:rPr>
          <w:noProof/>
        </w:rPr>
        <w:t>13</w:t>
      </w:r>
      <w:r>
        <w:fldChar w:fldCharType="end"/>
      </w:r>
      <w:r>
        <w:t xml:space="preserve"> are compared to the box plots, we see a similar pattern of errors, with a wider distribution of errors in situations with higher </w:t>
      </w:r>
      <w:proofErr w:type="spellStart"/>
      <w:r>
        <w:t>MAPE</w:t>
      </w:r>
      <w:proofErr w:type="spellEnd"/>
      <w:r>
        <w:t xml:space="preserve"> </w:t>
      </w:r>
      <w:r>
        <w:lastRenderedPageBreak/>
        <w:t xml:space="preserve">values and vice versa. For each hour of the day, the CNN had the tightest error distribution and the lowest </w:t>
      </w:r>
      <w:proofErr w:type="spellStart"/>
      <w:r>
        <w:t>MAPE</w:t>
      </w:r>
      <w:proofErr w:type="spellEnd"/>
      <w:r>
        <w:t xml:space="preserve"> values. It was followed by the ANN and the LSTM forecasters. Around 15:00, all three forecasters made their worst predictions. Quieter times, such as around 1:00 p.m., were predicted much more accurately than busier times.</w:t>
      </w:r>
    </w:p>
    <w:p w14:paraId="42349EB2" w14:textId="29CC57CB" w:rsidR="00CF0D25" w:rsidRPr="00CF0D25" w:rsidRDefault="00CF0D25" w:rsidP="00CF0D25">
      <w:pPr>
        <w:ind w:firstLine="288"/>
      </w:pPr>
      <w:r>
        <w:t xml:space="preserve">In terms of </w:t>
      </w:r>
      <w:proofErr w:type="spellStart"/>
      <w:r>
        <w:t>MAPE</w:t>
      </w:r>
      <w:proofErr w:type="spellEnd"/>
      <w:r>
        <w:t xml:space="preserve"> values and error distribution, the </w:t>
      </w:r>
      <w:proofErr w:type="spellStart"/>
      <w:r>
        <w:t>SNF</w:t>
      </w:r>
      <w:proofErr w:type="spellEnd"/>
      <w:r>
        <w:t xml:space="preserve"> performed poorly overall. The </w:t>
      </w:r>
      <w:proofErr w:type="spellStart"/>
      <w:r>
        <w:t>SNF's</w:t>
      </w:r>
      <w:proofErr w:type="spellEnd"/>
      <w:r>
        <w:t xml:space="preserve"> worst prediction occurred between 13:00 and 17:00, which is unsurprising given that it was based on previous week's values and that these are popular times for electricity usage. We can conclude that CNN produced the best results based on the hourly </w:t>
      </w:r>
      <w:proofErr w:type="spellStart"/>
      <w:r>
        <w:t>MAPE</w:t>
      </w:r>
      <w:proofErr w:type="spellEnd"/>
      <w:r>
        <w:t xml:space="preserve"> values and error distribution.</w:t>
      </w:r>
    </w:p>
    <w:p w14:paraId="2F74362F" w14:textId="747F30A6" w:rsidR="007E4603" w:rsidRDefault="00C2019E" w:rsidP="009E275E">
      <w:pPr>
        <w:pStyle w:val="Heading3"/>
      </w:pPr>
      <w:bookmarkStart w:id="162" w:name="_Toc90811903"/>
      <w:r>
        <w:t>4.</w:t>
      </w:r>
      <w:r w:rsidR="00501A6D">
        <w:t>1.2</w:t>
      </w:r>
      <w:r>
        <w:t xml:space="preserve"> </w:t>
      </w:r>
      <w:r w:rsidR="0078706B" w:rsidRPr="0078706B">
        <w:t xml:space="preserve">The </w:t>
      </w:r>
      <w:r w:rsidR="0078706B">
        <w:t>Daily</w:t>
      </w:r>
      <w:r w:rsidR="0078706B" w:rsidRPr="0078706B">
        <w:t xml:space="preserve"> Performance</w:t>
      </w:r>
      <w:bookmarkEnd w:id="162"/>
    </w:p>
    <w:p w14:paraId="6DD0802A" w14:textId="0E87733E" w:rsidR="001A02D8" w:rsidRDefault="00E21F51" w:rsidP="001A02D8">
      <w:pPr>
        <w:ind w:firstLine="288"/>
      </w:pPr>
      <w:r w:rsidRPr="00E21F51">
        <w:t xml:space="preserve"> </w:t>
      </w:r>
      <w:r>
        <w:fldChar w:fldCharType="begin"/>
      </w:r>
      <w:r>
        <w:instrText xml:space="preserve"> REF _Ref86157486 \h </w:instrText>
      </w:r>
      <w:r>
        <w:fldChar w:fldCharType="separate"/>
      </w:r>
      <w:r w:rsidR="001873B6">
        <w:t xml:space="preserve">Figure </w:t>
      </w:r>
      <w:r w:rsidR="001873B6">
        <w:rPr>
          <w:noProof/>
        </w:rPr>
        <w:t>14</w:t>
      </w:r>
      <w:r>
        <w:fldChar w:fldCharType="end"/>
      </w:r>
      <w:r w:rsidRPr="00E21F51">
        <w:t xml:space="preserve"> shows the </w:t>
      </w:r>
      <w:proofErr w:type="spellStart"/>
      <w:r w:rsidRPr="00E21F51">
        <w:t>MAPE</w:t>
      </w:r>
      <w:proofErr w:type="spellEnd"/>
      <w:r w:rsidRPr="00E21F51">
        <w:t xml:space="preserve"> values for each </w:t>
      </w:r>
      <w:r w:rsidR="0025420C">
        <w:t>forecaster</w:t>
      </w:r>
      <w:r w:rsidRPr="00E21F51">
        <w:t xml:space="preserve"> aggregated as daily averages for each day of the week. </w:t>
      </w:r>
      <w:r w:rsidR="001A02D8" w:rsidRPr="00053CB8">
        <w:t xml:space="preserve">The subsequent plots are boxplots of the </w:t>
      </w:r>
      <w:r w:rsidR="001A02D8">
        <w:t>daily</w:t>
      </w:r>
      <w:r w:rsidR="001A02D8" w:rsidRPr="00053CB8">
        <w:t xml:space="preserve"> error distributions for CNN, LSTM, and ANN forecasters on </w:t>
      </w:r>
      <w:r w:rsidR="00B53179" w:rsidRPr="00053CB8">
        <w:t>a</w:t>
      </w:r>
      <w:r w:rsidR="001A02D8" w:rsidRPr="00053CB8">
        <w:t xml:space="preserve"> </w:t>
      </w:r>
      <w:r w:rsidR="008A465C">
        <w:t>daily</w:t>
      </w:r>
      <w:r w:rsidR="001A02D8" w:rsidRPr="00053CB8">
        <w:t xml:space="preserve"> timescale.</w:t>
      </w:r>
    </w:p>
    <w:p w14:paraId="382E56B9" w14:textId="72F2BF48" w:rsidR="009E62B2" w:rsidRDefault="009E62B2" w:rsidP="009E62B2">
      <w:pPr>
        <w:pStyle w:val="Heading4"/>
      </w:pPr>
      <w:r>
        <w:t xml:space="preserve">4.1.2.1 </w:t>
      </w:r>
      <w:r w:rsidRPr="009D7DDB">
        <w:t xml:space="preserve">A Snippet on </w:t>
      </w:r>
      <w:r>
        <w:t>Daily</w:t>
      </w:r>
      <w:r w:rsidRPr="009D7DDB">
        <w:t xml:space="preserve"> Performance</w:t>
      </w:r>
    </w:p>
    <w:p w14:paraId="65A12B69" w14:textId="45795219" w:rsidR="0085471B" w:rsidRPr="0085471B" w:rsidRDefault="0085471B" w:rsidP="0085471B">
      <w:pPr>
        <w:ind w:firstLine="288"/>
      </w:pPr>
      <w:r w:rsidRPr="0085471B">
        <w:t xml:space="preserve">When we compare the </w:t>
      </w:r>
      <w:proofErr w:type="spellStart"/>
      <w:r w:rsidRPr="0085471B">
        <w:t>MAPE</w:t>
      </w:r>
      <w:proofErr w:type="spellEnd"/>
      <w:r w:rsidRPr="0085471B">
        <w:t xml:space="preserve"> values in </w:t>
      </w:r>
      <w:r>
        <w:fldChar w:fldCharType="begin"/>
      </w:r>
      <w:r>
        <w:instrText xml:space="preserve"> REF _Ref86157486 \h </w:instrText>
      </w:r>
      <w:r>
        <w:fldChar w:fldCharType="separate"/>
      </w:r>
      <w:r w:rsidR="001873B6">
        <w:t xml:space="preserve">Figure </w:t>
      </w:r>
      <w:r w:rsidR="001873B6">
        <w:rPr>
          <w:noProof/>
        </w:rPr>
        <w:t>14</w:t>
      </w:r>
      <w:r>
        <w:fldChar w:fldCharType="end"/>
      </w:r>
      <w:r w:rsidRPr="0085471B">
        <w:t xml:space="preserve"> to the boxplots of the error distribution. As we can see, Monday was the worst day for forecasters overall. Sundays were the second-worst days for CNN, LSTM, ANN, </w:t>
      </w:r>
      <w:proofErr w:type="spellStart"/>
      <w:r w:rsidRPr="0085471B">
        <w:t>MLR</w:t>
      </w:r>
      <w:proofErr w:type="spellEnd"/>
      <w:r w:rsidRPr="0085471B">
        <w:t xml:space="preserve">, and </w:t>
      </w:r>
      <w:proofErr w:type="spellStart"/>
      <w:r w:rsidRPr="0085471B">
        <w:t>SNF</w:t>
      </w:r>
      <w:proofErr w:type="spellEnd"/>
      <w:r w:rsidRPr="0085471B">
        <w:t xml:space="preserve">, while Saturday was the </w:t>
      </w:r>
      <w:proofErr w:type="spellStart"/>
      <w:r w:rsidRPr="0085471B">
        <w:t>SARIMAX's</w:t>
      </w:r>
      <w:proofErr w:type="spellEnd"/>
      <w:r w:rsidRPr="0085471B">
        <w:t xml:space="preserve"> second-worst day. Tuesdays through Fridays were the most predictable days for forecasters. CNN's </w:t>
      </w:r>
      <w:proofErr w:type="spellStart"/>
      <w:r w:rsidRPr="0085471B">
        <w:t>MAPE</w:t>
      </w:r>
      <w:proofErr w:type="spellEnd"/>
      <w:r w:rsidRPr="0085471B">
        <w:t xml:space="preserve"> values were the lowest on all seven days of the week, and all of its boxplots were the narrowest. The ANN is ranked second, with the LSTM edging it out in Monday's predictions. The LSTM forecaster is ranked third. Overall, the </w:t>
      </w:r>
      <w:proofErr w:type="spellStart"/>
      <w:r w:rsidRPr="0085471B">
        <w:t>SNF</w:t>
      </w:r>
      <w:proofErr w:type="spellEnd"/>
      <w:r w:rsidRPr="0085471B">
        <w:t xml:space="preserve"> performed the worst.</w:t>
      </w:r>
    </w:p>
    <w:p w14:paraId="0B3E184E" w14:textId="0AC01143" w:rsidR="009E62B2" w:rsidRDefault="009E62B2" w:rsidP="00921FED">
      <w:r>
        <w:rPr>
          <w:noProof/>
        </w:rPr>
        <w:lastRenderedPageBreak/>
        <w:drawing>
          <wp:inline distT="0" distB="0" distL="0" distR="0" wp14:anchorId="748CC8CB" wp14:editId="6B893B97">
            <wp:extent cx="5476875" cy="4505325"/>
            <wp:effectExtent l="0" t="0" r="9525"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62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476875" cy="4505325"/>
                    </a:xfrm>
                    <a:prstGeom prst="rect">
                      <a:avLst/>
                    </a:prstGeom>
                    <a:noFill/>
                    <a:ln>
                      <a:noFill/>
                    </a:ln>
                  </pic:spPr>
                </pic:pic>
              </a:graphicData>
            </a:graphic>
          </wp:inline>
        </w:drawing>
      </w:r>
    </w:p>
    <w:p w14:paraId="40B720A4" w14:textId="29AF4780" w:rsidR="003E1CC6" w:rsidRDefault="00AA4CFF" w:rsidP="009E62B2">
      <w:pPr>
        <w:pStyle w:val="Caption"/>
        <w:jc w:val="center"/>
      </w:pPr>
      <w:bookmarkStart w:id="163" w:name="_Ref86157486"/>
      <w:bookmarkStart w:id="164" w:name="_Toc90811966"/>
      <w:r>
        <w:t xml:space="preserve">Figure </w:t>
      </w:r>
      <w:fldSimple w:instr=" SEQ Figure \* ARABIC ">
        <w:r w:rsidR="001873B6">
          <w:rPr>
            <w:noProof/>
          </w:rPr>
          <w:t>14</w:t>
        </w:r>
      </w:fldSimple>
      <w:bookmarkEnd w:id="163"/>
      <w:r>
        <w:t xml:space="preserve"> </w:t>
      </w:r>
      <w:r w:rsidR="009E62B2">
        <w:t>–</w:t>
      </w:r>
      <w:r w:rsidR="00704BB5">
        <w:t xml:space="preserve"> </w:t>
      </w:r>
      <w:r w:rsidR="009E62B2">
        <w:t>Daily</w:t>
      </w:r>
      <w:r w:rsidR="009E62B2" w:rsidRPr="00033413">
        <w:t xml:space="preserve"> </w:t>
      </w:r>
      <w:proofErr w:type="spellStart"/>
      <w:r w:rsidR="009E62B2" w:rsidRPr="00033413">
        <w:t>MAPE</w:t>
      </w:r>
      <w:proofErr w:type="spellEnd"/>
      <w:r w:rsidR="009E62B2" w:rsidRPr="00033413">
        <w:t xml:space="preserve"> and </w:t>
      </w:r>
      <w:r w:rsidR="009E62B2">
        <w:t>Daily</w:t>
      </w:r>
      <w:r w:rsidR="009E62B2" w:rsidRPr="00033413">
        <w:t xml:space="preserve"> Error Distributions for CNN, LSTM, and ANN Forecasters – Toronto Dataset</w:t>
      </w:r>
      <w:bookmarkEnd w:id="164"/>
    </w:p>
    <w:p w14:paraId="232FD56A" w14:textId="787A0EBA" w:rsidR="00B64CC1" w:rsidRDefault="00B64CC1" w:rsidP="00B64CC1">
      <w:pPr>
        <w:pStyle w:val="Heading5"/>
      </w:pPr>
      <w:r>
        <w:t>4.</w:t>
      </w:r>
      <w:r w:rsidR="00634A27">
        <w:t>1.3</w:t>
      </w:r>
      <w:r>
        <w:t xml:space="preserve"> </w:t>
      </w:r>
      <w:r w:rsidR="00673D70" w:rsidRPr="00673D70">
        <w:t xml:space="preserve">The </w:t>
      </w:r>
      <w:r w:rsidR="00673D70">
        <w:t>Monthly</w:t>
      </w:r>
      <w:r w:rsidR="00673D70" w:rsidRPr="00673D70">
        <w:t xml:space="preserve"> Performance</w:t>
      </w:r>
    </w:p>
    <w:p w14:paraId="44885758" w14:textId="31B765C5" w:rsidR="00702C42" w:rsidRDefault="00A04923" w:rsidP="003527E5">
      <w:pPr>
        <w:ind w:firstLine="288"/>
      </w:pPr>
      <w:r w:rsidRPr="00A04923">
        <w:t xml:space="preserve">The </w:t>
      </w:r>
      <w:proofErr w:type="spellStart"/>
      <w:r w:rsidRPr="00A04923">
        <w:t>MAPE</w:t>
      </w:r>
      <w:proofErr w:type="spellEnd"/>
      <w:r w:rsidRPr="00A04923">
        <w:t xml:space="preserve"> values for each </w:t>
      </w:r>
      <w:r w:rsidR="0025420C">
        <w:t>forecaster</w:t>
      </w:r>
      <w:r w:rsidRPr="00A04923">
        <w:t xml:space="preserve"> are aggregated in </w:t>
      </w:r>
      <w:r w:rsidR="00A1554A">
        <w:fldChar w:fldCharType="begin"/>
      </w:r>
      <w:r w:rsidR="00A1554A">
        <w:instrText xml:space="preserve"> REF _Ref86160504 \h </w:instrText>
      </w:r>
      <w:r w:rsidR="00A1554A">
        <w:fldChar w:fldCharType="separate"/>
      </w:r>
      <w:r w:rsidR="001873B6">
        <w:t xml:space="preserve">Figure </w:t>
      </w:r>
      <w:r w:rsidR="001873B6">
        <w:rPr>
          <w:noProof/>
        </w:rPr>
        <w:t>15</w:t>
      </w:r>
      <w:r w:rsidR="00A1554A">
        <w:fldChar w:fldCharType="end"/>
      </w:r>
      <w:r w:rsidRPr="00A04923">
        <w:t xml:space="preserve"> as monthly averages for each month of the year 2019. </w:t>
      </w:r>
      <w:r w:rsidR="00504D9E" w:rsidRPr="00053CB8">
        <w:t xml:space="preserve">The subsequent plots are boxplots of the </w:t>
      </w:r>
      <w:r w:rsidR="00E82FE0">
        <w:t>monthly</w:t>
      </w:r>
      <w:r w:rsidR="00504D9E" w:rsidRPr="00053CB8">
        <w:t xml:space="preserve"> error distributions for CNN, LSTM, and ANN forecasters on </w:t>
      </w:r>
      <w:r w:rsidR="00E82FE0" w:rsidRPr="00053CB8">
        <w:t>a</w:t>
      </w:r>
      <w:r w:rsidR="00504D9E" w:rsidRPr="00053CB8">
        <w:t xml:space="preserve"> </w:t>
      </w:r>
      <w:r w:rsidR="00E82FE0">
        <w:t>monthly</w:t>
      </w:r>
      <w:r w:rsidR="00504D9E" w:rsidRPr="00053CB8">
        <w:t xml:space="preserve"> timescale.</w:t>
      </w:r>
    </w:p>
    <w:p w14:paraId="3A56396C" w14:textId="77777777" w:rsidR="003527E5" w:rsidRDefault="003527E5" w:rsidP="003527E5">
      <w:pPr>
        <w:ind w:firstLine="288"/>
      </w:pPr>
    </w:p>
    <w:p w14:paraId="2D08B61F" w14:textId="2EA2B835" w:rsidR="00142014" w:rsidRDefault="00850E80" w:rsidP="009F4F8D">
      <w:r>
        <w:rPr>
          <w:noProof/>
        </w:rPr>
        <w:lastRenderedPageBreak/>
        <w:drawing>
          <wp:inline distT="0" distB="0" distL="0" distR="0" wp14:anchorId="22C57FF1" wp14:editId="7510FD8D">
            <wp:extent cx="5486400" cy="4505325"/>
            <wp:effectExtent l="0" t="0" r="0"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91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486400" cy="4505325"/>
                    </a:xfrm>
                    <a:prstGeom prst="rect">
                      <a:avLst/>
                    </a:prstGeom>
                    <a:noFill/>
                    <a:ln>
                      <a:noFill/>
                    </a:ln>
                  </pic:spPr>
                </pic:pic>
              </a:graphicData>
            </a:graphic>
          </wp:inline>
        </w:drawing>
      </w:r>
    </w:p>
    <w:p w14:paraId="35F90092" w14:textId="41502B79" w:rsidR="00EC799F" w:rsidRDefault="00142014" w:rsidP="00850E80">
      <w:pPr>
        <w:pStyle w:val="Caption"/>
        <w:jc w:val="center"/>
      </w:pPr>
      <w:bookmarkStart w:id="165" w:name="_Ref86160504"/>
      <w:bookmarkStart w:id="166" w:name="_Toc90811967"/>
      <w:r>
        <w:t xml:space="preserve">Figure </w:t>
      </w:r>
      <w:fldSimple w:instr=" SEQ Figure \* ARABIC ">
        <w:r w:rsidR="001873B6">
          <w:rPr>
            <w:noProof/>
          </w:rPr>
          <w:t>15</w:t>
        </w:r>
      </w:fldSimple>
      <w:bookmarkEnd w:id="165"/>
      <w:r>
        <w:t xml:space="preserve"> - </w:t>
      </w:r>
      <w:r w:rsidR="00850E80">
        <w:t>Monthly</w:t>
      </w:r>
      <w:r w:rsidR="00850E80" w:rsidRPr="00033413">
        <w:t xml:space="preserve"> </w:t>
      </w:r>
      <w:proofErr w:type="spellStart"/>
      <w:r w:rsidR="00850E80" w:rsidRPr="00033413">
        <w:t>MAPE</w:t>
      </w:r>
      <w:proofErr w:type="spellEnd"/>
      <w:r w:rsidR="00850E80" w:rsidRPr="00033413">
        <w:t xml:space="preserve"> and </w:t>
      </w:r>
      <w:r w:rsidR="00850E80">
        <w:t>Monthly</w:t>
      </w:r>
      <w:r w:rsidR="00850E80" w:rsidRPr="00033413">
        <w:t xml:space="preserve"> Error Distributions for CNN, LSTM, and ANN Forecasters – Toronto Dataset</w:t>
      </w:r>
      <w:bookmarkEnd w:id="166"/>
    </w:p>
    <w:p w14:paraId="1D69AD7F" w14:textId="77777777" w:rsidR="00B73A95" w:rsidRDefault="00B73A95" w:rsidP="00B73A95">
      <w:pPr>
        <w:pStyle w:val="Heading4"/>
      </w:pPr>
      <w:r>
        <w:t xml:space="preserve">4.1.3.1 </w:t>
      </w:r>
      <w:r w:rsidRPr="009D7DDB">
        <w:t xml:space="preserve">A Snippet on </w:t>
      </w:r>
      <w:r>
        <w:t>Monthly</w:t>
      </w:r>
      <w:r w:rsidRPr="009D7DDB">
        <w:t xml:space="preserve"> Performance</w:t>
      </w:r>
    </w:p>
    <w:p w14:paraId="319788D9" w14:textId="091804C6" w:rsidR="00B73A95" w:rsidRPr="00B73A95" w:rsidRDefault="00EC3BFE" w:rsidP="00B73A95">
      <w:pPr>
        <w:ind w:firstLine="288"/>
      </w:pPr>
      <w:r w:rsidRPr="00EC3BFE">
        <w:t xml:space="preserve">Except for the </w:t>
      </w:r>
      <w:proofErr w:type="spellStart"/>
      <w:r w:rsidRPr="00EC3BFE">
        <w:t>SARIMAX</w:t>
      </w:r>
      <w:proofErr w:type="spellEnd"/>
      <w:r w:rsidRPr="00EC3BFE">
        <w:t xml:space="preserve">, July was the most difficult month to forecast for all forecasters; September was the </w:t>
      </w:r>
      <w:proofErr w:type="spellStart"/>
      <w:r w:rsidRPr="00EC3BFE">
        <w:t>SARIMAX's</w:t>
      </w:r>
      <w:proofErr w:type="spellEnd"/>
      <w:r w:rsidRPr="00EC3BFE">
        <w:t xml:space="preserve"> worst-performing month. September forecasting proved equally difficult for the other forecasters. August was the second month in a row in which forecasters struggled to make accurate predictions. Forecasters found February, March, and November to be relatively simple to predict. Over ten months, the CNN had the lowest </w:t>
      </w:r>
      <w:proofErr w:type="spellStart"/>
      <w:r w:rsidRPr="00EC3BFE">
        <w:t>MAPE</w:t>
      </w:r>
      <w:proofErr w:type="spellEnd"/>
      <w:r w:rsidRPr="00EC3BFE">
        <w:t xml:space="preserve"> values and was only outperformed by the ANN in March and </w:t>
      </w:r>
      <w:r w:rsidRPr="00EC3BFE">
        <w:lastRenderedPageBreak/>
        <w:t xml:space="preserve">June. The ANN is ranked second because it was only surpassed by the LSTM in January, while the LSTM is ranked third. The </w:t>
      </w:r>
      <w:proofErr w:type="spellStart"/>
      <w:r w:rsidRPr="00EC3BFE">
        <w:t>SNF</w:t>
      </w:r>
      <w:proofErr w:type="spellEnd"/>
      <w:r w:rsidRPr="00EC3BFE">
        <w:t xml:space="preserve"> had the highest </w:t>
      </w:r>
      <w:proofErr w:type="spellStart"/>
      <w:r w:rsidRPr="00EC3BFE">
        <w:t>MAPE</w:t>
      </w:r>
      <w:proofErr w:type="spellEnd"/>
      <w:r w:rsidRPr="00EC3BFE">
        <w:t xml:space="preserve"> values and the most skewed error distribution.</w:t>
      </w:r>
    </w:p>
    <w:p w14:paraId="7E235959" w14:textId="41FA5273" w:rsidR="00EE1033" w:rsidRDefault="00EE1033" w:rsidP="002B69C3">
      <w:pPr>
        <w:pStyle w:val="Heading3"/>
      </w:pPr>
      <w:bookmarkStart w:id="167" w:name="_Toc90811904"/>
      <w:r>
        <w:t>4.</w:t>
      </w:r>
      <w:r w:rsidR="001A469E">
        <w:t>1.4</w:t>
      </w:r>
      <w:r>
        <w:t xml:space="preserve"> </w:t>
      </w:r>
      <w:r w:rsidR="002B69C3" w:rsidRPr="002B69C3">
        <w:t>Performance During the Seasons</w:t>
      </w:r>
      <w:bookmarkEnd w:id="167"/>
    </w:p>
    <w:p w14:paraId="3B39D3A1" w14:textId="00A1A034" w:rsidR="00F95623" w:rsidRDefault="005E757E" w:rsidP="00F95623">
      <w:pPr>
        <w:ind w:firstLine="288"/>
      </w:pPr>
      <w:r w:rsidRPr="005E757E">
        <w:t xml:space="preserve">The table below summarizes the </w:t>
      </w:r>
      <w:proofErr w:type="spellStart"/>
      <w:r w:rsidRPr="005E757E">
        <w:t>MAPE</w:t>
      </w:r>
      <w:proofErr w:type="spellEnd"/>
      <w:r w:rsidRPr="005E757E">
        <w:t xml:space="preserve"> and </w:t>
      </w:r>
      <w:proofErr w:type="spellStart"/>
      <w:r w:rsidRPr="005E757E">
        <w:t>RMSE</w:t>
      </w:r>
      <w:proofErr w:type="spellEnd"/>
      <w:r w:rsidRPr="005E757E">
        <w:t xml:space="preserve"> values obtained in the Toronto test dataset for the average of various seasons. Summer was the most difficult season to forecast for all forecasters. CNN had the lowest </w:t>
      </w:r>
      <w:proofErr w:type="spellStart"/>
      <w:r w:rsidRPr="005E757E">
        <w:t>MAPE</w:t>
      </w:r>
      <w:proofErr w:type="spellEnd"/>
      <w:r w:rsidRPr="005E757E">
        <w:t xml:space="preserve"> and </w:t>
      </w:r>
      <w:proofErr w:type="spellStart"/>
      <w:r w:rsidRPr="005E757E">
        <w:t>RMSE</w:t>
      </w:r>
      <w:proofErr w:type="spellEnd"/>
      <w:r w:rsidRPr="005E757E">
        <w:t xml:space="preserve"> values across all four seasons. The ANN is ranked second, having only been surpassed in the winter by the LSTM, which is ranked third. Autumn was the season with the lowest metric values for the CNN and ANN, whereas spring had the lowest metric values for the LSTM. The </w:t>
      </w:r>
      <w:proofErr w:type="spellStart"/>
      <w:r w:rsidRPr="005E757E">
        <w:t>SNF</w:t>
      </w:r>
      <w:proofErr w:type="spellEnd"/>
      <w:r w:rsidRPr="005E757E">
        <w:t xml:space="preserve"> ha</w:t>
      </w:r>
      <w:r>
        <w:t>d</w:t>
      </w:r>
      <w:r w:rsidRPr="005E757E">
        <w:t xml:space="preserve"> the worst overall performance metrics across all seasons.</w:t>
      </w:r>
    </w:p>
    <w:tbl>
      <w:tblPr>
        <w:tblW w:w="710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15"/>
        <w:gridCol w:w="796"/>
        <w:gridCol w:w="897"/>
        <w:gridCol w:w="876"/>
        <w:gridCol w:w="876"/>
        <w:gridCol w:w="1172"/>
        <w:gridCol w:w="876"/>
      </w:tblGrid>
      <w:tr w:rsidR="0029650D" w:rsidRPr="00C15D07" w14:paraId="41A7BF46" w14:textId="77777777" w:rsidTr="00510CF2">
        <w:trPr>
          <w:trHeight w:val="315"/>
          <w:jc w:val="center"/>
        </w:trPr>
        <w:tc>
          <w:tcPr>
            <w:tcW w:w="7108" w:type="dxa"/>
            <w:gridSpan w:val="7"/>
            <w:shd w:val="clear" w:color="auto" w:fill="auto"/>
            <w:noWrap/>
            <w:vAlign w:val="bottom"/>
            <w:hideMark/>
          </w:tcPr>
          <w:p w14:paraId="7BF6AF15"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Winter</w:t>
            </w:r>
          </w:p>
        </w:tc>
      </w:tr>
      <w:tr w:rsidR="0029650D" w:rsidRPr="00C15D07" w14:paraId="321203CF" w14:textId="77777777" w:rsidTr="00510CF2">
        <w:trPr>
          <w:trHeight w:val="315"/>
          <w:jc w:val="center"/>
        </w:trPr>
        <w:tc>
          <w:tcPr>
            <w:tcW w:w="1615" w:type="dxa"/>
            <w:shd w:val="clear" w:color="auto" w:fill="auto"/>
            <w:noWrap/>
            <w:vAlign w:val="bottom"/>
            <w:hideMark/>
          </w:tcPr>
          <w:p w14:paraId="5B61CA01"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Metrics</w:t>
            </w:r>
          </w:p>
        </w:tc>
        <w:tc>
          <w:tcPr>
            <w:tcW w:w="796" w:type="dxa"/>
            <w:shd w:val="clear" w:color="auto" w:fill="auto"/>
            <w:noWrap/>
            <w:vAlign w:val="bottom"/>
            <w:hideMark/>
          </w:tcPr>
          <w:p w14:paraId="518F5F94"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CNN</w:t>
            </w:r>
          </w:p>
        </w:tc>
        <w:tc>
          <w:tcPr>
            <w:tcW w:w="897" w:type="dxa"/>
            <w:shd w:val="clear" w:color="auto" w:fill="auto"/>
            <w:noWrap/>
            <w:vAlign w:val="bottom"/>
            <w:hideMark/>
          </w:tcPr>
          <w:p w14:paraId="04529B18"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LSTM</w:t>
            </w:r>
          </w:p>
        </w:tc>
        <w:tc>
          <w:tcPr>
            <w:tcW w:w="876" w:type="dxa"/>
            <w:shd w:val="clear" w:color="auto" w:fill="auto"/>
            <w:noWrap/>
            <w:vAlign w:val="bottom"/>
            <w:hideMark/>
          </w:tcPr>
          <w:p w14:paraId="70149187"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ANN</w:t>
            </w:r>
          </w:p>
        </w:tc>
        <w:tc>
          <w:tcPr>
            <w:tcW w:w="876" w:type="dxa"/>
            <w:shd w:val="clear" w:color="auto" w:fill="auto"/>
            <w:noWrap/>
            <w:vAlign w:val="bottom"/>
            <w:hideMark/>
          </w:tcPr>
          <w:p w14:paraId="601FCF84" w14:textId="77777777" w:rsidR="0029650D" w:rsidRPr="00C15D07" w:rsidRDefault="0029650D" w:rsidP="0029650D">
            <w:pPr>
              <w:spacing w:line="240" w:lineRule="auto"/>
              <w:jc w:val="center"/>
              <w:rPr>
                <w:b/>
                <w:bCs/>
                <w:color w:val="000000"/>
                <w:sz w:val="20"/>
                <w:szCs w:val="20"/>
                <w:lang w:eastAsia="en-CA"/>
              </w:rPr>
            </w:pPr>
            <w:proofErr w:type="spellStart"/>
            <w:r w:rsidRPr="00C15D07">
              <w:rPr>
                <w:b/>
                <w:bCs/>
                <w:color w:val="000000"/>
                <w:sz w:val="20"/>
                <w:szCs w:val="20"/>
                <w:lang w:eastAsia="en-CA"/>
              </w:rPr>
              <w:t>MLR</w:t>
            </w:r>
            <w:proofErr w:type="spellEnd"/>
          </w:p>
        </w:tc>
        <w:tc>
          <w:tcPr>
            <w:tcW w:w="1172" w:type="dxa"/>
            <w:shd w:val="clear" w:color="auto" w:fill="auto"/>
            <w:noWrap/>
            <w:vAlign w:val="bottom"/>
            <w:hideMark/>
          </w:tcPr>
          <w:p w14:paraId="3F68F550" w14:textId="3BB85C39" w:rsidR="0029650D" w:rsidRPr="00C15D07" w:rsidRDefault="00E22894" w:rsidP="0029650D">
            <w:pPr>
              <w:spacing w:line="240" w:lineRule="auto"/>
              <w:jc w:val="center"/>
              <w:rPr>
                <w:b/>
                <w:bCs/>
                <w:color w:val="000000"/>
                <w:sz w:val="20"/>
                <w:szCs w:val="20"/>
                <w:lang w:eastAsia="en-CA"/>
              </w:rPr>
            </w:pPr>
            <w:proofErr w:type="spellStart"/>
            <w:r w:rsidRPr="00C15D07">
              <w:rPr>
                <w:b/>
                <w:bCs/>
                <w:color w:val="000000"/>
                <w:sz w:val="20"/>
                <w:szCs w:val="20"/>
                <w:lang w:eastAsia="en-CA"/>
              </w:rPr>
              <w:t>SARIMAX</w:t>
            </w:r>
            <w:proofErr w:type="spellEnd"/>
          </w:p>
        </w:tc>
        <w:tc>
          <w:tcPr>
            <w:tcW w:w="876" w:type="dxa"/>
            <w:shd w:val="clear" w:color="auto" w:fill="auto"/>
            <w:noWrap/>
            <w:vAlign w:val="bottom"/>
            <w:hideMark/>
          </w:tcPr>
          <w:p w14:paraId="3897C94B" w14:textId="77777777" w:rsidR="0029650D" w:rsidRPr="00C15D07" w:rsidRDefault="0029650D" w:rsidP="0029650D">
            <w:pPr>
              <w:spacing w:line="240" w:lineRule="auto"/>
              <w:jc w:val="center"/>
              <w:rPr>
                <w:b/>
                <w:bCs/>
                <w:color w:val="000000"/>
                <w:sz w:val="20"/>
                <w:szCs w:val="20"/>
                <w:lang w:eastAsia="en-CA"/>
              </w:rPr>
            </w:pPr>
            <w:proofErr w:type="spellStart"/>
            <w:r w:rsidRPr="00C15D07">
              <w:rPr>
                <w:b/>
                <w:bCs/>
                <w:color w:val="000000"/>
                <w:sz w:val="20"/>
                <w:szCs w:val="20"/>
                <w:lang w:eastAsia="en-CA"/>
              </w:rPr>
              <w:t>SNF</w:t>
            </w:r>
            <w:proofErr w:type="spellEnd"/>
          </w:p>
        </w:tc>
      </w:tr>
      <w:tr w:rsidR="00510CF2" w:rsidRPr="00C15D07" w14:paraId="13A02A6A" w14:textId="77777777" w:rsidTr="00510CF2">
        <w:trPr>
          <w:trHeight w:val="315"/>
          <w:jc w:val="center"/>
        </w:trPr>
        <w:tc>
          <w:tcPr>
            <w:tcW w:w="1615" w:type="dxa"/>
            <w:shd w:val="clear" w:color="auto" w:fill="auto"/>
            <w:noWrap/>
            <w:vAlign w:val="bottom"/>
            <w:hideMark/>
          </w:tcPr>
          <w:p w14:paraId="7828F390" w14:textId="77777777" w:rsidR="00510CF2" w:rsidRPr="00C15D07" w:rsidRDefault="00510CF2" w:rsidP="00510CF2">
            <w:pPr>
              <w:spacing w:line="240" w:lineRule="auto"/>
              <w:jc w:val="center"/>
              <w:rPr>
                <w:b/>
                <w:bCs/>
                <w:color w:val="000000"/>
                <w:sz w:val="20"/>
                <w:szCs w:val="20"/>
                <w:lang w:eastAsia="en-CA"/>
              </w:rPr>
            </w:pPr>
            <w:proofErr w:type="spellStart"/>
            <w:r w:rsidRPr="00C15D07">
              <w:rPr>
                <w:b/>
                <w:bCs/>
                <w:color w:val="000000"/>
                <w:sz w:val="20"/>
                <w:szCs w:val="20"/>
                <w:lang w:eastAsia="en-CA"/>
              </w:rPr>
              <w:t>MAPE</w:t>
            </w:r>
            <w:proofErr w:type="spellEnd"/>
            <w:r w:rsidRPr="00C15D07">
              <w:rPr>
                <w:b/>
                <w:bCs/>
                <w:color w:val="000000"/>
                <w:sz w:val="20"/>
                <w:szCs w:val="20"/>
                <w:lang w:eastAsia="en-CA"/>
              </w:rPr>
              <w:t xml:space="preserve"> (%)</w:t>
            </w:r>
          </w:p>
        </w:tc>
        <w:tc>
          <w:tcPr>
            <w:tcW w:w="796" w:type="dxa"/>
            <w:shd w:val="clear" w:color="auto" w:fill="auto"/>
            <w:noWrap/>
            <w:vAlign w:val="bottom"/>
            <w:hideMark/>
          </w:tcPr>
          <w:p w14:paraId="5614D392"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1.92</w:t>
            </w:r>
          </w:p>
        </w:tc>
        <w:tc>
          <w:tcPr>
            <w:tcW w:w="897" w:type="dxa"/>
            <w:shd w:val="clear" w:color="auto" w:fill="auto"/>
            <w:noWrap/>
            <w:vAlign w:val="bottom"/>
            <w:hideMark/>
          </w:tcPr>
          <w:p w14:paraId="78057668"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2.25</w:t>
            </w:r>
          </w:p>
        </w:tc>
        <w:tc>
          <w:tcPr>
            <w:tcW w:w="876" w:type="dxa"/>
            <w:shd w:val="clear" w:color="auto" w:fill="auto"/>
            <w:noWrap/>
            <w:vAlign w:val="bottom"/>
            <w:hideMark/>
          </w:tcPr>
          <w:p w14:paraId="049C62FB"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2.26</w:t>
            </w:r>
          </w:p>
        </w:tc>
        <w:tc>
          <w:tcPr>
            <w:tcW w:w="876" w:type="dxa"/>
            <w:shd w:val="clear" w:color="auto" w:fill="auto"/>
            <w:noWrap/>
            <w:vAlign w:val="bottom"/>
            <w:hideMark/>
          </w:tcPr>
          <w:p w14:paraId="7E8DD992"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3.43</w:t>
            </w:r>
          </w:p>
        </w:tc>
        <w:tc>
          <w:tcPr>
            <w:tcW w:w="1172" w:type="dxa"/>
            <w:shd w:val="clear" w:color="auto" w:fill="auto"/>
            <w:noWrap/>
            <w:vAlign w:val="bottom"/>
          </w:tcPr>
          <w:p w14:paraId="22E0C48E" w14:textId="5C0B91BE" w:rsidR="00510CF2" w:rsidRPr="00510CF2" w:rsidRDefault="00510CF2" w:rsidP="00510CF2">
            <w:pPr>
              <w:spacing w:line="240" w:lineRule="auto"/>
              <w:jc w:val="center"/>
              <w:rPr>
                <w:color w:val="000000"/>
                <w:sz w:val="20"/>
                <w:szCs w:val="20"/>
                <w:lang w:eastAsia="en-CA"/>
              </w:rPr>
            </w:pPr>
            <w:r w:rsidRPr="00510CF2">
              <w:rPr>
                <w:color w:val="000000"/>
                <w:sz w:val="20"/>
                <w:szCs w:val="20"/>
              </w:rPr>
              <w:t>3.37</w:t>
            </w:r>
          </w:p>
        </w:tc>
        <w:tc>
          <w:tcPr>
            <w:tcW w:w="876" w:type="dxa"/>
            <w:shd w:val="clear" w:color="auto" w:fill="auto"/>
            <w:noWrap/>
            <w:vAlign w:val="bottom"/>
            <w:hideMark/>
          </w:tcPr>
          <w:p w14:paraId="23E141A5"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6.55</w:t>
            </w:r>
          </w:p>
        </w:tc>
      </w:tr>
      <w:tr w:rsidR="00510CF2" w:rsidRPr="00C15D07" w14:paraId="78842BAB" w14:textId="77777777" w:rsidTr="00510CF2">
        <w:trPr>
          <w:trHeight w:val="315"/>
          <w:jc w:val="center"/>
        </w:trPr>
        <w:tc>
          <w:tcPr>
            <w:tcW w:w="1615" w:type="dxa"/>
            <w:shd w:val="clear" w:color="auto" w:fill="auto"/>
            <w:noWrap/>
            <w:vAlign w:val="bottom"/>
            <w:hideMark/>
          </w:tcPr>
          <w:p w14:paraId="0287E553" w14:textId="77777777" w:rsidR="00510CF2" w:rsidRPr="00C15D07" w:rsidRDefault="00510CF2" w:rsidP="00510CF2">
            <w:pPr>
              <w:spacing w:line="240" w:lineRule="auto"/>
              <w:jc w:val="center"/>
              <w:rPr>
                <w:b/>
                <w:bCs/>
                <w:color w:val="000000"/>
                <w:sz w:val="20"/>
                <w:szCs w:val="20"/>
                <w:lang w:eastAsia="en-CA"/>
              </w:rPr>
            </w:pPr>
            <w:proofErr w:type="spellStart"/>
            <w:r w:rsidRPr="00C15D07">
              <w:rPr>
                <w:b/>
                <w:bCs/>
                <w:color w:val="000000"/>
                <w:sz w:val="20"/>
                <w:szCs w:val="20"/>
                <w:lang w:eastAsia="en-CA"/>
              </w:rPr>
              <w:t>RMSE</w:t>
            </w:r>
            <w:proofErr w:type="spellEnd"/>
            <w:r w:rsidRPr="00C15D07">
              <w:rPr>
                <w:b/>
                <w:bCs/>
                <w:color w:val="000000"/>
                <w:sz w:val="20"/>
                <w:szCs w:val="20"/>
                <w:lang w:eastAsia="en-CA"/>
              </w:rPr>
              <w:t xml:space="preserve"> (MW)</w:t>
            </w:r>
          </w:p>
        </w:tc>
        <w:tc>
          <w:tcPr>
            <w:tcW w:w="796" w:type="dxa"/>
            <w:shd w:val="clear" w:color="auto" w:fill="auto"/>
            <w:noWrap/>
            <w:vAlign w:val="bottom"/>
            <w:hideMark/>
          </w:tcPr>
          <w:p w14:paraId="32755933"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172.22</w:t>
            </w:r>
          </w:p>
        </w:tc>
        <w:tc>
          <w:tcPr>
            <w:tcW w:w="897" w:type="dxa"/>
            <w:shd w:val="clear" w:color="auto" w:fill="auto"/>
            <w:noWrap/>
            <w:vAlign w:val="bottom"/>
            <w:hideMark/>
          </w:tcPr>
          <w:p w14:paraId="5AEBCE46"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192.89</w:t>
            </w:r>
          </w:p>
        </w:tc>
        <w:tc>
          <w:tcPr>
            <w:tcW w:w="876" w:type="dxa"/>
            <w:shd w:val="clear" w:color="auto" w:fill="auto"/>
            <w:noWrap/>
            <w:vAlign w:val="bottom"/>
            <w:hideMark/>
          </w:tcPr>
          <w:p w14:paraId="23552E9F"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206.20</w:t>
            </w:r>
          </w:p>
        </w:tc>
        <w:tc>
          <w:tcPr>
            <w:tcW w:w="876" w:type="dxa"/>
            <w:shd w:val="clear" w:color="auto" w:fill="auto"/>
            <w:noWrap/>
            <w:vAlign w:val="bottom"/>
            <w:hideMark/>
          </w:tcPr>
          <w:p w14:paraId="15EA3F6A"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270.47</w:t>
            </w:r>
          </w:p>
        </w:tc>
        <w:tc>
          <w:tcPr>
            <w:tcW w:w="1172" w:type="dxa"/>
            <w:shd w:val="clear" w:color="auto" w:fill="auto"/>
            <w:noWrap/>
            <w:vAlign w:val="bottom"/>
          </w:tcPr>
          <w:p w14:paraId="568F7B15" w14:textId="42E30316" w:rsidR="00510CF2" w:rsidRPr="00510CF2" w:rsidRDefault="00510CF2" w:rsidP="00510CF2">
            <w:pPr>
              <w:spacing w:line="240" w:lineRule="auto"/>
              <w:jc w:val="center"/>
              <w:rPr>
                <w:color w:val="000000"/>
                <w:sz w:val="20"/>
                <w:szCs w:val="20"/>
                <w:lang w:eastAsia="en-CA"/>
              </w:rPr>
            </w:pPr>
            <w:r w:rsidRPr="00510CF2">
              <w:rPr>
                <w:color w:val="000000"/>
                <w:sz w:val="20"/>
                <w:szCs w:val="20"/>
              </w:rPr>
              <w:t>283.12</w:t>
            </w:r>
          </w:p>
        </w:tc>
        <w:tc>
          <w:tcPr>
            <w:tcW w:w="876" w:type="dxa"/>
            <w:shd w:val="clear" w:color="auto" w:fill="auto"/>
            <w:noWrap/>
            <w:vAlign w:val="bottom"/>
            <w:hideMark/>
          </w:tcPr>
          <w:p w14:paraId="5971A999"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508.21</w:t>
            </w:r>
          </w:p>
        </w:tc>
      </w:tr>
      <w:tr w:rsidR="0029650D" w:rsidRPr="00C15D07" w14:paraId="7C3B06C3" w14:textId="77777777" w:rsidTr="00510CF2">
        <w:trPr>
          <w:trHeight w:val="315"/>
          <w:jc w:val="center"/>
        </w:trPr>
        <w:tc>
          <w:tcPr>
            <w:tcW w:w="7108" w:type="dxa"/>
            <w:gridSpan w:val="7"/>
            <w:shd w:val="clear" w:color="auto" w:fill="auto"/>
            <w:noWrap/>
            <w:vAlign w:val="bottom"/>
            <w:hideMark/>
          </w:tcPr>
          <w:p w14:paraId="018C3E34" w14:textId="77777777" w:rsidR="0029650D" w:rsidRPr="00510CF2" w:rsidRDefault="0029650D" w:rsidP="0029650D">
            <w:pPr>
              <w:spacing w:line="240" w:lineRule="auto"/>
              <w:jc w:val="center"/>
              <w:rPr>
                <w:b/>
                <w:bCs/>
                <w:color w:val="000000"/>
                <w:sz w:val="20"/>
                <w:szCs w:val="20"/>
                <w:lang w:eastAsia="en-CA"/>
              </w:rPr>
            </w:pPr>
            <w:r w:rsidRPr="00510CF2">
              <w:rPr>
                <w:b/>
                <w:bCs/>
                <w:color w:val="000000"/>
                <w:sz w:val="20"/>
                <w:szCs w:val="20"/>
                <w:lang w:eastAsia="en-CA"/>
              </w:rPr>
              <w:t>Spring</w:t>
            </w:r>
          </w:p>
        </w:tc>
      </w:tr>
      <w:tr w:rsidR="0029650D" w:rsidRPr="00C15D07" w14:paraId="21BD75F2" w14:textId="77777777" w:rsidTr="00510CF2">
        <w:trPr>
          <w:trHeight w:val="315"/>
          <w:jc w:val="center"/>
        </w:trPr>
        <w:tc>
          <w:tcPr>
            <w:tcW w:w="1615" w:type="dxa"/>
            <w:shd w:val="clear" w:color="auto" w:fill="auto"/>
            <w:noWrap/>
            <w:vAlign w:val="bottom"/>
            <w:hideMark/>
          </w:tcPr>
          <w:p w14:paraId="7F7F57AE"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Metrics</w:t>
            </w:r>
          </w:p>
        </w:tc>
        <w:tc>
          <w:tcPr>
            <w:tcW w:w="796" w:type="dxa"/>
            <w:shd w:val="clear" w:color="auto" w:fill="auto"/>
            <w:noWrap/>
            <w:vAlign w:val="bottom"/>
            <w:hideMark/>
          </w:tcPr>
          <w:p w14:paraId="5353A8B8"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CNN</w:t>
            </w:r>
          </w:p>
        </w:tc>
        <w:tc>
          <w:tcPr>
            <w:tcW w:w="897" w:type="dxa"/>
            <w:shd w:val="clear" w:color="auto" w:fill="auto"/>
            <w:noWrap/>
            <w:vAlign w:val="bottom"/>
            <w:hideMark/>
          </w:tcPr>
          <w:p w14:paraId="4B7C7415"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LSTM</w:t>
            </w:r>
          </w:p>
        </w:tc>
        <w:tc>
          <w:tcPr>
            <w:tcW w:w="876" w:type="dxa"/>
            <w:shd w:val="clear" w:color="auto" w:fill="auto"/>
            <w:noWrap/>
            <w:vAlign w:val="bottom"/>
            <w:hideMark/>
          </w:tcPr>
          <w:p w14:paraId="007E3049"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ANN</w:t>
            </w:r>
          </w:p>
        </w:tc>
        <w:tc>
          <w:tcPr>
            <w:tcW w:w="876" w:type="dxa"/>
            <w:shd w:val="clear" w:color="auto" w:fill="auto"/>
            <w:noWrap/>
            <w:vAlign w:val="bottom"/>
            <w:hideMark/>
          </w:tcPr>
          <w:p w14:paraId="040F0E28" w14:textId="77777777" w:rsidR="0029650D" w:rsidRPr="00C15D07" w:rsidRDefault="0029650D" w:rsidP="0029650D">
            <w:pPr>
              <w:spacing w:line="240" w:lineRule="auto"/>
              <w:jc w:val="center"/>
              <w:rPr>
                <w:b/>
                <w:bCs/>
                <w:color w:val="000000"/>
                <w:sz w:val="20"/>
                <w:szCs w:val="20"/>
                <w:lang w:eastAsia="en-CA"/>
              </w:rPr>
            </w:pPr>
            <w:proofErr w:type="spellStart"/>
            <w:r w:rsidRPr="00C15D07">
              <w:rPr>
                <w:b/>
                <w:bCs/>
                <w:color w:val="000000"/>
                <w:sz w:val="20"/>
                <w:szCs w:val="20"/>
                <w:lang w:eastAsia="en-CA"/>
              </w:rPr>
              <w:t>MLR</w:t>
            </w:r>
            <w:proofErr w:type="spellEnd"/>
          </w:p>
        </w:tc>
        <w:tc>
          <w:tcPr>
            <w:tcW w:w="1172" w:type="dxa"/>
            <w:shd w:val="clear" w:color="auto" w:fill="auto"/>
            <w:noWrap/>
            <w:vAlign w:val="bottom"/>
            <w:hideMark/>
          </w:tcPr>
          <w:p w14:paraId="509EB965" w14:textId="432EEABD" w:rsidR="0029650D" w:rsidRPr="00510CF2" w:rsidRDefault="00E22894" w:rsidP="0029650D">
            <w:pPr>
              <w:spacing w:line="240" w:lineRule="auto"/>
              <w:jc w:val="center"/>
              <w:rPr>
                <w:b/>
                <w:bCs/>
                <w:color w:val="000000"/>
                <w:sz w:val="20"/>
                <w:szCs w:val="20"/>
                <w:lang w:eastAsia="en-CA"/>
              </w:rPr>
            </w:pPr>
            <w:proofErr w:type="spellStart"/>
            <w:r w:rsidRPr="00510CF2">
              <w:rPr>
                <w:b/>
                <w:bCs/>
                <w:color w:val="000000"/>
                <w:sz w:val="20"/>
                <w:szCs w:val="20"/>
                <w:lang w:eastAsia="en-CA"/>
              </w:rPr>
              <w:t>SARIMAX</w:t>
            </w:r>
            <w:proofErr w:type="spellEnd"/>
          </w:p>
        </w:tc>
        <w:tc>
          <w:tcPr>
            <w:tcW w:w="876" w:type="dxa"/>
            <w:shd w:val="clear" w:color="auto" w:fill="auto"/>
            <w:noWrap/>
            <w:vAlign w:val="bottom"/>
            <w:hideMark/>
          </w:tcPr>
          <w:p w14:paraId="743B4B1C" w14:textId="77777777" w:rsidR="0029650D" w:rsidRPr="00C15D07" w:rsidRDefault="0029650D" w:rsidP="0029650D">
            <w:pPr>
              <w:spacing w:line="240" w:lineRule="auto"/>
              <w:jc w:val="center"/>
              <w:rPr>
                <w:b/>
                <w:bCs/>
                <w:color w:val="000000"/>
                <w:sz w:val="20"/>
                <w:szCs w:val="20"/>
                <w:lang w:eastAsia="en-CA"/>
              </w:rPr>
            </w:pPr>
            <w:proofErr w:type="spellStart"/>
            <w:r w:rsidRPr="00C15D07">
              <w:rPr>
                <w:b/>
                <w:bCs/>
                <w:color w:val="000000"/>
                <w:sz w:val="20"/>
                <w:szCs w:val="20"/>
                <w:lang w:eastAsia="en-CA"/>
              </w:rPr>
              <w:t>SNF</w:t>
            </w:r>
            <w:proofErr w:type="spellEnd"/>
          </w:p>
        </w:tc>
      </w:tr>
      <w:tr w:rsidR="00510CF2" w:rsidRPr="00C15D07" w14:paraId="6DC830A5" w14:textId="77777777" w:rsidTr="00510CF2">
        <w:trPr>
          <w:trHeight w:val="315"/>
          <w:jc w:val="center"/>
        </w:trPr>
        <w:tc>
          <w:tcPr>
            <w:tcW w:w="1615" w:type="dxa"/>
            <w:shd w:val="clear" w:color="auto" w:fill="auto"/>
            <w:noWrap/>
            <w:vAlign w:val="bottom"/>
            <w:hideMark/>
          </w:tcPr>
          <w:p w14:paraId="7C6299A8" w14:textId="77777777" w:rsidR="00510CF2" w:rsidRPr="00C15D07" w:rsidRDefault="00510CF2" w:rsidP="00510CF2">
            <w:pPr>
              <w:spacing w:line="240" w:lineRule="auto"/>
              <w:jc w:val="center"/>
              <w:rPr>
                <w:b/>
                <w:bCs/>
                <w:color w:val="000000"/>
                <w:sz w:val="20"/>
                <w:szCs w:val="20"/>
                <w:lang w:eastAsia="en-CA"/>
              </w:rPr>
            </w:pPr>
            <w:proofErr w:type="spellStart"/>
            <w:r w:rsidRPr="00C15D07">
              <w:rPr>
                <w:b/>
                <w:bCs/>
                <w:color w:val="000000"/>
                <w:sz w:val="20"/>
                <w:szCs w:val="20"/>
                <w:lang w:eastAsia="en-CA"/>
              </w:rPr>
              <w:t>MAPE</w:t>
            </w:r>
            <w:proofErr w:type="spellEnd"/>
            <w:r w:rsidRPr="00C15D07">
              <w:rPr>
                <w:b/>
                <w:bCs/>
                <w:color w:val="000000"/>
                <w:sz w:val="20"/>
                <w:szCs w:val="20"/>
                <w:lang w:eastAsia="en-CA"/>
              </w:rPr>
              <w:t xml:space="preserve"> (%)</w:t>
            </w:r>
          </w:p>
        </w:tc>
        <w:tc>
          <w:tcPr>
            <w:tcW w:w="796" w:type="dxa"/>
            <w:shd w:val="clear" w:color="auto" w:fill="auto"/>
            <w:noWrap/>
            <w:vAlign w:val="bottom"/>
            <w:hideMark/>
          </w:tcPr>
          <w:p w14:paraId="6DADAC94"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1.99</w:t>
            </w:r>
          </w:p>
        </w:tc>
        <w:tc>
          <w:tcPr>
            <w:tcW w:w="897" w:type="dxa"/>
            <w:shd w:val="clear" w:color="auto" w:fill="auto"/>
            <w:noWrap/>
            <w:vAlign w:val="bottom"/>
            <w:hideMark/>
          </w:tcPr>
          <w:p w14:paraId="3AC28EFF"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2.22</w:t>
            </w:r>
          </w:p>
        </w:tc>
        <w:tc>
          <w:tcPr>
            <w:tcW w:w="876" w:type="dxa"/>
            <w:shd w:val="clear" w:color="auto" w:fill="auto"/>
            <w:noWrap/>
            <w:vAlign w:val="bottom"/>
            <w:hideMark/>
          </w:tcPr>
          <w:p w14:paraId="54F48F66"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2.16</w:t>
            </w:r>
          </w:p>
        </w:tc>
        <w:tc>
          <w:tcPr>
            <w:tcW w:w="876" w:type="dxa"/>
            <w:shd w:val="clear" w:color="auto" w:fill="auto"/>
            <w:noWrap/>
            <w:vAlign w:val="bottom"/>
            <w:hideMark/>
          </w:tcPr>
          <w:p w14:paraId="452E0FD3"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3.35</w:t>
            </w:r>
          </w:p>
        </w:tc>
        <w:tc>
          <w:tcPr>
            <w:tcW w:w="1172" w:type="dxa"/>
            <w:shd w:val="clear" w:color="auto" w:fill="auto"/>
            <w:noWrap/>
            <w:vAlign w:val="bottom"/>
          </w:tcPr>
          <w:p w14:paraId="1321EE57" w14:textId="1323A806" w:rsidR="00510CF2" w:rsidRPr="00510CF2" w:rsidRDefault="00510CF2" w:rsidP="00510CF2">
            <w:pPr>
              <w:spacing w:line="240" w:lineRule="auto"/>
              <w:jc w:val="center"/>
              <w:rPr>
                <w:color w:val="000000"/>
                <w:sz w:val="20"/>
                <w:szCs w:val="20"/>
                <w:lang w:eastAsia="en-CA"/>
              </w:rPr>
            </w:pPr>
            <w:r w:rsidRPr="00510CF2">
              <w:rPr>
                <w:color w:val="000000"/>
                <w:sz w:val="20"/>
                <w:szCs w:val="20"/>
              </w:rPr>
              <w:t>3.62</w:t>
            </w:r>
          </w:p>
        </w:tc>
        <w:tc>
          <w:tcPr>
            <w:tcW w:w="876" w:type="dxa"/>
            <w:shd w:val="clear" w:color="auto" w:fill="auto"/>
            <w:noWrap/>
            <w:vAlign w:val="bottom"/>
            <w:hideMark/>
          </w:tcPr>
          <w:p w14:paraId="17C14D89"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4.42</w:t>
            </w:r>
          </w:p>
        </w:tc>
      </w:tr>
      <w:tr w:rsidR="00510CF2" w:rsidRPr="00C15D07" w14:paraId="14B111EF" w14:textId="77777777" w:rsidTr="00510CF2">
        <w:trPr>
          <w:trHeight w:val="315"/>
          <w:jc w:val="center"/>
        </w:trPr>
        <w:tc>
          <w:tcPr>
            <w:tcW w:w="1615" w:type="dxa"/>
            <w:shd w:val="clear" w:color="auto" w:fill="auto"/>
            <w:noWrap/>
            <w:vAlign w:val="bottom"/>
            <w:hideMark/>
          </w:tcPr>
          <w:p w14:paraId="33FF2CC4" w14:textId="77777777" w:rsidR="00510CF2" w:rsidRPr="00C15D07" w:rsidRDefault="00510CF2" w:rsidP="00510CF2">
            <w:pPr>
              <w:spacing w:line="240" w:lineRule="auto"/>
              <w:jc w:val="center"/>
              <w:rPr>
                <w:b/>
                <w:bCs/>
                <w:color w:val="000000"/>
                <w:sz w:val="20"/>
                <w:szCs w:val="20"/>
                <w:lang w:eastAsia="en-CA"/>
              </w:rPr>
            </w:pPr>
            <w:proofErr w:type="spellStart"/>
            <w:r w:rsidRPr="00C15D07">
              <w:rPr>
                <w:b/>
                <w:bCs/>
                <w:color w:val="000000"/>
                <w:sz w:val="20"/>
                <w:szCs w:val="20"/>
                <w:lang w:eastAsia="en-CA"/>
              </w:rPr>
              <w:t>RMSE</w:t>
            </w:r>
            <w:proofErr w:type="spellEnd"/>
            <w:r w:rsidRPr="00C15D07">
              <w:rPr>
                <w:b/>
                <w:bCs/>
                <w:color w:val="000000"/>
                <w:sz w:val="20"/>
                <w:szCs w:val="20"/>
                <w:lang w:eastAsia="en-CA"/>
              </w:rPr>
              <w:t xml:space="preserve"> (MW)</w:t>
            </w:r>
          </w:p>
        </w:tc>
        <w:tc>
          <w:tcPr>
            <w:tcW w:w="796" w:type="dxa"/>
            <w:shd w:val="clear" w:color="auto" w:fill="auto"/>
            <w:noWrap/>
            <w:vAlign w:val="bottom"/>
            <w:hideMark/>
          </w:tcPr>
          <w:p w14:paraId="5F653ABC"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160.14</w:t>
            </w:r>
          </w:p>
        </w:tc>
        <w:tc>
          <w:tcPr>
            <w:tcW w:w="897" w:type="dxa"/>
            <w:shd w:val="clear" w:color="auto" w:fill="auto"/>
            <w:noWrap/>
            <w:vAlign w:val="bottom"/>
            <w:hideMark/>
          </w:tcPr>
          <w:p w14:paraId="498B2ED7"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174.98</w:t>
            </w:r>
          </w:p>
        </w:tc>
        <w:tc>
          <w:tcPr>
            <w:tcW w:w="876" w:type="dxa"/>
            <w:shd w:val="clear" w:color="auto" w:fill="auto"/>
            <w:noWrap/>
            <w:vAlign w:val="bottom"/>
            <w:hideMark/>
          </w:tcPr>
          <w:p w14:paraId="7B90C133"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170.82</w:t>
            </w:r>
          </w:p>
        </w:tc>
        <w:tc>
          <w:tcPr>
            <w:tcW w:w="876" w:type="dxa"/>
            <w:shd w:val="clear" w:color="auto" w:fill="auto"/>
            <w:noWrap/>
            <w:vAlign w:val="bottom"/>
            <w:hideMark/>
          </w:tcPr>
          <w:p w14:paraId="7B50AC39"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236.15</w:t>
            </w:r>
          </w:p>
        </w:tc>
        <w:tc>
          <w:tcPr>
            <w:tcW w:w="1172" w:type="dxa"/>
            <w:shd w:val="clear" w:color="auto" w:fill="auto"/>
            <w:noWrap/>
            <w:vAlign w:val="bottom"/>
          </w:tcPr>
          <w:p w14:paraId="60EBF9B8" w14:textId="59F1B270" w:rsidR="00510CF2" w:rsidRPr="00510CF2" w:rsidRDefault="00510CF2" w:rsidP="00510CF2">
            <w:pPr>
              <w:spacing w:line="240" w:lineRule="auto"/>
              <w:jc w:val="center"/>
              <w:rPr>
                <w:color w:val="000000"/>
                <w:sz w:val="20"/>
                <w:szCs w:val="20"/>
                <w:lang w:eastAsia="en-CA"/>
              </w:rPr>
            </w:pPr>
            <w:r w:rsidRPr="00510CF2">
              <w:rPr>
                <w:color w:val="000000"/>
                <w:sz w:val="20"/>
                <w:szCs w:val="20"/>
              </w:rPr>
              <w:t>266.77</w:t>
            </w:r>
          </w:p>
        </w:tc>
        <w:tc>
          <w:tcPr>
            <w:tcW w:w="876" w:type="dxa"/>
            <w:shd w:val="clear" w:color="auto" w:fill="auto"/>
            <w:noWrap/>
            <w:vAlign w:val="bottom"/>
            <w:hideMark/>
          </w:tcPr>
          <w:p w14:paraId="57D80127"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338.62</w:t>
            </w:r>
          </w:p>
        </w:tc>
      </w:tr>
      <w:tr w:rsidR="0029650D" w:rsidRPr="00C15D07" w14:paraId="5625F12E" w14:textId="77777777" w:rsidTr="00510CF2">
        <w:trPr>
          <w:trHeight w:val="315"/>
          <w:jc w:val="center"/>
        </w:trPr>
        <w:tc>
          <w:tcPr>
            <w:tcW w:w="7108" w:type="dxa"/>
            <w:gridSpan w:val="7"/>
            <w:shd w:val="clear" w:color="auto" w:fill="auto"/>
            <w:noWrap/>
            <w:vAlign w:val="bottom"/>
            <w:hideMark/>
          </w:tcPr>
          <w:p w14:paraId="6809AC5A" w14:textId="77777777" w:rsidR="0029650D" w:rsidRPr="00510CF2" w:rsidRDefault="0029650D" w:rsidP="0029650D">
            <w:pPr>
              <w:spacing w:line="240" w:lineRule="auto"/>
              <w:jc w:val="center"/>
              <w:rPr>
                <w:b/>
                <w:bCs/>
                <w:color w:val="000000"/>
                <w:sz w:val="20"/>
                <w:szCs w:val="20"/>
                <w:lang w:eastAsia="en-CA"/>
              </w:rPr>
            </w:pPr>
            <w:r w:rsidRPr="00510CF2">
              <w:rPr>
                <w:b/>
                <w:bCs/>
                <w:color w:val="000000"/>
                <w:sz w:val="20"/>
                <w:szCs w:val="20"/>
                <w:lang w:eastAsia="en-CA"/>
              </w:rPr>
              <w:t>Summer</w:t>
            </w:r>
          </w:p>
        </w:tc>
      </w:tr>
      <w:tr w:rsidR="0029650D" w:rsidRPr="00C15D07" w14:paraId="3A89A7A4" w14:textId="77777777" w:rsidTr="00510CF2">
        <w:trPr>
          <w:trHeight w:val="315"/>
          <w:jc w:val="center"/>
        </w:trPr>
        <w:tc>
          <w:tcPr>
            <w:tcW w:w="1615" w:type="dxa"/>
            <w:shd w:val="clear" w:color="auto" w:fill="auto"/>
            <w:noWrap/>
            <w:vAlign w:val="bottom"/>
            <w:hideMark/>
          </w:tcPr>
          <w:p w14:paraId="08A24E8D"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Metrics</w:t>
            </w:r>
          </w:p>
        </w:tc>
        <w:tc>
          <w:tcPr>
            <w:tcW w:w="796" w:type="dxa"/>
            <w:shd w:val="clear" w:color="auto" w:fill="auto"/>
            <w:noWrap/>
            <w:vAlign w:val="bottom"/>
            <w:hideMark/>
          </w:tcPr>
          <w:p w14:paraId="55AC2CB8"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CNN</w:t>
            </w:r>
          </w:p>
        </w:tc>
        <w:tc>
          <w:tcPr>
            <w:tcW w:w="897" w:type="dxa"/>
            <w:shd w:val="clear" w:color="auto" w:fill="auto"/>
            <w:noWrap/>
            <w:vAlign w:val="bottom"/>
            <w:hideMark/>
          </w:tcPr>
          <w:p w14:paraId="493C8335"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LSTM</w:t>
            </w:r>
          </w:p>
        </w:tc>
        <w:tc>
          <w:tcPr>
            <w:tcW w:w="876" w:type="dxa"/>
            <w:shd w:val="clear" w:color="auto" w:fill="auto"/>
            <w:noWrap/>
            <w:vAlign w:val="bottom"/>
            <w:hideMark/>
          </w:tcPr>
          <w:p w14:paraId="31826577"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ANN</w:t>
            </w:r>
          </w:p>
        </w:tc>
        <w:tc>
          <w:tcPr>
            <w:tcW w:w="876" w:type="dxa"/>
            <w:shd w:val="clear" w:color="auto" w:fill="auto"/>
            <w:noWrap/>
            <w:vAlign w:val="bottom"/>
            <w:hideMark/>
          </w:tcPr>
          <w:p w14:paraId="727B5E91" w14:textId="77777777" w:rsidR="0029650D" w:rsidRPr="00C15D07" w:rsidRDefault="0029650D" w:rsidP="0029650D">
            <w:pPr>
              <w:spacing w:line="240" w:lineRule="auto"/>
              <w:jc w:val="center"/>
              <w:rPr>
                <w:b/>
                <w:bCs/>
                <w:color w:val="000000"/>
                <w:sz w:val="20"/>
                <w:szCs w:val="20"/>
                <w:lang w:eastAsia="en-CA"/>
              </w:rPr>
            </w:pPr>
            <w:proofErr w:type="spellStart"/>
            <w:r w:rsidRPr="00C15D07">
              <w:rPr>
                <w:b/>
                <w:bCs/>
                <w:color w:val="000000"/>
                <w:sz w:val="20"/>
                <w:szCs w:val="20"/>
                <w:lang w:eastAsia="en-CA"/>
              </w:rPr>
              <w:t>MLR</w:t>
            </w:r>
            <w:proofErr w:type="spellEnd"/>
          </w:p>
        </w:tc>
        <w:tc>
          <w:tcPr>
            <w:tcW w:w="1172" w:type="dxa"/>
            <w:shd w:val="clear" w:color="auto" w:fill="auto"/>
            <w:noWrap/>
            <w:vAlign w:val="bottom"/>
            <w:hideMark/>
          </w:tcPr>
          <w:p w14:paraId="01E7E6CD" w14:textId="10C6F88F" w:rsidR="0029650D" w:rsidRPr="00510CF2" w:rsidRDefault="00E22894" w:rsidP="0029650D">
            <w:pPr>
              <w:spacing w:line="240" w:lineRule="auto"/>
              <w:jc w:val="center"/>
              <w:rPr>
                <w:b/>
                <w:bCs/>
                <w:color w:val="000000"/>
                <w:sz w:val="20"/>
                <w:szCs w:val="20"/>
                <w:lang w:eastAsia="en-CA"/>
              </w:rPr>
            </w:pPr>
            <w:proofErr w:type="spellStart"/>
            <w:r w:rsidRPr="00510CF2">
              <w:rPr>
                <w:b/>
                <w:bCs/>
                <w:color w:val="000000"/>
                <w:sz w:val="20"/>
                <w:szCs w:val="20"/>
                <w:lang w:eastAsia="en-CA"/>
              </w:rPr>
              <w:t>SARIMAX</w:t>
            </w:r>
            <w:proofErr w:type="spellEnd"/>
          </w:p>
        </w:tc>
        <w:tc>
          <w:tcPr>
            <w:tcW w:w="876" w:type="dxa"/>
            <w:shd w:val="clear" w:color="auto" w:fill="auto"/>
            <w:noWrap/>
            <w:vAlign w:val="bottom"/>
            <w:hideMark/>
          </w:tcPr>
          <w:p w14:paraId="388DFF58" w14:textId="77777777" w:rsidR="0029650D" w:rsidRPr="00C15D07" w:rsidRDefault="0029650D" w:rsidP="0029650D">
            <w:pPr>
              <w:spacing w:line="240" w:lineRule="auto"/>
              <w:jc w:val="center"/>
              <w:rPr>
                <w:b/>
                <w:bCs/>
                <w:color w:val="000000"/>
                <w:sz w:val="20"/>
                <w:szCs w:val="20"/>
                <w:lang w:eastAsia="en-CA"/>
              </w:rPr>
            </w:pPr>
            <w:proofErr w:type="spellStart"/>
            <w:r w:rsidRPr="00C15D07">
              <w:rPr>
                <w:b/>
                <w:bCs/>
                <w:color w:val="000000"/>
                <w:sz w:val="20"/>
                <w:szCs w:val="20"/>
                <w:lang w:eastAsia="en-CA"/>
              </w:rPr>
              <w:t>SNF</w:t>
            </w:r>
            <w:proofErr w:type="spellEnd"/>
          </w:p>
        </w:tc>
      </w:tr>
      <w:tr w:rsidR="00510CF2" w:rsidRPr="00C15D07" w14:paraId="002889F4" w14:textId="77777777" w:rsidTr="00510CF2">
        <w:trPr>
          <w:trHeight w:val="315"/>
          <w:jc w:val="center"/>
        </w:trPr>
        <w:tc>
          <w:tcPr>
            <w:tcW w:w="1615" w:type="dxa"/>
            <w:shd w:val="clear" w:color="auto" w:fill="auto"/>
            <w:noWrap/>
            <w:vAlign w:val="bottom"/>
            <w:hideMark/>
          </w:tcPr>
          <w:p w14:paraId="4DF112CC" w14:textId="77777777" w:rsidR="00510CF2" w:rsidRPr="00C15D07" w:rsidRDefault="00510CF2" w:rsidP="00510CF2">
            <w:pPr>
              <w:spacing w:line="240" w:lineRule="auto"/>
              <w:jc w:val="center"/>
              <w:rPr>
                <w:b/>
                <w:bCs/>
                <w:color w:val="000000"/>
                <w:sz w:val="20"/>
                <w:szCs w:val="20"/>
                <w:lang w:eastAsia="en-CA"/>
              </w:rPr>
            </w:pPr>
            <w:proofErr w:type="spellStart"/>
            <w:r w:rsidRPr="00C15D07">
              <w:rPr>
                <w:b/>
                <w:bCs/>
                <w:color w:val="000000"/>
                <w:sz w:val="20"/>
                <w:szCs w:val="20"/>
                <w:lang w:eastAsia="en-CA"/>
              </w:rPr>
              <w:t>MAPE</w:t>
            </w:r>
            <w:proofErr w:type="spellEnd"/>
            <w:r w:rsidRPr="00C15D07">
              <w:rPr>
                <w:b/>
                <w:bCs/>
                <w:color w:val="000000"/>
                <w:sz w:val="20"/>
                <w:szCs w:val="20"/>
                <w:lang w:eastAsia="en-CA"/>
              </w:rPr>
              <w:t xml:space="preserve"> (%)</w:t>
            </w:r>
          </w:p>
        </w:tc>
        <w:tc>
          <w:tcPr>
            <w:tcW w:w="796" w:type="dxa"/>
            <w:shd w:val="clear" w:color="auto" w:fill="auto"/>
            <w:noWrap/>
            <w:vAlign w:val="bottom"/>
            <w:hideMark/>
          </w:tcPr>
          <w:p w14:paraId="346AFC3E"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2.82</w:t>
            </w:r>
          </w:p>
        </w:tc>
        <w:tc>
          <w:tcPr>
            <w:tcW w:w="897" w:type="dxa"/>
            <w:shd w:val="clear" w:color="auto" w:fill="auto"/>
            <w:noWrap/>
            <w:vAlign w:val="bottom"/>
            <w:hideMark/>
          </w:tcPr>
          <w:p w14:paraId="075BB217"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3.26</w:t>
            </w:r>
          </w:p>
        </w:tc>
        <w:tc>
          <w:tcPr>
            <w:tcW w:w="876" w:type="dxa"/>
            <w:shd w:val="clear" w:color="auto" w:fill="auto"/>
            <w:noWrap/>
            <w:vAlign w:val="bottom"/>
            <w:hideMark/>
          </w:tcPr>
          <w:p w14:paraId="63CBCE7B"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2.93</w:t>
            </w:r>
          </w:p>
        </w:tc>
        <w:tc>
          <w:tcPr>
            <w:tcW w:w="876" w:type="dxa"/>
            <w:shd w:val="clear" w:color="auto" w:fill="auto"/>
            <w:noWrap/>
            <w:vAlign w:val="bottom"/>
            <w:hideMark/>
          </w:tcPr>
          <w:p w14:paraId="1CBD3262"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4.60</w:t>
            </w:r>
          </w:p>
        </w:tc>
        <w:tc>
          <w:tcPr>
            <w:tcW w:w="1172" w:type="dxa"/>
            <w:shd w:val="clear" w:color="auto" w:fill="auto"/>
            <w:noWrap/>
            <w:vAlign w:val="bottom"/>
          </w:tcPr>
          <w:p w14:paraId="21428A15" w14:textId="161BA889" w:rsidR="00510CF2" w:rsidRPr="00510CF2" w:rsidRDefault="00510CF2" w:rsidP="00510CF2">
            <w:pPr>
              <w:spacing w:line="240" w:lineRule="auto"/>
              <w:jc w:val="center"/>
              <w:rPr>
                <w:color w:val="000000"/>
                <w:sz w:val="20"/>
                <w:szCs w:val="20"/>
                <w:lang w:eastAsia="en-CA"/>
              </w:rPr>
            </w:pPr>
            <w:r w:rsidRPr="00510CF2">
              <w:rPr>
                <w:color w:val="000000"/>
                <w:sz w:val="20"/>
                <w:szCs w:val="20"/>
              </w:rPr>
              <w:t>4.64</w:t>
            </w:r>
          </w:p>
        </w:tc>
        <w:tc>
          <w:tcPr>
            <w:tcW w:w="876" w:type="dxa"/>
            <w:shd w:val="clear" w:color="auto" w:fill="auto"/>
            <w:noWrap/>
            <w:vAlign w:val="bottom"/>
            <w:hideMark/>
          </w:tcPr>
          <w:p w14:paraId="10B80F1D"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7.87</w:t>
            </w:r>
          </w:p>
        </w:tc>
      </w:tr>
      <w:tr w:rsidR="00510CF2" w:rsidRPr="00C15D07" w14:paraId="6B8D50FF" w14:textId="77777777" w:rsidTr="00510CF2">
        <w:trPr>
          <w:trHeight w:val="315"/>
          <w:jc w:val="center"/>
        </w:trPr>
        <w:tc>
          <w:tcPr>
            <w:tcW w:w="1615" w:type="dxa"/>
            <w:shd w:val="clear" w:color="auto" w:fill="auto"/>
            <w:noWrap/>
            <w:vAlign w:val="bottom"/>
            <w:hideMark/>
          </w:tcPr>
          <w:p w14:paraId="2E4114E2" w14:textId="77777777" w:rsidR="00510CF2" w:rsidRPr="00C15D07" w:rsidRDefault="00510CF2" w:rsidP="00510CF2">
            <w:pPr>
              <w:spacing w:line="240" w:lineRule="auto"/>
              <w:jc w:val="center"/>
              <w:rPr>
                <w:b/>
                <w:bCs/>
                <w:color w:val="000000"/>
                <w:sz w:val="20"/>
                <w:szCs w:val="20"/>
                <w:lang w:eastAsia="en-CA"/>
              </w:rPr>
            </w:pPr>
            <w:proofErr w:type="spellStart"/>
            <w:r w:rsidRPr="00C15D07">
              <w:rPr>
                <w:b/>
                <w:bCs/>
                <w:color w:val="000000"/>
                <w:sz w:val="20"/>
                <w:szCs w:val="20"/>
                <w:lang w:eastAsia="en-CA"/>
              </w:rPr>
              <w:t>RMSE</w:t>
            </w:r>
            <w:proofErr w:type="spellEnd"/>
            <w:r w:rsidRPr="00C15D07">
              <w:rPr>
                <w:b/>
                <w:bCs/>
                <w:color w:val="000000"/>
                <w:sz w:val="20"/>
                <w:szCs w:val="20"/>
                <w:lang w:eastAsia="en-CA"/>
              </w:rPr>
              <w:t xml:space="preserve"> (MW)</w:t>
            </w:r>
          </w:p>
        </w:tc>
        <w:tc>
          <w:tcPr>
            <w:tcW w:w="796" w:type="dxa"/>
            <w:shd w:val="clear" w:color="auto" w:fill="auto"/>
            <w:noWrap/>
            <w:vAlign w:val="bottom"/>
            <w:hideMark/>
          </w:tcPr>
          <w:p w14:paraId="11CAE145"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254.72</w:t>
            </w:r>
          </w:p>
        </w:tc>
        <w:tc>
          <w:tcPr>
            <w:tcW w:w="897" w:type="dxa"/>
            <w:shd w:val="clear" w:color="auto" w:fill="auto"/>
            <w:noWrap/>
            <w:vAlign w:val="bottom"/>
            <w:hideMark/>
          </w:tcPr>
          <w:p w14:paraId="2F30DAA6"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293.83</w:t>
            </w:r>
          </w:p>
        </w:tc>
        <w:tc>
          <w:tcPr>
            <w:tcW w:w="876" w:type="dxa"/>
            <w:shd w:val="clear" w:color="auto" w:fill="auto"/>
            <w:noWrap/>
            <w:vAlign w:val="bottom"/>
            <w:hideMark/>
          </w:tcPr>
          <w:p w14:paraId="0040F032"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267.77</w:t>
            </w:r>
          </w:p>
        </w:tc>
        <w:tc>
          <w:tcPr>
            <w:tcW w:w="876" w:type="dxa"/>
            <w:shd w:val="clear" w:color="auto" w:fill="auto"/>
            <w:noWrap/>
            <w:vAlign w:val="bottom"/>
            <w:hideMark/>
          </w:tcPr>
          <w:p w14:paraId="564B5221"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371.81</w:t>
            </w:r>
          </w:p>
        </w:tc>
        <w:tc>
          <w:tcPr>
            <w:tcW w:w="1172" w:type="dxa"/>
            <w:shd w:val="clear" w:color="auto" w:fill="auto"/>
            <w:noWrap/>
            <w:vAlign w:val="bottom"/>
          </w:tcPr>
          <w:p w14:paraId="229A9D06" w14:textId="3E1D524E" w:rsidR="00510CF2" w:rsidRPr="00510CF2" w:rsidRDefault="00510CF2" w:rsidP="00510CF2">
            <w:pPr>
              <w:spacing w:line="240" w:lineRule="auto"/>
              <w:jc w:val="center"/>
              <w:rPr>
                <w:color w:val="000000"/>
                <w:sz w:val="20"/>
                <w:szCs w:val="20"/>
                <w:lang w:eastAsia="en-CA"/>
              </w:rPr>
            </w:pPr>
            <w:r w:rsidRPr="00510CF2">
              <w:rPr>
                <w:color w:val="000000"/>
                <w:sz w:val="20"/>
                <w:szCs w:val="20"/>
              </w:rPr>
              <w:t>384.33</w:t>
            </w:r>
          </w:p>
        </w:tc>
        <w:tc>
          <w:tcPr>
            <w:tcW w:w="876" w:type="dxa"/>
            <w:shd w:val="clear" w:color="auto" w:fill="auto"/>
            <w:noWrap/>
            <w:vAlign w:val="bottom"/>
            <w:hideMark/>
          </w:tcPr>
          <w:p w14:paraId="2086B9A9"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629.32</w:t>
            </w:r>
          </w:p>
        </w:tc>
      </w:tr>
      <w:tr w:rsidR="0029650D" w:rsidRPr="00C15D07" w14:paraId="0CDDD722" w14:textId="77777777" w:rsidTr="00510CF2">
        <w:trPr>
          <w:trHeight w:val="315"/>
          <w:jc w:val="center"/>
        </w:trPr>
        <w:tc>
          <w:tcPr>
            <w:tcW w:w="7108" w:type="dxa"/>
            <w:gridSpan w:val="7"/>
            <w:shd w:val="clear" w:color="auto" w:fill="auto"/>
            <w:noWrap/>
            <w:vAlign w:val="bottom"/>
            <w:hideMark/>
          </w:tcPr>
          <w:p w14:paraId="27694737" w14:textId="77777777" w:rsidR="0029650D" w:rsidRPr="00510CF2" w:rsidRDefault="0029650D" w:rsidP="0029650D">
            <w:pPr>
              <w:spacing w:line="240" w:lineRule="auto"/>
              <w:jc w:val="center"/>
              <w:rPr>
                <w:b/>
                <w:bCs/>
                <w:color w:val="000000"/>
                <w:sz w:val="20"/>
                <w:szCs w:val="20"/>
                <w:lang w:eastAsia="en-CA"/>
              </w:rPr>
            </w:pPr>
            <w:r w:rsidRPr="00510CF2">
              <w:rPr>
                <w:b/>
                <w:bCs/>
                <w:color w:val="000000"/>
                <w:sz w:val="20"/>
                <w:szCs w:val="20"/>
                <w:lang w:eastAsia="en-CA"/>
              </w:rPr>
              <w:t>Autumn / Fall</w:t>
            </w:r>
          </w:p>
        </w:tc>
      </w:tr>
      <w:tr w:rsidR="0029650D" w:rsidRPr="00C15D07" w14:paraId="2D5D9209" w14:textId="77777777" w:rsidTr="00510CF2">
        <w:trPr>
          <w:trHeight w:val="315"/>
          <w:jc w:val="center"/>
        </w:trPr>
        <w:tc>
          <w:tcPr>
            <w:tcW w:w="1615" w:type="dxa"/>
            <w:shd w:val="clear" w:color="auto" w:fill="auto"/>
            <w:noWrap/>
            <w:vAlign w:val="bottom"/>
            <w:hideMark/>
          </w:tcPr>
          <w:p w14:paraId="3592F823"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Metrics</w:t>
            </w:r>
          </w:p>
        </w:tc>
        <w:tc>
          <w:tcPr>
            <w:tcW w:w="796" w:type="dxa"/>
            <w:shd w:val="clear" w:color="auto" w:fill="auto"/>
            <w:noWrap/>
            <w:vAlign w:val="bottom"/>
            <w:hideMark/>
          </w:tcPr>
          <w:p w14:paraId="624626D0"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CNN</w:t>
            </w:r>
          </w:p>
        </w:tc>
        <w:tc>
          <w:tcPr>
            <w:tcW w:w="897" w:type="dxa"/>
            <w:shd w:val="clear" w:color="auto" w:fill="auto"/>
            <w:noWrap/>
            <w:vAlign w:val="bottom"/>
            <w:hideMark/>
          </w:tcPr>
          <w:p w14:paraId="384BDA12"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LSTM</w:t>
            </w:r>
          </w:p>
        </w:tc>
        <w:tc>
          <w:tcPr>
            <w:tcW w:w="876" w:type="dxa"/>
            <w:shd w:val="clear" w:color="auto" w:fill="auto"/>
            <w:noWrap/>
            <w:vAlign w:val="bottom"/>
            <w:hideMark/>
          </w:tcPr>
          <w:p w14:paraId="50F9BC94"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ANN</w:t>
            </w:r>
          </w:p>
        </w:tc>
        <w:tc>
          <w:tcPr>
            <w:tcW w:w="876" w:type="dxa"/>
            <w:shd w:val="clear" w:color="auto" w:fill="auto"/>
            <w:noWrap/>
            <w:vAlign w:val="bottom"/>
            <w:hideMark/>
          </w:tcPr>
          <w:p w14:paraId="17C46404" w14:textId="77777777" w:rsidR="0029650D" w:rsidRPr="00C15D07" w:rsidRDefault="0029650D" w:rsidP="0029650D">
            <w:pPr>
              <w:spacing w:line="240" w:lineRule="auto"/>
              <w:jc w:val="center"/>
              <w:rPr>
                <w:b/>
                <w:bCs/>
                <w:color w:val="000000"/>
                <w:sz w:val="20"/>
                <w:szCs w:val="20"/>
                <w:lang w:eastAsia="en-CA"/>
              </w:rPr>
            </w:pPr>
            <w:proofErr w:type="spellStart"/>
            <w:r w:rsidRPr="00C15D07">
              <w:rPr>
                <w:b/>
                <w:bCs/>
                <w:color w:val="000000"/>
                <w:sz w:val="20"/>
                <w:szCs w:val="20"/>
                <w:lang w:eastAsia="en-CA"/>
              </w:rPr>
              <w:t>MLR</w:t>
            </w:r>
            <w:proofErr w:type="spellEnd"/>
          </w:p>
        </w:tc>
        <w:tc>
          <w:tcPr>
            <w:tcW w:w="1172" w:type="dxa"/>
            <w:shd w:val="clear" w:color="auto" w:fill="auto"/>
            <w:noWrap/>
            <w:vAlign w:val="bottom"/>
            <w:hideMark/>
          </w:tcPr>
          <w:p w14:paraId="643DB6A8" w14:textId="22F8C268" w:rsidR="0029650D" w:rsidRPr="00510CF2" w:rsidRDefault="00E22894" w:rsidP="0029650D">
            <w:pPr>
              <w:spacing w:line="240" w:lineRule="auto"/>
              <w:jc w:val="center"/>
              <w:rPr>
                <w:b/>
                <w:bCs/>
                <w:color w:val="000000"/>
                <w:sz w:val="20"/>
                <w:szCs w:val="20"/>
                <w:lang w:eastAsia="en-CA"/>
              </w:rPr>
            </w:pPr>
            <w:proofErr w:type="spellStart"/>
            <w:r w:rsidRPr="00510CF2">
              <w:rPr>
                <w:b/>
                <w:bCs/>
                <w:color w:val="000000"/>
                <w:sz w:val="20"/>
                <w:szCs w:val="20"/>
                <w:lang w:eastAsia="en-CA"/>
              </w:rPr>
              <w:t>SARIMAX</w:t>
            </w:r>
            <w:proofErr w:type="spellEnd"/>
          </w:p>
        </w:tc>
        <w:tc>
          <w:tcPr>
            <w:tcW w:w="876" w:type="dxa"/>
            <w:shd w:val="clear" w:color="auto" w:fill="auto"/>
            <w:noWrap/>
            <w:vAlign w:val="bottom"/>
            <w:hideMark/>
          </w:tcPr>
          <w:p w14:paraId="2E9536A1" w14:textId="77777777" w:rsidR="0029650D" w:rsidRPr="00C15D07" w:rsidRDefault="0029650D" w:rsidP="0029650D">
            <w:pPr>
              <w:spacing w:line="240" w:lineRule="auto"/>
              <w:jc w:val="center"/>
              <w:rPr>
                <w:b/>
                <w:bCs/>
                <w:color w:val="000000"/>
                <w:sz w:val="20"/>
                <w:szCs w:val="20"/>
                <w:lang w:eastAsia="en-CA"/>
              </w:rPr>
            </w:pPr>
            <w:proofErr w:type="spellStart"/>
            <w:r w:rsidRPr="00C15D07">
              <w:rPr>
                <w:b/>
                <w:bCs/>
                <w:color w:val="000000"/>
                <w:sz w:val="20"/>
                <w:szCs w:val="20"/>
                <w:lang w:eastAsia="en-CA"/>
              </w:rPr>
              <w:t>SNF</w:t>
            </w:r>
            <w:proofErr w:type="spellEnd"/>
          </w:p>
        </w:tc>
      </w:tr>
      <w:tr w:rsidR="00510CF2" w:rsidRPr="00C15D07" w14:paraId="598D4D24" w14:textId="77777777" w:rsidTr="00510CF2">
        <w:trPr>
          <w:trHeight w:val="315"/>
          <w:jc w:val="center"/>
        </w:trPr>
        <w:tc>
          <w:tcPr>
            <w:tcW w:w="1615" w:type="dxa"/>
            <w:shd w:val="clear" w:color="auto" w:fill="auto"/>
            <w:noWrap/>
            <w:vAlign w:val="bottom"/>
            <w:hideMark/>
          </w:tcPr>
          <w:p w14:paraId="79B82B0C" w14:textId="77777777" w:rsidR="00510CF2" w:rsidRPr="00C15D07" w:rsidRDefault="00510CF2" w:rsidP="00510CF2">
            <w:pPr>
              <w:spacing w:line="240" w:lineRule="auto"/>
              <w:jc w:val="center"/>
              <w:rPr>
                <w:b/>
                <w:bCs/>
                <w:color w:val="000000"/>
                <w:sz w:val="20"/>
                <w:szCs w:val="20"/>
                <w:lang w:eastAsia="en-CA"/>
              </w:rPr>
            </w:pPr>
            <w:proofErr w:type="spellStart"/>
            <w:r w:rsidRPr="00C15D07">
              <w:rPr>
                <w:b/>
                <w:bCs/>
                <w:color w:val="000000"/>
                <w:sz w:val="20"/>
                <w:szCs w:val="20"/>
                <w:lang w:eastAsia="en-CA"/>
              </w:rPr>
              <w:t>MAPE</w:t>
            </w:r>
            <w:proofErr w:type="spellEnd"/>
            <w:r w:rsidRPr="00C15D07">
              <w:rPr>
                <w:b/>
                <w:bCs/>
                <w:color w:val="000000"/>
                <w:sz w:val="20"/>
                <w:szCs w:val="20"/>
                <w:lang w:eastAsia="en-CA"/>
              </w:rPr>
              <w:t xml:space="preserve"> (%)</w:t>
            </w:r>
          </w:p>
        </w:tc>
        <w:tc>
          <w:tcPr>
            <w:tcW w:w="796" w:type="dxa"/>
            <w:shd w:val="clear" w:color="auto" w:fill="auto"/>
            <w:noWrap/>
            <w:vAlign w:val="bottom"/>
            <w:hideMark/>
          </w:tcPr>
          <w:p w14:paraId="29586C03"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1.89</w:t>
            </w:r>
          </w:p>
        </w:tc>
        <w:tc>
          <w:tcPr>
            <w:tcW w:w="897" w:type="dxa"/>
            <w:shd w:val="clear" w:color="auto" w:fill="auto"/>
            <w:noWrap/>
            <w:vAlign w:val="bottom"/>
            <w:hideMark/>
          </w:tcPr>
          <w:p w14:paraId="40348449"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2.40</w:t>
            </w:r>
          </w:p>
        </w:tc>
        <w:tc>
          <w:tcPr>
            <w:tcW w:w="876" w:type="dxa"/>
            <w:shd w:val="clear" w:color="auto" w:fill="auto"/>
            <w:noWrap/>
            <w:vAlign w:val="bottom"/>
            <w:hideMark/>
          </w:tcPr>
          <w:p w14:paraId="39C3AC27"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2.14</w:t>
            </w:r>
          </w:p>
        </w:tc>
        <w:tc>
          <w:tcPr>
            <w:tcW w:w="876" w:type="dxa"/>
            <w:shd w:val="clear" w:color="auto" w:fill="auto"/>
            <w:noWrap/>
            <w:vAlign w:val="bottom"/>
            <w:hideMark/>
          </w:tcPr>
          <w:p w14:paraId="22B02086"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3.55</w:t>
            </w:r>
          </w:p>
        </w:tc>
        <w:tc>
          <w:tcPr>
            <w:tcW w:w="1172" w:type="dxa"/>
            <w:shd w:val="clear" w:color="auto" w:fill="auto"/>
            <w:noWrap/>
            <w:vAlign w:val="bottom"/>
          </w:tcPr>
          <w:p w14:paraId="59DC6BAD" w14:textId="2195C925" w:rsidR="00510CF2" w:rsidRPr="00510CF2" w:rsidRDefault="00510CF2" w:rsidP="00510CF2">
            <w:pPr>
              <w:spacing w:line="240" w:lineRule="auto"/>
              <w:jc w:val="center"/>
              <w:rPr>
                <w:color w:val="000000"/>
                <w:sz w:val="20"/>
                <w:szCs w:val="20"/>
                <w:lang w:eastAsia="en-CA"/>
              </w:rPr>
            </w:pPr>
            <w:r w:rsidRPr="00510CF2">
              <w:rPr>
                <w:color w:val="000000"/>
                <w:sz w:val="20"/>
                <w:szCs w:val="20"/>
              </w:rPr>
              <w:t>4.38</w:t>
            </w:r>
          </w:p>
        </w:tc>
        <w:tc>
          <w:tcPr>
            <w:tcW w:w="876" w:type="dxa"/>
            <w:shd w:val="clear" w:color="auto" w:fill="auto"/>
            <w:noWrap/>
            <w:vAlign w:val="bottom"/>
            <w:hideMark/>
          </w:tcPr>
          <w:p w14:paraId="781BB21F"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5.56</w:t>
            </w:r>
          </w:p>
        </w:tc>
      </w:tr>
      <w:tr w:rsidR="00510CF2" w:rsidRPr="00C15D07" w14:paraId="11155E26" w14:textId="77777777" w:rsidTr="00510CF2">
        <w:trPr>
          <w:trHeight w:val="315"/>
          <w:jc w:val="center"/>
        </w:trPr>
        <w:tc>
          <w:tcPr>
            <w:tcW w:w="1615" w:type="dxa"/>
            <w:shd w:val="clear" w:color="auto" w:fill="auto"/>
            <w:noWrap/>
            <w:vAlign w:val="bottom"/>
            <w:hideMark/>
          </w:tcPr>
          <w:p w14:paraId="1CD53DEA" w14:textId="77777777" w:rsidR="00510CF2" w:rsidRPr="00C15D07" w:rsidRDefault="00510CF2" w:rsidP="00510CF2">
            <w:pPr>
              <w:spacing w:line="240" w:lineRule="auto"/>
              <w:jc w:val="center"/>
              <w:rPr>
                <w:b/>
                <w:bCs/>
                <w:color w:val="000000"/>
                <w:sz w:val="20"/>
                <w:szCs w:val="20"/>
                <w:lang w:eastAsia="en-CA"/>
              </w:rPr>
            </w:pPr>
            <w:proofErr w:type="spellStart"/>
            <w:r w:rsidRPr="00C15D07">
              <w:rPr>
                <w:b/>
                <w:bCs/>
                <w:color w:val="000000"/>
                <w:sz w:val="20"/>
                <w:szCs w:val="20"/>
                <w:lang w:eastAsia="en-CA"/>
              </w:rPr>
              <w:t>RMSE</w:t>
            </w:r>
            <w:proofErr w:type="spellEnd"/>
            <w:r w:rsidRPr="00C15D07">
              <w:rPr>
                <w:b/>
                <w:bCs/>
                <w:color w:val="000000"/>
                <w:sz w:val="20"/>
                <w:szCs w:val="20"/>
                <w:lang w:eastAsia="en-CA"/>
              </w:rPr>
              <w:t xml:space="preserve"> (MW)</w:t>
            </w:r>
          </w:p>
        </w:tc>
        <w:tc>
          <w:tcPr>
            <w:tcW w:w="796" w:type="dxa"/>
            <w:shd w:val="clear" w:color="auto" w:fill="auto"/>
            <w:noWrap/>
            <w:vAlign w:val="bottom"/>
            <w:hideMark/>
          </w:tcPr>
          <w:p w14:paraId="3BB4F9B3"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153.31</w:t>
            </w:r>
          </w:p>
        </w:tc>
        <w:tc>
          <w:tcPr>
            <w:tcW w:w="897" w:type="dxa"/>
            <w:shd w:val="clear" w:color="auto" w:fill="auto"/>
            <w:noWrap/>
            <w:vAlign w:val="bottom"/>
            <w:hideMark/>
          </w:tcPr>
          <w:p w14:paraId="28DC0AA4"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195.48</w:t>
            </w:r>
          </w:p>
        </w:tc>
        <w:tc>
          <w:tcPr>
            <w:tcW w:w="876" w:type="dxa"/>
            <w:shd w:val="clear" w:color="auto" w:fill="auto"/>
            <w:noWrap/>
            <w:vAlign w:val="bottom"/>
            <w:hideMark/>
          </w:tcPr>
          <w:p w14:paraId="1C90FB6A"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166.36</w:t>
            </w:r>
          </w:p>
        </w:tc>
        <w:tc>
          <w:tcPr>
            <w:tcW w:w="876" w:type="dxa"/>
            <w:shd w:val="clear" w:color="auto" w:fill="auto"/>
            <w:noWrap/>
            <w:vAlign w:val="bottom"/>
            <w:hideMark/>
          </w:tcPr>
          <w:p w14:paraId="0109D014"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272.44</w:t>
            </w:r>
          </w:p>
        </w:tc>
        <w:tc>
          <w:tcPr>
            <w:tcW w:w="1172" w:type="dxa"/>
            <w:shd w:val="clear" w:color="auto" w:fill="auto"/>
            <w:noWrap/>
            <w:vAlign w:val="bottom"/>
          </w:tcPr>
          <w:p w14:paraId="70803613" w14:textId="0A524F63" w:rsidR="00510CF2" w:rsidRPr="00510CF2" w:rsidRDefault="00510CF2" w:rsidP="00510CF2">
            <w:pPr>
              <w:spacing w:line="240" w:lineRule="auto"/>
              <w:jc w:val="center"/>
              <w:rPr>
                <w:color w:val="000000"/>
                <w:sz w:val="20"/>
                <w:szCs w:val="20"/>
                <w:lang w:eastAsia="en-CA"/>
              </w:rPr>
            </w:pPr>
            <w:r w:rsidRPr="00510CF2">
              <w:rPr>
                <w:color w:val="000000"/>
                <w:sz w:val="20"/>
                <w:szCs w:val="20"/>
              </w:rPr>
              <w:t>337.96</w:t>
            </w:r>
          </w:p>
        </w:tc>
        <w:tc>
          <w:tcPr>
            <w:tcW w:w="876" w:type="dxa"/>
            <w:shd w:val="clear" w:color="auto" w:fill="auto"/>
            <w:noWrap/>
            <w:vAlign w:val="bottom"/>
            <w:hideMark/>
          </w:tcPr>
          <w:p w14:paraId="01A77A8F"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430.89</w:t>
            </w:r>
          </w:p>
        </w:tc>
      </w:tr>
    </w:tbl>
    <w:p w14:paraId="5B0BAD8A" w14:textId="046E41B8" w:rsidR="009E723C" w:rsidRDefault="00466A36" w:rsidP="00466A36">
      <w:pPr>
        <w:pStyle w:val="Caption"/>
        <w:jc w:val="center"/>
      </w:pPr>
      <w:bookmarkStart w:id="168" w:name="_Toc90811947"/>
      <w:r>
        <w:t xml:space="preserve">Table </w:t>
      </w:r>
      <w:fldSimple w:instr=" SEQ Table \* ARABIC ">
        <w:r w:rsidR="001873B6">
          <w:rPr>
            <w:noProof/>
          </w:rPr>
          <w:t>10</w:t>
        </w:r>
      </w:fldSimple>
      <w:r>
        <w:t xml:space="preserve"> </w:t>
      </w:r>
      <w:r w:rsidR="00704BB5">
        <w:t>-</w:t>
      </w:r>
      <w:r>
        <w:t xml:space="preserve"> </w:t>
      </w:r>
      <w:r w:rsidR="00040840" w:rsidRPr="00040840">
        <w:t xml:space="preserve">Seasonal </w:t>
      </w:r>
      <w:proofErr w:type="spellStart"/>
      <w:r w:rsidR="00040840" w:rsidRPr="00040840">
        <w:t>MAPE</w:t>
      </w:r>
      <w:proofErr w:type="spellEnd"/>
      <w:r w:rsidR="00040840" w:rsidRPr="00040840">
        <w:t xml:space="preserve"> and </w:t>
      </w:r>
      <w:proofErr w:type="spellStart"/>
      <w:r w:rsidR="00040840" w:rsidRPr="00040840">
        <w:t>RMSE</w:t>
      </w:r>
      <w:proofErr w:type="spellEnd"/>
      <w:r w:rsidR="00040840" w:rsidRPr="00040840">
        <w:t xml:space="preserve"> for the Toronto Dataset</w:t>
      </w:r>
      <w:bookmarkEnd w:id="168"/>
    </w:p>
    <w:p w14:paraId="10CD31F3" w14:textId="128766B9" w:rsidR="004070B9" w:rsidRDefault="004070B9" w:rsidP="00473FA9">
      <w:pPr>
        <w:pStyle w:val="Heading3"/>
      </w:pPr>
      <w:bookmarkStart w:id="169" w:name="_Toc90811905"/>
      <w:r>
        <w:lastRenderedPageBreak/>
        <w:t>4.1.</w:t>
      </w:r>
      <w:r w:rsidR="00FF0B8D">
        <w:t>5</w:t>
      </w:r>
      <w:r>
        <w:t xml:space="preserve"> </w:t>
      </w:r>
      <w:r w:rsidR="00A50162" w:rsidRPr="00A50162">
        <w:t>Comprehensive Analysis Discussion</w:t>
      </w:r>
      <w:bookmarkEnd w:id="169"/>
    </w:p>
    <w:p w14:paraId="6F62CF1E" w14:textId="4785E02C" w:rsidR="00A02DB8" w:rsidRPr="00C94D93" w:rsidRDefault="000F521A" w:rsidP="00A02DB8">
      <w:pPr>
        <w:ind w:firstLine="288"/>
        <w:rPr>
          <w:sz w:val="16"/>
          <w:szCs w:val="16"/>
        </w:rPr>
      </w:pPr>
      <w:r w:rsidRPr="000F521A">
        <w:t xml:space="preserve">In the Toronto dataset, the summer months of June and August saw the highest demand for electricity; these were also the months during which forecasters had the most difficulty forecasting, as illustrated in the seasonal and monthly timeframes section. July was the month with the highest demand and the highest error rates among all forecasters. This can be attributed to two factors: first, the increased demand can be attributed to the fact that the summer air in Toronto is typically hot throughout the day, including evenings, necessitating the use of air conditioning by almost everyone. Furthermore, Toronto is a popular tourist destination, and everyone wants to visit during the summer when the weather is nicer. August had the second highest </w:t>
      </w:r>
      <w:r w:rsidR="00F06764" w:rsidRPr="000F521A">
        <w:t>number</w:t>
      </w:r>
      <w:r w:rsidRPr="000F521A">
        <w:t xml:space="preserve"> of errors after July, for the same reasons.</w:t>
      </w:r>
    </w:p>
    <w:p w14:paraId="2E822A4C" w14:textId="6B84E904" w:rsidR="002B48B4" w:rsidRDefault="002B48B4" w:rsidP="002B48B4">
      <w:pPr>
        <w:ind w:firstLine="288"/>
        <w:jc w:val="center"/>
      </w:pPr>
      <w:r w:rsidRPr="002B48B4">
        <w:rPr>
          <w:noProof/>
        </w:rPr>
        <w:drawing>
          <wp:inline distT="0" distB="0" distL="0" distR="0" wp14:anchorId="35F68E0E" wp14:editId="5D1B60C7">
            <wp:extent cx="2981325" cy="2374241"/>
            <wp:effectExtent l="0" t="0" r="0"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3"/>
                    <pic:cNvPicPr>
                      <a:picLocks noChangeAspect="1" noChangeArrowheads="1"/>
                    </pic:cNvPicPr>
                  </pic:nvPicPr>
                  <pic:blipFill rotWithShape="1">
                    <a:blip r:embed="rId96">
                      <a:extLst>
                        <a:ext uri="{28A0092B-C50C-407E-A947-70E740481C1C}">
                          <a14:useLocalDpi xmlns:a14="http://schemas.microsoft.com/office/drawing/2010/main" val="0"/>
                        </a:ext>
                      </a:extLst>
                    </a:blip>
                    <a:srcRect l="2862" t="5728" r="8408"/>
                    <a:stretch/>
                  </pic:blipFill>
                  <pic:spPr bwMode="auto">
                    <a:xfrm>
                      <a:off x="0" y="0"/>
                      <a:ext cx="2987222" cy="2378937"/>
                    </a:xfrm>
                    <a:prstGeom prst="rect">
                      <a:avLst/>
                    </a:prstGeom>
                    <a:noFill/>
                    <a:ln>
                      <a:noFill/>
                    </a:ln>
                    <a:extLst>
                      <a:ext uri="{53640926-AAD7-44D8-BBD7-CCE9431645EC}">
                        <a14:shadowObscured xmlns:a14="http://schemas.microsoft.com/office/drawing/2010/main"/>
                      </a:ext>
                    </a:extLst>
                  </pic:spPr>
                </pic:pic>
              </a:graphicData>
            </a:graphic>
          </wp:inline>
        </w:drawing>
      </w:r>
    </w:p>
    <w:p w14:paraId="5D419D8B" w14:textId="2C939DDA" w:rsidR="00A63A98" w:rsidRDefault="00A63A98" w:rsidP="00A63A98">
      <w:pPr>
        <w:pStyle w:val="Caption"/>
        <w:jc w:val="center"/>
      </w:pPr>
      <w:bookmarkStart w:id="170" w:name="_Ref85632969"/>
      <w:bookmarkStart w:id="171" w:name="_Toc90811968"/>
      <w:r>
        <w:t xml:space="preserve">Figure </w:t>
      </w:r>
      <w:fldSimple w:instr=" SEQ Figure \* ARABIC ">
        <w:r w:rsidR="001873B6">
          <w:rPr>
            <w:noProof/>
          </w:rPr>
          <w:t>16</w:t>
        </w:r>
      </w:fldSimple>
      <w:bookmarkEnd w:id="170"/>
      <w:r>
        <w:t xml:space="preserve"> </w:t>
      </w:r>
      <w:r w:rsidR="00763158">
        <w:t>-</w:t>
      </w:r>
      <w:r>
        <w:t xml:space="preserve"> </w:t>
      </w:r>
      <w:r w:rsidR="00ED0E78" w:rsidRPr="00ED0E78">
        <w:t>Scatter Plot of Load Demand versus Temperature</w:t>
      </w:r>
      <w:r w:rsidR="00ED0E78">
        <w:t xml:space="preserve"> </w:t>
      </w:r>
      <w:r>
        <w:t>– Toronto Dataset</w:t>
      </w:r>
      <w:bookmarkEnd w:id="171"/>
    </w:p>
    <w:p w14:paraId="277E262F" w14:textId="73BDDB11" w:rsidR="00485243" w:rsidRDefault="00485243" w:rsidP="00A02DB8">
      <w:pPr>
        <w:ind w:firstLine="288"/>
      </w:pPr>
      <w:r w:rsidRPr="00485243">
        <w:t xml:space="preserve">The scatter plot, as shown in </w:t>
      </w:r>
      <w:r>
        <w:fldChar w:fldCharType="begin"/>
      </w:r>
      <w:r>
        <w:instrText xml:space="preserve"> REF _Ref85632969 \h </w:instrText>
      </w:r>
      <w:r>
        <w:fldChar w:fldCharType="separate"/>
      </w:r>
      <w:r w:rsidR="001873B6">
        <w:t xml:space="preserve">Figure </w:t>
      </w:r>
      <w:r w:rsidR="001873B6">
        <w:rPr>
          <w:noProof/>
        </w:rPr>
        <w:t>16</w:t>
      </w:r>
      <w:r>
        <w:fldChar w:fldCharType="end"/>
      </w:r>
      <w:r w:rsidRPr="00485243">
        <w:t xml:space="preserve">, shows a strong correlation between demand and temperature. The highest demand occurs during the summer when the temperature is higher. When the temperature drops, especially in the winter, the second-highest demand </w:t>
      </w:r>
      <w:r w:rsidRPr="00485243">
        <w:lastRenderedPageBreak/>
        <w:t xml:space="preserve">occurs. Furthermore, because demand is lowest in the spring and autumn, forecasters found these times to be easier to predict. The overall accuracy of the </w:t>
      </w:r>
      <w:proofErr w:type="spellStart"/>
      <w:r w:rsidRPr="00485243">
        <w:t>SNF</w:t>
      </w:r>
      <w:proofErr w:type="spellEnd"/>
      <w:r w:rsidRPr="00485243">
        <w:t xml:space="preserve"> suggests that load demand is relatively stable in the spring and autumn.</w:t>
      </w:r>
    </w:p>
    <w:p w14:paraId="37761554" w14:textId="5D0C9429" w:rsidR="00485243" w:rsidRDefault="00485243" w:rsidP="00485243">
      <w:pPr>
        <w:ind w:firstLine="288"/>
      </w:pPr>
      <w:r>
        <w:t>Peak demand in Toronto typically occurs between 16:00 and 21:00. The majority of forecasters found it easier to forecast quieter times, such as around midnight in the mornings, than busy times, such as late mornings and afternoons, when everyone is awake and demand for electricity is high. Mondays were the days that the forecasters had the most trouble predicting; this could be due to a feature unique to this dataset, or it could be because Monday is the first working day of the week. Forecasters were more accurate from Tuesday to Friday, the middle of the week. This could be because these days are more stable and have high similarities.</w:t>
      </w:r>
    </w:p>
    <w:p w14:paraId="363734F8" w14:textId="469CDC36" w:rsidR="00485243" w:rsidRDefault="00485243" w:rsidP="00485243">
      <w:pPr>
        <w:ind w:firstLine="288"/>
      </w:pPr>
      <w:r>
        <w:t xml:space="preserve">The CNN forecaster outperformed all other forecasters across all time periods and seasons. The ANN and LSTM forecasters are ranked second and third, respectively. Because of its consistently poor performance across all periods and seasons, the </w:t>
      </w:r>
      <w:proofErr w:type="spellStart"/>
      <w:r>
        <w:t>SNF</w:t>
      </w:r>
      <w:proofErr w:type="spellEnd"/>
      <w:r>
        <w:t xml:space="preserve"> is ranked last.</w:t>
      </w:r>
    </w:p>
    <w:p w14:paraId="450B9C5C" w14:textId="5662D9AF" w:rsidR="00687E78" w:rsidRDefault="00687E78" w:rsidP="0055729B">
      <w:pPr>
        <w:pStyle w:val="Heading2"/>
      </w:pPr>
      <w:bookmarkStart w:id="172" w:name="_Toc90811906"/>
      <w:r>
        <w:t>4.2 The Ottawa Dataset</w:t>
      </w:r>
      <w:bookmarkEnd w:id="172"/>
    </w:p>
    <w:p w14:paraId="0F659A41" w14:textId="4C4708A8" w:rsidR="00F55E16" w:rsidRDefault="00F55E16" w:rsidP="00F55E16">
      <w:pPr>
        <w:ind w:firstLine="288"/>
      </w:pPr>
      <w:r w:rsidRPr="00E43665">
        <w:t xml:space="preserve">The </w:t>
      </w:r>
      <w:r>
        <w:t>Ottawa</w:t>
      </w:r>
      <w:r w:rsidRPr="00E43665">
        <w:t xml:space="preserve"> dataset </w:t>
      </w:r>
      <w:r w:rsidR="004C27A4">
        <w:t>comprises</w:t>
      </w:r>
      <w:r w:rsidRPr="00E43665">
        <w:t xml:space="preserve"> hourly load aggregation measurements taken throughout the city from 2010 to 2019. The years 2010-2018 were used to train the </w:t>
      </w:r>
      <w:r w:rsidR="0025420C">
        <w:t>forecaster</w:t>
      </w:r>
      <w:r w:rsidRPr="00E43665">
        <w:t>s, and 2019 was used to test them.</w:t>
      </w:r>
    </w:p>
    <w:p w14:paraId="5B6D5116" w14:textId="762B4537" w:rsidR="00DC3FBB" w:rsidRDefault="00DC3FBB" w:rsidP="00DF504D">
      <w:pPr>
        <w:pStyle w:val="Heading3"/>
      </w:pPr>
      <w:bookmarkStart w:id="173" w:name="_Toc90811907"/>
      <w:r>
        <w:lastRenderedPageBreak/>
        <w:t>4.2.1 The Hourly Performance</w:t>
      </w:r>
      <w:bookmarkEnd w:id="173"/>
    </w:p>
    <w:p w14:paraId="4B8B0B09" w14:textId="581C133B" w:rsidR="00F23842" w:rsidRDefault="00F23842" w:rsidP="00F23842">
      <w:pPr>
        <w:ind w:firstLine="288"/>
      </w:pPr>
      <w:r>
        <w:fldChar w:fldCharType="begin"/>
      </w:r>
      <w:r>
        <w:instrText xml:space="preserve"> REF _Ref86167026 \h </w:instrText>
      </w:r>
      <w:r>
        <w:fldChar w:fldCharType="separate"/>
      </w:r>
      <w:r w:rsidR="001873B6">
        <w:t xml:space="preserve">Figure </w:t>
      </w:r>
      <w:r w:rsidR="001873B6">
        <w:rPr>
          <w:noProof/>
        </w:rPr>
        <w:t>17</w:t>
      </w:r>
      <w:r>
        <w:fldChar w:fldCharType="end"/>
      </w:r>
      <w:r w:rsidRPr="00053CB8">
        <w:t xml:space="preserve"> illustrates the </w:t>
      </w:r>
      <w:proofErr w:type="spellStart"/>
      <w:r w:rsidRPr="00053CB8">
        <w:t>MAPE</w:t>
      </w:r>
      <w:proofErr w:type="spellEnd"/>
      <w:r w:rsidRPr="00053CB8">
        <w:t xml:space="preserve"> values for each forecaster when aggregated as hourly averages. The subsequent plots are boxplots of the hourly error distributions for CNN, LSTM, and ANN forecasters on an hourly timescale.</w:t>
      </w:r>
      <w:r>
        <w:t xml:space="preserve"> </w:t>
      </w:r>
    </w:p>
    <w:p w14:paraId="3E997A9C" w14:textId="1A0C9B32" w:rsidR="000E7939" w:rsidRDefault="00665F8D" w:rsidP="00665F8D">
      <w:r>
        <w:rPr>
          <w:noProof/>
        </w:rPr>
        <w:drawing>
          <wp:inline distT="0" distB="0" distL="0" distR="0" wp14:anchorId="05E7D909" wp14:editId="6562EBAF">
            <wp:extent cx="5476875" cy="4619625"/>
            <wp:effectExtent l="0" t="0" r="9525"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54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476875" cy="4619625"/>
                    </a:xfrm>
                    <a:prstGeom prst="rect">
                      <a:avLst/>
                    </a:prstGeom>
                    <a:noFill/>
                    <a:ln>
                      <a:noFill/>
                    </a:ln>
                  </pic:spPr>
                </pic:pic>
              </a:graphicData>
            </a:graphic>
          </wp:inline>
        </w:drawing>
      </w:r>
    </w:p>
    <w:p w14:paraId="3900C40B" w14:textId="069D48EF" w:rsidR="00771949" w:rsidRDefault="000E7939" w:rsidP="00CA59C6">
      <w:pPr>
        <w:pStyle w:val="Caption"/>
        <w:jc w:val="center"/>
        <w:rPr>
          <w:noProof/>
        </w:rPr>
      </w:pPr>
      <w:bookmarkStart w:id="174" w:name="_Ref86167026"/>
      <w:bookmarkStart w:id="175" w:name="_Toc90811969"/>
      <w:r>
        <w:t xml:space="preserve">Figure </w:t>
      </w:r>
      <w:fldSimple w:instr=" SEQ Figure \* ARABIC ">
        <w:r w:rsidR="001873B6">
          <w:rPr>
            <w:noProof/>
          </w:rPr>
          <w:t>17</w:t>
        </w:r>
      </w:fldSimple>
      <w:bookmarkEnd w:id="174"/>
      <w:r>
        <w:t xml:space="preserve"> - </w:t>
      </w:r>
      <w:r w:rsidR="00665F8D" w:rsidRPr="00033413">
        <w:t xml:space="preserve">Hourly </w:t>
      </w:r>
      <w:proofErr w:type="spellStart"/>
      <w:r w:rsidR="00665F8D" w:rsidRPr="00033413">
        <w:t>MAPE</w:t>
      </w:r>
      <w:proofErr w:type="spellEnd"/>
      <w:r w:rsidR="00665F8D" w:rsidRPr="00033413">
        <w:t xml:space="preserve"> and Hourly Error Distributions for CNN, LSTM, and ANN Forecasters – </w:t>
      </w:r>
      <w:r w:rsidR="00665F8D">
        <w:t>Ottawa</w:t>
      </w:r>
      <w:r w:rsidR="00665F8D" w:rsidRPr="00033413">
        <w:t xml:space="preserve"> Dataset</w:t>
      </w:r>
      <w:bookmarkEnd w:id="175"/>
    </w:p>
    <w:p w14:paraId="40551A9C" w14:textId="3E45185E" w:rsidR="002456F0" w:rsidRDefault="002456F0" w:rsidP="002456F0">
      <w:pPr>
        <w:pStyle w:val="Heading4"/>
      </w:pPr>
      <w:r>
        <w:t xml:space="preserve">4.2.1.1 </w:t>
      </w:r>
      <w:r w:rsidRPr="009D7DDB">
        <w:t>A Snippet on Hourly Performance</w:t>
      </w:r>
    </w:p>
    <w:p w14:paraId="7BC49F11" w14:textId="4FF78ADF" w:rsidR="00070F14" w:rsidRPr="00070F14" w:rsidRDefault="00070F14" w:rsidP="00070F14">
      <w:pPr>
        <w:ind w:firstLine="288"/>
      </w:pPr>
      <w:r w:rsidRPr="00070F14">
        <w:t xml:space="preserve">When we compare the average </w:t>
      </w:r>
      <w:proofErr w:type="spellStart"/>
      <w:r w:rsidRPr="00070F14">
        <w:t>MAPE</w:t>
      </w:r>
      <w:proofErr w:type="spellEnd"/>
      <w:r w:rsidRPr="00070F14">
        <w:t xml:space="preserve"> values in </w:t>
      </w:r>
      <w:r>
        <w:fldChar w:fldCharType="begin"/>
      </w:r>
      <w:r>
        <w:instrText xml:space="preserve"> REF _Ref86167026 \h </w:instrText>
      </w:r>
      <w:r>
        <w:fldChar w:fldCharType="separate"/>
      </w:r>
      <w:r w:rsidR="001873B6">
        <w:t xml:space="preserve">Figure </w:t>
      </w:r>
      <w:r w:rsidR="001873B6">
        <w:rPr>
          <w:noProof/>
        </w:rPr>
        <w:t>17</w:t>
      </w:r>
      <w:r>
        <w:fldChar w:fldCharType="end"/>
      </w:r>
      <w:r w:rsidRPr="00070F14">
        <w:t xml:space="preserve"> to the box plots, we see a similar pattern of errors, with a wider distribution of errors in cases where the </w:t>
      </w:r>
      <w:proofErr w:type="spellStart"/>
      <w:r w:rsidRPr="00070F14">
        <w:t>MAPE</w:t>
      </w:r>
      <w:proofErr w:type="spellEnd"/>
      <w:r w:rsidRPr="00070F14">
        <w:t xml:space="preserve"> value </w:t>
      </w:r>
      <w:r w:rsidRPr="00070F14">
        <w:lastRenderedPageBreak/>
        <w:t xml:space="preserve">is higher, and vice versa. While the CNN had the tightest error distribution and lowest </w:t>
      </w:r>
      <w:proofErr w:type="spellStart"/>
      <w:r w:rsidRPr="00070F14">
        <w:t>MAPE</w:t>
      </w:r>
      <w:proofErr w:type="spellEnd"/>
      <w:r w:rsidRPr="00070F14">
        <w:t xml:space="preserve"> values for nearly every hour of the day, the </w:t>
      </w:r>
      <w:proofErr w:type="spellStart"/>
      <w:r w:rsidRPr="00070F14">
        <w:t>SARIMAX</w:t>
      </w:r>
      <w:proofErr w:type="spellEnd"/>
      <w:r w:rsidRPr="00070F14">
        <w:t xml:space="preserve"> outperformed it at 01:00. The ANN comes in second place, with the LSTM outperforming it only during the 4:00 hour. The </w:t>
      </w:r>
      <w:proofErr w:type="spellStart"/>
      <w:r w:rsidRPr="00070F14">
        <w:t>SARIMAX</w:t>
      </w:r>
      <w:proofErr w:type="spellEnd"/>
      <w:r w:rsidRPr="00070F14">
        <w:t xml:space="preserve"> also outperforms the ANN between 01:00 and 04:00 hours. The LSTM comes in third place. CNN, LSTM, and ANN all made their worst predictions around 14:00. They were more accurate at predicting quieter times, such as around 1:00, than they were at busier times. The </w:t>
      </w:r>
      <w:proofErr w:type="spellStart"/>
      <w:r w:rsidRPr="00070F14">
        <w:t>SNF</w:t>
      </w:r>
      <w:proofErr w:type="spellEnd"/>
      <w:r w:rsidRPr="00070F14">
        <w:t xml:space="preserve"> performs poorly overall, outperforming the </w:t>
      </w:r>
      <w:proofErr w:type="spellStart"/>
      <w:r w:rsidRPr="00070F14">
        <w:t>SARIMAX</w:t>
      </w:r>
      <w:proofErr w:type="spellEnd"/>
      <w:r w:rsidRPr="00070F14">
        <w:t xml:space="preserve"> only at 7:00, when the </w:t>
      </w:r>
      <w:proofErr w:type="spellStart"/>
      <w:r w:rsidRPr="00070F14">
        <w:t>SARIMAX</w:t>
      </w:r>
      <w:proofErr w:type="spellEnd"/>
      <w:r w:rsidRPr="00070F14">
        <w:t xml:space="preserve"> makes its worst predictions.</w:t>
      </w:r>
    </w:p>
    <w:p w14:paraId="07909E05" w14:textId="4F794BB9" w:rsidR="0002035C" w:rsidRDefault="0002035C" w:rsidP="00282B58">
      <w:pPr>
        <w:pStyle w:val="Heading3"/>
      </w:pPr>
      <w:bookmarkStart w:id="176" w:name="_Toc90811908"/>
      <w:r>
        <w:t>4.2.</w:t>
      </w:r>
      <w:r w:rsidR="006E4C2F">
        <w:t xml:space="preserve">2 </w:t>
      </w:r>
      <w:r>
        <w:t>The Daily Performance</w:t>
      </w:r>
      <w:bookmarkEnd w:id="176"/>
    </w:p>
    <w:p w14:paraId="2E8A96B7" w14:textId="4F02FC4D" w:rsidR="00FE4816" w:rsidRDefault="00C671ED" w:rsidP="006D6965">
      <w:pPr>
        <w:ind w:firstLine="288"/>
      </w:pPr>
      <w:r>
        <w:fldChar w:fldCharType="begin"/>
      </w:r>
      <w:r>
        <w:instrText xml:space="preserve"> REF _Ref86170999 \h </w:instrText>
      </w:r>
      <w:r>
        <w:fldChar w:fldCharType="separate"/>
      </w:r>
      <w:r w:rsidR="001873B6">
        <w:t xml:space="preserve">Figure </w:t>
      </w:r>
      <w:r w:rsidR="001873B6">
        <w:rPr>
          <w:noProof/>
        </w:rPr>
        <w:t>18</w:t>
      </w:r>
      <w:r>
        <w:fldChar w:fldCharType="end"/>
      </w:r>
      <w:r w:rsidRPr="00E21F51">
        <w:t xml:space="preserve"> shows the </w:t>
      </w:r>
      <w:proofErr w:type="spellStart"/>
      <w:r w:rsidRPr="00E21F51">
        <w:t>MAPE</w:t>
      </w:r>
      <w:proofErr w:type="spellEnd"/>
      <w:r w:rsidRPr="00E21F51">
        <w:t xml:space="preserve"> values for each </w:t>
      </w:r>
      <w:r>
        <w:t>forecaster</w:t>
      </w:r>
      <w:r w:rsidRPr="00E21F51">
        <w:t xml:space="preserve"> aggregated as daily averages for each day of the week. </w:t>
      </w:r>
      <w:r w:rsidRPr="00053CB8">
        <w:t xml:space="preserve">The subsequent plots are boxplots of the </w:t>
      </w:r>
      <w:r>
        <w:t>daily</w:t>
      </w:r>
      <w:r w:rsidRPr="00053CB8">
        <w:t xml:space="preserve"> error distributions for CNN, LSTM, and ANN forecasters on </w:t>
      </w:r>
      <w:r w:rsidR="00B53179" w:rsidRPr="00053CB8">
        <w:t>a</w:t>
      </w:r>
      <w:r w:rsidRPr="00053CB8">
        <w:t xml:space="preserve"> </w:t>
      </w:r>
      <w:r w:rsidR="00230E48">
        <w:t>daily</w:t>
      </w:r>
      <w:r w:rsidRPr="00053CB8">
        <w:t xml:space="preserve"> timescale.</w:t>
      </w:r>
    </w:p>
    <w:p w14:paraId="443A070D" w14:textId="4F868EFD" w:rsidR="00B76527" w:rsidRDefault="00B76527" w:rsidP="00B76527">
      <w:pPr>
        <w:pStyle w:val="Heading4"/>
      </w:pPr>
      <w:r>
        <w:t xml:space="preserve">4.2.2.1 </w:t>
      </w:r>
      <w:r w:rsidRPr="009D7DDB">
        <w:t xml:space="preserve">A Snippet on </w:t>
      </w:r>
      <w:r>
        <w:t>Daily</w:t>
      </w:r>
      <w:r w:rsidRPr="009D7DDB">
        <w:t xml:space="preserve"> Performance</w:t>
      </w:r>
    </w:p>
    <w:p w14:paraId="78286BCE" w14:textId="4064FE17" w:rsidR="00070F14" w:rsidRPr="00070F14" w:rsidRDefault="00070F14" w:rsidP="00070F14">
      <w:pPr>
        <w:ind w:firstLine="288"/>
      </w:pPr>
      <w:r w:rsidRPr="00070F14">
        <w:t xml:space="preserve">When we compare the </w:t>
      </w:r>
      <w:proofErr w:type="spellStart"/>
      <w:r w:rsidRPr="00070F14">
        <w:t>MAPE</w:t>
      </w:r>
      <w:proofErr w:type="spellEnd"/>
      <w:r w:rsidRPr="00070F14">
        <w:t xml:space="preserve"> values in </w:t>
      </w:r>
      <w:r>
        <w:fldChar w:fldCharType="begin"/>
      </w:r>
      <w:r>
        <w:instrText xml:space="preserve"> REF _Ref86170999 \h </w:instrText>
      </w:r>
      <w:r>
        <w:fldChar w:fldCharType="separate"/>
      </w:r>
      <w:r w:rsidR="001873B6">
        <w:t xml:space="preserve">Figure </w:t>
      </w:r>
      <w:r w:rsidR="001873B6">
        <w:rPr>
          <w:noProof/>
        </w:rPr>
        <w:t>18</w:t>
      </w:r>
      <w:r>
        <w:fldChar w:fldCharType="end"/>
      </w:r>
      <w:r w:rsidRPr="00070F14">
        <w:t xml:space="preserve"> to the error distribution boxplots. Saturdays and Mondays, as can be seen, are the most difficult days to forecast for almost all forecasters, with the exception of the </w:t>
      </w:r>
      <w:proofErr w:type="spellStart"/>
      <w:r w:rsidRPr="00070F14">
        <w:t>SARIMAX</w:t>
      </w:r>
      <w:proofErr w:type="spellEnd"/>
      <w:r w:rsidRPr="00070F14">
        <w:t xml:space="preserve">, which had its worst day on Saturday. Tuesdays through Fridays were the most predictable. On all seven days of the week, the CNN's </w:t>
      </w:r>
      <w:proofErr w:type="spellStart"/>
      <w:r w:rsidRPr="00070F14">
        <w:t>MAPE</w:t>
      </w:r>
      <w:proofErr w:type="spellEnd"/>
      <w:r w:rsidRPr="00070F14">
        <w:t xml:space="preserve"> values were the lowest, and its boxplots were the narrowest. The ANN is ranked second, and the LSTM is ranked third. Overall, the </w:t>
      </w:r>
      <w:proofErr w:type="spellStart"/>
      <w:r w:rsidRPr="00070F14">
        <w:t>SNF</w:t>
      </w:r>
      <w:proofErr w:type="spellEnd"/>
      <w:r w:rsidRPr="00070F14">
        <w:t xml:space="preserve"> performed the worst.</w:t>
      </w:r>
    </w:p>
    <w:p w14:paraId="32229648" w14:textId="7D44662A" w:rsidR="00470E05" w:rsidRDefault="008138E3" w:rsidP="00470E05">
      <w:pPr>
        <w:keepNext/>
        <w:jc w:val="center"/>
      </w:pPr>
      <w:r>
        <w:rPr>
          <w:noProof/>
        </w:rPr>
        <w:lastRenderedPageBreak/>
        <w:drawing>
          <wp:inline distT="0" distB="0" distL="0" distR="0" wp14:anchorId="44AA6E1A" wp14:editId="53AF0AF6">
            <wp:extent cx="5476875" cy="4562475"/>
            <wp:effectExtent l="0" t="0" r="9525"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889"/>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476875" cy="4562475"/>
                    </a:xfrm>
                    <a:prstGeom prst="rect">
                      <a:avLst/>
                    </a:prstGeom>
                    <a:noFill/>
                    <a:ln>
                      <a:noFill/>
                    </a:ln>
                  </pic:spPr>
                </pic:pic>
              </a:graphicData>
            </a:graphic>
          </wp:inline>
        </w:drawing>
      </w:r>
    </w:p>
    <w:p w14:paraId="24F9D791" w14:textId="35F62E57" w:rsidR="002A5020" w:rsidRDefault="00470E05" w:rsidP="008138E3">
      <w:pPr>
        <w:pStyle w:val="Caption"/>
        <w:jc w:val="center"/>
      </w:pPr>
      <w:bookmarkStart w:id="177" w:name="_Ref86170999"/>
      <w:bookmarkStart w:id="178" w:name="_Toc90811970"/>
      <w:r>
        <w:t xml:space="preserve">Figure </w:t>
      </w:r>
      <w:fldSimple w:instr=" SEQ Figure \* ARABIC ">
        <w:r w:rsidR="001873B6">
          <w:rPr>
            <w:noProof/>
          </w:rPr>
          <w:t>18</w:t>
        </w:r>
      </w:fldSimple>
      <w:bookmarkEnd w:id="177"/>
      <w:r>
        <w:t xml:space="preserve"> - </w:t>
      </w:r>
      <w:r w:rsidR="00357265">
        <w:t>Daily</w:t>
      </w:r>
      <w:r w:rsidR="00357265" w:rsidRPr="00033413">
        <w:t xml:space="preserve"> </w:t>
      </w:r>
      <w:proofErr w:type="spellStart"/>
      <w:r w:rsidR="00357265" w:rsidRPr="00033413">
        <w:t>MAPE</w:t>
      </w:r>
      <w:proofErr w:type="spellEnd"/>
      <w:r w:rsidR="00357265" w:rsidRPr="00033413">
        <w:t xml:space="preserve"> and </w:t>
      </w:r>
      <w:r w:rsidR="00357265">
        <w:t>Daily</w:t>
      </w:r>
      <w:r w:rsidR="00357265" w:rsidRPr="00033413">
        <w:t xml:space="preserve"> Error Distributions for CNN, LSTM, and ANN Forecasters – </w:t>
      </w:r>
      <w:r w:rsidR="00357265">
        <w:t>Ottawa</w:t>
      </w:r>
      <w:r w:rsidR="00357265" w:rsidRPr="00033413">
        <w:t xml:space="preserve"> Dataset</w:t>
      </w:r>
      <w:bookmarkEnd w:id="178"/>
    </w:p>
    <w:p w14:paraId="6A37244B" w14:textId="4689A9F6" w:rsidR="0055487E" w:rsidRDefault="0055487E" w:rsidP="00386608">
      <w:pPr>
        <w:pStyle w:val="Heading3"/>
      </w:pPr>
      <w:bookmarkStart w:id="179" w:name="_Toc90811909"/>
      <w:r>
        <w:t>4.2.</w:t>
      </w:r>
      <w:r w:rsidR="00386608">
        <w:t>3</w:t>
      </w:r>
      <w:r w:rsidR="00812B52">
        <w:t xml:space="preserve"> The Monthly Performance</w:t>
      </w:r>
      <w:bookmarkEnd w:id="179"/>
    </w:p>
    <w:p w14:paraId="7B116D6D" w14:textId="322E0DAD" w:rsidR="00A93BA5" w:rsidRDefault="00A93BA5" w:rsidP="00A93BA5">
      <w:pPr>
        <w:ind w:firstLine="288"/>
      </w:pPr>
      <w:r w:rsidRPr="00A04923">
        <w:t xml:space="preserve">The </w:t>
      </w:r>
      <w:proofErr w:type="spellStart"/>
      <w:r w:rsidRPr="00A04923">
        <w:t>MAPE</w:t>
      </w:r>
      <w:proofErr w:type="spellEnd"/>
      <w:r w:rsidRPr="00A04923">
        <w:t xml:space="preserve"> values for each </w:t>
      </w:r>
      <w:r>
        <w:t>forecaster</w:t>
      </w:r>
      <w:r w:rsidRPr="00A04923">
        <w:t xml:space="preserve"> are aggregated in </w:t>
      </w:r>
      <w:r>
        <w:fldChar w:fldCharType="begin"/>
      </w:r>
      <w:r>
        <w:instrText xml:space="preserve"> REF _Ref86172087 \h </w:instrText>
      </w:r>
      <w:r>
        <w:fldChar w:fldCharType="separate"/>
      </w:r>
      <w:r w:rsidR="001873B6">
        <w:t xml:space="preserve">Figure </w:t>
      </w:r>
      <w:r w:rsidR="001873B6">
        <w:rPr>
          <w:noProof/>
        </w:rPr>
        <w:t>19</w:t>
      </w:r>
      <w:r>
        <w:fldChar w:fldCharType="end"/>
      </w:r>
      <w:r w:rsidRPr="00A04923">
        <w:t xml:space="preserve"> as monthly averages for each month of the year 2019. </w:t>
      </w:r>
      <w:r w:rsidRPr="00053CB8">
        <w:t xml:space="preserve">The subsequent plots are boxplots of the </w:t>
      </w:r>
      <w:r>
        <w:t>monthly</w:t>
      </w:r>
      <w:r w:rsidRPr="00053CB8">
        <w:t xml:space="preserve"> error distributions for CNN, LSTM, and ANN forecasters on a </w:t>
      </w:r>
      <w:r>
        <w:t>monthly</w:t>
      </w:r>
      <w:r w:rsidRPr="00053CB8">
        <w:t xml:space="preserve"> timescale.</w:t>
      </w:r>
    </w:p>
    <w:p w14:paraId="2A4A2F9D" w14:textId="77777777" w:rsidR="00A93BA5" w:rsidRPr="00A93BA5" w:rsidRDefault="00A93BA5" w:rsidP="00A93BA5"/>
    <w:p w14:paraId="423BC414" w14:textId="7D4BF629" w:rsidR="009F2107" w:rsidRDefault="006D0051" w:rsidP="009F2107">
      <w:pPr>
        <w:keepNext/>
        <w:jc w:val="center"/>
      </w:pPr>
      <w:r>
        <w:rPr>
          <w:noProof/>
        </w:rPr>
        <w:lastRenderedPageBreak/>
        <w:drawing>
          <wp:inline distT="0" distB="0" distL="0" distR="0" wp14:anchorId="4ECD8342" wp14:editId="3F13FFDF">
            <wp:extent cx="5486400" cy="453390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630"/>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486400" cy="4533900"/>
                    </a:xfrm>
                    <a:prstGeom prst="rect">
                      <a:avLst/>
                    </a:prstGeom>
                    <a:noFill/>
                    <a:ln>
                      <a:noFill/>
                    </a:ln>
                  </pic:spPr>
                </pic:pic>
              </a:graphicData>
            </a:graphic>
          </wp:inline>
        </w:drawing>
      </w:r>
    </w:p>
    <w:p w14:paraId="74E57E80" w14:textId="1D318499" w:rsidR="006D5A46" w:rsidRDefault="009F2107" w:rsidP="006D0051">
      <w:pPr>
        <w:pStyle w:val="Caption"/>
        <w:jc w:val="center"/>
      </w:pPr>
      <w:bookmarkStart w:id="180" w:name="_Ref86172087"/>
      <w:bookmarkStart w:id="181" w:name="_Toc90811971"/>
      <w:r>
        <w:t xml:space="preserve">Figure </w:t>
      </w:r>
      <w:fldSimple w:instr=" SEQ Figure \* ARABIC ">
        <w:r w:rsidR="001873B6">
          <w:rPr>
            <w:noProof/>
          </w:rPr>
          <w:t>19</w:t>
        </w:r>
      </w:fldSimple>
      <w:bookmarkEnd w:id="180"/>
      <w:r>
        <w:t xml:space="preserve"> - </w:t>
      </w:r>
      <w:r w:rsidR="00D83C9B">
        <w:t>Monthly</w:t>
      </w:r>
      <w:r w:rsidR="00D83C9B" w:rsidRPr="00033413">
        <w:t xml:space="preserve"> </w:t>
      </w:r>
      <w:proofErr w:type="spellStart"/>
      <w:r w:rsidR="00D83C9B" w:rsidRPr="00033413">
        <w:t>MAPE</w:t>
      </w:r>
      <w:proofErr w:type="spellEnd"/>
      <w:r w:rsidR="00D83C9B" w:rsidRPr="00033413">
        <w:t xml:space="preserve"> and </w:t>
      </w:r>
      <w:r w:rsidR="00D83C9B">
        <w:t>Monthly</w:t>
      </w:r>
      <w:r w:rsidR="00D83C9B" w:rsidRPr="00033413">
        <w:t xml:space="preserve"> Error Distributions for CNN, LSTM, and ANN Forecasters – </w:t>
      </w:r>
      <w:r w:rsidR="00D83C9B">
        <w:t>Ottawa</w:t>
      </w:r>
      <w:r w:rsidR="00D83C9B" w:rsidRPr="00033413">
        <w:t xml:space="preserve"> Dataset</w:t>
      </w:r>
      <w:bookmarkEnd w:id="181"/>
    </w:p>
    <w:p w14:paraId="431FC25F" w14:textId="0E7A236F" w:rsidR="00B214DB" w:rsidRDefault="00B214DB" w:rsidP="00B214DB">
      <w:pPr>
        <w:pStyle w:val="Heading4"/>
      </w:pPr>
      <w:r>
        <w:t xml:space="preserve">4.2.3.1 </w:t>
      </w:r>
      <w:r w:rsidRPr="009D7DDB">
        <w:t xml:space="preserve">A Snippet on </w:t>
      </w:r>
      <w:r>
        <w:t>Monthly</w:t>
      </w:r>
      <w:r w:rsidRPr="009D7DDB">
        <w:t xml:space="preserve"> Performance</w:t>
      </w:r>
    </w:p>
    <w:p w14:paraId="7EAE0DB2" w14:textId="3E79A3F7" w:rsidR="00206802" w:rsidRPr="00206802" w:rsidRDefault="00206802" w:rsidP="00206802">
      <w:pPr>
        <w:ind w:firstLine="288"/>
      </w:pPr>
      <w:r w:rsidRPr="00206802">
        <w:t xml:space="preserve">When the </w:t>
      </w:r>
      <w:proofErr w:type="spellStart"/>
      <w:r w:rsidRPr="00206802">
        <w:t>MAPE</w:t>
      </w:r>
      <w:proofErr w:type="spellEnd"/>
      <w:r w:rsidRPr="00206802">
        <w:t xml:space="preserve"> values in </w:t>
      </w:r>
      <w:r>
        <w:fldChar w:fldCharType="begin"/>
      </w:r>
      <w:r>
        <w:instrText xml:space="preserve"> REF _Ref86172087 \h </w:instrText>
      </w:r>
      <w:r>
        <w:fldChar w:fldCharType="separate"/>
      </w:r>
      <w:r w:rsidR="001873B6">
        <w:t xml:space="preserve">Figure </w:t>
      </w:r>
      <w:r w:rsidR="001873B6">
        <w:rPr>
          <w:noProof/>
        </w:rPr>
        <w:t>19</w:t>
      </w:r>
      <w:r>
        <w:fldChar w:fldCharType="end"/>
      </w:r>
      <w:r w:rsidRPr="00206802">
        <w:t xml:space="preserve"> are compared to the box plots, it is clear that July was the most difficult month to forecast using all forecasters except CNN. CNN determined that July is a relatively easy month, with the most difficult months being April and May. Across almost all months, the CNN has the lowest </w:t>
      </w:r>
      <w:proofErr w:type="spellStart"/>
      <w:r w:rsidRPr="00206802">
        <w:t>MAPE</w:t>
      </w:r>
      <w:proofErr w:type="spellEnd"/>
      <w:r w:rsidRPr="00206802">
        <w:t xml:space="preserve"> values and the narrowest error distribution; it is only surpassed in January by the ANN. The ANN is ranked second, having been overtaken by the LSTM in May. The LSTM is ranked third. Most forecasters </w:t>
      </w:r>
      <w:r w:rsidRPr="00206802">
        <w:lastRenderedPageBreak/>
        <w:t xml:space="preserve">considered January to March and October to November to be relatively simple forecasting periods. Overall, the </w:t>
      </w:r>
      <w:proofErr w:type="spellStart"/>
      <w:r w:rsidRPr="00206802">
        <w:t>SNF</w:t>
      </w:r>
      <w:proofErr w:type="spellEnd"/>
      <w:r w:rsidRPr="00206802">
        <w:t xml:space="preserve"> performed poorly, outperforming the </w:t>
      </w:r>
      <w:proofErr w:type="spellStart"/>
      <w:r w:rsidRPr="00206802">
        <w:t>SARIMAX</w:t>
      </w:r>
      <w:proofErr w:type="spellEnd"/>
      <w:r w:rsidRPr="00206802">
        <w:t xml:space="preserve"> only in May and October.</w:t>
      </w:r>
    </w:p>
    <w:p w14:paraId="778D9153" w14:textId="3C709137" w:rsidR="00C47B30" w:rsidRDefault="00C47B30" w:rsidP="00C47B30">
      <w:pPr>
        <w:pStyle w:val="Heading3"/>
      </w:pPr>
      <w:bookmarkStart w:id="182" w:name="_Toc90811910"/>
      <w:r>
        <w:t xml:space="preserve">4.2.4 </w:t>
      </w:r>
      <w:r w:rsidRPr="002B69C3">
        <w:t>Performance During the Seasons</w:t>
      </w:r>
      <w:bookmarkEnd w:id="182"/>
    </w:p>
    <w:p w14:paraId="76747677" w14:textId="0DE03E25" w:rsidR="00BD3251" w:rsidRDefault="00765FC5" w:rsidP="00206802">
      <w:pPr>
        <w:ind w:firstLine="288"/>
      </w:pPr>
      <w:r w:rsidRPr="00765FC5">
        <w:t>The</w:t>
      </w:r>
      <w:r w:rsidR="00206802" w:rsidRPr="00206802">
        <w:t xml:space="preserve"> table below summarizes the </w:t>
      </w:r>
      <w:proofErr w:type="spellStart"/>
      <w:r w:rsidR="00206802" w:rsidRPr="00206802">
        <w:t>MAPE</w:t>
      </w:r>
      <w:proofErr w:type="spellEnd"/>
      <w:r w:rsidR="00206802" w:rsidRPr="00206802">
        <w:t xml:space="preserve"> and </w:t>
      </w:r>
      <w:proofErr w:type="spellStart"/>
      <w:r w:rsidR="00206802" w:rsidRPr="00206802">
        <w:t>RMSE</w:t>
      </w:r>
      <w:proofErr w:type="spellEnd"/>
      <w:r w:rsidR="00206802" w:rsidRPr="00206802">
        <w:t xml:space="preserve"> values obtained in the Ottawa test dataset for the average of various seasons. CNN and ANN made their most dire predictions in the spring. All other forecasters, including the LSTM, struggled with the summer months. The LSTM and ANN had the easiest time forecasting the winter months. CNN and </w:t>
      </w:r>
      <w:proofErr w:type="spellStart"/>
      <w:r w:rsidR="00206802" w:rsidRPr="00206802">
        <w:t>MLR</w:t>
      </w:r>
      <w:proofErr w:type="spellEnd"/>
      <w:r w:rsidR="00206802" w:rsidRPr="00206802">
        <w:t xml:space="preserve"> make their best predictions in the autumn. To facilitate interpretation, all previous observations were made with </w:t>
      </w:r>
      <w:proofErr w:type="spellStart"/>
      <w:r w:rsidR="00206802" w:rsidRPr="00206802">
        <w:t>MAPE</w:t>
      </w:r>
      <w:proofErr w:type="spellEnd"/>
      <w:r w:rsidR="00206802" w:rsidRPr="00206802">
        <w:t xml:space="preserve"> values rather than </w:t>
      </w:r>
      <w:proofErr w:type="spellStart"/>
      <w:r w:rsidR="00206802" w:rsidRPr="00206802">
        <w:t>RMSE</w:t>
      </w:r>
      <w:proofErr w:type="spellEnd"/>
      <w:r w:rsidR="00206802" w:rsidRPr="00206802">
        <w:t xml:space="preserve"> values. However, CNN had the lowest </w:t>
      </w:r>
      <w:proofErr w:type="spellStart"/>
      <w:r w:rsidR="00206802" w:rsidRPr="00206802">
        <w:t>MAPE</w:t>
      </w:r>
      <w:proofErr w:type="spellEnd"/>
      <w:r w:rsidR="00206802" w:rsidRPr="00206802">
        <w:t xml:space="preserve"> and </w:t>
      </w:r>
      <w:proofErr w:type="spellStart"/>
      <w:r w:rsidR="00206802" w:rsidRPr="00206802">
        <w:t>RMSE</w:t>
      </w:r>
      <w:proofErr w:type="spellEnd"/>
      <w:r w:rsidR="00206802" w:rsidRPr="00206802">
        <w:t xml:space="preserve"> values across all four seasons. The ANN comes in second, with the LSTM coming in third. The </w:t>
      </w:r>
      <w:proofErr w:type="spellStart"/>
      <w:r w:rsidR="00206802" w:rsidRPr="00206802">
        <w:t>SNF</w:t>
      </w:r>
      <w:proofErr w:type="spellEnd"/>
      <w:r w:rsidR="00206802" w:rsidRPr="00206802">
        <w:t xml:space="preserve"> had the worst overall performance metrics across all seasons.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6"/>
        <w:gridCol w:w="666"/>
        <w:gridCol w:w="783"/>
        <w:gridCol w:w="666"/>
        <w:gridCol w:w="683"/>
        <w:gridCol w:w="1172"/>
        <w:gridCol w:w="766"/>
      </w:tblGrid>
      <w:tr w:rsidR="00BD1F27" w:rsidRPr="00C15D07" w14:paraId="487FE604" w14:textId="77777777" w:rsidTr="00BD1F27">
        <w:trPr>
          <w:trHeight w:val="315"/>
          <w:jc w:val="center"/>
        </w:trPr>
        <w:tc>
          <w:tcPr>
            <w:tcW w:w="0" w:type="auto"/>
            <w:gridSpan w:val="7"/>
            <w:shd w:val="clear" w:color="auto" w:fill="auto"/>
            <w:noWrap/>
            <w:vAlign w:val="bottom"/>
            <w:hideMark/>
          </w:tcPr>
          <w:p w14:paraId="0E3CAB2F" w14:textId="77777777" w:rsidR="00BD1F27" w:rsidRPr="00C15D07" w:rsidRDefault="00BD1F27" w:rsidP="00BD1F27">
            <w:pPr>
              <w:spacing w:line="240" w:lineRule="auto"/>
              <w:jc w:val="center"/>
              <w:rPr>
                <w:b/>
                <w:bCs/>
                <w:color w:val="000000"/>
                <w:sz w:val="20"/>
                <w:szCs w:val="20"/>
                <w:lang w:eastAsia="en-CA"/>
              </w:rPr>
            </w:pPr>
            <w:r w:rsidRPr="00C15D07">
              <w:rPr>
                <w:b/>
                <w:bCs/>
                <w:color w:val="000000"/>
                <w:sz w:val="20"/>
                <w:szCs w:val="20"/>
                <w:lang w:eastAsia="en-CA"/>
              </w:rPr>
              <w:t>Winter</w:t>
            </w:r>
          </w:p>
        </w:tc>
      </w:tr>
      <w:tr w:rsidR="00BD1F27" w:rsidRPr="00C15D07" w14:paraId="54370724" w14:textId="77777777" w:rsidTr="00BD1F27">
        <w:trPr>
          <w:trHeight w:val="315"/>
          <w:jc w:val="center"/>
        </w:trPr>
        <w:tc>
          <w:tcPr>
            <w:tcW w:w="0" w:type="auto"/>
            <w:shd w:val="clear" w:color="auto" w:fill="auto"/>
            <w:noWrap/>
            <w:vAlign w:val="bottom"/>
            <w:hideMark/>
          </w:tcPr>
          <w:p w14:paraId="6DA80D47" w14:textId="77777777" w:rsidR="00BD1F27" w:rsidRPr="00C15D07" w:rsidRDefault="00BD1F27" w:rsidP="00BD1F27">
            <w:pPr>
              <w:spacing w:line="240" w:lineRule="auto"/>
              <w:jc w:val="center"/>
              <w:rPr>
                <w:b/>
                <w:bCs/>
                <w:color w:val="000000"/>
                <w:sz w:val="20"/>
                <w:szCs w:val="20"/>
                <w:lang w:eastAsia="en-CA"/>
              </w:rPr>
            </w:pPr>
            <w:r w:rsidRPr="00C15D07">
              <w:rPr>
                <w:b/>
                <w:bCs/>
                <w:color w:val="000000"/>
                <w:sz w:val="20"/>
                <w:szCs w:val="20"/>
                <w:lang w:eastAsia="en-CA"/>
              </w:rPr>
              <w:t>Metrics</w:t>
            </w:r>
          </w:p>
        </w:tc>
        <w:tc>
          <w:tcPr>
            <w:tcW w:w="0" w:type="auto"/>
            <w:shd w:val="clear" w:color="auto" w:fill="auto"/>
            <w:noWrap/>
            <w:vAlign w:val="bottom"/>
            <w:hideMark/>
          </w:tcPr>
          <w:p w14:paraId="63125739" w14:textId="77777777" w:rsidR="00BD1F27" w:rsidRPr="00C15D07" w:rsidRDefault="00BD1F27" w:rsidP="00BD1F27">
            <w:pPr>
              <w:spacing w:line="240" w:lineRule="auto"/>
              <w:jc w:val="center"/>
              <w:rPr>
                <w:b/>
                <w:bCs/>
                <w:color w:val="000000"/>
                <w:sz w:val="20"/>
                <w:szCs w:val="20"/>
                <w:lang w:eastAsia="en-CA"/>
              </w:rPr>
            </w:pPr>
            <w:r w:rsidRPr="00C15D07">
              <w:rPr>
                <w:b/>
                <w:bCs/>
                <w:color w:val="000000"/>
                <w:sz w:val="20"/>
                <w:szCs w:val="20"/>
                <w:lang w:eastAsia="en-CA"/>
              </w:rPr>
              <w:t>CNN</w:t>
            </w:r>
          </w:p>
        </w:tc>
        <w:tc>
          <w:tcPr>
            <w:tcW w:w="0" w:type="auto"/>
            <w:shd w:val="clear" w:color="auto" w:fill="auto"/>
            <w:noWrap/>
            <w:vAlign w:val="bottom"/>
            <w:hideMark/>
          </w:tcPr>
          <w:p w14:paraId="51A91E6A" w14:textId="77777777" w:rsidR="00BD1F27" w:rsidRPr="00C15D07" w:rsidRDefault="00BD1F27" w:rsidP="00BD1F27">
            <w:pPr>
              <w:spacing w:line="240" w:lineRule="auto"/>
              <w:jc w:val="center"/>
              <w:rPr>
                <w:b/>
                <w:bCs/>
                <w:color w:val="000000"/>
                <w:sz w:val="20"/>
                <w:szCs w:val="20"/>
                <w:lang w:eastAsia="en-CA"/>
              </w:rPr>
            </w:pPr>
            <w:r w:rsidRPr="00C15D07">
              <w:rPr>
                <w:b/>
                <w:bCs/>
                <w:color w:val="000000"/>
                <w:sz w:val="20"/>
                <w:szCs w:val="20"/>
                <w:lang w:eastAsia="en-CA"/>
              </w:rPr>
              <w:t>LSTM</w:t>
            </w:r>
          </w:p>
        </w:tc>
        <w:tc>
          <w:tcPr>
            <w:tcW w:w="0" w:type="auto"/>
            <w:shd w:val="clear" w:color="auto" w:fill="auto"/>
            <w:noWrap/>
            <w:vAlign w:val="bottom"/>
            <w:hideMark/>
          </w:tcPr>
          <w:p w14:paraId="6000BA3F" w14:textId="77777777" w:rsidR="00BD1F27" w:rsidRPr="00C15D07" w:rsidRDefault="00BD1F27" w:rsidP="00BD1F27">
            <w:pPr>
              <w:spacing w:line="240" w:lineRule="auto"/>
              <w:jc w:val="center"/>
              <w:rPr>
                <w:b/>
                <w:bCs/>
                <w:color w:val="000000"/>
                <w:sz w:val="20"/>
                <w:szCs w:val="20"/>
                <w:lang w:eastAsia="en-CA"/>
              </w:rPr>
            </w:pPr>
            <w:r w:rsidRPr="00C15D07">
              <w:rPr>
                <w:b/>
                <w:bCs/>
                <w:color w:val="000000"/>
                <w:sz w:val="20"/>
                <w:szCs w:val="20"/>
                <w:lang w:eastAsia="en-CA"/>
              </w:rPr>
              <w:t>ANN</w:t>
            </w:r>
          </w:p>
        </w:tc>
        <w:tc>
          <w:tcPr>
            <w:tcW w:w="0" w:type="auto"/>
            <w:shd w:val="clear" w:color="auto" w:fill="auto"/>
            <w:noWrap/>
            <w:vAlign w:val="bottom"/>
            <w:hideMark/>
          </w:tcPr>
          <w:p w14:paraId="16F5F8C0" w14:textId="77777777" w:rsidR="00BD1F27" w:rsidRPr="00C15D07" w:rsidRDefault="00BD1F27" w:rsidP="00BD1F27">
            <w:pPr>
              <w:spacing w:line="240" w:lineRule="auto"/>
              <w:jc w:val="center"/>
              <w:rPr>
                <w:b/>
                <w:bCs/>
                <w:color w:val="000000"/>
                <w:sz w:val="20"/>
                <w:szCs w:val="20"/>
                <w:lang w:eastAsia="en-CA"/>
              </w:rPr>
            </w:pPr>
            <w:proofErr w:type="spellStart"/>
            <w:r w:rsidRPr="00C15D07">
              <w:rPr>
                <w:b/>
                <w:bCs/>
                <w:color w:val="000000"/>
                <w:sz w:val="20"/>
                <w:szCs w:val="20"/>
                <w:lang w:eastAsia="en-CA"/>
              </w:rPr>
              <w:t>MLR</w:t>
            </w:r>
            <w:proofErr w:type="spellEnd"/>
          </w:p>
        </w:tc>
        <w:tc>
          <w:tcPr>
            <w:tcW w:w="0" w:type="auto"/>
            <w:shd w:val="clear" w:color="auto" w:fill="auto"/>
            <w:noWrap/>
            <w:vAlign w:val="bottom"/>
            <w:hideMark/>
          </w:tcPr>
          <w:p w14:paraId="7554ACDF" w14:textId="3C79103E" w:rsidR="00BD1F27" w:rsidRPr="00C15D07" w:rsidRDefault="0003681F" w:rsidP="00BD1F27">
            <w:pPr>
              <w:spacing w:line="240" w:lineRule="auto"/>
              <w:jc w:val="center"/>
              <w:rPr>
                <w:b/>
                <w:bCs/>
                <w:color w:val="000000"/>
                <w:sz w:val="20"/>
                <w:szCs w:val="20"/>
                <w:lang w:eastAsia="en-CA"/>
              </w:rPr>
            </w:pPr>
            <w:proofErr w:type="spellStart"/>
            <w:r w:rsidRPr="00C15D07">
              <w:rPr>
                <w:b/>
                <w:bCs/>
                <w:color w:val="000000"/>
                <w:sz w:val="20"/>
                <w:szCs w:val="20"/>
                <w:lang w:eastAsia="en-CA"/>
              </w:rPr>
              <w:t>SARIMAX</w:t>
            </w:r>
            <w:proofErr w:type="spellEnd"/>
          </w:p>
        </w:tc>
        <w:tc>
          <w:tcPr>
            <w:tcW w:w="0" w:type="auto"/>
            <w:shd w:val="clear" w:color="auto" w:fill="auto"/>
            <w:noWrap/>
            <w:vAlign w:val="bottom"/>
            <w:hideMark/>
          </w:tcPr>
          <w:p w14:paraId="4C78E005" w14:textId="77777777" w:rsidR="00BD1F27" w:rsidRPr="00C15D07" w:rsidRDefault="00BD1F27" w:rsidP="00BD1F27">
            <w:pPr>
              <w:spacing w:line="240" w:lineRule="auto"/>
              <w:jc w:val="center"/>
              <w:rPr>
                <w:b/>
                <w:bCs/>
                <w:color w:val="000000"/>
                <w:sz w:val="20"/>
                <w:szCs w:val="20"/>
                <w:lang w:eastAsia="en-CA"/>
              </w:rPr>
            </w:pPr>
            <w:proofErr w:type="spellStart"/>
            <w:r w:rsidRPr="00C15D07">
              <w:rPr>
                <w:b/>
                <w:bCs/>
                <w:color w:val="000000"/>
                <w:sz w:val="20"/>
                <w:szCs w:val="20"/>
                <w:lang w:eastAsia="en-CA"/>
              </w:rPr>
              <w:t>SNF</w:t>
            </w:r>
            <w:proofErr w:type="spellEnd"/>
          </w:p>
        </w:tc>
      </w:tr>
      <w:tr w:rsidR="00BD1F27" w:rsidRPr="00C15D07" w14:paraId="688CCE57" w14:textId="77777777" w:rsidTr="0003681F">
        <w:trPr>
          <w:trHeight w:val="315"/>
          <w:jc w:val="center"/>
        </w:trPr>
        <w:tc>
          <w:tcPr>
            <w:tcW w:w="0" w:type="auto"/>
            <w:shd w:val="clear" w:color="auto" w:fill="auto"/>
            <w:noWrap/>
            <w:vAlign w:val="bottom"/>
            <w:hideMark/>
          </w:tcPr>
          <w:p w14:paraId="5E19DC6C" w14:textId="77777777" w:rsidR="00BD1F27" w:rsidRPr="00C15D07" w:rsidRDefault="00BD1F27" w:rsidP="00BD1F27">
            <w:pPr>
              <w:spacing w:line="240" w:lineRule="auto"/>
              <w:jc w:val="center"/>
              <w:rPr>
                <w:b/>
                <w:bCs/>
                <w:color w:val="000000"/>
                <w:sz w:val="20"/>
                <w:szCs w:val="20"/>
                <w:lang w:eastAsia="en-CA"/>
              </w:rPr>
            </w:pPr>
            <w:proofErr w:type="spellStart"/>
            <w:r w:rsidRPr="00C15D07">
              <w:rPr>
                <w:b/>
                <w:bCs/>
                <w:color w:val="000000"/>
                <w:sz w:val="20"/>
                <w:szCs w:val="20"/>
                <w:lang w:eastAsia="en-CA"/>
              </w:rPr>
              <w:t>MAPE</w:t>
            </w:r>
            <w:proofErr w:type="spellEnd"/>
            <w:r w:rsidRPr="00C15D07">
              <w:rPr>
                <w:b/>
                <w:bCs/>
                <w:color w:val="000000"/>
                <w:sz w:val="20"/>
                <w:szCs w:val="20"/>
                <w:lang w:eastAsia="en-CA"/>
              </w:rPr>
              <w:t xml:space="preserve"> (%)</w:t>
            </w:r>
          </w:p>
        </w:tc>
        <w:tc>
          <w:tcPr>
            <w:tcW w:w="0" w:type="auto"/>
            <w:shd w:val="clear" w:color="auto" w:fill="auto"/>
            <w:noWrap/>
            <w:vAlign w:val="bottom"/>
            <w:hideMark/>
          </w:tcPr>
          <w:p w14:paraId="212A0E1A" w14:textId="77777777" w:rsidR="00BD1F27" w:rsidRPr="00C15D07" w:rsidRDefault="00BD1F27" w:rsidP="00BD1F27">
            <w:pPr>
              <w:spacing w:line="240" w:lineRule="auto"/>
              <w:jc w:val="center"/>
              <w:rPr>
                <w:color w:val="000000"/>
                <w:sz w:val="20"/>
                <w:szCs w:val="20"/>
                <w:lang w:eastAsia="en-CA"/>
              </w:rPr>
            </w:pPr>
            <w:r w:rsidRPr="00C15D07">
              <w:rPr>
                <w:color w:val="000000"/>
                <w:sz w:val="20"/>
                <w:szCs w:val="20"/>
                <w:lang w:eastAsia="en-CA"/>
              </w:rPr>
              <w:t>2.55</w:t>
            </w:r>
          </w:p>
        </w:tc>
        <w:tc>
          <w:tcPr>
            <w:tcW w:w="0" w:type="auto"/>
            <w:shd w:val="clear" w:color="auto" w:fill="auto"/>
            <w:noWrap/>
            <w:vAlign w:val="bottom"/>
            <w:hideMark/>
          </w:tcPr>
          <w:p w14:paraId="656BC061" w14:textId="77777777" w:rsidR="00BD1F27" w:rsidRPr="00C15D07" w:rsidRDefault="00BD1F27" w:rsidP="00BD1F27">
            <w:pPr>
              <w:spacing w:line="240" w:lineRule="auto"/>
              <w:jc w:val="center"/>
              <w:rPr>
                <w:color w:val="000000"/>
                <w:sz w:val="20"/>
                <w:szCs w:val="20"/>
                <w:lang w:eastAsia="en-CA"/>
              </w:rPr>
            </w:pPr>
            <w:r w:rsidRPr="00C15D07">
              <w:rPr>
                <w:color w:val="000000"/>
                <w:sz w:val="20"/>
                <w:szCs w:val="20"/>
                <w:lang w:eastAsia="en-CA"/>
              </w:rPr>
              <w:t>2.94</w:t>
            </w:r>
          </w:p>
        </w:tc>
        <w:tc>
          <w:tcPr>
            <w:tcW w:w="0" w:type="auto"/>
            <w:shd w:val="clear" w:color="auto" w:fill="auto"/>
            <w:noWrap/>
            <w:vAlign w:val="bottom"/>
            <w:hideMark/>
          </w:tcPr>
          <w:p w14:paraId="71C02745" w14:textId="77777777" w:rsidR="00BD1F27" w:rsidRPr="00C15D07" w:rsidRDefault="00BD1F27" w:rsidP="00BD1F27">
            <w:pPr>
              <w:spacing w:line="240" w:lineRule="auto"/>
              <w:jc w:val="center"/>
              <w:rPr>
                <w:color w:val="000000"/>
                <w:sz w:val="20"/>
                <w:szCs w:val="20"/>
                <w:lang w:eastAsia="en-CA"/>
              </w:rPr>
            </w:pPr>
            <w:r w:rsidRPr="00C15D07">
              <w:rPr>
                <w:color w:val="000000"/>
                <w:sz w:val="20"/>
                <w:szCs w:val="20"/>
                <w:lang w:eastAsia="en-CA"/>
              </w:rPr>
              <w:t>2.86</w:t>
            </w:r>
          </w:p>
        </w:tc>
        <w:tc>
          <w:tcPr>
            <w:tcW w:w="0" w:type="auto"/>
            <w:shd w:val="clear" w:color="auto" w:fill="auto"/>
            <w:noWrap/>
            <w:vAlign w:val="bottom"/>
            <w:hideMark/>
          </w:tcPr>
          <w:p w14:paraId="73AF80B1" w14:textId="77777777" w:rsidR="00BD1F27" w:rsidRPr="00C15D07" w:rsidRDefault="00BD1F27" w:rsidP="00BD1F27">
            <w:pPr>
              <w:spacing w:line="240" w:lineRule="auto"/>
              <w:jc w:val="center"/>
              <w:rPr>
                <w:color w:val="000000"/>
                <w:sz w:val="20"/>
                <w:szCs w:val="20"/>
                <w:lang w:eastAsia="en-CA"/>
              </w:rPr>
            </w:pPr>
            <w:r w:rsidRPr="00C15D07">
              <w:rPr>
                <w:color w:val="000000"/>
                <w:sz w:val="20"/>
                <w:szCs w:val="20"/>
                <w:lang w:eastAsia="en-CA"/>
              </w:rPr>
              <w:t>4.30</w:t>
            </w:r>
          </w:p>
        </w:tc>
        <w:tc>
          <w:tcPr>
            <w:tcW w:w="0" w:type="auto"/>
            <w:shd w:val="clear" w:color="auto" w:fill="auto"/>
            <w:noWrap/>
            <w:vAlign w:val="bottom"/>
          </w:tcPr>
          <w:p w14:paraId="2EE9059B" w14:textId="0B8BC93E" w:rsidR="00BD1F27" w:rsidRPr="00264E38" w:rsidRDefault="00264E38" w:rsidP="00264E38">
            <w:pPr>
              <w:spacing w:line="240" w:lineRule="auto"/>
              <w:jc w:val="center"/>
              <w:rPr>
                <w:color w:val="000000"/>
                <w:sz w:val="20"/>
                <w:szCs w:val="20"/>
                <w:lang w:eastAsia="en-CA"/>
              </w:rPr>
            </w:pPr>
            <w:r w:rsidRPr="00264E38">
              <w:rPr>
                <w:color w:val="000000"/>
                <w:sz w:val="20"/>
                <w:szCs w:val="20"/>
              </w:rPr>
              <w:t>3.99</w:t>
            </w:r>
          </w:p>
        </w:tc>
        <w:tc>
          <w:tcPr>
            <w:tcW w:w="0" w:type="auto"/>
            <w:shd w:val="clear" w:color="auto" w:fill="auto"/>
            <w:noWrap/>
            <w:vAlign w:val="bottom"/>
            <w:hideMark/>
          </w:tcPr>
          <w:p w14:paraId="3C88D62A" w14:textId="77777777" w:rsidR="00BD1F27" w:rsidRPr="00C15D07" w:rsidRDefault="00BD1F27" w:rsidP="00BD1F27">
            <w:pPr>
              <w:spacing w:line="240" w:lineRule="auto"/>
              <w:jc w:val="center"/>
              <w:rPr>
                <w:color w:val="000000"/>
                <w:sz w:val="20"/>
                <w:szCs w:val="20"/>
                <w:lang w:eastAsia="en-CA"/>
              </w:rPr>
            </w:pPr>
            <w:r w:rsidRPr="00C15D07">
              <w:rPr>
                <w:color w:val="000000"/>
                <w:sz w:val="20"/>
                <w:szCs w:val="20"/>
                <w:lang w:eastAsia="en-CA"/>
              </w:rPr>
              <w:t>7.73</w:t>
            </w:r>
          </w:p>
        </w:tc>
      </w:tr>
      <w:tr w:rsidR="00BD1F27" w:rsidRPr="00C15D07" w14:paraId="2C6F0926" w14:textId="77777777" w:rsidTr="0003681F">
        <w:trPr>
          <w:trHeight w:val="315"/>
          <w:jc w:val="center"/>
        </w:trPr>
        <w:tc>
          <w:tcPr>
            <w:tcW w:w="0" w:type="auto"/>
            <w:shd w:val="clear" w:color="auto" w:fill="auto"/>
            <w:noWrap/>
            <w:vAlign w:val="bottom"/>
            <w:hideMark/>
          </w:tcPr>
          <w:p w14:paraId="7CD4CB93" w14:textId="77777777" w:rsidR="00BD1F27" w:rsidRPr="00C15D07" w:rsidRDefault="00BD1F27" w:rsidP="00BD1F27">
            <w:pPr>
              <w:spacing w:line="240" w:lineRule="auto"/>
              <w:jc w:val="center"/>
              <w:rPr>
                <w:b/>
                <w:bCs/>
                <w:color w:val="000000"/>
                <w:sz w:val="20"/>
                <w:szCs w:val="20"/>
                <w:lang w:eastAsia="en-CA"/>
              </w:rPr>
            </w:pPr>
            <w:proofErr w:type="spellStart"/>
            <w:r w:rsidRPr="00C15D07">
              <w:rPr>
                <w:b/>
                <w:bCs/>
                <w:color w:val="000000"/>
                <w:sz w:val="20"/>
                <w:szCs w:val="20"/>
                <w:lang w:eastAsia="en-CA"/>
              </w:rPr>
              <w:t>RMSE</w:t>
            </w:r>
            <w:proofErr w:type="spellEnd"/>
            <w:r w:rsidRPr="00C15D07">
              <w:rPr>
                <w:b/>
                <w:bCs/>
                <w:color w:val="000000"/>
                <w:sz w:val="20"/>
                <w:szCs w:val="20"/>
                <w:lang w:eastAsia="en-CA"/>
              </w:rPr>
              <w:t xml:space="preserve"> (MW)</w:t>
            </w:r>
          </w:p>
        </w:tc>
        <w:tc>
          <w:tcPr>
            <w:tcW w:w="0" w:type="auto"/>
            <w:shd w:val="clear" w:color="auto" w:fill="auto"/>
            <w:noWrap/>
            <w:vAlign w:val="bottom"/>
            <w:hideMark/>
          </w:tcPr>
          <w:p w14:paraId="0A92BCCB" w14:textId="77777777" w:rsidR="00BD1F27" w:rsidRPr="00C15D07" w:rsidRDefault="00BD1F27" w:rsidP="00BD1F27">
            <w:pPr>
              <w:spacing w:line="240" w:lineRule="auto"/>
              <w:jc w:val="center"/>
              <w:rPr>
                <w:color w:val="000000"/>
                <w:sz w:val="20"/>
                <w:szCs w:val="20"/>
                <w:lang w:eastAsia="en-CA"/>
              </w:rPr>
            </w:pPr>
            <w:r w:rsidRPr="00C15D07">
              <w:rPr>
                <w:color w:val="000000"/>
                <w:sz w:val="20"/>
                <w:szCs w:val="20"/>
                <w:lang w:eastAsia="en-CA"/>
              </w:rPr>
              <w:t>39.68</w:t>
            </w:r>
          </w:p>
        </w:tc>
        <w:tc>
          <w:tcPr>
            <w:tcW w:w="0" w:type="auto"/>
            <w:shd w:val="clear" w:color="auto" w:fill="auto"/>
            <w:noWrap/>
            <w:vAlign w:val="bottom"/>
            <w:hideMark/>
          </w:tcPr>
          <w:p w14:paraId="3A616AEC" w14:textId="77777777" w:rsidR="00BD1F27" w:rsidRPr="00C15D07" w:rsidRDefault="00BD1F27" w:rsidP="00BD1F27">
            <w:pPr>
              <w:spacing w:line="240" w:lineRule="auto"/>
              <w:jc w:val="center"/>
              <w:rPr>
                <w:color w:val="000000"/>
                <w:sz w:val="20"/>
                <w:szCs w:val="20"/>
                <w:lang w:eastAsia="en-CA"/>
              </w:rPr>
            </w:pPr>
            <w:r w:rsidRPr="00C15D07">
              <w:rPr>
                <w:color w:val="000000"/>
                <w:sz w:val="20"/>
                <w:szCs w:val="20"/>
                <w:lang w:eastAsia="en-CA"/>
              </w:rPr>
              <w:t>43.83</w:t>
            </w:r>
          </w:p>
        </w:tc>
        <w:tc>
          <w:tcPr>
            <w:tcW w:w="0" w:type="auto"/>
            <w:shd w:val="clear" w:color="auto" w:fill="auto"/>
            <w:noWrap/>
            <w:vAlign w:val="bottom"/>
            <w:hideMark/>
          </w:tcPr>
          <w:p w14:paraId="464FBBE5" w14:textId="77777777" w:rsidR="00BD1F27" w:rsidRPr="00C15D07" w:rsidRDefault="00BD1F27" w:rsidP="00BD1F27">
            <w:pPr>
              <w:spacing w:line="240" w:lineRule="auto"/>
              <w:jc w:val="center"/>
              <w:rPr>
                <w:color w:val="000000"/>
                <w:sz w:val="20"/>
                <w:szCs w:val="20"/>
                <w:lang w:eastAsia="en-CA"/>
              </w:rPr>
            </w:pPr>
            <w:r w:rsidRPr="00C15D07">
              <w:rPr>
                <w:color w:val="000000"/>
                <w:sz w:val="20"/>
                <w:szCs w:val="20"/>
                <w:lang w:eastAsia="en-CA"/>
              </w:rPr>
              <w:t>43.37</w:t>
            </w:r>
          </w:p>
        </w:tc>
        <w:tc>
          <w:tcPr>
            <w:tcW w:w="0" w:type="auto"/>
            <w:shd w:val="clear" w:color="auto" w:fill="auto"/>
            <w:noWrap/>
            <w:vAlign w:val="bottom"/>
            <w:hideMark/>
          </w:tcPr>
          <w:p w14:paraId="7BE82A10" w14:textId="77777777" w:rsidR="00BD1F27" w:rsidRPr="00C15D07" w:rsidRDefault="00BD1F27" w:rsidP="00BD1F27">
            <w:pPr>
              <w:spacing w:line="240" w:lineRule="auto"/>
              <w:jc w:val="center"/>
              <w:rPr>
                <w:color w:val="000000"/>
                <w:sz w:val="20"/>
                <w:szCs w:val="20"/>
                <w:lang w:eastAsia="en-CA"/>
              </w:rPr>
            </w:pPr>
            <w:r w:rsidRPr="00C15D07">
              <w:rPr>
                <w:color w:val="000000"/>
                <w:sz w:val="20"/>
                <w:szCs w:val="20"/>
                <w:lang w:eastAsia="en-CA"/>
              </w:rPr>
              <w:t>63.71</w:t>
            </w:r>
          </w:p>
        </w:tc>
        <w:tc>
          <w:tcPr>
            <w:tcW w:w="0" w:type="auto"/>
            <w:shd w:val="clear" w:color="auto" w:fill="auto"/>
            <w:noWrap/>
            <w:vAlign w:val="bottom"/>
          </w:tcPr>
          <w:p w14:paraId="14A29AE8" w14:textId="34441594" w:rsidR="00BD1F27" w:rsidRPr="00264E38" w:rsidRDefault="00264E38" w:rsidP="00264E38">
            <w:pPr>
              <w:spacing w:line="240" w:lineRule="auto"/>
              <w:jc w:val="center"/>
              <w:rPr>
                <w:color w:val="000000"/>
                <w:sz w:val="20"/>
                <w:szCs w:val="20"/>
                <w:lang w:eastAsia="en-CA"/>
              </w:rPr>
            </w:pPr>
            <w:r w:rsidRPr="00264E38">
              <w:rPr>
                <w:color w:val="000000"/>
                <w:sz w:val="20"/>
                <w:szCs w:val="20"/>
              </w:rPr>
              <w:t>62.66</w:t>
            </w:r>
          </w:p>
        </w:tc>
        <w:tc>
          <w:tcPr>
            <w:tcW w:w="0" w:type="auto"/>
            <w:shd w:val="clear" w:color="auto" w:fill="auto"/>
            <w:noWrap/>
            <w:vAlign w:val="bottom"/>
            <w:hideMark/>
          </w:tcPr>
          <w:p w14:paraId="3D1D69C2" w14:textId="77777777" w:rsidR="00BD1F27" w:rsidRPr="00C15D07" w:rsidRDefault="00BD1F27" w:rsidP="00BD1F27">
            <w:pPr>
              <w:spacing w:line="240" w:lineRule="auto"/>
              <w:jc w:val="center"/>
              <w:rPr>
                <w:color w:val="000000"/>
                <w:sz w:val="20"/>
                <w:szCs w:val="20"/>
                <w:lang w:eastAsia="en-CA"/>
              </w:rPr>
            </w:pPr>
            <w:r w:rsidRPr="00C15D07">
              <w:rPr>
                <w:color w:val="000000"/>
                <w:sz w:val="20"/>
                <w:szCs w:val="20"/>
                <w:lang w:eastAsia="en-CA"/>
              </w:rPr>
              <w:t>111.73</w:t>
            </w:r>
          </w:p>
        </w:tc>
      </w:tr>
      <w:tr w:rsidR="00BD1F27" w:rsidRPr="00C15D07" w14:paraId="4545DC64" w14:textId="77777777" w:rsidTr="00BD1F27">
        <w:trPr>
          <w:trHeight w:val="315"/>
          <w:jc w:val="center"/>
        </w:trPr>
        <w:tc>
          <w:tcPr>
            <w:tcW w:w="0" w:type="auto"/>
            <w:gridSpan w:val="7"/>
            <w:shd w:val="clear" w:color="auto" w:fill="auto"/>
            <w:noWrap/>
            <w:vAlign w:val="bottom"/>
            <w:hideMark/>
          </w:tcPr>
          <w:p w14:paraId="3ABED032" w14:textId="77777777" w:rsidR="00BD1F27" w:rsidRPr="00C15D07" w:rsidRDefault="00BD1F27" w:rsidP="00BD1F27">
            <w:pPr>
              <w:spacing w:line="240" w:lineRule="auto"/>
              <w:jc w:val="center"/>
              <w:rPr>
                <w:b/>
                <w:bCs/>
                <w:color w:val="000000"/>
                <w:sz w:val="20"/>
                <w:szCs w:val="20"/>
                <w:lang w:eastAsia="en-CA"/>
              </w:rPr>
            </w:pPr>
            <w:r w:rsidRPr="00C15D07">
              <w:rPr>
                <w:b/>
                <w:bCs/>
                <w:color w:val="000000"/>
                <w:sz w:val="20"/>
                <w:szCs w:val="20"/>
                <w:lang w:eastAsia="en-CA"/>
              </w:rPr>
              <w:t>Spring</w:t>
            </w:r>
          </w:p>
        </w:tc>
      </w:tr>
      <w:tr w:rsidR="00BD1F27" w:rsidRPr="00C15D07" w14:paraId="01E22223" w14:textId="77777777" w:rsidTr="00BD1F27">
        <w:trPr>
          <w:trHeight w:val="315"/>
          <w:jc w:val="center"/>
        </w:trPr>
        <w:tc>
          <w:tcPr>
            <w:tcW w:w="0" w:type="auto"/>
            <w:shd w:val="clear" w:color="auto" w:fill="auto"/>
            <w:noWrap/>
            <w:vAlign w:val="bottom"/>
            <w:hideMark/>
          </w:tcPr>
          <w:p w14:paraId="2424B415" w14:textId="77777777" w:rsidR="00BD1F27" w:rsidRPr="00C15D07" w:rsidRDefault="00BD1F27" w:rsidP="00BD1F27">
            <w:pPr>
              <w:spacing w:line="240" w:lineRule="auto"/>
              <w:jc w:val="center"/>
              <w:rPr>
                <w:b/>
                <w:bCs/>
                <w:color w:val="000000"/>
                <w:sz w:val="20"/>
                <w:szCs w:val="20"/>
                <w:lang w:eastAsia="en-CA"/>
              </w:rPr>
            </w:pPr>
            <w:r w:rsidRPr="00C15D07">
              <w:rPr>
                <w:b/>
                <w:bCs/>
                <w:color w:val="000000"/>
                <w:sz w:val="20"/>
                <w:szCs w:val="20"/>
                <w:lang w:eastAsia="en-CA"/>
              </w:rPr>
              <w:t>Metrics</w:t>
            </w:r>
          </w:p>
        </w:tc>
        <w:tc>
          <w:tcPr>
            <w:tcW w:w="0" w:type="auto"/>
            <w:shd w:val="clear" w:color="auto" w:fill="auto"/>
            <w:noWrap/>
            <w:vAlign w:val="bottom"/>
            <w:hideMark/>
          </w:tcPr>
          <w:p w14:paraId="2F1D559C" w14:textId="77777777" w:rsidR="00BD1F27" w:rsidRPr="00C15D07" w:rsidRDefault="00BD1F27" w:rsidP="00BD1F27">
            <w:pPr>
              <w:spacing w:line="240" w:lineRule="auto"/>
              <w:jc w:val="center"/>
              <w:rPr>
                <w:b/>
                <w:bCs/>
                <w:color w:val="000000"/>
                <w:sz w:val="20"/>
                <w:szCs w:val="20"/>
                <w:lang w:eastAsia="en-CA"/>
              </w:rPr>
            </w:pPr>
            <w:r w:rsidRPr="00C15D07">
              <w:rPr>
                <w:b/>
                <w:bCs/>
                <w:color w:val="000000"/>
                <w:sz w:val="20"/>
                <w:szCs w:val="20"/>
                <w:lang w:eastAsia="en-CA"/>
              </w:rPr>
              <w:t>CNN</w:t>
            </w:r>
          </w:p>
        </w:tc>
        <w:tc>
          <w:tcPr>
            <w:tcW w:w="0" w:type="auto"/>
            <w:shd w:val="clear" w:color="auto" w:fill="auto"/>
            <w:noWrap/>
            <w:vAlign w:val="bottom"/>
            <w:hideMark/>
          </w:tcPr>
          <w:p w14:paraId="1369FC32" w14:textId="77777777" w:rsidR="00BD1F27" w:rsidRPr="00C15D07" w:rsidRDefault="00BD1F27" w:rsidP="00BD1F27">
            <w:pPr>
              <w:spacing w:line="240" w:lineRule="auto"/>
              <w:jc w:val="center"/>
              <w:rPr>
                <w:b/>
                <w:bCs/>
                <w:color w:val="000000"/>
                <w:sz w:val="20"/>
                <w:szCs w:val="20"/>
                <w:lang w:eastAsia="en-CA"/>
              </w:rPr>
            </w:pPr>
            <w:r w:rsidRPr="00C15D07">
              <w:rPr>
                <w:b/>
                <w:bCs/>
                <w:color w:val="000000"/>
                <w:sz w:val="20"/>
                <w:szCs w:val="20"/>
                <w:lang w:eastAsia="en-CA"/>
              </w:rPr>
              <w:t>LSTM</w:t>
            </w:r>
          </w:p>
        </w:tc>
        <w:tc>
          <w:tcPr>
            <w:tcW w:w="0" w:type="auto"/>
            <w:shd w:val="clear" w:color="auto" w:fill="auto"/>
            <w:noWrap/>
            <w:vAlign w:val="bottom"/>
            <w:hideMark/>
          </w:tcPr>
          <w:p w14:paraId="63FCB851" w14:textId="77777777" w:rsidR="00BD1F27" w:rsidRPr="00C15D07" w:rsidRDefault="00BD1F27" w:rsidP="00BD1F27">
            <w:pPr>
              <w:spacing w:line="240" w:lineRule="auto"/>
              <w:jc w:val="center"/>
              <w:rPr>
                <w:b/>
                <w:bCs/>
                <w:color w:val="000000"/>
                <w:sz w:val="20"/>
                <w:szCs w:val="20"/>
                <w:lang w:eastAsia="en-CA"/>
              </w:rPr>
            </w:pPr>
            <w:r w:rsidRPr="00C15D07">
              <w:rPr>
                <w:b/>
                <w:bCs/>
                <w:color w:val="000000"/>
                <w:sz w:val="20"/>
                <w:szCs w:val="20"/>
                <w:lang w:eastAsia="en-CA"/>
              </w:rPr>
              <w:t>ANN</w:t>
            </w:r>
          </w:p>
        </w:tc>
        <w:tc>
          <w:tcPr>
            <w:tcW w:w="0" w:type="auto"/>
            <w:shd w:val="clear" w:color="auto" w:fill="auto"/>
            <w:noWrap/>
            <w:vAlign w:val="bottom"/>
            <w:hideMark/>
          </w:tcPr>
          <w:p w14:paraId="7137F76E" w14:textId="77777777" w:rsidR="00BD1F27" w:rsidRPr="00C15D07" w:rsidRDefault="00BD1F27" w:rsidP="00BD1F27">
            <w:pPr>
              <w:spacing w:line="240" w:lineRule="auto"/>
              <w:jc w:val="center"/>
              <w:rPr>
                <w:b/>
                <w:bCs/>
                <w:color w:val="000000"/>
                <w:sz w:val="20"/>
                <w:szCs w:val="20"/>
                <w:lang w:eastAsia="en-CA"/>
              </w:rPr>
            </w:pPr>
            <w:proofErr w:type="spellStart"/>
            <w:r w:rsidRPr="00C15D07">
              <w:rPr>
                <w:b/>
                <w:bCs/>
                <w:color w:val="000000"/>
                <w:sz w:val="20"/>
                <w:szCs w:val="20"/>
                <w:lang w:eastAsia="en-CA"/>
              </w:rPr>
              <w:t>MLR</w:t>
            </w:r>
            <w:proofErr w:type="spellEnd"/>
          </w:p>
        </w:tc>
        <w:tc>
          <w:tcPr>
            <w:tcW w:w="0" w:type="auto"/>
            <w:shd w:val="clear" w:color="auto" w:fill="auto"/>
            <w:noWrap/>
            <w:vAlign w:val="bottom"/>
            <w:hideMark/>
          </w:tcPr>
          <w:p w14:paraId="0B1C2868" w14:textId="67C56D9E" w:rsidR="00BD1F27" w:rsidRPr="00C15D07" w:rsidRDefault="0003681F" w:rsidP="00BD1F27">
            <w:pPr>
              <w:spacing w:line="240" w:lineRule="auto"/>
              <w:jc w:val="center"/>
              <w:rPr>
                <w:b/>
                <w:bCs/>
                <w:color w:val="000000"/>
                <w:sz w:val="20"/>
                <w:szCs w:val="20"/>
                <w:lang w:eastAsia="en-CA"/>
              </w:rPr>
            </w:pPr>
            <w:proofErr w:type="spellStart"/>
            <w:r w:rsidRPr="00C15D07">
              <w:rPr>
                <w:b/>
                <w:bCs/>
                <w:color w:val="000000"/>
                <w:sz w:val="20"/>
                <w:szCs w:val="20"/>
                <w:lang w:eastAsia="en-CA"/>
              </w:rPr>
              <w:t>SARIMAX</w:t>
            </w:r>
            <w:proofErr w:type="spellEnd"/>
          </w:p>
        </w:tc>
        <w:tc>
          <w:tcPr>
            <w:tcW w:w="0" w:type="auto"/>
            <w:shd w:val="clear" w:color="auto" w:fill="auto"/>
            <w:noWrap/>
            <w:vAlign w:val="bottom"/>
            <w:hideMark/>
          </w:tcPr>
          <w:p w14:paraId="5246D18E" w14:textId="77777777" w:rsidR="00BD1F27" w:rsidRPr="00C15D07" w:rsidRDefault="00BD1F27" w:rsidP="00BD1F27">
            <w:pPr>
              <w:spacing w:line="240" w:lineRule="auto"/>
              <w:jc w:val="center"/>
              <w:rPr>
                <w:b/>
                <w:bCs/>
                <w:color w:val="000000"/>
                <w:sz w:val="20"/>
                <w:szCs w:val="20"/>
                <w:lang w:eastAsia="en-CA"/>
              </w:rPr>
            </w:pPr>
            <w:proofErr w:type="spellStart"/>
            <w:r w:rsidRPr="00C15D07">
              <w:rPr>
                <w:b/>
                <w:bCs/>
                <w:color w:val="000000"/>
                <w:sz w:val="20"/>
                <w:szCs w:val="20"/>
                <w:lang w:eastAsia="en-CA"/>
              </w:rPr>
              <w:t>SNF</w:t>
            </w:r>
            <w:proofErr w:type="spellEnd"/>
          </w:p>
        </w:tc>
      </w:tr>
      <w:tr w:rsidR="00264E38" w:rsidRPr="00C15D07" w14:paraId="6A592014" w14:textId="77777777" w:rsidTr="0003681F">
        <w:trPr>
          <w:trHeight w:val="315"/>
          <w:jc w:val="center"/>
        </w:trPr>
        <w:tc>
          <w:tcPr>
            <w:tcW w:w="0" w:type="auto"/>
            <w:shd w:val="clear" w:color="auto" w:fill="auto"/>
            <w:noWrap/>
            <w:vAlign w:val="bottom"/>
            <w:hideMark/>
          </w:tcPr>
          <w:p w14:paraId="5B443B41" w14:textId="77777777" w:rsidR="00264E38" w:rsidRPr="00C15D07" w:rsidRDefault="00264E38" w:rsidP="00264E38">
            <w:pPr>
              <w:spacing w:line="240" w:lineRule="auto"/>
              <w:jc w:val="center"/>
              <w:rPr>
                <w:b/>
                <w:bCs/>
                <w:color w:val="000000"/>
                <w:sz w:val="20"/>
                <w:szCs w:val="20"/>
                <w:lang w:eastAsia="en-CA"/>
              </w:rPr>
            </w:pPr>
            <w:proofErr w:type="spellStart"/>
            <w:r w:rsidRPr="00C15D07">
              <w:rPr>
                <w:b/>
                <w:bCs/>
                <w:color w:val="000000"/>
                <w:sz w:val="20"/>
                <w:szCs w:val="20"/>
                <w:lang w:eastAsia="en-CA"/>
              </w:rPr>
              <w:t>MAPE</w:t>
            </w:r>
            <w:proofErr w:type="spellEnd"/>
            <w:r w:rsidRPr="00C15D07">
              <w:rPr>
                <w:b/>
                <w:bCs/>
                <w:color w:val="000000"/>
                <w:sz w:val="20"/>
                <w:szCs w:val="20"/>
                <w:lang w:eastAsia="en-CA"/>
              </w:rPr>
              <w:t xml:space="preserve"> (%)</w:t>
            </w:r>
          </w:p>
        </w:tc>
        <w:tc>
          <w:tcPr>
            <w:tcW w:w="0" w:type="auto"/>
            <w:shd w:val="clear" w:color="auto" w:fill="auto"/>
            <w:noWrap/>
            <w:vAlign w:val="bottom"/>
            <w:hideMark/>
          </w:tcPr>
          <w:p w14:paraId="63A222B3"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3.13</w:t>
            </w:r>
          </w:p>
        </w:tc>
        <w:tc>
          <w:tcPr>
            <w:tcW w:w="0" w:type="auto"/>
            <w:shd w:val="clear" w:color="auto" w:fill="auto"/>
            <w:noWrap/>
            <w:vAlign w:val="bottom"/>
            <w:hideMark/>
          </w:tcPr>
          <w:p w14:paraId="5E1A280F"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3.60</w:t>
            </w:r>
          </w:p>
        </w:tc>
        <w:tc>
          <w:tcPr>
            <w:tcW w:w="0" w:type="auto"/>
            <w:shd w:val="clear" w:color="auto" w:fill="auto"/>
            <w:noWrap/>
            <w:vAlign w:val="bottom"/>
            <w:hideMark/>
          </w:tcPr>
          <w:p w14:paraId="2C7FAB08"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3.43</w:t>
            </w:r>
          </w:p>
        </w:tc>
        <w:tc>
          <w:tcPr>
            <w:tcW w:w="0" w:type="auto"/>
            <w:shd w:val="clear" w:color="auto" w:fill="auto"/>
            <w:noWrap/>
            <w:vAlign w:val="bottom"/>
            <w:hideMark/>
          </w:tcPr>
          <w:p w14:paraId="38D114BE"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4.39</w:t>
            </w:r>
          </w:p>
        </w:tc>
        <w:tc>
          <w:tcPr>
            <w:tcW w:w="0" w:type="auto"/>
            <w:shd w:val="clear" w:color="auto" w:fill="auto"/>
            <w:noWrap/>
            <w:vAlign w:val="bottom"/>
          </w:tcPr>
          <w:p w14:paraId="481597C3" w14:textId="083BA982" w:rsidR="00264E38" w:rsidRPr="00264E38" w:rsidRDefault="00264E38" w:rsidP="00264E38">
            <w:pPr>
              <w:spacing w:line="240" w:lineRule="auto"/>
              <w:jc w:val="center"/>
              <w:rPr>
                <w:color w:val="000000"/>
                <w:sz w:val="20"/>
                <w:szCs w:val="20"/>
                <w:lang w:eastAsia="en-CA"/>
              </w:rPr>
            </w:pPr>
            <w:r w:rsidRPr="00264E38">
              <w:rPr>
                <w:color w:val="000000"/>
                <w:sz w:val="20"/>
                <w:szCs w:val="20"/>
              </w:rPr>
              <w:t>4.65</w:t>
            </w:r>
          </w:p>
        </w:tc>
        <w:tc>
          <w:tcPr>
            <w:tcW w:w="0" w:type="auto"/>
            <w:shd w:val="clear" w:color="auto" w:fill="auto"/>
            <w:noWrap/>
            <w:vAlign w:val="bottom"/>
            <w:hideMark/>
          </w:tcPr>
          <w:p w14:paraId="7F6BEC67"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5.83</w:t>
            </w:r>
          </w:p>
        </w:tc>
      </w:tr>
      <w:tr w:rsidR="00264E38" w:rsidRPr="00C15D07" w14:paraId="254EF30D" w14:textId="77777777" w:rsidTr="0003681F">
        <w:trPr>
          <w:trHeight w:val="315"/>
          <w:jc w:val="center"/>
        </w:trPr>
        <w:tc>
          <w:tcPr>
            <w:tcW w:w="0" w:type="auto"/>
            <w:shd w:val="clear" w:color="auto" w:fill="auto"/>
            <w:noWrap/>
            <w:vAlign w:val="bottom"/>
            <w:hideMark/>
          </w:tcPr>
          <w:p w14:paraId="7830986C" w14:textId="77777777" w:rsidR="00264E38" w:rsidRPr="00C15D07" w:rsidRDefault="00264E38" w:rsidP="00264E38">
            <w:pPr>
              <w:spacing w:line="240" w:lineRule="auto"/>
              <w:jc w:val="center"/>
              <w:rPr>
                <w:b/>
                <w:bCs/>
                <w:color w:val="000000"/>
                <w:sz w:val="20"/>
                <w:szCs w:val="20"/>
                <w:lang w:eastAsia="en-CA"/>
              </w:rPr>
            </w:pPr>
            <w:proofErr w:type="spellStart"/>
            <w:r w:rsidRPr="00C15D07">
              <w:rPr>
                <w:b/>
                <w:bCs/>
                <w:color w:val="000000"/>
                <w:sz w:val="20"/>
                <w:szCs w:val="20"/>
                <w:lang w:eastAsia="en-CA"/>
              </w:rPr>
              <w:t>RMSE</w:t>
            </w:r>
            <w:proofErr w:type="spellEnd"/>
            <w:r w:rsidRPr="00C15D07">
              <w:rPr>
                <w:b/>
                <w:bCs/>
                <w:color w:val="000000"/>
                <w:sz w:val="20"/>
                <w:szCs w:val="20"/>
                <w:lang w:eastAsia="en-CA"/>
              </w:rPr>
              <w:t xml:space="preserve"> (MW)</w:t>
            </w:r>
          </w:p>
        </w:tc>
        <w:tc>
          <w:tcPr>
            <w:tcW w:w="0" w:type="auto"/>
            <w:shd w:val="clear" w:color="auto" w:fill="auto"/>
            <w:noWrap/>
            <w:vAlign w:val="bottom"/>
            <w:hideMark/>
          </w:tcPr>
          <w:p w14:paraId="7B545C6B"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40.02</w:t>
            </w:r>
          </w:p>
        </w:tc>
        <w:tc>
          <w:tcPr>
            <w:tcW w:w="0" w:type="auto"/>
            <w:shd w:val="clear" w:color="auto" w:fill="auto"/>
            <w:noWrap/>
            <w:vAlign w:val="bottom"/>
            <w:hideMark/>
          </w:tcPr>
          <w:p w14:paraId="6E6A785E"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46.08</w:t>
            </w:r>
          </w:p>
        </w:tc>
        <w:tc>
          <w:tcPr>
            <w:tcW w:w="0" w:type="auto"/>
            <w:shd w:val="clear" w:color="auto" w:fill="auto"/>
            <w:noWrap/>
            <w:vAlign w:val="bottom"/>
            <w:hideMark/>
          </w:tcPr>
          <w:p w14:paraId="0598A5F6"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43.29</w:t>
            </w:r>
          </w:p>
        </w:tc>
        <w:tc>
          <w:tcPr>
            <w:tcW w:w="0" w:type="auto"/>
            <w:shd w:val="clear" w:color="auto" w:fill="auto"/>
            <w:noWrap/>
            <w:vAlign w:val="bottom"/>
            <w:hideMark/>
          </w:tcPr>
          <w:p w14:paraId="4C2392ED"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55.12</w:t>
            </w:r>
          </w:p>
        </w:tc>
        <w:tc>
          <w:tcPr>
            <w:tcW w:w="0" w:type="auto"/>
            <w:shd w:val="clear" w:color="auto" w:fill="auto"/>
            <w:noWrap/>
            <w:vAlign w:val="bottom"/>
          </w:tcPr>
          <w:p w14:paraId="0BC86FA8" w14:textId="73E28EFB" w:rsidR="00264E38" w:rsidRPr="00264E38" w:rsidRDefault="00264E38" w:rsidP="00264E38">
            <w:pPr>
              <w:spacing w:line="240" w:lineRule="auto"/>
              <w:jc w:val="center"/>
              <w:rPr>
                <w:color w:val="000000"/>
                <w:sz w:val="20"/>
                <w:szCs w:val="20"/>
                <w:lang w:eastAsia="en-CA"/>
              </w:rPr>
            </w:pPr>
            <w:r w:rsidRPr="00264E38">
              <w:rPr>
                <w:color w:val="000000"/>
                <w:sz w:val="20"/>
                <w:szCs w:val="20"/>
              </w:rPr>
              <w:t>59.98</w:t>
            </w:r>
          </w:p>
        </w:tc>
        <w:tc>
          <w:tcPr>
            <w:tcW w:w="0" w:type="auto"/>
            <w:shd w:val="clear" w:color="auto" w:fill="auto"/>
            <w:noWrap/>
            <w:vAlign w:val="bottom"/>
            <w:hideMark/>
          </w:tcPr>
          <w:p w14:paraId="2370468A"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76.45</w:t>
            </w:r>
          </w:p>
        </w:tc>
      </w:tr>
      <w:tr w:rsidR="0003681F" w:rsidRPr="00C15D07" w14:paraId="017960A5" w14:textId="77777777" w:rsidTr="00BD1F27">
        <w:trPr>
          <w:trHeight w:val="315"/>
          <w:jc w:val="center"/>
        </w:trPr>
        <w:tc>
          <w:tcPr>
            <w:tcW w:w="0" w:type="auto"/>
            <w:gridSpan w:val="7"/>
            <w:shd w:val="clear" w:color="auto" w:fill="auto"/>
            <w:noWrap/>
            <w:vAlign w:val="bottom"/>
            <w:hideMark/>
          </w:tcPr>
          <w:p w14:paraId="60CF082C" w14:textId="77777777" w:rsidR="0003681F" w:rsidRPr="00C15D07" w:rsidRDefault="0003681F" w:rsidP="0003681F">
            <w:pPr>
              <w:spacing w:line="240" w:lineRule="auto"/>
              <w:jc w:val="center"/>
              <w:rPr>
                <w:b/>
                <w:bCs/>
                <w:color w:val="000000"/>
                <w:sz w:val="20"/>
                <w:szCs w:val="20"/>
                <w:lang w:eastAsia="en-CA"/>
              </w:rPr>
            </w:pPr>
            <w:r w:rsidRPr="00C15D07">
              <w:rPr>
                <w:b/>
                <w:bCs/>
                <w:color w:val="000000"/>
                <w:sz w:val="20"/>
                <w:szCs w:val="20"/>
                <w:lang w:eastAsia="en-CA"/>
              </w:rPr>
              <w:t>Summer</w:t>
            </w:r>
          </w:p>
        </w:tc>
      </w:tr>
      <w:tr w:rsidR="0003681F" w:rsidRPr="00C15D07" w14:paraId="7F562EB2" w14:textId="77777777" w:rsidTr="00BD1F27">
        <w:trPr>
          <w:trHeight w:val="315"/>
          <w:jc w:val="center"/>
        </w:trPr>
        <w:tc>
          <w:tcPr>
            <w:tcW w:w="0" w:type="auto"/>
            <w:shd w:val="clear" w:color="auto" w:fill="auto"/>
            <w:noWrap/>
            <w:vAlign w:val="bottom"/>
            <w:hideMark/>
          </w:tcPr>
          <w:p w14:paraId="287D598F" w14:textId="77777777" w:rsidR="0003681F" w:rsidRPr="00C15D07" w:rsidRDefault="0003681F" w:rsidP="0003681F">
            <w:pPr>
              <w:spacing w:line="240" w:lineRule="auto"/>
              <w:jc w:val="center"/>
              <w:rPr>
                <w:b/>
                <w:bCs/>
                <w:color w:val="000000"/>
                <w:sz w:val="20"/>
                <w:szCs w:val="20"/>
                <w:lang w:eastAsia="en-CA"/>
              </w:rPr>
            </w:pPr>
            <w:r w:rsidRPr="00C15D07">
              <w:rPr>
                <w:b/>
                <w:bCs/>
                <w:color w:val="000000"/>
                <w:sz w:val="20"/>
                <w:szCs w:val="20"/>
                <w:lang w:eastAsia="en-CA"/>
              </w:rPr>
              <w:t>Metrics</w:t>
            </w:r>
          </w:p>
        </w:tc>
        <w:tc>
          <w:tcPr>
            <w:tcW w:w="0" w:type="auto"/>
            <w:shd w:val="clear" w:color="auto" w:fill="auto"/>
            <w:noWrap/>
            <w:vAlign w:val="bottom"/>
            <w:hideMark/>
          </w:tcPr>
          <w:p w14:paraId="6BE17E97" w14:textId="77777777" w:rsidR="0003681F" w:rsidRPr="00C15D07" w:rsidRDefault="0003681F" w:rsidP="0003681F">
            <w:pPr>
              <w:spacing w:line="240" w:lineRule="auto"/>
              <w:jc w:val="center"/>
              <w:rPr>
                <w:b/>
                <w:bCs/>
                <w:color w:val="000000"/>
                <w:sz w:val="20"/>
                <w:szCs w:val="20"/>
                <w:lang w:eastAsia="en-CA"/>
              </w:rPr>
            </w:pPr>
            <w:r w:rsidRPr="00C15D07">
              <w:rPr>
                <w:b/>
                <w:bCs/>
                <w:color w:val="000000"/>
                <w:sz w:val="20"/>
                <w:szCs w:val="20"/>
                <w:lang w:eastAsia="en-CA"/>
              </w:rPr>
              <w:t>CNN</w:t>
            </w:r>
          </w:p>
        </w:tc>
        <w:tc>
          <w:tcPr>
            <w:tcW w:w="0" w:type="auto"/>
            <w:shd w:val="clear" w:color="auto" w:fill="auto"/>
            <w:noWrap/>
            <w:vAlign w:val="bottom"/>
            <w:hideMark/>
          </w:tcPr>
          <w:p w14:paraId="44C262AD" w14:textId="77777777" w:rsidR="0003681F" w:rsidRPr="00C15D07" w:rsidRDefault="0003681F" w:rsidP="0003681F">
            <w:pPr>
              <w:spacing w:line="240" w:lineRule="auto"/>
              <w:jc w:val="center"/>
              <w:rPr>
                <w:b/>
                <w:bCs/>
                <w:color w:val="000000"/>
                <w:sz w:val="20"/>
                <w:szCs w:val="20"/>
                <w:lang w:eastAsia="en-CA"/>
              </w:rPr>
            </w:pPr>
            <w:r w:rsidRPr="00C15D07">
              <w:rPr>
                <w:b/>
                <w:bCs/>
                <w:color w:val="000000"/>
                <w:sz w:val="20"/>
                <w:szCs w:val="20"/>
                <w:lang w:eastAsia="en-CA"/>
              </w:rPr>
              <w:t>LSTM</w:t>
            </w:r>
          </w:p>
        </w:tc>
        <w:tc>
          <w:tcPr>
            <w:tcW w:w="0" w:type="auto"/>
            <w:shd w:val="clear" w:color="auto" w:fill="auto"/>
            <w:noWrap/>
            <w:vAlign w:val="bottom"/>
            <w:hideMark/>
          </w:tcPr>
          <w:p w14:paraId="705053CC" w14:textId="77777777" w:rsidR="0003681F" w:rsidRPr="00C15D07" w:rsidRDefault="0003681F" w:rsidP="0003681F">
            <w:pPr>
              <w:spacing w:line="240" w:lineRule="auto"/>
              <w:jc w:val="center"/>
              <w:rPr>
                <w:b/>
                <w:bCs/>
                <w:color w:val="000000"/>
                <w:sz w:val="20"/>
                <w:szCs w:val="20"/>
                <w:lang w:eastAsia="en-CA"/>
              </w:rPr>
            </w:pPr>
            <w:r w:rsidRPr="00C15D07">
              <w:rPr>
                <w:b/>
                <w:bCs/>
                <w:color w:val="000000"/>
                <w:sz w:val="20"/>
                <w:szCs w:val="20"/>
                <w:lang w:eastAsia="en-CA"/>
              </w:rPr>
              <w:t>ANN</w:t>
            </w:r>
          </w:p>
        </w:tc>
        <w:tc>
          <w:tcPr>
            <w:tcW w:w="0" w:type="auto"/>
            <w:shd w:val="clear" w:color="auto" w:fill="auto"/>
            <w:noWrap/>
            <w:vAlign w:val="bottom"/>
            <w:hideMark/>
          </w:tcPr>
          <w:p w14:paraId="54ABA7DA" w14:textId="77777777" w:rsidR="0003681F" w:rsidRPr="00C15D07" w:rsidRDefault="0003681F" w:rsidP="0003681F">
            <w:pPr>
              <w:spacing w:line="240" w:lineRule="auto"/>
              <w:jc w:val="center"/>
              <w:rPr>
                <w:b/>
                <w:bCs/>
                <w:color w:val="000000"/>
                <w:sz w:val="20"/>
                <w:szCs w:val="20"/>
                <w:lang w:eastAsia="en-CA"/>
              </w:rPr>
            </w:pPr>
            <w:proofErr w:type="spellStart"/>
            <w:r w:rsidRPr="00C15D07">
              <w:rPr>
                <w:b/>
                <w:bCs/>
                <w:color w:val="000000"/>
                <w:sz w:val="20"/>
                <w:szCs w:val="20"/>
                <w:lang w:eastAsia="en-CA"/>
              </w:rPr>
              <w:t>MLR</w:t>
            </w:r>
            <w:proofErr w:type="spellEnd"/>
          </w:p>
        </w:tc>
        <w:tc>
          <w:tcPr>
            <w:tcW w:w="0" w:type="auto"/>
            <w:shd w:val="clear" w:color="auto" w:fill="auto"/>
            <w:noWrap/>
            <w:vAlign w:val="bottom"/>
            <w:hideMark/>
          </w:tcPr>
          <w:p w14:paraId="58534204" w14:textId="734225EC" w:rsidR="0003681F" w:rsidRPr="00C15D07" w:rsidRDefault="0003681F" w:rsidP="0003681F">
            <w:pPr>
              <w:spacing w:line="240" w:lineRule="auto"/>
              <w:jc w:val="center"/>
              <w:rPr>
                <w:b/>
                <w:bCs/>
                <w:color w:val="000000"/>
                <w:sz w:val="20"/>
                <w:szCs w:val="20"/>
                <w:lang w:eastAsia="en-CA"/>
              </w:rPr>
            </w:pPr>
            <w:proofErr w:type="spellStart"/>
            <w:r w:rsidRPr="00C15D07">
              <w:rPr>
                <w:b/>
                <w:bCs/>
                <w:color w:val="000000"/>
                <w:sz w:val="20"/>
                <w:szCs w:val="20"/>
                <w:lang w:eastAsia="en-CA"/>
              </w:rPr>
              <w:t>SARIMAX</w:t>
            </w:r>
            <w:proofErr w:type="spellEnd"/>
          </w:p>
        </w:tc>
        <w:tc>
          <w:tcPr>
            <w:tcW w:w="0" w:type="auto"/>
            <w:shd w:val="clear" w:color="auto" w:fill="auto"/>
            <w:noWrap/>
            <w:vAlign w:val="bottom"/>
            <w:hideMark/>
          </w:tcPr>
          <w:p w14:paraId="0D187BE8" w14:textId="77777777" w:rsidR="0003681F" w:rsidRPr="00C15D07" w:rsidRDefault="0003681F" w:rsidP="0003681F">
            <w:pPr>
              <w:spacing w:line="240" w:lineRule="auto"/>
              <w:jc w:val="center"/>
              <w:rPr>
                <w:b/>
                <w:bCs/>
                <w:color w:val="000000"/>
                <w:sz w:val="20"/>
                <w:szCs w:val="20"/>
                <w:lang w:eastAsia="en-CA"/>
              </w:rPr>
            </w:pPr>
            <w:proofErr w:type="spellStart"/>
            <w:r w:rsidRPr="00C15D07">
              <w:rPr>
                <w:b/>
                <w:bCs/>
                <w:color w:val="000000"/>
                <w:sz w:val="20"/>
                <w:szCs w:val="20"/>
                <w:lang w:eastAsia="en-CA"/>
              </w:rPr>
              <w:t>SNF</w:t>
            </w:r>
            <w:proofErr w:type="spellEnd"/>
          </w:p>
        </w:tc>
      </w:tr>
      <w:tr w:rsidR="00264E38" w:rsidRPr="00C15D07" w14:paraId="41D5FB01" w14:textId="77777777" w:rsidTr="0003681F">
        <w:trPr>
          <w:trHeight w:val="315"/>
          <w:jc w:val="center"/>
        </w:trPr>
        <w:tc>
          <w:tcPr>
            <w:tcW w:w="0" w:type="auto"/>
            <w:shd w:val="clear" w:color="auto" w:fill="auto"/>
            <w:noWrap/>
            <w:vAlign w:val="bottom"/>
            <w:hideMark/>
          </w:tcPr>
          <w:p w14:paraId="284A6471" w14:textId="77777777" w:rsidR="00264E38" w:rsidRPr="00C15D07" w:rsidRDefault="00264E38" w:rsidP="00264E38">
            <w:pPr>
              <w:spacing w:line="240" w:lineRule="auto"/>
              <w:jc w:val="center"/>
              <w:rPr>
                <w:b/>
                <w:bCs/>
                <w:color w:val="000000"/>
                <w:sz w:val="20"/>
                <w:szCs w:val="20"/>
                <w:lang w:eastAsia="en-CA"/>
              </w:rPr>
            </w:pPr>
            <w:proofErr w:type="spellStart"/>
            <w:r w:rsidRPr="00C15D07">
              <w:rPr>
                <w:b/>
                <w:bCs/>
                <w:color w:val="000000"/>
                <w:sz w:val="20"/>
                <w:szCs w:val="20"/>
                <w:lang w:eastAsia="en-CA"/>
              </w:rPr>
              <w:t>MAPE</w:t>
            </w:r>
            <w:proofErr w:type="spellEnd"/>
            <w:r w:rsidRPr="00C15D07">
              <w:rPr>
                <w:b/>
                <w:bCs/>
                <w:color w:val="000000"/>
                <w:sz w:val="20"/>
                <w:szCs w:val="20"/>
                <w:lang w:eastAsia="en-CA"/>
              </w:rPr>
              <w:t xml:space="preserve"> (%)</w:t>
            </w:r>
          </w:p>
        </w:tc>
        <w:tc>
          <w:tcPr>
            <w:tcW w:w="0" w:type="auto"/>
            <w:shd w:val="clear" w:color="auto" w:fill="auto"/>
            <w:noWrap/>
            <w:vAlign w:val="bottom"/>
            <w:hideMark/>
          </w:tcPr>
          <w:p w14:paraId="48FC0D9B"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2.72</w:t>
            </w:r>
          </w:p>
        </w:tc>
        <w:tc>
          <w:tcPr>
            <w:tcW w:w="0" w:type="auto"/>
            <w:shd w:val="clear" w:color="auto" w:fill="auto"/>
            <w:noWrap/>
            <w:vAlign w:val="bottom"/>
            <w:hideMark/>
          </w:tcPr>
          <w:p w14:paraId="08A2C2E3"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4.12</w:t>
            </w:r>
          </w:p>
        </w:tc>
        <w:tc>
          <w:tcPr>
            <w:tcW w:w="0" w:type="auto"/>
            <w:shd w:val="clear" w:color="auto" w:fill="auto"/>
            <w:noWrap/>
            <w:vAlign w:val="bottom"/>
            <w:hideMark/>
          </w:tcPr>
          <w:p w14:paraId="671B2E31"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3.22</w:t>
            </w:r>
          </w:p>
        </w:tc>
        <w:tc>
          <w:tcPr>
            <w:tcW w:w="0" w:type="auto"/>
            <w:shd w:val="clear" w:color="auto" w:fill="auto"/>
            <w:noWrap/>
            <w:vAlign w:val="bottom"/>
            <w:hideMark/>
          </w:tcPr>
          <w:p w14:paraId="18C802B1"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6.17</w:t>
            </w:r>
          </w:p>
        </w:tc>
        <w:tc>
          <w:tcPr>
            <w:tcW w:w="0" w:type="auto"/>
            <w:shd w:val="clear" w:color="auto" w:fill="auto"/>
            <w:noWrap/>
            <w:vAlign w:val="bottom"/>
          </w:tcPr>
          <w:p w14:paraId="4C1C0190" w14:textId="4D2A46F7" w:rsidR="00264E38" w:rsidRPr="00264E38" w:rsidRDefault="00264E38" w:rsidP="00264E38">
            <w:pPr>
              <w:spacing w:line="240" w:lineRule="auto"/>
              <w:jc w:val="center"/>
              <w:rPr>
                <w:color w:val="000000"/>
                <w:sz w:val="20"/>
                <w:szCs w:val="20"/>
                <w:lang w:eastAsia="en-CA"/>
              </w:rPr>
            </w:pPr>
            <w:r w:rsidRPr="00264E38">
              <w:rPr>
                <w:color w:val="000000"/>
                <w:sz w:val="20"/>
                <w:szCs w:val="20"/>
              </w:rPr>
              <w:t>6.46</w:t>
            </w:r>
          </w:p>
        </w:tc>
        <w:tc>
          <w:tcPr>
            <w:tcW w:w="0" w:type="auto"/>
            <w:shd w:val="clear" w:color="auto" w:fill="auto"/>
            <w:noWrap/>
            <w:vAlign w:val="bottom"/>
            <w:hideMark/>
          </w:tcPr>
          <w:p w14:paraId="6974D32B"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9.57</w:t>
            </w:r>
          </w:p>
        </w:tc>
      </w:tr>
      <w:tr w:rsidR="00264E38" w:rsidRPr="00C15D07" w14:paraId="4C029DE2" w14:textId="77777777" w:rsidTr="0003681F">
        <w:trPr>
          <w:trHeight w:val="315"/>
          <w:jc w:val="center"/>
        </w:trPr>
        <w:tc>
          <w:tcPr>
            <w:tcW w:w="0" w:type="auto"/>
            <w:shd w:val="clear" w:color="auto" w:fill="auto"/>
            <w:noWrap/>
            <w:vAlign w:val="bottom"/>
            <w:hideMark/>
          </w:tcPr>
          <w:p w14:paraId="490B1BCC" w14:textId="77777777" w:rsidR="00264E38" w:rsidRPr="00C15D07" w:rsidRDefault="00264E38" w:rsidP="00264E38">
            <w:pPr>
              <w:spacing w:line="240" w:lineRule="auto"/>
              <w:jc w:val="center"/>
              <w:rPr>
                <w:b/>
                <w:bCs/>
                <w:color w:val="000000"/>
                <w:sz w:val="20"/>
                <w:szCs w:val="20"/>
                <w:lang w:eastAsia="en-CA"/>
              </w:rPr>
            </w:pPr>
            <w:proofErr w:type="spellStart"/>
            <w:r w:rsidRPr="00C15D07">
              <w:rPr>
                <w:b/>
                <w:bCs/>
                <w:color w:val="000000"/>
                <w:sz w:val="20"/>
                <w:szCs w:val="20"/>
                <w:lang w:eastAsia="en-CA"/>
              </w:rPr>
              <w:t>RMSE</w:t>
            </w:r>
            <w:proofErr w:type="spellEnd"/>
            <w:r w:rsidRPr="00C15D07">
              <w:rPr>
                <w:b/>
                <w:bCs/>
                <w:color w:val="000000"/>
                <w:sz w:val="20"/>
                <w:szCs w:val="20"/>
                <w:lang w:eastAsia="en-CA"/>
              </w:rPr>
              <w:t xml:space="preserve"> (MW)</w:t>
            </w:r>
          </w:p>
        </w:tc>
        <w:tc>
          <w:tcPr>
            <w:tcW w:w="0" w:type="auto"/>
            <w:shd w:val="clear" w:color="auto" w:fill="auto"/>
            <w:noWrap/>
            <w:vAlign w:val="bottom"/>
            <w:hideMark/>
          </w:tcPr>
          <w:p w14:paraId="4A36310F"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37.62</w:t>
            </w:r>
          </w:p>
        </w:tc>
        <w:tc>
          <w:tcPr>
            <w:tcW w:w="0" w:type="auto"/>
            <w:shd w:val="clear" w:color="auto" w:fill="auto"/>
            <w:noWrap/>
            <w:vAlign w:val="bottom"/>
            <w:hideMark/>
          </w:tcPr>
          <w:p w14:paraId="1C04DF06"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56.78</w:t>
            </w:r>
          </w:p>
        </w:tc>
        <w:tc>
          <w:tcPr>
            <w:tcW w:w="0" w:type="auto"/>
            <w:shd w:val="clear" w:color="auto" w:fill="auto"/>
            <w:noWrap/>
            <w:vAlign w:val="bottom"/>
            <w:hideMark/>
          </w:tcPr>
          <w:p w14:paraId="01ECA31A"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43.97</w:t>
            </w:r>
          </w:p>
        </w:tc>
        <w:tc>
          <w:tcPr>
            <w:tcW w:w="0" w:type="auto"/>
            <w:shd w:val="clear" w:color="auto" w:fill="auto"/>
            <w:noWrap/>
            <w:vAlign w:val="bottom"/>
            <w:hideMark/>
          </w:tcPr>
          <w:p w14:paraId="6E39DF94"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86.15</w:t>
            </w:r>
          </w:p>
        </w:tc>
        <w:tc>
          <w:tcPr>
            <w:tcW w:w="0" w:type="auto"/>
            <w:shd w:val="clear" w:color="auto" w:fill="auto"/>
            <w:noWrap/>
            <w:vAlign w:val="bottom"/>
          </w:tcPr>
          <w:p w14:paraId="3D432761" w14:textId="69F14ECA" w:rsidR="00264E38" w:rsidRPr="00264E38" w:rsidRDefault="00264E38" w:rsidP="00264E38">
            <w:pPr>
              <w:spacing w:line="240" w:lineRule="auto"/>
              <w:jc w:val="center"/>
              <w:rPr>
                <w:color w:val="000000"/>
                <w:sz w:val="20"/>
                <w:szCs w:val="20"/>
                <w:lang w:eastAsia="en-CA"/>
              </w:rPr>
            </w:pPr>
            <w:r w:rsidRPr="00264E38">
              <w:rPr>
                <w:color w:val="000000"/>
                <w:sz w:val="20"/>
                <w:szCs w:val="20"/>
              </w:rPr>
              <w:t>87.49</w:t>
            </w:r>
          </w:p>
        </w:tc>
        <w:tc>
          <w:tcPr>
            <w:tcW w:w="0" w:type="auto"/>
            <w:shd w:val="clear" w:color="auto" w:fill="auto"/>
            <w:noWrap/>
            <w:vAlign w:val="bottom"/>
            <w:hideMark/>
          </w:tcPr>
          <w:p w14:paraId="544A9352"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131.76</w:t>
            </w:r>
          </w:p>
        </w:tc>
      </w:tr>
      <w:tr w:rsidR="0003681F" w:rsidRPr="00C15D07" w14:paraId="2BFB9030" w14:textId="77777777" w:rsidTr="00BD1F27">
        <w:trPr>
          <w:trHeight w:val="315"/>
          <w:jc w:val="center"/>
        </w:trPr>
        <w:tc>
          <w:tcPr>
            <w:tcW w:w="0" w:type="auto"/>
            <w:gridSpan w:val="7"/>
            <w:shd w:val="clear" w:color="auto" w:fill="auto"/>
            <w:noWrap/>
            <w:vAlign w:val="bottom"/>
            <w:hideMark/>
          </w:tcPr>
          <w:p w14:paraId="1B6FD2ED" w14:textId="77777777" w:rsidR="0003681F" w:rsidRPr="00C15D07" w:rsidRDefault="0003681F" w:rsidP="0003681F">
            <w:pPr>
              <w:spacing w:line="240" w:lineRule="auto"/>
              <w:jc w:val="center"/>
              <w:rPr>
                <w:b/>
                <w:bCs/>
                <w:color w:val="000000"/>
                <w:sz w:val="20"/>
                <w:szCs w:val="20"/>
                <w:lang w:eastAsia="en-CA"/>
              </w:rPr>
            </w:pPr>
            <w:r w:rsidRPr="00C15D07">
              <w:rPr>
                <w:b/>
                <w:bCs/>
                <w:color w:val="000000"/>
                <w:sz w:val="20"/>
                <w:szCs w:val="20"/>
                <w:lang w:eastAsia="en-CA"/>
              </w:rPr>
              <w:t>Autumn / Fall</w:t>
            </w:r>
          </w:p>
        </w:tc>
      </w:tr>
      <w:tr w:rsidR="0003681F" w:rsidRPr="00C15D07" w14:paraId="34695473" w14:textId="77777777" w:rsidTr="00BD1F27">
        <w:trPr>
          <w:trHeight w:val="315"/>
          <w:jc w:val="center"/>
        </w:trPr>
        <w:tc>
          <w:tcPr>
            <w:tcW w:w="0" w:type="auto"/>
            <w:shd w:val="clear" w:color="auto" w:fill="auto"/>
            <w:noWrap/>
            <w:vAlign w:val="bottom"/>
            <w:hideMark/>
          </w:tcPr>
          <w:p w14:paraId="6CD73CDA" w14:textId="77777777" w:rsidR="0003681F" w:rsidRPr="00C15D07" w:rsidRDefault="0003681F" w:rsidP="0003681F">
            <w:pPr>
              <w:spacing w:line="240" w:lineRule="auto"/>
              <w:jc w:val="center"/>
              <w:rPr>
                <w:b/>
                <w:bCs/>
                <w:color w:val="000000"/>
                <w:sz w:val="20"/>
                <w:szCs w:val="20"/>
                <w:lang w:eastAsia="en-CA"/>
              </w:rPr>
            </w:pPr>
            <w:r w:rsidRPr="00C15D07">
              <w:rPr>
                <w:b/>
                <w:bCs/>
                <w:color w:val="000000"/>
                <w:sz w:val="20"/>
                <w:szCs w:val="20"/>
                <w:lang w:eastAsia="en-CA"/>
              </w:rPr>
              <w:t>Metrics</w:t>
            </w:r>
          </w:p>
        </w:tc>
        <w:tc>
          <w:tcPr>
            <w:tcW w:w="0" w:type="auto"/>
            <w:shd w:val="clear" w:color="auto" w:fill="auto"/>
            <w:noWrap/>
            <w:vAlign w:val="bottom"/>
            <w:hideMark/>
          </w:tcPr>
          <w:p w14:paraId="184678F9" w14:textId="77777777" w:rsidR="0003681F" w:rsidRPr="00C15D07" w:rsidRDefault="0003681F" w:rsidP="0003681F">
            <w:pPr>
              <w:spacing w:line="240" w:lineRule="auto"/>
              <w:jc w:val="center"/>
              <w:rPr>
                <w:b/>
                <w:bCs/>
                <w:color w:val="000000"/>
                <w:sz w:val="20"/>
                <w:szCs w:val="20"/>
                <w:lang w:eastAsia="en-CA"/>
              </w:rPr>
            </w:pPr>
            <w:r w:rsidRPr="00C15D07">
              <w:rPr>
                <w:b/>
                <w:bCs/>
                <w:color w:val="000000"/>
                <w:sz w:val="20"/>
                <w:szCs w:val="20"/>
                <w:lang w:eastAsia="en-CA"/>
              </w:rPr>
              <w:t>CNN</w:t>
            </w:r>
          </w:p>
        </w:tc>
        <w:tc>
          <w:tcPr>
            <w:tcW w:w="0" w:type="auto"/>
            <w:shd w:val="clear" w:color="auto" w:fill="auto"/>
            <w:noWrap/>
            <w:vAlign w:val="bottom"/>
            <w:hideMark/>
          </w:tcPr>
          <w:p w14:paraId="629BB302" w14:textId="77777777" w:rsidR="0003681F" w:rsidRPr="00C15D07" w:rsidRDefault="0003681F" w:rsidP="0003681F">
            <w:pPr>
              <w:spacing w:line="240" w:lineRule="auto"/>
              <w:jc w:val="center"/>
              <w:rPr>
                <w:b/>
                <w:bCs/>
                <w:color w:val="000000"/>
                <w:sz w:val="20"/>
                <w:szCs w:val="20"/>
                <w:lang w:eastAsia="en-CA"/>
              </w:rPr>
            </w:pPr>
            <w:r w:rsidRPr="00C15D07">
              <w:rPr>
                <w:b/>
                <w:bCs/>
                <w:color w:val="000000"/>
                <w:sz w:val="20"/>
                <w:szCs w:val="20"/>
                <w:lang w:eastAsia="en-CA"/>
              </w:rPr>
              <w:t>LSTM</w:t>
            </w:r>
          </w:p>
        </w:tc>
        <w:tc>
          <w:tcPr>
            <w:tcW w:w="0" w:type="auto"/>
            <w:shd w:val="clear" w:color="auto" w:fill="auto"/>
            <w:noWrap/>
            <w:vAlign w:val="bottom"/>
            <w:hideMark/>
          </w:tcPr>
          <w:p w14:paraId="0A2F49AB" w14:textId="77777777" w:rsidR="0003681F" w:rsidRPr="00C15D07" w:rsidRDefault="0003681F" w:rsidP="0003681F">
            <w:pPr>
              <w:spacing w:line="240" w:lineRule="auto"/>
              <w:jc w:val="center"/>
              <w:rPr>
                <w:b/>
                <w:bCs/>
                <w:color w:val="000000"/>
                <w:sz w:val="20"/>
                <w:szCs w:val="20"/>
                <w:lang w:eastAsia="en-CA"/>
              </w:rPr>
            </w:pPr>
            <w:r w:rsidRPr="00C15D07">
              <w:rPr>
                <w:b/>
                <w:bCs/>
                <w:color w:val="000000"/>
                <w:sz w:val="20"/>
                <w:szCs w:val="20"/>
                <w:lang w:eastAsia="en-CA"/>
              </w:rPr>
              <w:t>ANN</w:t>
            </w:r>
          </w:p>
        </w:tc>
        <w:tc>
          <w:tcPr>
            <w:tcW w:w="0" w:type="auto"/>
            <w:shd w:val="clear" w:color="auto" w:fill="auto"/>
            <w:noWrap/>
            <w:vAlign w:val="bottom"/>
            <w:hideMark/>
          </w:tcPr>
          <w:p w14:paraId="5329D4D9" w14:textId="77777777" w:rsidR="0003681F" w:rsidRPr="00C15D07" w:rsidRDefault="0003681F" w:rsidP="0003681F">
            <w:pPr>
              <w:spacing w:line="240" w:lineRule="auto"/>
              <w:jc w:val="center"/>
              <w:rPr>
                <w:b/>
                <w:bCs/>
                <w:color w:val="000000"/>
                <w:sz w:val="20"/>
                <w:szCs w:val="20"/>
                <w:lang w:eastAsia="en-CA"/>
              </w:rPr>
            </w:pPr>
            <w:proofErr w:type="spellStart"/>
            <w:r w:rsidRPr="00C15D07">
              <w:rPr>
                <w:b/>
                <w:bCs/>
                <w:color w:val="000000"/>
                <w:sz w:val="20"/>
                <w:szCs w:val="20"/>
                <w:lang w:eastAsia="en-CA"/>
              </w:rPr>
              <w:t>MLR</w:t>
            </w:r>
            <w:proofErr w:type="spellEnd"/>
          </w:p>
        </w:tc>
        <w:tc>
          <w:tcPr>
            <w:tcW w:w="0" w:type="auto"/>
            <w:shd w:val="clear" w:color="auto" w:fill="auto"/>
            <w:noWrap/>
            <w:vAlign w:val="bottom"/>
            <w:hideMark/>
          </w:tcPr>
          <w:p w14:paraId="06D77DB9" w14:textId="17860DBC" w:rsidR="0003681F" w:rsidRPr="00C15D07" w:rsidRDefault="0003681F" w:rsidP="0003681F">
            <w:pPr>
              <w:spacing w:line="240" w:lineRule="auto"/>
              <w:jc w:val="center"/>
              <w:rPr>
                <w:b/>
                <w:bCs/>
                <w:color w:val="000000"/>
                <w:sz w:val="20"/>
                <w:szCs w:val="20"/>
                <w:lang w:eastAsia="en-CA"/>
              </w:rPr>
            </w:pPr>
            <w:proofErr w:type="spellStart"/>
            <w:r w:rsidRPr="00C15D07">
              <w:rPr>
                <w:b/>
                <w:bCs/>
                <w:color w:val="000000"/>
                <w:sz w:val="20"/>
                <w:szCs w:val="20"/>
                <w:lang w:eastAsia="en-CA"/>
              </w:rPr>
              <w:t>SARIMAX</w:t>
            </w:r>
            <w:proofErr w:type="spellEnd"/>
          </w:p>
        </w:tc>
        <w:tc>
          <w:tcPr>
            <w:tcW w:w="0" w:type="auto"/>
            <w:shd w:val="clear" w:color="auto" w:fill="auto"/>
            <w:noWrap/>
            <w:vAlign w:val="bottom"/>
            <w:hideMark/>
          </w:tcPr>
          <w:p w14:paraId="13FEE379" w14:textId="77777777" w:rsidR="0003681F" w:rsidRPr="00C15D07" w:rsidRDefault="0003681F" w:rsidP="0003681F">
            <w:pPr>
              <w:spacing w:line="240" w:lineRule="auto"/>
              <w:jc w:val="center"/>
              <w:rPr>
                <w:b/>
                <w:bCs/>
                <w:color w:val="000000"/>
                <w:sz w:val="20"/>
                <w:szCs w:val="20"/>
                <w:lang w:eastAsia="en-CA"/>
              </w:rPr>
            </w:pPr>
            <w:proofErr w:type="spellStart"/>
            <w:r w:rsidRPr="00C15D07">
              <w:rPr>
                <w:b/>
                <w:bCs/>
                <w:color w:val="000000"/>
                <w:sz w:val="20"/>
                <w:szCs w:val="20"/>
                <w:lang w:eastAsia="en-CA"/>
              </w:rPr>
              <w:t>SNF</w:t>
            </w:r>
            <w:proofErr w:type="spellEnd"/>
          </w:p>
        </w:tc>
      </w:tr>
      <w:tr w:rsidR="00264E38" w:rsidRPr="00C15D07" w14:paraId="63B0B8FF" w14:textId="77777777" w:rsidTr="0003681F">
        <w:trPr>
          <w:trHeight w:val="315"/>
          <w:jc w:val="center"/>
        </w:trPr>
        <w:tc>
          <w:tcPr>
            <w:tcW w:w="0" w:type="auto"/>
            <w:shd w:val="clear" w:color="auto" w:fill="auto"/>
            <w:noWrap/>
            <w:vAlign w:val="bottom"/>
            <w:hideMark/>
          </w:tcPr>
          <w:p w14:paraId="47D9A228" w14:textId="77777777" w:rsidR="00264E38" w:rsidRPr="00C15D07" w:rsidRDefault="00264E38" w:rsidP="00264E38">
            <w:pPr>
              <w:spacing w:line="240" w:lineRule="auto"/>
              <w:jc w:val="center"/>
              <w:rPr>
                <w:b/>
                <w:bCs/>
                <w:color w:val="000000"/>
                <w:sz w:val="20"/>
                <w:szCs w:val="20"/>
                <w:lang w:eastAsia="en-CA"/>
              </w:rPr>
            </w:pPr>
            <w:proofErr w:type="spellStart"/>
            <w:r w:rsidRPr="00C15D07">
              <w:rPr>
                <w:b/>
                <w:bCs/>
                <w:color w:val="000000"/>
                <w:sz w:val="20"/>
                <w:szCs w:val="20"/>
                <w:lang w:eastAsia="en-CA"/>
              </w:rPr>
              <w:t>MAPE</w:t>
            </w:r>
            <w:proofErr w:type="spellEnd"/>
            <w:r w:rsidRPr="00C15D07">
              <w:rPr>
                <w:b/>
                <w:bCs/>
                <w:color w:val="000000"/>
                <w:sz w:val="20"/>
                <w:szCs w:val="20"/>
                <w:lang w:eastAsia="en-CA"/>
              </w:rPr>
              <w:t xml:space="preserve"> (%)</w:t>
            </w:r>
          </w:p>
        </w:tc>
        <w:tc>
          <w:tcPr>
            <w:tcW w:w="0" w:type="auto"/>
            <w:shd w:val="clear" w:color="auto" w:fill="auto"/>
            <w:noWrap/>
            <w:vAlign w:val="bottom"/>
            <w:hideMark/>
          </w:tcPr>
          <w:p w14:paraId="032EC555"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2.45</w:t>
            </w:r>
          </w:p>
        </w:tc>
        <w:tc>
          <w:tcPr>
            <w:tcW w:w="0" w:type="auto"/>
            <w:shd w:val="clear" w:color="auto" w:fill="auto"/>
            <w:noWrap/>
            <w:vAlign w:val="bottom"/>
            <w:hideMark/>
          </w:tcPr>
          <w:p w14:paraId="3454F777"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3.09</w:t>
            </w:r>
          </w:p>
        </w:tc>
        <w:tc>
          <w:tcPr>
            <w:tcW w:w="0" w:type="auto"/>
            <w:shd w:val="clear" w:color="auto" w:fill="auto"/>
            <w:noWrap/>
            <w:vAlign w:val="bottom"/>
            <w:hideMark/>
          </w:tcPr>
          <w:p w14:paraId="3AA662CE"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2.91</w:t>
            </w:r>
          </w:p>
        </w:tc>
        <w:tc>
          <w:tcPr>
            <w:tcW w:w="0" w:type="auto"/>
            <w:shd w:val="clear" w:color="auto" w:fill="auto"/>
            <w:noWrap/>
            <w:vAlign w:val="bottom"/>
            <w:hideMark/>
          </w:tcPr>
          <w:p w14:paraId="1C2949C3"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4.26</w:t>
            </w:r>
          </w:p>
        </w:tc>
        <w:tc>
          <w:tcPr>
            <w:tcW w:w="0" w:type="auto"/>
            <w:shd w:val="clear" w:color="auto" w:fill="auto"/>
            <w:noWrap/>
            <w:vAlign w:val="bottom"/>
          </w:tcPr>
          <w:p w14:paraId="76FF77E8" w14:textId="07182275" w:rsidR="00264E38" w:rsidRPr="00264E38" w:rsidRDefault="00264E38" w:rsidP="00264E38">
            <w:pPr>
              <w:spacing w:line="240" w:lineRule="auto"/>
              <w:jc w:val="center"/>
              <w:rPr>
                <w:color w:val="000000"/>
                <w:sz w:val="20"/>
                <w:szCs w:val="20"/>
                <w:lang w:eastAsia="en-CA"/>
              </w:rPr>
            </w:pPr>
            <w:r w:rsidRPr="00264E38">
              <w:rPr>
                <w:color w:val="000000"/>
                <w:sz w:val="20"/>
                <w:szCs w:val="20"/>
              </w:rPr>
              <w:t>4.80</w:t>
            </w:r>
          </w:p>
        </w:tc>
        <w:tc>
          <w:tcPr>
            <w:tcW w:w="0" w:type="auto"/>
            <w:shd w:val="clear" w:color="auto" w:fill="auto"/>
            <w:noWrap/>
            <w:vAlign w:val="bottom"/>
            <w:hideMark/>
          </w:tcPr>
          <w:p w14:paraId="41A7F6B8"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6.22</w:t>
            </w:r>
          </w:p>
        </w:tc>
      </w:tr>
      <w:tr w:rsidR="00264E38" w:rsidRPr="00C15D07" w14:paraId="7D73EC10" w14:textId="77777777" w:rsidTr="0003681F">
        <w:trPr>
          <w:trHeight w:val="315"/>
          <w:jc w:val="center"/>
        </w:trPr>
        <w:tc>
          <w:tcPr>
            <w:tcW w:w="0" w:type="auto"/>
            <w:shd w:val="clear" w:color="auto" w:fill="auto"/>
            <w:noWrap/>
            <w:vAlign w:val="bottom"/>
            <w:hideMark/>
          </w:tcPr>
          <w:p w14:paraId="0DB60BC5" w14:textId="77777777" w:rsidR="00264E38" w:rsidRPr="00C15D07" w:rsidRDefault="00264E38" w:rsidP="00264E38">
            <w:pPr>
              <w:spacing w:line="240" w:lineRule="auto"/>
              <w:jc w:val="center"/>
              <w:rPr>
                <w:b/>
                <w:bCs/>
                <w:color w:val="000000"/>
                <w:sz w:val="20"/>
                <w:szCs w:val="20"/>
                <w:lang w:eastAsia="en-CA"/>
              </w:rPr>
            </w:pPr>
            <w:proofErr w:type="spellStart"/>
            <w:r w:rsidRPr="00C15D07">
              <w:rPr>
                <w:b/>
                <w:bCs/>
                <w:color w:val="000000"/>
                <w:sz w:val="20"/>
                <w:szCs w:val="20"/>
                <w:lang w:eastAsia="en-CA"/>
              </w:rPr>
              <w:lastRenderedPageBreak/>
              <w:t>RMSE</w:t>
            </w:r>
            <w:proofErr w:type="spellEnd"/>
            <w:r w:rsidRPr="00C15D07">
              <w:rPr>
                <w:b/>
                <w:bCs/>
                <w:color w:val="000000"/>
                <w:sz w:val="20"/>
                <w:szCs w:val="20"/>
                <w:lang w:eastAsia="en-CA"/>
              </w:rPr>
              <w:t xml:space="preserve"> (MW)</w:t>
            </w:r>
          </w:p>
        </w:tc>
        <w:tc>
          <w:tcPr>
            <w:tcW w:w="0" w:type="auto"/>
            <w:shd w:val="clear" w:color="auto" w:fill="auto"/>
            <w:noWrap/>
            <w:vAlign w:val="bottom"/>
            <w:hideMark/>
          </w:tcPr>
          <w:p w14:paraId="1BEE4515"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30.42</w:t>
            </w:r>
          </w:p>
        </w:tc>
        <w:tc>
          <w:tcPr>
            <w:tcW w:w="0" w:type="auto"/>
            <w:shd w:val="clear" w:color="auto" w:fill="auto"/>
            <w:noWrap/>
            <w:vAlign w:val="bottom"/>
            <w:hideMark/>
          </w:tcPr>
          <w:p w14:paraId="1EDCF92B"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38.51</w:t>
            </w:r>
          </w:p>
        </w:tc>
        <w:tc>
          <w:tcPr>
            <w:tcW w:w="0" w:type="auto"/>
            <w:shd w:val="clear" w:color="auto" w:fill="auto"/>
            <w:noWrap/>
            <w:vAlign w:val="bottom"/>
            <w:hideMark/>
          </w:tcPr>
          <w:p w14:paraId="1E4FA57D"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35.85</w:t>
            </w:r>
          </w:p>
        </w:tc>
        <w:tc>
          <w:tcPr>
            <w:tcW w:w="0" w:type="auto"/>
            <w:shd w:val="clear" w:color="auto" w:fill="auto"/>
            <w:noWrap/>
            <w:vAlign w:val="bottom"/>
            <w:hideMark/>
          </w:tcPr>
          <w:p w14:paraId="708C6F18"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52.51</w:t>
            </w:r>
          </w:p>
        </w:tc>
        <w:tc>
          <w:tcPr>
            <w:tcW w:w="0" w:type="auto"/>
            <w:shd w:val="clear" w:color="auto" w:fill="auto"/>
            <w:noWrap/>
            <w:vAlign w:val="bottom"/>
          </w:tcPr>
          <w:p w14:paraId="568EDEE2" w14:textId="43EE9322" w:rsidR="00264E38" w:rsidRPr="00264E38" w:rsidRDefault="00264E38" w:rsidP="00264E38">
            <w:pPr>
              <w:spacing w:line="240" w:lineRule="auto"/>
              <w:jc w:val="center"/>
              <w:rPr>
                <w:color w:val="000000"/>
                <w:sz w:val="20"/>
                <w:szCs w:val="20"/>
                <w:lang w:eastAsia="en-CA"/>
              </w:rPr>
            </w:pPr>
            <w:r w:rsidRPr="00264E38">
              <w:rPr>
                <w:color w:val="000000"/>
                <w:sz w:val="20"/>
                <w:szCs w:val="20"/>
              </w:rPr>
              <w:t>60.04</w:t>
            </w:r>
          </w:p>
        </w:tc>
        <w:tc>
          <w:tcPr>
            <w:tcW w:w="0" w:type="auto"/>
            <w:shd w:val="clear" w:color="auto" w:fill="auto"/>
            <w:noWrap/>
            <w:vAlign w:val="bottom"/>
            <w:hideMark/>
          </w:tcPr>
          <w:p w14:paraId="420964FC"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81.81</w:t>
            </w:r>
          </w:p>
        </w:tc>
      </w:tr>
    </w:tbl>
    <w:p w14:paraId="420072FC" w14:textId="168149F5" w:rsidR="008471CD" w:rsidRDefault="008471CD" w:rsidP="008471CD">
      <w:pPr>
        <w:pStyle w:val="Caption"/>
        <w:jc w:val="center"/>
      </w:pPr>
      <w:bookmarkStart w:id="183" w:name="_Toc90811948"/>
      <w:r>
        <w:t xml:space="preserve">Table </w:t>
      </w:r>
      <w:fldSimple w:instr=" SEQ Table \* ARABIC ">
        <w:r w:rsidR="001873B6">
          <w:rPr>
            <w:noProof/>
          </w:rPr>
          <w:t>11</w:t>
        </w:r>
      </w:fldSimple>
      <w:r>
        <w:t xml:space="preserve"> - </w:t>
      </w:r>
      <w:r w:rsidR="005A1C88" w:rsidRPr="00040840">
        <w:t xml:space="preserve">Seasonal </w:t>
      </w:r>
      <w:proofErr w:type="spellStart"/>
      <w:r w:rsidR="005A1C88" w:rsidRPr="00040840">
        <w:t>MAPE</w:t>
      </w:r>
      <w:proofErr w:type="spellEnd"/>
      <w:r w:rsidR="005A1C88" w:rsidRPr="00040840">
        <w:t xml:space="preserve"> and </w:t>
      </w:r>
      <w:proofErr w:type="spellStart"/>
      <w:r w:rsidR="005A1C88" w:rsidRPr="00040840">
        <w:t>RMSE</w:t>
      </w:r>
      <w:proofErr w:type="spellEnd"/>
      <w:r w:rsidR="005A1C88" w:rsidRPr="00040840">
        <w:t xml:space="preserve"> for the </w:t>
      </w:r>
      <w:r w:rsidR="005A1C88">
        <w:t>Ottawa</w:t>
      </w:r>
      <w:r w:rsidR="005A1C88" w:rsidRPr="00040840">
        <w:t xml:space="preserve"> Dataset</w:t>
      </w:r>
      <w:bookmarkEnd w:id="183"/>
    </w:p>
    <w:p w14:paraId="5D63D9DB" w14:textId="700A8524" w:rsidR="00FC32C5" w:rsidRDefault="00FC32C5" w:rsidP="00FC32C5">
      <w:pPr>
        <w:pStyle w:val="Heading3"/>
      </w:pPr>
      <w:bookmarkStart w:id="184" w:name="_Toc90811911"/>
      <w:r>
        <w:t xml:space="preserve">4.2.5 </w:t>
      </w:r>
      <w:r w:rsidRPr="00A50162">
        <w:t>Comprehensive Analysis Discussion</w:t>
      </w:r>
      <w:bookmarkEnd w:id="184"/>
    </w:p>
    <w:p w14:paraId="2A272B5E" w14:textId="1E5F76A3" w:rsidR="00197524" w:rsidRDefault="00197524" w:rsidP="00474544">
      <w:pPr>
        <w:ind w:firstLine="288"/>
      </w:pPr>
      <w:r w:rsidRPr="00197524">
        <w:t>The dataset in Ottawa is similar to that in Toronto, but there are some significant differences. The months with the highest average demand were January, February, July, and December. Except for CNN, July proved to be the most difficult month to forecast. CNN ranked July as the third most difficult month, trailing only April and May. Spring was the most difficult season to forecast for the ANN and CNN, with summer coming in second. Summer proved to be the most difficult season for all forecasters, including the LSTM. For the LSTM and the ANN, winter was the easiest season.</w:t>
      </w:r>
    </w:p>
    <w:p w14:paraId="6BB66037" w14:textId="77777777" w:rsidR="00CB62E4" w:rsidRDefault="00CB62E4" w:rsidP="00CB62E4">
      <w:pPr>
        <w:ind w:firstLine="288"/>
        <w:jc w:val="center"/>
      </w:pPr>
      <w:r w:rsidRPr="00634CD3">
        <w:rPr>
          <w:noProof/>
        </w:rPr>
        <w:drawing>
          <wp:inline distT="0" distB="0" distL="0" distR="0" wp14:anchorId="6E30B857" wp14:editId="1D799D44">
            <wp:extent cx="3124200" cy="2464508"/>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6"/>
                    <pic:cNvPicPr>
                      <a:picLocks noChangeAspect="1" noChangeArrowheads="1"/>
                    </pic:cNvPicPr>
                  </pic:nvPicPr>
                  <pic:blipFill rotWithShape="1">
                    <a:blip r:embed="rId100">
                      <a:extLst>
                        <a:ext uri="{28A0092B-C50C-407E-A947-70E740481C1C}">
                          <a14:useLocalDpi xmlns:a14="http://schemas.microsoft.com/office/drawing/2010/main" val="0"/>
                        </a:ext>
                      </a:extLst>
                    </a:blip>
                    <a:srcRect l="2505" t="5489" r="7692"/>
                    <a:stretch/>
                  </pic:blipFill>
                  <pic:spPr bwMode="auto">
                    <a:xfrm>
                      <a:off x="0" y="0"/>
                      <a:ext cx="3125379" cy="2465438"/>
                    </a:xfrm>
                    <a:prstGeom prst="rect">
                      <a:avLst/>
                    </a:prstGeom>
                    <a:noFill/>
                    <a:ln>
                      <a:noFill/>
                    </a:ln>
                    <a:extLst>
                      <a:ext uri="{53640926-AAD7-44D8-BBD7-CCE9431645EC}">
                        <a14:shadowObscured xmlns:a14="http://schemas.microsoft.com/office/drawing/2010/main"/>
                      </a:ext>
                    </a:extLst>
                  </pic:spPr>
                </pic:pic>
              </a:graphicData>
            </a:graphic>
          </wp:inline>
        </w:drawing>
      </w:r>
    </w:p>
    <w:p w14:paraId="21FFC1B1" w14:textId="382F3CD4" w:rsidR="00CB62E4" w:rsidRDefault="00CB62E4" w:rsidP="00CB62E4">
      <w:pPr>
        <w:pStyle w:val="Caption"/>
        <w:jc w:val="center"/>
      </w:pPr>
      <w:bookmarkStart w:id="185" w:name="_Ref89988103"/>
      <w:bookmarkStart w:id="186" w:name="_Toc90811972"/>
      <w:r>
        <w:t xml:space="preserve">Figure </w:t>
      </w:r>
      <w:fldSimple w:instr=" SEQ Figure \* ARABIC ">
        <w:r w:rsidR="001873B6">
          <w:rPr>
            <w:noProof/>
          </w:rPr>
          <w:t>20</w:t>
        </w:r>
      </w:fldSimple>
      <w:bookmarkEnd w:id="185"/>
      <w:r>
        <w:t xml:space="preserve"> - </w:t>
      </w:r>
      <w:r w:rsidRPr="001C274B">
        <w:t>Scatter Plot of Load Demand versus Temperature</w:t>
      </w:r>
      <w:r>
        <w:t xml:space="preserve"> – Ottawa Dataset</w:t>
      </w:r>
      <w:bookmarkEnd w:id="186"/>
    </w:p>
    <w:p w14:paraId="03038B99" w14:textId="4C2EAD86" w:rsidR="00197524" w:rsidRDefault="00197524" w:rsidP="00197524">
      <w:pPr>
        <w:ind w:firstLine="288"/>
      </w:pPr>
      <w:r>
        <w:fldChar w:fldCharType="begin"/>
      </w:r>
      <w:r>
        <w:instrText xml:space="preserve"> REF _Ref89988103 \h </w:instrText>
      </w:r>
      <w:r>
        <w:fldChar w:fldCharType="separate"/>
      </w:r>
      <w:r w:rsidR="001873B6">
        <w:t xml:space="preserve">Figure </w:t>
      </w:r>
      <w:r w:rsidR="001873B6">
        <w:rPr>
          <w:noProof/>
        </w:rPr>
        <w:t>20</w:t>
      </w:r>
      <w:r>
        <w:fldChar w:fldCharType="end"/>
      </w:r>
      <w:r>
        <w:t xml:space="preserve"> </w:t>
      </w:r>
      <w:r w:rsidRPr="00197524">
        <w:t xml:space="preserve">shows a scatter plot for the Ottawa dataset, which is similar to the scatter plot for the Toronto dataset. They appear to be identical, but the Ottawa scatterplot has nearly the same level of demand in the winter and summer, when temperatures are cold and hot, </w:t>
      </w:r>
      <w:r w:rsidRPr="00197524">
        <w:lastRenderedPageBreak/>
        <w:t>respectively. In the Toronto dataset, demand is significantly higher in the summer months than it is in the winter months.</w:t>
      </w:r>
    </w:p>
    <w:p w14:paraId="4DFBC64A" w14:textId="1F65FDAC" w:rsidR="00197524" w:rsidRDefault="00197524" w:rsidP="00197524">
      <w:pPr>
        <w:ind w:firstLine="288"/>
      </w:pPr>
      <w:r>
        <w:t xml:space="preserve">The average peak demand in the Ottawa dataset occurs between 16:00 and 21:00. Except for </w:t>
      </w:r>
      <w:proofErr w:type="spellStart"/>
      <w:r>
        <w:t>SARIMAX</w:t>
      </w:r>
      <w:proofErr w:type="spellEnd"/>
      <w:r>
        <w:t>, all forecasters made their worst predictions between 11:00 and 16:00, when the majority of people are awake and using electricity or working. Mondays and Saturdays were the most difficult days for forecasters to predict, which could be due to the fact that Monday is the first working day of the week and Saturday is the first day of the weekend. Sundays were difficult for forecasters, but Mondays and Saturdays were the most difficult. For all forecasters, the middle of the week, specifically Tuesdays through Fridays, was the easiest period to forecast.</w:t>
      </w:r>
    </w:p>
    <w:p w14:paraId="3301FA96" w14:textId="54D8E214" w:rsidR="00474544" w:rsidRDefault="00197524" w:rsidP="00197524">
      <w:pPr>
        <w:ind w:firstLine="288"/>
      </w:pPr>
      <w:r>
        <w:t xml:space="preserve">The CNN forecaster outperformed all other forecasters across all time periods and seasons. The forecasters ANN and LSTM come in second and third place, respectively. The </w:t>
      </w:r>
      <w:proofErr w:type="spellStart"/>
      <w:r>
        <w:t>SNF</w:t>
      </w:r>
      <w:proofErr w:type="spellEnd"/>
      <w:r>
        <w:t xml:space="preserve"> is ranked last due to its poor performance across all periods and seasons; it only outperformed the </w:t>
      </w:r>
      <w:proofErr w:type="spellStart"/>
      <w:r>
        <w:t>SARIMAX</w:t>
      </w:r>
      <w:proofErr w:type="spellEnd"/>
      <w:r>
        <w:t xml:space="preserve"> in a few cases.</w:t>
      </w:r>
    </w:p>
    <w:p w14:paraId="605C82A2" w14:textId="7026A00F" w:rsidR="0095403F" w:rsidRDefault="0095403F" w:rsidP="0082408F">
      <w:pPr>
        <w:pStyle w:val="Heading2"/>
      </w:pPr>
      <w:bookmarkStart w:id="187" w:name="_Toc90811912"/>
      <w:r>
        <w:t>4.</w:t>
      </w:r>
      <w:r w:rsidR="0082408F">
        <w:t>3</w:t>
      </w:r>
      <w:r>
        <w:t xml:space="preserve"> The Saint John Dataset</w:t>
      </w:r>
      <w:bookmarkEnd w:id="187"/>
    </w:p>
    <w:p w14:paraId="5CEF8323" w14:textId="31BBE47E" w:rsidR="009D2E90" w:rsidRPr="009D2E90" w:rsidRDefault="009D2E90" w:rsidP="009D2E90">
      <w:pPr>
        <w:ind w:firstLine="288"/>
      </w:pPr>
      <w:r w:rsidRPr="009D2E90">
        <w:t xml:space="preserve">The Saint John dataset consists of hourly load aggregation measurements collected throughout the city between January 2018 and October 2021. The </w:t>
      </w:r>
      <w:r w:rsidR="0025420C">
        <w:t>forecaster</w:t>
      </w:r>
      <w:r w:rsidRPr="009D2E90">
        <w:t>s were trained between January 2018 and October 20</w:t>
      </w:r>
      <w:r w:rsidRPr="009D2E90">
        <w:rPr>
          <w:vertAlign w:val="superscript"/>
        </w:rPr>
        <w:t>th</w:t>
      </w:r>
      <w:r>
        <w:t>,</w:t>
      </w:r>
      <w:r w:rsidRPr="009D2E90">
        <w:t xml:space="preserve"> 2020, and tested between October 21</w:t>
      </w:r>
      <w:r w:rsidR="00A33B32" w:rsidRPr="009D2E90">
        <w:rPr>
          <w:vertAlign w:val="superscript"/>
        </w:rPr>
        <w:t>st</w:t>
      </w:r>
      <w:r w:rsidR="00A33B32" w:rsidRPr="009D2E90">
        <w:t>,</w:t>
      </w:r>
      <w:r>
        <w:t xml:space="preserve"> </w:t>
      </w:r>
      <w:r w:rsidR="00A33B32" w:rsidRPr="009D2E90">
        <w:t>2020,</w:t>
      </w:r>
      <w:r w:rsidRPr="009D2E90">
        <w:t xml:space="preserve"> and October 20th, 2021. </w:t>
      </w:r>
    </w:p>
    <w:p w14:paraId="421A6BC3" w14:textId="2147A495" w:rsidR="0082408F" w:rsidRDefault="0082408F" w:rsidP="0082408F">
      <w:pPr>
        <w:pStyle w:val="Heading3"/>
      </w:pPr>
      <w:bookmarkStart w:id="188" w:name="_Toc90811913"/>
      <w:r>
        <w:lastRenderedPageBreak/>
        <w:t>4.3.1 The Hourly Performance</w:t>
      </w:r>
      <w:bookmarkEnd w:id="188"/>
    </w:p>
    <w:p w14:paraId="54819C6E" w14:textId="2C47BD27" w:rsidR="00E542CC" w:rsidRDefault="00E542CC" w:rsidP="00E542CC">
      <w:pPr>
        <w:ind w:firstLine="288"/>
      </w:pPr>
      <w:r>
        <w:fldChar w:fldCharType="begin"/>
      </w:r>
      <w:r>
        <w:instrText xml:space="preserve"> REF _Ref86233929 \h </w:instrText>
      </w:r>
      <w:r>
        <w:fldChar w:fldCharType="separate"/>
      </w:r>
      <w:r w:rsidR="001873B6">
        <w:t xml:space="preserve">Figure </w:t>
      </w:r>
      <w:r w:rsidR="001873B6">
        <w:rPr>
          <w:noProof/>
        </w:rPr>
        <w:t>21</w:t>
      </w:r>
      <w:r>
        <w:fldChar w:fldCharType="end"/>
      </w:r>
      <w:r w:rsidRPr="00053CB8">
        <w:t xml:space="preserve"> illustrates the </w:t>
      </w:r>
      <w:proofErr w:type="spellStart"/>
      <w:r w:rsidRPr="00053CB8">
        <w:t>MAPE</w:t>
      </w:r>
      <w:proofErr w:type="spellEnd"/>
      <w:r w:rsidRPr="00053CB8">
        <w:t xml:space="preserve"> values for each forecaster when aggregated as hourly averages. The subsequent plots are boxplots of the hourly error distributions for CNN, LSTM, and ANN forecasters on an hourly timescale.</w:t>
      </w:r>
      <w:r>
        <w:t xml:space="preserve"> </w:t>
      </w:r>
    </w:p>
    <w:p w14:paraId="7362583D" w14:textId="0D25FBC7" w:rsidR="00ED000C" w:rsidRDefault="00BD0DEF" w:rsidP="00BB11E9">
      <w:r>
        <w:rPr>
          <w:noProof/>
        </w:rPr>
        <w:drawing>
          <wp:inline distT="0" distB="0" distL="0" distR="0" wp14:anchorId="32C5F4C1" wp14:editId="6B53EDE3">
            <wp:extent cx="5476875" cy="461962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476875" cy="4619625"/>
                    </a:xfrm>
                    <a:prstGeom prst="rect">
                      <a:avLst/>
                    </a:prstGeom>
                    <a:noFill/>
                    <a:ln>
                      <a:noFill/>
                    </a:ln>
                  </pic:spPr>
                </pic:pic>
              </a:graphicData>
            </a:graphic>
          </wp:inline>
        </w:drawing>
      </w:r>
    </w:p>
    <w:p w14:paraId="363EAE59" w14:textId="606C2665" w:rsidR="00855331" w:rsidRDefault="00ED000C" w:rsidP="00BB11E9">
      <w:pPr>
        <w:pStyle w:val="Caption"/>
        <w:jc w:val="center"/>
        <w:rPr>
          <w:noProof/>
        </w:rPr>
      </w:pPr>
      <w:bookmarkStart w:id="189" w:name="_Ref86233929"/>
      <w:bookmarkStart w:id="190" w:name="_Toc90811973"/>
      <w:r>
        <w:t xml:space="preserve">Figure </w:t>
      </w:r>
      <w:fldSimple w:instr=" SEQ Figure \* ARABIC ">
        <w:r w:rsidR="001873B6">
          <w:rPr>
            <w:noProof/>
          </w:rPr>
          <w:t>21</w:t>
        </w:r>
      </w:fldSimple>
      <w:bookmarkEnd w:id="189"/>
      <w:r>
        <w:t xml:space="preserve"> - </w:t>
      </w:r>
      <w:r w:rsidR="00BB11E9" w:rsidRPr="00033413">
        <w:t xml:space="preserve">Hourly </w:t>
      </w:r>
      <w:proofErr w:type="spellStart"/>
      <w:r w:rsidR="00BB11E9" w:rsidRPr="00033413">
        <w:t>MAPE</w:t>
      </w:r>
      <w:proofErr w:type="spellEnd"/>
      <w:r w:rsidR="00BB11E9" w:rsidRPr="00033413">
        <w:t xml:space="preserve"> and Hourly Error Distributions for CNN, LSTM, and ANN Forecasters – </w:t>
      </w:r>
      <w:r w:rsidR="00BB11E9">
        <w:t>Saint John</w:t>
      </w:r>
      <w:r w:rsidR="00BB11E9" w:rsidRPr="00033413">
        <w:t xml:space="preserve"> Dataset</w:t>
      </w:r>
      <w:bookmarkEnd w:id="190"/>
    </w:p>
    <w:p w14:paraId="120C1A6E" w14:textId="32E3F297" w:rsidR="000811A4" w:rsidRDefault="00A3061F" w:rsidP="00937A20">
      <w:pPr>
        <w:pStyle w:val="Heading4"/>
      </w:pPr>
      <w:r>
        <w:t xml:space="preserve">4.3.1.1 </w:t>
      </w:r>
      <w:r w:rsidRPr="009D7DDB">
        <w:t>A Snippet on Hourly Performance</w:t>
      </w:r>
    </w:p>
    <w:p w14:paraId="6DDE6032" w14:textId="761E3613" w:rsidR="0068001A" w:rsidRPr="0068001A" w:rsidRDefault="0068001A" w:rsidP="0068001A">
      <w:pPr>
        <w:ind w:firstLine="288"/>
      </w:pPr>
      <w:r w:rsidRPr="0068001A">
        <w:t xml:space="preserve">The peak demand in Saint John occurs between 10:00 and 13:00, with the second peak occurring around 19:00. When we compare the average </w:t>
      </w:r>
      <w:proofErr w:type="spellStart"/>
      <w:r w:rsidRPr="0068001A">
        <w:t>MAPE</w:t>
      </w:r>
      <w:proofErr w:type="spellEnd"/>
      <w:r w:rsidRPr="0068001A">
        <w:t xml:space="preserve"> values in </w:t>
      </w:r>
      <w:r>
        <w:fldChar w:fldCharType="begin"/>
      </w:r>
      <w:r>
        <w:instrText xml:space="preserve"> REF _Ref86233929 \h </w:instrText>
      </w:r>
      <w:r>
        <w:fldChar w:fldCharType="separate"/>
      </w:r>
      <w:r w:rsidR="001873B6">
        <w:t xml:space="preserve">Figure </w:t>
      </w:r>
      <w:r w:rsidR="001873B6">
        <w:rPr>
          <w:noProof/>
        </w:rPr>
        <w:t>21</w:t>
      </w:r>
      <w:r>
        <w:fldChar w:fldCharType="end"/>
      </w:r>
      <w:r w:rsidRPr="0068001A">
        <w:t xml:space="preserve"> to the </w:t>
      </w:r>
      <w:r w:rsidRPr="0068001A">
        <w:lastRenderedPageBreak/>
        <w:t xml:space="preserve">box plots, we see a similar pattern of errors, with a wider distribution of errors in cases where the </w:t>
      </w:r>
      <w:proofErr w:type="spellStart"/>
      <w:r w:rsidRPr="0068001A">
        <w:t>MAPE</w:t>
      </w:r>
      <w:proofErr w:type="spellEnd"/>
      <w:r w:rsidRPr="0068001A">
        <w:t xml:space="preserve"> value is higher, and vice versa. Except for the </w:t>
      </w:r>
      <w:proofErr w:type="spellStart"/>
      <w:r w:rsidRPr="0068001A">
        <w:t>SNF</w:t>
      </w:r>
      <w:proofErr w:type="spellEnd"/>
      <w:r w:rsidRPr="0068001A">
        <w:t xml:space="preserve"> and </w:t>
      </w:r>
      <w:proofErr w:type="spellStart"/>
      <w:r w:rsidRPr="0068001A">
        <w:t>SARIMAX</w:t>
      </w:r>
      <w:proofErr w:type="spellEnd"/>
      <w:r w:rsidRPr="0068001A">
        <w:t xml:space="preserve">, all forecasters had their worst performance around 9:00; the </w:t>
      </w:r>
      <w:proofErr w:type="spellStart"/>
      <w:r w:rsidRPr="0068001A">
        <w:t>SNF</w:t>
      </w:r>
      <w:proofErr w:type="spellEnd"/>
      <w:r w:rsidRPr="0068001A">
        <w:t xml:space="preserve"> had its worst performance around 6:00, and the </w:t>
      </w:r>
      <w:proofErr w:type="spellStart"/>
      <w:r w:rsidRPr="0068001A">
        <w:t>SARIMAX</w:t>
      </w:r>
      <w:proofErr w:type="spellEnd"/>
      <w:r w:rsidRPr="0068001A">
        <w:t xml:space="preserve"> had its worst performance around 24:00.</w:t>
      </w:r>
    </w:p>
    <w:p w14:paraId="5E4E2995" w14:textId="64753B50" w:rsidR="0068001A" w:rsidRDefault="0068001A" w:rsidP="007E36CA">
      <w:pPr>
        <w:ind w:firstLine="288"/>
      </w:pPr>
      <w:r w:rsidRPr="0068001A">
        <w:t xml:space="preserve">The </w:t>
      </w:r>
      <w:proofErr w:type="spellStart"/>
      <w:r w:rsidRPr="0068001A">
        <w:t>SARIMAX</w:t>
      </w:r>
      <w:proofErr w:type="spellEnd"/>
      <w:r w:rsidRPr="0068001A">
        <w:t xml:space="preserve"> forecaster made the most accurate predictions between 1:00 and 6:00; however, as demand increased throughout the day, the </w:t>
      </w:r>
      <w:proofErr w:type="spellStart"/>
      <w:r w:rsidRPr="0068001A">
        <w:t>SARIMAX</w:t>
      </w:r>
      <w:proofErr w:type="spellEnd"/>
      <w:r w:rsidRPr="0068001A">
        <w:t xml:space="preserve"> forecaster lost out to CNN. CNN performed best between 6:00 and 24:00, as well as during the day's peak hours. As a result, CNN had the best overall performance and the tightest error distribution. The ANN is ranked second, with the </w:t>
      </w:r>
      <w:proofErr w:type="spellStart"/>
      <w:r w:rsidRPr="0068001A">
        <w:t>SARIMAX</w:t>
      </w:r>
      <w:proofErr w:type="spellEnd"/>
      <w:r w:rsidRPr="0068001A">
        <w:t xml:space="preserve"> outperforming it between 6:00 and 7:00 and the LSTM outperforming it between 19:00 and 22:00. The LSTM is ranked third. The </w:t>
      </w:r>
      <w:proofErr w:type="spellStart"/>
      <w:r w:rsidRPr="0068001A">
        <w:t>SNF</w:t>
      </w:r>
      <w:proofErr w:type="spellEnd"/>
      <w:r w:rsidRPr="0068001A">
        <w:t xml:space="preserve"> performed the worst overall.</w:t>
      </w:r>
    </w:p>
    <w:p w14:paraId="7EC6E36B" w14:textId="6272712A" w:rsidR="00176334" w:rsidRDefault="00176334" w:rsidP="00176334">
      <w:pPr>
        <w:pStyle w:val="Heading3"/>
      </w:pPr>
      <w:bookmarkStart w:id="191" w:name="_Toc90811914"/>
      <w:r>
        <w:t>4.3.2 The Daily Performance</w:t>
      </w:r>
      <w:bookmarkEnd w:id="191"/>
    </w:p>
    <w:p w14:paraId="5B6C3A56" w14:textId="0FF64B61" w:rsidR="009501CD" w:rsidRDefault="009501CD" w:rsidP="009501CD">
      <w:pPr>
        <w:ind w:firstLine="288"/>
      </w:pPr>
      <w:r>
        <w:fldChar w:fldCharType="begin"/>
      </w:r>
      <w:r>
        <w:instrText xml:space="preserve"> REF _Ref86237580 \h </w:instrText>
      </w:r>
      <w:r>
        <w:fldChar w:fldCharType="separate"/>
      </w:r>
      <w:r w:rsidR="001873B6">
        <w:t xml:space="preserve">Figure </w:t>
      </w:r>
      <w:r w:rsidR="001873B6">
        <w:rPr>
          <w:noProof/>
        </w:rPr>
        <w:t>22</w:t>
      </w:r>
      <w:r>
        <w:fldChar w:fldCharType="end"/>
      </w:r>
      <w:r w:rsidRPr="00E21F51">
        <w:t xml:space="preserve"> shows the </w:t>
      </w:r>
      <w:proofErr w:type="spellStart"/>
      <w:r w:rsidRPr="00E21F51">
        <w:t>MAPE</w:t>
      </w:r>
      <w:proofErr w:type="spellEnd"/>
      <w:r w:rsidRPr="00E21F51">
        <w:t xml:space="preserve"> values for each </w:t>
      </w:r>
      <w:r>
        <w:t>forecaster</w:t>
      </w:r>
      <w:r w:rsidRPr="00E21F51">
        <w:t xml:space="preserve"> aggregated as daily averages for each day of the week. </w:t>
      </w:r>
      <w:r w:rsidRPr="00053CB8">
        <w:t xml:space="preserve">The subsequent plots are boxplots of the </w:t>
      </w:r>
      <w:r>
        <w:t>daily</w:t>
      </w:r>
      <w:r w:rsidRPr="00053CB8">
        <w:t xml:space="preserve"> error distributions for CNN, LSTM, and ANN forecasters on </w:t>
      </w:r>
      <w:r w:rsidR="00B53179" w:rsidRPr="00053CB8">
        <w:t>a</w:t>
      </w:r>
      <w:r w:rsidRPr="00053CB8">
        <w:t xml:space="preserve"> </w:t>
      </w:r>
      <w:r w:rsidR="008F1108">
        <w:t>daily</w:t>
      </w:r>
      <w:r w:rsidRPr="00053CB8">
        <w:t xml:space="preserve"> timescale.</w:t>
      </w:r>
    </w:p>
    <w:p w14:paraId="6E76A0F6" w14:textId="40ED74D8" w:rsidR="00D44E47" w:rsidRDefault="00D44E47" w:rsidP="00D44E47">
      <w:pPr>
        <w:pStyle w:val="Heading4"/>
      </w:pPr>
      <w:r>
        <w:t xml:space="preserve">4.3.2.1 </w:t>
      </w:r>
      <w:r w:rsidRPr="009D7DDB">
        <w:t xml:space="preserve">A Snippet on </w:t>
      </w:r>
      <w:r>
        <w:t>Daily</w:t>
      </w:r>
      <w:r w:rsidRPr="009D7DDB">
        <w:t xml:space="preserve"> Performance</w:t>
      </w:r>
    </w:p>
    <w:p w14:paraId="70A85E54" w14:textId="207F2CE0" w:rsidR="005F0AB5" w:rsidRPr="005F0AB5" w:rsidRDefault="005F0AB5" w:rsidP="005F0AB5">
      <w:pPr>
        <w:ind w:firstLine="288"/>
      </w:pPr>
      <w:r w:rsidRPr="005F0AB5">
        <w:t xml:space="preserve">When we compare the </w:t>
      </w:r>
      <w:proofErr w:type="spellStart"/>
      <w:r w:rsidRPr="005F0AB5">
        <w:t>MAPE</w:t>
      </w:r>
      <w:proofErr w:type="spellEnd"/>
      <w:r w:rsidRPr="005F0AB5">
        <w:t xml:space="preserve"> values in </w:t>
      </w:r>
      <w:r>
        <w:fldChar w:fldCharType="begin"/>
      </w:r>
      <w:r>
        <w:instrText xml:space="preserve"> REF _Ref86237580 \h </w:instrText>
      </w:r>
      <w:r>
        <w:fldChar w:fldCharType="separate"/>
      </w:r>
      <w:r w:rsidR="001873B6">
        <w:t xml:space="preserve">Figure </w:t>
      </w:r>
      <w:r w:rsidR="001873B6">
        <w:rPr>
          <w:noProof/>
        </w:rPr>
        <w:t>22</w:t>
      </w:r>
      <w:r>
        <w:fldChar w:fldCharType="end"/>
      </w:r>
      <w:r w:rsidRPr="005F0AB5">
        <w:t xml:space="preserve"> to the error distribution boxplots, we can see that the forecasters had the most difficulty predicting Mondays and Saturdays. The most predictable days were Wednesdays and Thursdays. CNN had the best performance across the board on all seven days of the week. The ANN is second, with the LSTM outperforming it only on Fridays, and the LSTM is third, with the </w:t>
      </w:r>
      <w:proofErr w:type="spellStart"/>
      <w:r w:rsidRPr="005F0AB5">
        <w:t>SARIMAX</w:t>
      </w:r>
      <w:proofErr w:type="spellEnd"/>
      <w:r w:rsidRPr="005F0AB5">
        <w:t xml:space="preserve"> outperforming it only on Thursdays. The </w:t>
      </w:r>
      <w:proofErr w:type="spellStart"/>
      <w:r w:rsidRPr="005F0AB5">
        <w:t>SNF</w:t>
      </w:r>
      <w:proofErr w:type="spellEnd"/>
      <w:r w:rsidRPr="005F0AB5">
        <w:t xml:space="preserve"> performed the worst overall.</w:t>
      </w:r>
    </w:p>
    <w:p w14:paraId="0C6150C1" w14:textId="3367E403" w:rsidR="00F05615" w:rsidRDefault="00387310" w:rsidP="00387310">
      <w:r>
        <w:rPr>
          <w:noProof/>
        </w:rPr>
        <w:lastRenderedPageBreak/>
        <w:drawing>
          <wp:inline distT="0" distB="0" distL="0" distR="0" wp14:anchorId="06854986" wp14:editId="21DF0EF5">
            <wp:extent cx="5476875" cy="458152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27"/>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476875" cy="4581525"/>
                    </a:xfrm>
                    <a:prstGeom prst="rect">
                      <a:avLst/>
                    </a:prstGeom>
                    <a:noFill/>
                    <a:ln>
                      <a:noFill/>
                    </a:ln>
                  </pic:spPr>
                </pic:pic>
              </a:graphicData>
            </a:graphic>
          </wp:inline>
        </w:drawing>
      </w:r>
    </w:p>
    <w:p w14:paraId="5087897C" w14:textId="12E16F6D" w:rsidR="00447A6E" w:rsidRDefault="00F05615" w:rsidP="00F05615">
      <w:pPr>
        <w:pStyle w:val="Caption"/>
        <w:jc w:val="center"/>
      </w:pPr>
      <w:bookmarkStart w:id="192" w:name="_Ref86237580"/>
      <w:bookmarkStart w:id="193" w:name="_Toc90811974"/>
      <w:r>
        <w:t xml:space="preserve">Figure </w:t>
      </w:r>
      <w:fldSimple w:instr=" SEQ Figure \* ARABIC ">
        <w:r w:rsidR="001873B6">
          <w:rPr>
            <w:noProof/>
          </w:rPr>
          <w:t>22</w:t>
        </w:r>
      </w:fldSimple>
      <w:bookmarkEnd w:id="192"/>
      <w:r>
        <w:t xml:space="preserve"> - </w:t>
      </w:r>
      <w:r w:rsidR="00AF7737">
        <w:t>Daily</w:t>
      </w:r>
      <w:r w:rsidR="00AF7737" w:rsidRPr="00033413">
        <w:t xml:space="preserve"> </w:t>
      </w:r>
      <w:proofErr w:type="spellStart"/>
      <w:r w:rsidR="00AF7737" w:rsidRPr="00033413">
        <w:t>MAPE</w:t>
      </w:r>
      <w:proofErr w:type="spellEnd"/>
      <w:r w:rsidR="00AF7737" w:rsidRPr="00033413">
        <w:t xml:space="preserve"> and </w:t>
      </w:r>
      <w:r w:rsidR="00AF7737">
        <w:t>Daily</w:t>
      </w:r>
      <w:r w:rsidR="00AF7737" w:rsidRPr="00033413">
        <w:t xml:space="preserve"> Error Distributions for CNN, LSTM, and ANN Forecasters – </w:t>
      </w:r>
      <w:r w:rsidR="00AF7737">
        <w:t>Saint John</w:t>
      </w:r>
      <w:r w:rsidR="00AF7737" w:rsidRPr="00033413">
        <w:t xml:space="preserve"> Dataset</w:t>
      </w:r>
      <w:bookmarkEnd w:id="193"/>
    </w:p>
    <w:p w14:paraId="542CE18D" w14:textId="11023516" w:rsidR="00EE7AB9" w:rsidRDefault="00EE7AB9" w:rsidP="00EE7AB9">
      <w:pPr>
        <w:pStyle w:val="Heading3"/>
      </w:pPr>
      <w:bookmarkStart w:id="194" w:name="_Toc90811915"/>
      <w:r>
        <w:t>4.</w:t>
      </w:r>
      <w:r w:rsidR="00AF1BCD">
        <w:t>3</w:t>
      </w:r>
      <w:r>
        <w:t>.3 The Monthly Performance</w:t>
      </w:r>
      <w:bookmarkEnd w:id="194"/>
    </w:p>
    <w:p w14:paraId="55D61693" w14:textId="6191CB56" w:rsidR="00AF404D" w:rsidRDefault="00AF404D" w:rsidP="00AF404D">
      <w:pPr>
        <w:ind w:firstLine="288"/>
      </w:pPr>
      <w:r w:rsidRPr="00A04923">
        <w:t xml:space="preserve">The </w:t>
      </w:r>
      <w:proofErr w:type="spellStart"/>
      <w:r w:rsidRPr="00A04923">
        <w:t>MAPE</w:t>
      </w:r>
      <w:proofErr w:type="spellEnd"/>
      <w:r w:rsidRPr="00A04923">
        <w:t xml:space="preserve"> values for each </w:t>
      </w:r>
      <w:r>
        <w:t>forecaster</w:t>
      </w:r>
      <w:r w:rsidRPr="00A04923">
        <w:t xml:space="preserve"> are aggregated in </w:t>
      </w:r>
      <w:r>
        <w:fldChar w:fldCharType="begin"/>
      </w:r>
      <w:r>
        <w:instrText xml:space="preserve"> REF _Ref86238423 \h </w:instrText>
      </w:r>
      <w:r>
        <w:fldChar w:fldCharType="separate"/>
      </w:r>
      <w:r w:rsidR="001873B6">
        <w:t xml:space="preserve">Figure </w:t>
      </w:r>
      <w:r w:rsidR="001873B6">
        <w:rPr>
          <w:noProof/>
        </w:rPr>
        <w:t>23</w:t>
      </w:r>
      <w:r>
        <w:fldChar w:fldCharType="end"/>
      </w:r>
      <w:r w:rsidRPr="00A04923">
        <w:t xml:space="preserve"> as monthly averages for each month of the year 2019. </w:t>
      </w:r>
      <w:r w:rsidR="00964868" w:rsidRPr="00964868">
        <w:t xml:space="preserve">Boxplots of monthly error distributions for CNN, LSTM, ANN, and </w:t>
      </w:r>
      <w:proofErr w:type="spellStart"/>
      <w:r w:rsidR="00964868" w:rsidRPr="00964868">
        <w:t>SARIMAX</w:t>
      </w:r>
      <w:proofErr w:type="spellEnd"/>
      <w:r w:rsidR="00964868" w:rsidRPr="00964868">
        <w:t xml:space="preserve"> forecasters on a monthly timescale are shown in</w:t>
      </w:r>
      <w:r w:rsidR="00545ADD">
        <w:t xml:space="preserve"> </w:t>
      </w:r>
      <w:r w:rsidR="00545ADD">
        <w:fldChar w:fldCharType="begin"/>
      </w:r>
      <w:r w:rsidR="00545ADD">
        <w:instrText xml:space="preserve"> REF _Ref90036482 \h </w:instrText>
      </w:r>
      <w:r w:rsidR="00545ADD">
        <w:fldChar w:fldCharType="separate"/>
      </w:r>
      <w:r w:rsidR="001873B6">
        <w:t xml:space="preserve">Figure </w:t>
      </w:r>
      <w:r w:rsidR="001873B6">
        <w:rPr>
          <w:noProof/>
        </w:rPr>
        <w:t>24</w:t>
      </w:r>
      <w:r w:rsidR="00545ADD">
        <w:fldChar w:fldCharType="end"/>
      </w:r>
      <w:r w:rsidR="00964868" w:rsidRPr="00964868">
        <w:t>.</w:t>
      </w:r>
    </w:p>
    <w:p w14:paraId="56D281A0" w14:textId="5524856E" w:rsidR="0015084A" w:rsidRDefault="00460864" w:rsidP="0015084A">
      <w:pPr>
        <w:ind w:firstLine="288"/>
        <w:jc w:val="center"/>
      </w:pPr>
      <w:r w:rsidRPr="00460864">
        <w:rPr>
          <w:noProof/>
        </w:rPr>
        <w:lastRenderedPageBreak/>
        <w:drawing>
          <wp:inline distT="0" distB="0" distL="0" distR="0" wp14:anchorId="576708E4" wp14:editId="722A4CE3">
            <wp:extent cx="3562350" cy="2911325"/>
            <wp:effectExtent l="0" t="0" r="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89"/>
                    <pic:cNvPicPr>
                      <a:picLocks noChangeAspect="1" noChangeArrowheads="1"/>
                    </pic:cNvPicPr>
                  </pic:nvPicPr>
                  <pic:blipFill rotWithShape="1">
                    <a:blip r:embed="rId103">
                      <a:extLst>
                        <a:ext uri="{28A0092B-C50C-407E-A947-70E740481C1C}">
                          <a14:useLocalDpi xmlns:a14="http://schemas.microsoft.com/office/drawing/2010/main" val="0"/>
                        </a:ext>
                      </a:extLst>
                    </a:blip>
                    <a:srcRect l="5724" t="5012" r="7156"/>
                    <a:stretch/>
                  </pic:blipFill>
                  <pic:spPr bwMode="auto">
                    <a:xfrm>
                      <a:off x="0" y="0"/>
                      <a:ext cx="3570317" cy="2917836"/>
                    </a:xfrm>
                    <a:prstGeom prst="rect">
                      <a:avLst/>
                    </a:prstGeom>
                    <a:noFill/>
                    <a:ln>
                      <a:noFill/>
                    </a:ln>
                    <a:extLst>
                      <a:ext uri="{53640926-AAD7-44D8-BBD7-CCE9431645EC}">
                        <a14:shadowObscured xmlns:a14="http://schemas.microsoft.com/office/drawing/2010/main"/>
                      </a:ext>
                    </a:extLst>
                  </pic:spPr>
                </pic:pic>
              </a:graphicData>
            </a:graphic>
          </wp:inline>
        </w:drawing>
      </w:r>
    </w:p>
    <w:p w14:paraId="64C3AD37" w14:textId="1714E84B" w:rsidR="0015084A" w:rsidRDefault="0015084A" w:rsidP="0015084A">
      <w:pPr>
        <w:pStyle w:val="Caption"/>
        <w:jc w:val="center"/>
      </w:pPr>
      <w:bookmarkStart w:id="195" w:name="_Ref86238423"/>
      <w:bookmarkStart w:id="196" w:name="_Toc90811975"/>
      <w:r>
        <w:t xml:space="preserve">Figure </w:t>
      </w:r>
      <w:fldSimple w:instr=" SEQ Figure \* ARABIC ">
        <w:r w:rsidR="001873B6">
          <w:rPr>
            <w:noProof/>
          </w:rPr>
          <w:t>23</w:t>
        </w:r>
      </w:fldSimple>
      <w:bookmarkEnd w:id="195"/>
      <w:r>
        <w:t xml:space="preserve"> - </w:t>
      </w:r>
      <w:r w:rsidR="00D3437E" w:rsidRPr="00D8190B">
        <w:t xml:space="preserve">Monthly </w:t>
      </w:r>
      <w:proofErr w:type="spellStart"/>
      <w:r w:rsidR="00D3437E" w:rsidRPr="00D8190B">
        <w:t>MAPE</w:t>
      </w:r>
      <w:proofErr w:type="spellEnd"/>
      <w:r w:rsidR="00D3437E" w:rsidRPr="00D8190B">
        <w:t xml:space="preserve"> for Each </w:t>
      </w:r>
      <w:r w:rsidR="00D3437E">
        <w:t>Forecaster</w:t>
      </w:r>
      <w:r w:rsidR="00D3437E" w:rsidRPr="00D8190B">
        <w:t xml:space="preserve"> </w:t>
      </w:r>
      <w:r w:rsidR="00D3437E">
        <w:t>– Saint John Dataset</w:t>
      </w:r>
      <w:bookmarkEnd w:id="196"/>
    </w:p>
    <w:p w14:paraId="148AD9AB" w14:textId="2C580000" w:rsidR="000E5632" w:rsidRDefault="000E5632" w:rsidP="000E5632">
      <w:pPr>
        <w:pStyle w:val="Heading4"/>
      </w:pPr>
      <w:r>
        <w:t xml:space="preserve">4.3.3.1 </w:t>
      </w:r>
      <w:r w:rsidRPr="009D7DDB">
        <w:t xml:space="preserve">A Snippet on </w:t>
      </w:r>
      <w:r>
        <w:t>Monthly</w:t>
      </w:r>
      <w:r w:rsidRPr="009D7DDB">
        <w:t xml:space="preserve"> Performance</w:t>
      </w:r>
    </w:p>
    <w:p w14:paraId="66A0E7AB" w14:textId="77777777" w:rsidR="004840A1" w:rsidRDefault="004840A1" w:rsidP="004840A1">
      <w:pPr>
        <w:ind w:firstLine="288"/>
      </w:pPr>
      <w:r>
        <w:t xml:space="preserve">The city of Saint John experiences its highest demand during the winter months. Except for </w:t>
      </w:r>
      <w:proofErr w:type="spellStart"/>
      <w:r>
        <w:t>SARIMAX</w:t>
      </w:r>
      <w:proofErr w:type="spellEnd"/>
      <w:r>
        <w:t xml:space="preserve"> and </w:t>
      </w:r>
      <w:proofErr w:type="spellStart"/>
      <w:r>
        <w:t>SNF</w:t>
      </w:r>
      <w:proofErr w:type="spellEnd"/>
      <w:r>
        <w:t xml:space="preserve">, the majority of algorithms made their worst predictions in December. In January, November, and December, the </w:t>
      </w:r>
      <w:proofErr w:type="spellStart"/>
      <w:r>
        <w:t>SARIMAX</w:t>
      </w:r>
      <w:proofErr w:type="spellEnd"/>
      <w:r>
        <w:t xml:space="preserve"> forecaster produced the most accurate forecasts. CNN's predictions for the rest of the year were the most accurate.</w:t>
      </w:r>
    </w:p>
    <w:p w14:paraId="5302EE48" w14:textId="77777777" w:rsidR="004840A1" w:rsidRDefault="004840A1" w:rsidP="004840A1">
      <w:pPr>
        <w:ind w:firstLine="288"/>
      </w:pPr>
      <w:r>
        <w:t xml:space="preserve">Because the ANN and LSTM are inextricably linked, determining which produces more accurate predictions is difficult. In January, February, April, September, October, and December, the ANN outperformed the LSTM. In March, May, June, July, August, and November, the LSTM outperformed the ANN. Furthermore, in June, the </w:t>
      </w:r>
      <w:proofErr w:type="spellStart"/>
      <w:r>
        <w:t>MLR</w:t>
      </w:r>
      <w:proofErr w:type="spellEnd"/>
      <w:r>
        <w:t xml:space="preserve"> and </w:t>
      </w:r>
      <w:proofErr w:type="spellStart"/>
      <w:r>
        <w:t>SNF</w:t>
      </w:r>
      <w:proofErr w:type="spellEnd"/>
      <w:r>
        <w:t xml:space="preserve"> outperformed the ANN. In April, the </w:t>
      </w:r>
      <w:proofErr w:type="spellStart"/>
      <w:r>
        <w:t>SARIMAX</w:t>
      </w:r>
      <w:proofErr w:type="spellEnd"/>
      <w:r>
        <w:t xml:space="preserve"> outperforms the </w:t>
      </w:r>
      <w:proofErr w:type="spellStart"/>
      <w:r>
        <w:t>MLR</w:t>
      </w:r>
      <w:proofErr w:type="spellEnd"/>
      <w:r>
        <w:t xml:space="preserve">. The most error-prone months for the </w:t>
      </w:r>
      <w:proofErr w:type="spellStart"/>
      <w:r>
        <w:t>SNF</w:t>
      </w:r>
      <w:proofErr w:type="spellEnd"/>
      <w:r>
        <w:t xml:space="preserve"> were January to May and October to December.</w:t>
      </w:r>
    </w:p>
    <w:p w14:paraId="4704D591" w14:textId="4DCD2B4C" w:rsidR="004840A1" w:rsidRPr="004840A1" w:rsidRDefault="004840A1" w:rsidP="004840A1">
      <w:pPr>
        <w:ind w:firstLine="288"/>
      </w:pPr>
      <w:r>
        <w:lastRenderedPageBreak/>
        <w:t xml:space="preserve">Each forecaster has a similar performance to the others, with one outperforming the others one month and the others the next. As a result, ranking them from first to third is difficult, because forecasters like </w:t>
      </w:r>
      <w:proofErr w:type="spellStart"/>
      <w:r>
        <w:t>SARIMAX</w:t>
      </w:r>
      <w:proofErr w:type="spellEnd"/>
      <w:r>
        <w:t xml:space="preserve"> performed better during the winter months but less well the rest of the year. While CNN had the most accurate predictions for the remaining nine months of the year, it cannot be declared the winner because </w:t>
      </w:r>
      <w:proofErr w:type="spellStart"/>
      <w:r>
        <w:t>SARIMAX's</w:t>
      </w:r>
      <w:proofErr w:type="spellEnd"/>
      <w:r>
        <w:t xml:space="preserve"> best months coincide with the highest demand months. The </w:t>
      </w:r>
      <w:proofErr w:type="spellStart"/>
      <w:r>
        <w:t>SNF</w:t>
      </w:r>
      <w:proofErr w:type="spellEnd"/>
      <w:r>
        <w:t xml:space="preserve"> outperformed some forecasters during hot months but struggled during cold months.</w:t>
      </w:r>
    </w:p>
    <w:p w14:paraId="0B76169C" w14:textId="77777777" w:rsidR="00E516CF" w:rsidRDefault="00081B3B" w:rsidP="00E516CF">
      <w:pPr>
        <w:keepNext/>
      </w:pPr>
      <w:r>
        <w:rPr>
          <w:noProof/>
        </w:rPr>
        <w:drawing>
          <wp:inline distT="0" distB="0" distL="0" distR="0" wp14:anchorId="4AC8987A" wp14:editId="10F8316C">
            <wp:extent cx="5486400" cy="460057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34"/>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486400" cy="4600575"/>
                    </a:xfrm>
                    <a:prstGeom prst="rect">
                      <a:avLst/>
                    </a:prstGeom>
                    <a:noFill/>
                    <a:ln>
                      <a:noFill/>
                    </a:ln>
                  </pic:spPr>
                </pic:pic>
              </a:graphicData>
            </a:graphic>
          </wp:inline>
        </w:drawing>
      </w:r>
    </w:p>
    <w:p w14:paraId="5B2A18B9" w14:textId="7BC9CF09" w:rsidR="00611460" w:rsidRPr="00611460" w:rsidRDefault="00E516CF" w:rsidP="000E5632">
      <w:pPr>
        <w:pStyle w:val="Caption"/>
        <w:jc w:val="center"/>
      </w:pPr>
      <w:bookmarkStart w:id="197" w:name="_Ref90036482"/>
      <w:bookmarkStart w:id="198" w:name="_Toc90811976"/>
      <w:r>
        <w:t xml:space="preserve">Figure </w:t>
      </w:r>
      <w:fldSimple w:instr=" SEQ Figure \* ARABIC ">
        <w:r w:rsidR="001873B6">
          <w:rPr>
            <w:noProof/>
          </w:rPr>
          <w:t>24</w:t>
        </w:r>
      </w:fldSimple>
      <w:bookmarkEnd w:id="197"/>
      <w:r>
        <w:t xml:space="preserve"> - </w:t>
      </w:r>
      <w:r w:rsidRPr="009A03DA">
        <w:t>Monthly Error Distribution for CNN</w:t>
      </w:r>
      <w:r>
        <w:t xml:space="preserve">, LSTM, ANN, and </w:t>
      </w:r>
      <w:proofErr w:type="spellStart"/>
      <w:r>
        <w:t>SARIMAX</w:t>
      </w:r>
      <w:proofErr w:type="spellEnd"/>
      <w:r w:rsidRPr="009A03DA">
        <w:t xml:space="preserve"> </w:t>
      </w:r>
      <w:r>
        <w:t>Forecasters – Saint John Dataset</w:t>
      </w:r>
      <w:bookmarkEnd w:id="198"/>
    </w:p>
    <w:p w14:paraId="10FF31B1" w14:textId="0D49754B" w:rsidR="00A80A0E" w:rsidRDefault="00A80A0E" w:rsidP="00A80A0E">
      <w:pPr>
        <w:pStyle w:val="Heading3"/>
      </w:pPr>
      <w:bookmarkStart w:id="199" w:name="_Toc90811916"/>
      <w:r>
        <w:lastRenderedPageBreak/>
        <w:t xml:space="preserve">4.3.4 </w:t>
      </w:r>
      <w:r w:rsidRPr="002B69C3">
        <w:t>Performance During the Seasons</w:t>
      </w:r>
      <w:bookmarkEnd w:id="199"/>
    </w:p>
    <w:p w14:paraId="51DE4E63" w14:textId="65B38C5F" w:rsidR="00DB6FCF" w:rsidRDefault="004840A1" w:rsidP="009F5E69">
      <w:pPr>
        <w:ind w:firstLine="288"/>
      </w:pPr>
      <w:r w:rsidRPr="004840A1">
        <w:t xml:space="preserve">The table below summarizes the </w:t>
      </w:r>
      <w:proofErr w:type="spellStart"/>
      <w:r w:rsidRPr="004840A1">
        <w:t>MAPE</w:t>
      </w:r>
      <w:proofErr w:type="spellEnd"/>
      <w:r w:rsidRPr="004840A1">
        <w:t xml:space="preserve"> and </w:t>
      </w:r>
      <w:proofErr w:type="spellStart"/>
      <w:r w:rsidRPr="004840A1">
        <w:t>RMSE</w:t>
      </w:r>
      <w:proofErr w:type="spellEnd"/>
      <w:r w:rsidRPr="004840A1">
        <w:t xml:space="preserve"> values obtained for the average of various seasons in the Saint John test dataset. Except for </w:t>
      </w:r>
      <w:proofErr w:type="spellStart"/>
      <w:r w:rsidRPr="004840A1">
        <w:t>SNF</w:t>
      </w:r>
      <w:proofErr w:type="spellEnd"/>
      <w:r w:rsidRPr="004840A1">
        <w:t xml:space="preserve">, all forecasters had their worst performance in the winter; </w:t>
      </w:r>
      <w:proofErr w:type="spellStart"/>
      <w:r w:rsidRPr="004840A1">
        <w:t>SNF</w:t>
      </w:r>
      <w:proofErr w:type="spellEnd"/>
      <w:r w:rsidRPr="004840A1">
        <w:t xml:space="preserve"> had its worst performance in the spring. Summer was the most straightforward season for forecasters because demand was at its lowest. CNN had the best overall performance over the four seasons, while </w:t>
      </w:r>
      <w:proofErr w:type="spellStart"/>
      <w:r w:rsidRPr="004840A1">
        <w:t>SNF</w:t>
      </w:r>
      <w:proofErr w:type="spellEnd"/>
      <w:r w:rsidRPr="004840A1">
        <w:t xml:space="preserve"> had the worst.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6"/>
        <w:gridCol w:w="666"/>
        <w:gridCol w:w="783"/>
        <w:gridCol w:w="666"/>
        <w:gridCol w:w="683"/>
        <w:gridCol w:w="1172"/>
        <w:gridCol w:w="666"/>
      </w:tblGrid>
      <w:tr w:rsidR="004E3B9B" w:rsidRPr="00C15D07" w14:paraId="2AA4444C" w14:textId="77777777" w:rsidTr="004E3B9B">
        <w:trPr>
          <w:trHeight w:val="315"/>
          <w:jc w:val="center"/>
        </w:trPr>
        <w:tc>
          <w:tcPr>
            <w:tcW w:w="0" w:type="auto"/>
            <w:gridSpan w:val="7"/>
            <w:shd w:val="clear" w:color="auto" w:fill="auto"/>
            <w:noWrap/>
            <w:vAlign w:val="bottom"/>
            <w:hideMark/>
          </w:tcPr>
          <w:p w14:paraId="48F99A61" w14:textId="77777777" w:rsidR="004E3B9B" w:rsidRPr="00C15D07" w:rsidRDefault="004E3B9B" w:rsidP="004E3B9B">
            <w:pPr>
              <w:spacing w:line="240" w:lineRule="auto"/>
              <w:jc w:val="center"/>
              <w:rPr>
                <w:b/>
                <w:bCs/>
                <w:color w:val="000000"/>
                <w:sz w:val="20"/>
                <w:szCs w:val="20"/>
                <w:lang w:eastAsia="en-CA"/>
              </w:rPr>
            </w:pPr>
            <w:r w:rsidRPr="00C15D07">
              <w:rPr>
                <w:b/>
                <w:bCs/>
                <w:color w:val="000000"/>
                <w:sz w:val="20"/>
                <w:szCs w:val="20"/>
                <w:lang w:eastAsia="en-CA"/>
              </w:rPr>
              <w:t>Winter</w:t>
            </w:r>
          </w:p>
        </w:tc>
      </w:tr>
      <w:tr w:rsidR="00036781" w:rsidRPr="00C15D07" w14:paraId="0302F257" w14:textId="77777777" w:rsidTr="004E3B9B">
        <w:trPr>
          <w:trHeight w:val="315"/>
          <w:jc w:val="center"/>
        </w:trPr>
        <w:tc>
          <w:tcPr>
            <w:tcW w:w="0" w:type="auto"/>
            <w:shd w:val="clear" w:color="auto" w:fill="auto"/>
            <w:noWrap/>
            <w:vAlign w:val="bottom"/>
            <w:hideMark/>
          </w:tcPr>
          <w:p w14:paraId="7ADCDA5E" w14:textId="77777777" w:rsidR="004E3B9B" w:rsidRPr="00C15D07" w:rsidRDefault="004E3B9B" w:rsidP="004E3B9B">
            <w:pPr>
              <w:spacing w:line="240" w:lineRule="auto"/>
              <w:jc w:val="center"/>
              <w:rPr>
                <w:b/>
                <w:bCs/>
                <w:color w:val="000000"/>
                <w:sz w:val="20"/>
                <w:szCs w:val="20"/>
                <w:lang w:eastAsia="en-CA"/>
              </w:rPr>
            </w:pPr>
            <w:r w:rsidRPr="00C15D07">
              <w:rPr>
                <w:b/>
                <w:bCs/>
                <w:color w:val="000000"/>
                <w:sz w:val="20"/>
                <w:szCs w:val="20"/>
                <w:lang w:eastAsia="en-CA"/>
              </w:rPr>
              <w:t>Metrics</w:t>
            </w:r>
          </w:p>
        </w:tc>
        <w:tc>
          <w:tcPr>
            <w:tcW w:w="0" w:type="auto"/>
            <w:shd w:val="clear" w:color="auto" w:fill="auto"/>
            <w:noWrap/>
            <w:vAlign w:val="bottom"/>
            <w:hideMark/>
          </w:tcPr>
          <w:p w14:paraId="05B24249" w14:textId="77777777" w:rsidR="004E3B9B" w:rsidRPr="00C15D07" w:rsidRDefault="004E3B9B" w:rsidP="004E3B9B">
            <w:pPr>
              <w:spacing w:line="240" w:lineRule="auto"/>
              <w:jc w:val="center"/>
              <w:rPr>
                <w:b/>
                <w:bCs/>
                <w:color w:val="000000"/>
                <w:sz w:val="20"/>
                <w:szCs w:val="20"/>
                <w:lang w:eastAsia="en-CA"/>
              </w:rPr>
            </w:pPr>
            <w:r w:rsidRPr="00C15D07">
              <w:rPr>
                <w:b/>
                <w:bCs/>
                <w:color w:val="000000"/>
                <w:sz w:val="20"/>
                <w:szCs w:val="20"/>
                <w:lang w:eastAsia="en-CA"/>
              </w:rPr>
              <w:t>CNN</w:t>
            </w:r>
          </w:p>
        </w:tc>
        <w:tc>
          <w:tcPr>
            <w:tcW w:w="0" w:type="auto"/>
            <w:shd w:val="clear" w:color="auto" w:fill="auto"/>
            <w:noWrap/>
            <w:vAlign w:val="bottom"/>
            <w:hideMark/>
          </w:tcPr>
          <w:p w14:paraId="22A5A0FF" w14:textId="77777777" w:rsidR="004E3B9B" w:rsidRPr="00C15D07" w:rsidRDefault="004E3B9B" w:rsidP="004E3B9B">
            <w:pPr>
              <w:spacing w:line="240" w:lineRule="auto"/>
              <w:jc w:val="center"/>
              <w:rPr>
                <w:b/>
                <w:bCs/>
                <w:color w:val="000000"/>
                <w:sz w:val="20"/>
                <w:szCs w:val="20"/>
                <w:lang w:eastAsia="en-CA"/>
              </w:rPr>
            </w:pPr>
            <w:r w:rsidRPr="00C15D07">
              <w:rPr>
                <w:b/>
                <w:bCs/>
                <w:color w:val="000000"/>
                <w:sz w:val="20"/>
                <w:szCs w:val="20"/>
                <w:lang w:eastAsia="en-CA"/>
              </w:rPr>
              <w:t>LSTM</w:t>
            </w:r>
          </w:p>
        </w:tc>
        <w:tc>
          <w:tcPr>
            <w:tcW w:w="0" w:type="auto"/>
            <w:shd w:val="clear" w:color="auto" w:fill="auto"/>
            <w:noWrap/>
            <w:vAlign w:val="bottom"/>
            <w:hideMark/>
          </w:tcPr>
          <w:p w14:paraId="471E0C23" w14:textId="77777777" w:rsidR="004E3B9B" w:rsidRPr="00C15D07" w:rsidRDefault="004E3B9B" w:rsidP="004E3B9B">
            <w:pPr>
              <w:spacing w:line="240" w:lineRule="auto"/>
              <w:jc w:val="center"/>
              <w:rPr>
                <w:b/>
                <w:bCs/>
                <w:color w:val="000000"/>
                <w:sz w:val="20"/>
                <w:szCs w:val="20"/>
                <w:lang w:eastAsia="en-CA"/>
              </w:rPr>
            </w:pPr>
            <w:r w:rsidRPr="00C15D07">
              <w:rPr>
                <w:b/>
                <w:bCs/>
                <w:color w:val="000000"/>
                <w:sz w:val="20"/>
                <w:szCs w:val="20"/>
                <w:lang w:eastAsia="en-CA"/>
              </w:rPr>
              <w:t>ANN</w:t>
            </w:r>
          </w:p>
        </w:tc>
        <w:tc>
          <w:tcPr>
            <w:tcW w:w="0" w:type="auto"/>
            <w:shd w:val="clear" w:color="auto" w:fill="auto"/>
            <w:noWrap/>
            <w:vAlign w:val="bottom"/>
            <w:hideMark/>
          </w:tcPr>
          <w:p w14:paraId="66C468B7" w14:textId="77777777" w:rsidR="004E3B9B" w:rsidRPr="00C15D07" w:rsidRDefault="004E3B9B" w:rsidP="004E3B9B">
            <w:pPr>
              <w:spacing w:line="240" w:lineRule="auto"/>
              <w:jc w:val="center"/>
              <w:rPr>
                <w:b/>
                <w:bCs/>
                <w:color w:val="000000"/>
                <w:sz w:val="20"/>
                <w:szCs w:val="20"/>
                <w:lang w:eastAsia="en-CA"/>
              </w:rPr>
            </w:pPr>
            <w:proofErr w:type="spellStart"/>
            <w:r w:rsidRPr="00C15D07">
              <w:rPr>
                <w:b/>
                <w:bCs/>
                <w:color w:val="000000"/>
                <w:sz w:val="20"/>
                <w:szCs w:val="20"/>
                <w:lang w:eastAsia="en-CA"/>
              </w:rPr>
              <w:t>MLR</w:t>
            </w:r>
            <w:proofErr w:type="spellEnd"/>
          </w:p>
        </w:tc>
        <w:tc>
          <w:tcPr>
            <w:tcW w:w="0" w:type="auto"/>
            <w:shd w:val="clear" w:color="auto" w:fill="auto"/>
            <w:noWrap/>
            <w:vAlign w:val="bottom"/>
            <w:hideMark/>
          </w:tcPr>
          <w:p w14:paraId="17F211B2" w14:textId="4F3D013C" w:rsidR="004E3B9B" w:rsidRPr="00C15D07" w:rsidRDefault="00BE7ADC" w:rsidP="004E3B9B">
            <w:pPr>
              <w:spacing w:line="240" w:lineRule="auto"/>
              <w:jc w:val="center"/>
              <w:rPr>
                <w:b/>
                <w:bCs/>
                <w:color w:val="000000"/>
                <w:sz w:val="20"/>
                <w:szCs w:val="20"/>
                <w:lang w:eastAsia="en-CA"/>
              </w:rPr>
            </w:pPr>
            <w:proofErr w:type="spellStart"/>
            <w:r w:rsidRPr="00C15D07">
              <w:rPr>
                <w:b/>
                <w:bCs/>
                <w:color w:val="000000"/>
                <w:sz w:val="20"/>
                <w:szCs w:val="20"/>
                <w:lang w:eastAsia="en-CA"/>
              </w:rPr>
              <w:t>SARIMAX</w:t>
            </w:r>
            <w:proofErr w:type="spellEnd"/>
          </w:p>
        </w:tc>
        <w:tc>
          <w:tcPr>
            <w:tcW w:w="0" w:type="auto"/>
            <w:shd w:val="clear" w:color="auto" w:fill="auto"/>
            <w:noWrap/>
            <w:vAlign w:val="bottom"/>
            <w:hideMark/>
          </w:tcPr>
          <w:p w14:paraId="3C9D8BA4" w14:textId="77777777" w:rsidR="004E3B9B" w:rsidRPr="00C15D07" w:rsidRDefault="004E3B9B" w:rsidP="004E3B9B">
            <w:pPr>
              <w:spacing w:line="240" w:lineRule="auto"/>
              <w:jc w:val="center"/>
              <w:rPr>
                <w:b/>
                <w:bCs/>
                <w:color w:val="000000"/>
                <w:sz w:val="20"/>
                <w:szCs w:val="20"/>
                <w:lang w:eastAsia="en-CA"/>
              </w:rPr>
            </w:pPr>
            <w:proofErr w:type="spellStart"/>
            <w:r w:rsidRPr="00C15D07">
              <w:rPr>
                <w:b/>
                <w:bCs/>
                <w:color w:val="000000"/>
                <w:sz w:val="20"/>
                <w:szCs w:val="20"/>
                <w:lang w:eastAsia="en-CA"/>
              </w:rPr>
              <w:t>SNF</w:t>
            </w:r>
            <w:proofErr w:type="spellEnd"/>
          </w:p>
        </w:tc>
      </w:tr>
      <w:tr w:rsidR="002629CC" w:rsidRPr="00C15D07" w14:paraId="47DBE206" w14:textId="77777777" w:rsidTr="00BE7ADC">
        <w:trPr>
          <w:trHeight w:val="315"/>
          <w:jc w:val="center"/>
        </w:trPr>
        <w:tc>
          <w:tcPr>
            <w:tcW w:w="0" w:type="auto"/>
            <w:shd w:val="clear" w:color="auto" w:fill="auto"/>
            <w:noWrap/>
            <w:vAlign w:val="bottom"/>
            <w:hideMark/>
          </w:tcPr>
          <w:p w14:paraId="2317AC54" w14:textId="77777777" w:rsidR="002629CC" w:rsidRPr="00C15D07" w:rsidRDefault="002629CC" w:rsidP="002629CC">
            <w:pPr>
              <w:spacing w:line="240" w:lineRule="auto"/>
              <w:jc w:val="center"/>
              <w:rPr>
                <w:b/>
                <w:bCs/>
                <w:color w:val="000000"/>
                <w:sz w:val="20"/>
                <w:szCs w:val="20"/>
                <w:lang w:eastAsia="en-CA"/>
              </w:rPr>
            </w:pPr>
            <w:proofErr w:type="spellStart"/>
            <w:r w:rsidRPr="00C15D07">
              <w:rPr>
                <w:b/>
                <w:bCs/>
                <w:color w:val="000000"/>
                <w:sz w:val="20"/>
                <w:szCs w:val="20"/>
                <w:lang w:eastAsia="en-CA"/>
              </w:rPr>
              <w:t>MAPE</w:t>
            </w:r>
            <w:proofErr w:type="spellEnd"/>
            <w:r w:rsidRPr="00C15D07">
              <w:rPr>
                <w:b/>
                <w:bCs/>
                <w:color w:val="000000"/>
                <w:sz w:val="20"/>
                <w:szCs w:val="20"/>
                <w:lang w:eastAsia="en-CA"/>
              </w:rPr>
              <w:t xml:space="preserve"> (%)</w:t>
            </w:r>
          </w:p>
        </w:tc>
        <w:tc>
          <w:tcPr>
            <w:tcW w:w="0" w:type="auto"/>
            <w:shd w:val="clear" w:color="auto" w:fill="auto"/>
            <w:noWrap/>
            <w:vAlign w:val="bottom"/>
            <w:hideMark/>
          </w:tcPr>
          <w:p w14:paraId="5E3AD940"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6.67</w:t>
            </w:r>
          </w:p>
        </w:tc>
        <w:tc>
          <w:tcPr>
            <w:tcW w:w="0" w:type="auto"/>
            <w:shd w:val="clear" w:color="auto" w:fill="auto"/>
            <w:noWrap/>
            <w:vAlign w:val="bottom"/>
            <w:hideMark/>
          </w:tcPr>
          <w:p w14:paraId="12AD48B7" w14:textId="77777777" w:rsidR="002629CC" w:rsidRPr="00C15D07" w:rsidRDefault="002629CC" w:rsidP="002629CC">
            <w:pPr>
              <w:spacing w:line="240" w:lineRule="auto"/>
              <w:jc w:val="right"/>
              <w:rPr>
                <w:color w:val="000000"/>
                <w:sz w:val="20"/>
                <w:szCs w:val="20"/>
                <w:lang w:eastAsia="en-CA"/>
              </w:rPr>
            </w:pPr>
            <w:r w:rsidRPr="00C15D07">
              <w:rPr>
                <w:color w:val="000000"/>
                <w:sz w:val="20"/>
                <w:szCs w:val="20"/>
                <w:lang w:eastAsia="en-CA"/>
              </w:rPr>
              <w:t>7.79</w:t>
            </w:r>
          </w:p>
        </w:tc>
        <w:tc>
          <w:tcPr>
            <w:tcW w:w="0" w:type="auto"/>
            <w:shd w:val="clear" w:color="auto" w:fill="auto"/>
            <w:noWrap/>
            <w:vAlign w:val="bottom"/>
            <w:hideMark/>
          </w:tcPr>
          <w:p w14:paraId="1CCB4D81"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6.64</w:t>
            </w:r>
          </w:p>
        </w:tc>
        <w:tc>
          <w:tcPr>
            <w:tcW w:w="0" w:type="auto"/>
            <w:shd w:val="clear" w:color="auto" w:fill="auto"/>
            <w:noWrap/>
            <w:vAlign w:val="bottom"/>
            <w:hideMark/>
          </w:tcPr>
          <w:p w14:paraId="3E690A1B"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9.41</w:t>
            </w:r>
          </w:p>
        </w:tc>
        <w:tc>
          <w:tcPr>
            <w:tcW w:w="0" w:type="auto"/>
            <w:shd w:val="clear" w:color="auto" w:fill="auto"/>
            <w:noWrap/>
            <w:vAlign w:val="bottom"/>
          </w:tcPr>
          <w:p w14:paraId="5EB58925" w14:textId="7301666A" w:rsidR="002629CC" w:rsidRPr="002629CC" w:rsidRDefault="002629CC" w:rsidP="002629CC">
            <w:pPr>
              <w:spacing w:line="240" w:lineRule="auto"/>
              <w:jc w:val="center"/>
              <w:rPr>
                <w:color w:val="000000"/>
                <w:sz w:val="20"/>
                <w:szCs w:val="20"/>
                <w:lang w:eastAsia="en-CA"/>
              </w:rPr>
            </w:pPr>
            <w:r w:rsidRPr="002629CC">
              <w:rPr>
                <w:color w:val="000000"/>
                <w:sz w:val="20"/>
                <w:szCs w:val="20"/>
              </w:rPr>
              <w:t>6.89</w:t>
            </w:r>
          </w:p>
        </w:tc>
        <w:tc>
          <w:tcPr>
            <w:tcW w:w="0" w:type="auto"/>
            <w:shd w:val="clear" w:color="auto" w:fill="auto"/>
            <w:noWrap/>
            <w:vAlign w:val="bottom"/>
            <w:hideMark/>
          </w:tcPr>
          <w:p w14:paraId="755B3A63"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12.70</w:t>
            </w:r>
          </w:p>
        </w:tc>
      </w:tr>
      <w:tr w:rsidR="002629CC" w:rsidRPr="00C15D07" w14:paraId="147D20F9" w14:textId="77777777" w:rsidTr="00BE7ADC">
        <w:trPr>
          <w:trHeight w:val="315"/>
          <w:jc w:val="center"/>
        </w:trPr>
        <w:tc>
          <w:tcPr>
            <w:tcW w:w="0" w:type="auto"/>
            <w:shd w:val="clear" w:color="auto" w:fill="auto"/>
            <w:noWrap/>
            <w:vAlign w:val="bottom"/>
            <w:hideMark/>
          </w:tcPr>
          <w:p w14:paraId="597AD5F9" w14:textId="77777777" w:rsidR="002629CC" w:rsidRPr="00C15D07" w:rsidRDefault="002629CC" w:rsidP="002629CC">
            <w:pPr>
              <w:spacing w:line="240" w:lineRule="auto"/>
              <w:jc w:val="center"/>
              <w:rPr>
                <w:b/>
                <w:bCs/>
                <w:color w:val="000000"/>
                <w:sz w:val="20"/>
                <w:szCs w:val="20"/>
                <w:lang w:eastAsia="en-CA"/>
              </w:rPr>
            </w:pPr>
            <w:proofErr w:type="spellStart"/>
            <w:r w:rsidRPr="00C15D07">
              <w:rPr>
                <w:b/>
                <w:bCs/>
                <w:color w:val="000000"/>
                <w:sz w:val="20"/>
                <w:szCs w:val="20"/>
                <w:lang w:eastAsia="en-CA"/>
              </w:rPr>
              <w:t>RMSE</w:t>
            </w:r>
            <w:proofErr w:type="spellEnd"/>
            <w:r w:rsidRPr="00C15D07">
              <w:rPr>
                <w:b/>
                <w:bCs/>
                <w:color w:val="000000"/>
                <w:sz w:val="20"/>
                <w:szCs w:val="20"/>
                <w:lang w:eastAsia="en-CA"/>
              </w:rPr>
              <w:t xml:space="preserve"> (MW)</w:t>
            </w:r>
          </w:p>
        </w:tc>
        <w:tc>
          <w:tcPr>
            <w:tcW w:w="0" w:type="auto"/>
            <w:shd w:val="clear" w:color="auto" w:fill="auto"/>
            <w:noWrap/>
            <w:vAlign w:val="bottom"/>
            <w:hideMark/>
          </w:tcPr>
          <w:p w14:paraId="586F8A78"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13.33</w:t>
            </w:r>
          </w:p>
        </w:tc>
        <w:tc>
          <w:tcPr>
            <w:tcW w:w="0" w:type="auto"/>
            <w:shd w:val="clear" w:color="auto" w:fill="auto"/>
            <w:noWrap/>
            <w:vAlign w:val="bottom"/>
            <w:hideMark/>
          </w:tcPr>
          <w:p w14:paraId="4A2015B4" w14:textId="77777777" w:rsidR="002629CC" w:rsidRPr="00C15D07" w:rsidRDefault="002629CC" w:rsidP="002629CC">
            <w:pPr>
              <w:spacing w:line="240" w:lineRule="auto"/>
              <w:jc w:val="right"/>
              <w:rPr>
                <w:color w:val="000000"/>
                <w:sz w:val="20"/>
                <w:szCs w:val="20"/>
                <w:lang w:eastAsia="en-CA"/>
              </w:rPr>
            </w:pPr>
            <w:r w:rsidRPr="00C15D07">
              <w:rPr>
                <w:color w:val="000000"/>
                <w:sz w:val="20"/>
                <w:szCs w:val="20"/>
                <w:lang w:eastAsia="en-CA"/>
              </w:rPr>
              <w:t>14.95</w:t>
            </w:r>
          </w:p>
        </w:tc>
        <w:tc>
          <w:tcPr>
            <w:tcW w:w="0" w:type="auto"/>
            <w:shd w:val="clear" w:color="auto" w:fill="auto"/>
            <w:noWrap/>
            <w:vAlign w:val="bottom"/>
            <w:hideMark/>
          </w:tcPr>
          <w:p w14:paraId="4BED7ABF"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13.34</w:t>
            </w:r>
          </w:p>
        </w:tc>
        <w:tc>
          <w:tcPr>
            <w:tcW w:w="0" w:type="auto"/>
            <w:shd w:val="clear" w:color="auto" w:fill="auto"/>
            <w:noWrap/>
            <w:vAlign w:val="bottom"/>
            <w:hideMark/>
          </w:tcPr>
          <w:p w14:paraId="708AE1DA"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17.57</w:t>
            </w:r>
          </w:p>
        </w:tc>
        <w:tc>
          <w:tcPr>
            <w:tcW w:w="0" w:type="auto"/>
            <w:shd w:val="clear" w:color="auto" w:fill="auto"/>
            <w:noWrap/>
            <w:vAlign w:val="bottom"/>
          </w:tcPr>
          <w:p w14:paraId="1B075AB0" w14:textId="17C2D6F0" w:rsidR="002629CC" w:rsidRPr="002629CC" w:rsidRDefault="002629CC" w:rsidP="002629CC">
            <w:pPr>
              <w:spacing w:line="240" w:lineRule="auto"/>
              <w:jc w:val="center"/>
              <w:rPr>
                <w:color w:val="000000"/>
                <w:sz w:val="20"/>
                <w:szCs w:val="20"/>
                <w:lang w:eastAsia="en-CA"/>
              </w:rPr>
            </w:pPr>
            <w:r w:rsidRPr="002629CC">
              <w:rPr>
                <w:color w:val="000000"/>
                <w:sz w:val="20"/>
                <w:szCs w:val="20"/>
              </w:rPr>
              <w:t>15.55</w:t>
            </w:r>
          </w:p>
        </w:tc>
        <w:tc>
          <w:tcPr>
            <w:tcW w:w="0" w:type="auto"/>
            <w:shd w:val="clear" w:color="auto" w:fill="auto"/>
            <w:noWrap/>
            <w:vAlign w:val="bottom"/>
            <w:hideMark/>
          </w:tcPr>
          <w:p w14:paraId="042EDA66"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23.08</w:t>
            </w:r>
          </w:p>
        </w:tc>
      </w:tr>
      <w:tr w:rsidR="004E3B9B" w:rsidRPr="00C15D07" w14:paraId="3F279F72" w14:textId="77777777" w:rsidTr="004E3B9B">
        <w:trPr>
          <w:trHeight w:val="315"/>
          <w:jc w:val="center"/>
        </w:trPr>
        <w:tc>
          <w:tcPr>
            <w:tcW w:w="0" w:type="auto"/>
            <w:gridSpan w:val="7"/>
            <w:shd w:val="clear" w:color="auto" w:fill="auto"/>
            <w:noWrap/>
            <w:vAlign w:val="bottom"/>
            <w:hideMark/>
          </w:tcPr>
          <w:p w14:paraId="1F66A07D" w14:textId="77777777" w:rsidR="004E3B9B" w:rsidRPr="00C15D07" w:rsidRDefault="004E3B9B" w:rsidP="004E3B9B">
            <w:pPr>
              <w:spacing w:line="240" w:lineRule="auto"/>
              <w:jc w:val="center"/>
              <w:rPr>
                <w:b/>
                <w:bCs/>
                <w:color w:val="000000"/>
                <w:sz w:val="20"/>
                <w:szCs w:val="20"/>
                <w:lang w:eastAsia="en-CA"/>
              </w:rPr>
            </w:pPr>
            <w:r w:rsidRPr="00C15D07">
              <w:rPr>
                <w:b/>
                <w:bCs/>
                <w:color w:val="000000"/>
                <w:sz w:val="20"/>
                <w:szCs w:val="20"/>
                <w:lang w:eastAsia="en-CA"/>
              </w:rPr>
              <w:t>Spring</w:t>
            </w:r>
          </w:p>
        </w:tc>
      </w:tr>
      <w:tr w:rsidR="00036781" w:rsidRPr="00C15D07" w14:paraId="49651DF5" w14:textId="77777777" w:rsidTr="004E3B9B">
        <w:trPr>
          <w:trHeight w:val="315"/>
          <w:jc w:val="center"/>
        </w:trPr>
        <w:tc>
          <w:tcPr>
            <w:tcW w:w="0" w:type="auto"/>
            <w:shd w:val="clear" w:color="auto" w:fill="auto"/>
            <w:noWrap/>
            <w:vAlign w:val="bottom"/>
            <w:hideMark/>
          </w:tcPr>
          <w:p w14:paraId="6E1CAF8E" w14:textId="77777777" w:rsidR="004E3B9B" w:rsidRPr="00C15D07" w:rsidRDefault="004E3B9B" w:rsidP="004E3B9B">
            <w:pPr>
              <w:spacing w:line="240" w:lineRule="auto"/>
              <w:jc w:val="center"/>
              <w:rPr>
                <w:b/>
                <w:bCs/>
                <w:color w:val="000000"/>
                <w:sz w:val="20"/>
                <w:szCs w:val="20"/>
                <w:lang w:eastAsia="en-CA"/>
              </w:rPr>
            </w:pPr>
            <w:r w:rsidRPr="00C15D07">
              <w:rPr>
                <w:b/>
                <w:bCs/>
                <w:color w:val="000000"/>
                <w:sz w:val="20"/>
                <w:szCs w:val="20"/>
                <w:lang w:eastAsia="en-CA"/>
              </w:rPr>
              <w:t>Metrics</w:t>
            </w:r>
          </w:p>
        </w:tc>
        <w:tc>
          <w:tcPr>
            <w:tcW w:w="0" w:type="auto"/>
            <w:shd w:val="clear" w:color="auto" w:fill="auto"/>
            <w:noWrap/>
            <w:vAlign w:val="bottom"/>
            <w:hideMark/>
          </w:tcPr>
          <w:p w14:paraId="5D87BDF0" w14:textId="77777777" w:rsidR="004E3B9B" w:rsidRPr="00C15D07" w:rsidRDefault="004E3B9B" w:rsidP="004E3B9B">
            <w:pPr>
              <w:spacing w:line="240" w:lineRule="auto"/>
              <w:jc w:val="center"/>
              <w:rPr>
                <w:b/>
                <w:bCs/>
                <w:color w:val="000000"/>
                <w:sz w:val="20"/>
                <w:szCs w:val="20"/>
                <w:lang w:eastAsia="en-CA"/>
              </w:rPr>
            </w:pPr>
            <w:r w:rsidRPr="00C15D07">
              <w:rPr>
                <w:b/>
                <w:bCs/>
                <w:color w:val="000000"/>
                <w:sz w:val="20"/>
                <w:szCs w:val="20"/>
                <w:lang w:eastAsia="en-CA"/>
              </w:rPr>
              <w:t>CNN</w:t>
            </w:r>
          </w:p>
        </w:tc>
        <w:tc>
          <w:tcPr>
            <w:tcW w:w="0" w:type="auto"/>
            <w:shd w:val="clear" w:color="auto" w:fill="auto"/>
            <w:noWrap/>
            <w:vAlign w:val="bottom"/>
            <w:hideMark/>
          </w:tcPr>
          <w:p w14:paraId="3B8E9AFF" w14:textId="77777777" w:rsidR="004E3B9B" w:rsidRPr="00C15D07" w:rsidRDefault="004E3B9B" w:rsidP="004E3B9B">
            <w:pPr>
              <w:spacing w:line="240" w:lineRule="auto"/>
              <w:jc w:val="center"/>
              <w:rPr>
                <w:b/>
                <w:bCs/>
                <w:color w:val="000000"/>
                <w:sz w:val="20"/>
                <w:szCs w:val="20"/>
                <w:lang w:eastAsia="en-CA"/>
              </w:rPr>
            </w:pPr>
            <w:r w:rsidRPr="00C15D07">
              <w:rPr>
                <w:b/>
                <w:bCs/>
                <w:color w:val="000000"/>
                <w:sz w:val="20"/>
                <w:szCs w:val="20"/>
                <w:lang w:eastAsia="en-CA"/>
              </w:rPr>
              <w:t>LSTM</w:t>
            </w:r>
          </w:p>
        </w:tc>
        <w:tc>
          <w:tcPr>
            <w:tcW w:w="0" w:type="auto"/>
            <w:shd w:val="clear" w:color="auto" w:fill="auto"/>
            <w:noWrap/>
            <w:vAlign w:val="bottom"/>
            <w:hideMark/>
          </w:tcPr>
          <w:p w14:paraId="68DCF74F" w14:textId="77777777" w:rsidR="004E3B9B" w:rsidRPr="00C15D07" w:rsidRDefault="004E3B9B" w:rsidP="004E3B9B">
            <w:pPr>
              <w:spacing w:line="240" w:lineRule="auto"/>
              <w:jc w:val="center"/>
              <w:rPr>
                <w:b/>
                <w:bCs/>
                <w:color w:val="000000"/>
                <w:sz w:val="20"/>
                <w:szCs w:val="20"/>
                <w:lang w:eastAsia="en-CA"/>
              </w:rPr>
            </w:pPr>
            <w:r w:rsidRPr="00C15D07">
              <w:rPr>
                <w:b/>
                <w:bCs/>
                <w:color w:val="000000"/>
                <w:sz w:val="20"/>
                <w:szCs w:val="20"/>
                <w:lang w:eastAsia="en-CA"/>
              </w:rPr>
              <w:t>ANN</w:t>
            </w:r>
          </w:p>
        </w:tc>
        <w:tc>
          <w:tcPr>
            <w:tcW w:w="0" w:type="auto"/>
            <w:shd w:val="clear" w:color="auto" w:fill="auto"/>
            <w:noWrap/>
            <w:vAlign w:val="bottom"/>
            <w:hideMark/>
          </w:tcPr>
          <w:p w14:paraId="00088744" w14:textId="77777777" w:rsidR="004E3B9B" w:rsidRPr="00C15D07" w:rsidRDefault="004E3B9B" w:rsidP="004E3B9B">
            <w:pPr>
              <w:spacing w:line="240" w:lineRule="auto"/>
              <w:jc w:val="center"/>
              <w:rPr>
                <w:b/>
                <w:bCs/>
                <w:color w:val="000000"/>
                <w:sz w:val="20"/>
                <w:szCs w:val="20"/>
                <w:lang w:eastAsia="en-CA"/>
              </w:rPr>
            </w:pPr>
            <w:proofErr w:type="spellStart"/>
            <w:r w:rsidRPr="00C15D07">
              <w:rPr>
                <w:b/>
                <w:bCs/>
                <w:color w:val="000000"/>
                <w:sz w:val="20"/>
                <w:szCs w:val="20"/>
                <w:lang w:eastAsia="en-CA"/>
              </w:rPr>
              <w:t>MLR</w:t>
            </w:r>
            <w:proofErr w:type="spellEnd"/>
          </w:p>
        </w:tc>
        <w:tc>
          <w:tcPr>
            <w:tcW w:w="0" w:type="auto"/>
            <w:shd w:val="clear" w:color="auto" w:fill="auto"/>
            <w:noWrap/>
            <w:vAlign w:val="bottom"/>
            <w:hideMark/>
          </w:tcPr>
          <w:p w14:paraId="6239EEF4" w14:textId="30B7F658" w:rsidR="004E3B9B" w:rsidRPr="00C15D07" w:rsidRDefault="00BE7ADC" w:rsidP="004E3B9B">
            <w:pPr>
              <w:spacing w:line="240" w:lineRule="auto"/>
              <w:jc w:val="center"/>
              <w:rPr>
                <w:b/>
                <w:bCs/>
                <w:color w:val="000000"/>
                <w:sz w:val="20"/>
                <w:szCs w:val="20"/>
                <w:lang w:eastAsia="en-CA"/>
              </w:rPr>
            </w:pPr>
            <w:proofErr w:type="spellStart"/>
            <w:r w:rsidRPr="00C15D07">
              <w:rPr>
                <w:b/>
                <w:bCs/>
                <w:color w:val="000000"/>
                <w:sz w:val="20"/>
                <w:szCs w:val="20"/>
                <w:lang w:eastAsia="en-CA"/>
              </w:rPr>
              <w:t>SARIMAX</w:t>
            </w:r>
            <w:proofErr w:type="spellEnd"/>
          </w:p>
        </w:tc>
        <w:tc>
          <w:tcPr>
            <w:tcW w:w="0" w:type="auto"/>
            <w:shd w:val="clear" w:color="auto" w:fill="auto"/>
            <w:noWrap/>
            <w:vAlign w:val="bottom"/>
            <w:hideMark/>
          </w:tcPr>
          <w:p w14:paraId="6390E9C5" w14:textId="77777777" w:rsidR="004E3B9B" w:rsidRPr="00C15D07" w:rsidRDefault="004E3B9B" w:rsidP="004E3B9B">
            <w:pPr>
              <w:spacing w:line="240" w:lineRule="auto"/>
              <w:jc w:val="center"/>
              <w:rPr>
                <w:b/>
                <w:bCs/>
                <w:color w:val="000000"/>
                <w:sz w:val="20"/>
                <w:szCs w:val="20"/>
                <w:lang w:eastAsia="en-CA"/>
              </w:rPr>
            </w:pPr>
            <w:proofErr w:type="spellStart"/>
            <w:r w:rsidRPr="00C15D07">
              <w:rPr>
                <w:b/>
                <w:bCs/>
                <w:color w:val="000000"/>
                <w:sz w:val="20"/>
                <w:szCs w:val="20"/>
                <w:lang w:eastAsia="en-CA"/>
              </w:rPr>
              <w:t>SNF</w:t>
            </w:r>
            <w:proofErr w:type="spellEnd"/>
          </w:p>
        </w:tc>
      </w:tr>
      <w:tr w:rsidR="002629CC" w:rsidRPr="00C15D07" w14:paraId="663062E3" w14:textId="77777777" w:rsidTr="00BE7ADC">
        <w:trPr>
          <w:trHeight w:val="315"/>
          <w:jc w:val="center"/>
        </w:trPr>
        <w:tc>
          <w:tcPr>
            <w:tcW w:w="0" w:type="auto"/>
            <w:shd w:val="clear" w:color="auto" w:fill="auto"/>
            <w:noWrap/>
            <w:vAlign w:val="bottom"/>
            <w:hideMark/>
          </w:tcPr>
          <w:p w14:paraId="473B0F5A" w14:textId="77777777" w:rsidR="002629CC" w:rsidRPr="00C15D07" w:rsidRDefault="002629CC" w:rsidP="002629CC">
            <w:pPr>
              <w:spacing w:line="240" w:lineRule="auto"/>
              <w:jc w:val="center"/>
              <w:rPr>
                <w:b/>
                <w:bCs/>
                <w:color w:val="000000"/>
                <w:sz w:val="20"/>
                <w:szCs w:val="20"/>
                <w:lang w:eastAsia="en-CA"/>
              </w:rPr>
            </w:pPr>
            <w:proofErr w:type="spellStart"/>
            <w:r w:rsidRPr="00C15D07">
              <w:rPr>
                <w:b/>
                <w:bCs/>
                <w:color w:val="000000"/>
                <w:sz w:val="20"/>
                <w:szCs w:val="20"/>
                <w:lang w:eastAsia="en-CA"/>
              </w:rPr>
              <w:t>MAPE</w:t>
            </w:r>
            <w:proofErr w:type="spellEnd"/>
            <w:r w:rsidRPr="00C15D07">
              <w:rPr>
                <w:b/>
                <w:bCs/>
                <w:color w:val="000000"/>
                <w:sz w:val="20"/>
                <w:szCs w:val="20"/>
                <w:lang w:eastAsia="en-CA"/>
              </w:rPr>
              <w:t xml:space="preserve"> (%)</w:t>
            </w:r>
          </w:p>
        </w:tc>
        <w:tc>
          <w:tcPr>
            <w:tcW w:w="0" w:type="auto"/>
            <w:shd w:val="clear" w:color="auto" w:fill="auto"/>
            <w:noWrap/>
            <w:vAlign w:val="bottom"/>
            <w:hideMark/>
          </w:tcPr>
          <w:p w14:paraId="3FC8D73F"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2.79</w:t>
            </w:r>
          </w:p>
        </w:tc>
        <w:tc>
          <w:tcPr>
            <w:tcW w:w="0" w:type="auto"/>
            <w:shd w:val="clear" w:color="auto" w:fill="auto"/>
            <w:noWrap/>
            <w:vAlign w:val="bottom"/>
            <w:hideMark/>
          </w:tcPr>
          <w:p w14:paraId="16F666C7"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3.24</w:t>
            </w:r>
          </w:p>
        </w:tc>
        <w:tc>
          <w:tcPr>
            <w:tcW w:w="0" w:type="auto"/>
            <w:shd w:val="clear" w:color="auto" w:fill="auto"/>
            <w:noWrap/>
            <w:vAlign w:val="bottom"/>
            <w:hideMark/>
          </w:tcPr>
          <w:p w14:paraId="05D1A06F"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3.22</w:t>
            </w:r>
          </w:p>
        </w:tc>
        <w:tc>
          <w:tcPr>
            <w:tcW w:w="0" w:type="auto"/>
            <w:shd w:val="clear" w:color="auto" w:fill="auto"/>
            <w:noWrap/>
            <w:vAlign w:val="bottom"/>
            <w:hideMark/>
          </w:tcPr>
          <w:p w14:paraId="56048862"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6.54</w:t>
            </w:r>
          </w:p>
        </w:tc>
        <w:tc>
          <w:tcPr>
            <w:tcW w:w="0" w:type="auto"/>
            <w:shd w:val="clear" w:color="auto" w:fill="auto"/>
            <w:noWrap/>
            <w:vAlign w:val="bottom"/>
          </w:tcPr>
          <w:p w14:paraId="06F0EB13" w14:textId="2C76A388" w:rsidR="002629CC" w:rsidRPr="002629CC" w:rsidRDefault="002629CC" w:rsidP="002629CC">
            <w:pPr>
              <w:spacing w:line="240" w:lineRule="auto"/>
              <w:jc w:val="center"/>
              <w:rPr>
                <w:color w:val="000000"/>
                <w:sz w:val="20"/>
                <w:szCs w:val="20"/>
                <w:lang w:eastAsia="en-CA"/>
              </w:rPr>
            </w:pPr>
            <w:r w:rsidRPr="002629CC">
              <w:rPr>
                <w:color w:val="000000"/>
                <w:sz w:val="20"/>
                <w:szCs w:val="20"/>
              </w:rPr>
              <w:t>6.70</w:t>
            </w:r>
          </w:p>
        </w:tc>
        <w:tc>
          <w:tcPr>
            <w:tcW w:w="0" w:type="auto"/>
            <w:shd w:val="clear" w:color="auto" w:fill="auto"/>
            <w:noWrap/>
            <w:vAlign w:val="bottom"/>
            <w:hideMark/>
          </w:tcPr>
          <w:p w14:paraId="6376F8B7"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13.75</w:t>
            </w:r>
          </w:p>
        </w:tc>
      </w:tr>
      <w:tr w:rsidR="002629CC" w:rsidRPr="00C15D07" w14:paraId="08B007AA" w14:textId="77777777" w:rsidTr="00BE7ADC">
        <w:trPr>
          <w:trHeight w:val="315"/>
          <w:jc w:val="center"/>
        </w:trPr>
        <w:tc>
          <w:tcPr>
            <w:tcW w:w="0" w:type="auto"/>
            <w:shd w:val="clear" w:color="auto" w:fill="auto"/>
            <w:noWrap/>
            <w:vAlign w:val="bottom"/>
            <w:hideMark/>
          </w:tcPr>
          <w:p w14:paraId="694E9992" w14:textId="77777777" w:rsidR="002629CC" w:rsidRPr="00C15D07" w:rsidRDefault="002629CC" w:rsidP="002629CC">
            <w:pPr>
              <w:spacing w:line="240" w:lineRule="auto"/>
              <w:jc w:val="center"/>
              <w:rPr>
                <w:b/>
                <w:bCs/>
                <w:color w:val="000000"/>
                <w:sz w:val="20"/>
                <w:szCs w:val="20"/>
                <w:lang w:eastAsia="en-CA"/>
              </w:rPr>
            </w:pPr>
            <w:proofErr w:type="spellStart"/>
            <w:r w:rsidRPr="00C15D07">
              <w:rPr>
                <w:b/>
                <w:bCs/>
                <w:color w:val="000000"/>
                <w:sz w:val="20"/>
                <w:szCs w:val="20"/>
                <w:lang w:eastAsia="en-CA"/>
              </w:rPr>
              <w:t>RMSE</w:t>
            </w:r>
            <w:proofErr w:type="spellEnd"/>
            <w:r w:rsidRPr="00C15D07">
              <w:rPr>
                <w:b/>
                <w:bCs/>
                <w:color w:val="000000"/>
                <w:sz w:val="20"/>
                <w:szCs w:val="20"/>
                <w:lang w:eastAsia="en-CA"/>
              </w:rPr>
              <w:t xml:space="preserve"> (MW)</w:t>
            </w:r>
          </w:p>
        </w:tc>
        <w:tc>
          <w:tcPr>
            <w:tcW w:w="0" w:type="auto"/>
            <w:shd w:val="clear" w:color="auto" w:fill="auto"/>
            <w:noWrap/>
            <w:vAlign w:val="bottom"/>
            <w:hideMark/>
          </w:tcPr>
          <w:p w14:paraId="07666097"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4.41</w:t>
            </w:r>
          </w:p>
        </w:tc>
        <w:tc>
          <w:tcPr>
            <w:tcW w:w="0" w:type="auto"/>
            <w:shd w:val="clear" w:color="auto" w:fill="auto"/>
            <w:noWrap/>
            <w:vAlign w:val="bottom"/>
            <w:hideMark/>
          </w:tcPr>
          <w:p w14:paraId="7D943F91"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4.99</w:t>
            </w:r>
          </w:p>
        </w:tc>
        <w:tc>
          <w:tcPr>
            <w:tcW w:w="0" w:type="auto"/>
            <w:shd w:val="clear" w:color="auto" w:fill="auto"/>
            <w:noWrap/>
            <w:vAlign w:val="bottom"/>
            <w:hideMark/>
          </w:tcPr>
          <w:p w14:paraId="3B579F27"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4.81</w:t>
            </w:r>
          </w:p>
        </w:tc>
        <w:tc>
          <w:tcPr>
            <w:tcW w:w="0" w:type="auto"/>
            <w:shd w:val="clear" w:color="auto" w:fill="auto"/>
            <w:noWrap/>
            <w:vAlign w:val="bottom"/>
            <w:hideMark/>
          </w:tcPr>
          <w:p w14:paraId="2B817037"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9.24</w:t>
            </w:r>
          </w:p>
        </w:tc>
        <w:tc>
          <w:tcPr>
            <w:tcW w:w="0" w:type="auto"/>
            <w:shd w:val="clear" w:color="auto" w:fill="auto"/>
            <w:noWrap/>
            <w:vAlign w:val="bottom"/>
          </w:tcPr>
          <w:p w14:paraId="1FBAA7AD" w14:textId="5E6C753E" w:rsidR="002629CC" w:rsidRPr="002629CC" w:rsidRDefault="002629CC" w:rsidP="002629CC">
            <w:pPr>
              <w:spacing w:line="240" w:lineRule="auto"/>
              <w:jc w:val="center"/>
              <w:rPr>
                <w:color w:val="000000"/>
                <w:sz w:val="20"/>
                <w:szCs w:val="20"/>
                <w:lang w:eastAsia="en-CA"/>
              </w:rPr>
            </w:pPr>
            <w:r w:rsidRPr="002629CC">
              <w:rPr>
                <w:color w:val="000000"/>
                <w:sz w:val="20"/>
                <w:szCs w:val="20"/>
              </w:rPr>
              <w:t>12.27</w:t>
            </w:r>
          </w:p>
        </w:tc>
        <w:tc>
          <w:tcPr>
            <w:tcW w:w="0" w:type="auto"/>
            <w:shd w:val="clear" w:color="auto" w:fill="auto"/>
            <w:noWrap/>
            <w:vAlign w:val="bottom"/>
            <w:hideMark/>
          </w:tcPr>
          <w:p w14:paraId="56BF6C71"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20.41</w:t>
            </w:r>
          </w:p>
        </w:tc>
      </w:tr>
      <w:tr w:rsidR="004E3B9B" w:rsidRPr="00C15D07" w14:paraId="25EE05D9" w14:textId="77777777" w:rsidTr="004E3B9B">
        <w:trPr>
          <w:trHeight w:val="315"/>
          <w:jc w:val="center"/>
        </w:trPr>
        <w:tc>
          <w:tcPr>
            <w:tcW w:w="0" w:type="auto"/>
            <w:gridSpan w:val="7"/>
            <w:shd w:val="clear" w:color="auto" w:fill="auto"/>
            <w:noWrap/>
            <w:vAlign w:val="bottom"/>
            <w:hideMark/>
          </w:tcPr>
          <w:p w14:paraId="6422CBB7" w14:textId="77777777" w:rsidR="004E3B9B" w:rsidRPr="00C15D07" w:rsidRDefault="004E3B9B" w:rsidP="004E3B9B">
            <w:pPr>
              <w:spacing w:line="240" w:lineRule="auto"/>
              <w:jc w:val="center"/>
              <w:rPr>
                <w:b/>
                <w:bCs/>
                <w:color w:val="000000"/>
                <w:sz w:val="20"/>
                <w:szCs w:val="20"/>
                <w:lang w:eastAsia="en-CA"/>
              </w:rPr>
            </w:pPr>
            <w:r w:rsidRPr="00C15D07">
              <w:rPr>
                <w:b/>
                <w:bCs/>
                <w:color w:val="000000"/>
                <w:sz w:val="20"/>
                <w:szCs w:val="20"/>
                <w:lang w:eastAsia="en-CA"/>
              </w:rPr>
              <w:t>Summer</w:t>
            </w:r>
          </w:p>
        </w:tc>
      </w:tr>
      <w:tr w:rsidR="00036781" w:rsidRPr="00C15D07" w14:paraId="15E66CF4" w14:textId="77777777" w:rsidTr="004E3B9B">
        <w:trPr>
          <w:trHeight w:val="315"/>
          <w:jc w:val="center"/>
        </w:trPr>
        <w:tc>
          <w:tcPr>
            <w:tcW w:w="0" w:type="auto"/>
            <w:shd w:val="clear" w:color="auto" w:fill="auto"/>
            <w:noWrap/>
            <w:vAlign w:val="bottom"/>
            <w:hideMark/>
          </w:tcPr>
          <w:p w14:paraId="37630B8E" w14:textId="77777777" w:rsidR="004E3B9B" w:rsidRPr="00C15D07" w:rsidRDefault="004E3B9B" w:rsidP="004E3B9B">
            <w:pPr>
              <w:spacing w:line="240" w:lineRule="auto"/>
              <w:jc w:val="center"/>
              <w:rPr>
                <w:b/>
                <w:bCs/>
                <w:color w:val="000000"/>
                <w:sz w:val="20"/>
                <w:szCs w:val="20"/>
                <w:lang w:eastAsia="en-CA"/>
              </w:rPr>
            </w:pPr>
            <w:r w:rsidRPr="00C15D07">
              <w:rPr>
                <w:b/>
                <w:bCs/>
                <w:color w:val="000000"/>
                <w:sz w:val="20"/>
                <w:szCs w:val="20"/>
                <w:lang w:eastAsia="en-CA"/>
              </w:rPr>
              <w:t>Metrics</w:t>
            </w:r>
          </w:p>
        </w:tc>
        <w:tc>
          <w:tcPr>
            <w:tcW w:w="0" w:type="auto"/>
            <w:shd w:val="clear" w:color="auto" w:fill="auto"/>
            <w:noWrap/>
            <w:vAlign w:val="bottom"/>
            <w:hideMark/>
          </w:tcPr>
          <w:p w14:paraId="6DBF297D" w14:textId="77777777" w:rsidR="004E3B9B" w:rsidRPr="00C15D07" w:rsidRDefault="004E3B9B" w:rsidP="004E3B9B">
            <w:pPr>
              <w:spacing w:line="240" w:lineRule="auto"/>
              <w:jc w:val="center"/>
              <w:rPr>
                <w:b/>
                <w:bCs/>
                <w:color w:val="000000"/>
                <w:sz w:val="20"/>
                <w:szCs w:val="20"/>
                <w:lang w:eastAsia="en-CA"/>
              </w:rPr>
            </w:pPr>
            <w:r w:rsidRPr="00C15D07">
              <w:rPr>
                <w:b/>
                <w:bCs/>
                <w:color w:val="000000"/>
                <w:sz w:val="20"/>
                <w:szCs w:val="20"/>
                <w:lang w:eastAsia="en-CA"/>
              </w:rPr>
              <w:t>CNN</w:t>
            </w:r>
          </w:p>
        </w:tc>
        <w:tc>
          <w:tcPr>
            <w:tcW w:w="0" w:type="auto"/>
            <w:shd w:val="clear" w:color="auto" w:fill="auto"/>
            <w:noWrap/>
            <w:vAlign w:val="bottom"/>
            <w:hideMark/>
          </w:tcPr>
          <w:p w14:paraId="59A7979F" w14:textId="77777777" w:rsidR="004E3B9B" w:rsidRPr="00C15D07" w:rsidRDefault="004E3B9B" w:rsidP="004E3B9B">
            <w:pPr>
              <w:spacing w:line="240" w:lineRule="auto"/>
              <w:jc w:val="center"/>
              <w:rPr>
                <w:b/>
                <w:bCs/>
                <w:color w:val="000000"/>
                <w:sz w:val="20"/>
                <w:szCs w:val="20"/>
                <w:lang w:eastAsia="en-CA"/>
              </w:rPr>
            </w:pPr>
            <w:r w:rsidRPr="00C15D07">
              <w:rPr>
                <w:b/>
                <w:bCs/>
                <w:color w:val="000000"/>
                <w:sz w:val="20"/>
                <w:szCs w:val="20"/>
                <w:lang w:eastAsia="en-CA"/>
              </w:rPr>
              <w:t>LSTM</w:t>
            </w:r>
          </w:p>
        </w:tc>
        <w:tc>
          <w:tcPr>
            <w:tcW w:w="0" w:type="auto"/>
            <w:shd w:val="clear" w:color="auto" w:fill="auto"/>
            <w:noWrap/>
            <w:vAlign w:val="bottom"/>
            <w:hideMark/>
          </w:tcPr>
          <w:p w14:paraId="0D70884E" w14:textId="77777777" w:rsidR="004E3B9B" w:rsidRPr="00C15D07" w:rsidRDefault="004E3B9B" w:rsidP="004E3B9B">
            <w:pPr>
              <w:spacing w:line="240" w:lineRule="auto"/>
              <w:jc w:val="center"/>
              <w:rPr>
                <w:b/>
                <w:bCs/>
                <w:color w:val="000000"/>
                <w:sz w:val="20"/>
                <w:szCs w:val="20"/>
                <w:lang w:eastAsia="en-CA"/>
              </w:rPr>
            </w:pPr>
            <w:r w:rsidRPr="00C15D07">
              <w:rPr>
                <w:b/>
                <w:bCs/>
                <w:color w:val="000000"/>
                <w:sz w:val="20"/>
                <w:szCs w:val="20"/>
                <w:lang w:eastAsia="en-CA"/>
              </w:rPr>
              <w:t>ANN</w:t>
            </w:r>
          </w:p>
        </w:tc>
        <w:tc>
          <w:tcPr>
            <w:tcW w:w="0" w:type="auto"/>
            <w:shd w:val="clear" w:color="auto" w:fill="auto"/>
            <w:noWrap/>
            <w:vAlign w:val="bottom"/>
            <w:hideMark/>
          </w:tcPr>
          <w:p w14:paraId="3129CE23" w14:textId="77777777" w:rsidR="004E3B9B" w:rsidRPr="00C15D07" w:rsidRDefault="004E3B9B" w:rsidP="004E3B9B">
            <w:pPr>
              <w:spacing w:line="240" w:lineRule="auto"/>
              <w:jc w:val="center"/>
              <w:rPr>
                <w:b/>
                <w:bCs/>
                <w:color w:val="000000"/>
                <w:sz w:val="20"/>
                <w:szCs w:val="20"/>
                <w:lang w:eastAsia="en-CA"/>
              </w:rPr>
            </w:pPr>
            <w:proofErr w:type="spellStart"/>
            <w:r w:rsidRPr="00C15D07">
              <w:rPr>
                <w:b/>
                <w:bCs/>
                <w:color w:val="000000"/>
                <w:sz w:val="20"/>
                <w:szCs w:val="20"/>
                <w:lang w:eastAsia="en-CA"/>
              </w:rPr>
              <w:t>MLR</w:t>
            </w:r>
            <w:proofErr w:type="spellEnd"/>
          </w:p>
        </w:tc>
        <w:tc>
          <w:tcPr>
            <w:tcW w:w="0" w:type="auto"/>
            <w:shd w:val="clear" w:color="auto" w:fill="auto"/>
            <w:noWrap/>
            <w:vAlign w:val="bottom"/>
            <w:hideMark/>
          </w:tcPr>
          <w:p w14:paraId="2BD5D83A" w14:textId="338B0E09" w:rsidR="004E3B9B" w:rsidRPr="00C15D07" w:rsidRDefault="00BE7ADC" w:rsidP="004E3B9B">
            <w:pPr>
              <w:spacing w:line="240" w:lineRule="auto"/>
              <w:jc w:val="center"/>
              <w:rPr>
                <w:b/>
                <w:bCs/>
                <w:color w:val="000000"/>
                <w:sz w:val="20"/>
                <w:szCs w:val="20"/>
                <w:lang w:eastAsia="en-CA"/>
              </w:rPr>
            </w:pPr>
            <w:proofErr w:type="spellStart"/>
            <w:r w:rsidRPr="00C15D07">
              <w:rPr>
                <w:b/>
                <w:bCs/>
                <w:color w:val="000000"/>
                <w:sz w:val="20"/>
                <w:szCs w:val="20"/>
                <w:lang w:eastAsia="en-CA"/>
              </w:rPr>
              <w:t>SARIMAX</w:t>
            </w:r>
            <w:proofErr w:type="spellEnd"/>
          </w:p>
        </w:tc>
        <w:tc>
          <w:tcPr>
            <w:tcW w:w="0" w:type="auto"/>
            <w:shd w:val="clear" w:color="auto" w:fill="auto"/>
            <w:noWrap/>
            <w:vAlign w:val="bottom"/>
            <w:hideMark/>
          </w:tcPr>
          <w:p w14:paraId="45D4F5CC" w14:textId="77777777" w:rsidR="004E3B9B" w:rsidRPr="00C15D07" w:rsidRDefault="004E3B9B" w:rsidP="004E3B9B">
            <w:pPr>
              <w:spacing w:line="240" w:lineRule="auto"/>
              <w:jc w:val="center"/>
              <w:rPr>
                <w:b/>
                <w:bCs/>
                <w:color w:val="000000"/>
                <w:sz w:val="20"/>
                <w:szCs w:val="20"/>
                <w:lang w:eastAsia="en-CA"/>
              </w:rPr>
            </w:pPr>
            <w:proofErr w:type="spellStart"/>
            <w:r w:rsidRPr="00C15D07">
              <w:rPr>
                <w:b/>
                <w:bCs/>
                <w:color w:val="000000"/>
                <w:sz w:val="20"/>
                <w:szCs w:val="20"/>
                <w:lang w:eastAsia="en-CA"/>
              </w:rPr>
              <w:t>SNF</w:t>
            </w:r>
            <w:proofErr w:type="spellEnd"/>
          </w:p>
        </w:tc>
      </w:tr>
      <w:tr w:rsidR="002629CC" w:rsidRPr="00C15D07" w14:paraId="70A9A173" w14:textId="77777777" w:rsidTr="00BE7ADC">
        <w:trPr>
          <w:trHeight w:val="315"/>
          <w:jc w:val="center"/>
        </w:trPr>
        <w:tc>
          <w:tcPr>
            <w:tcW w:w="0" w:type="auto"/>
            <w:shd w:val="clear" w:color="auto" w:fill="auto"/>
            <w:noWrap/>
            <w:vAlign w:val="bottom"/>
            <w:hideMark/>
          </w:tcPr>
          <w:p w14:paraId="43EE77F3" w14:textId="77777777" w:rsidR="002629CC" w:rsidRPr="00C15D07" w:rsidRDefault="002629CC" w:rsidP="002629CC">
            <w:pPr>
              <w:spacing w:line="240" w:lineRule="auto"/>
              <w:jc w:val="center"/>
              <w:rPr>
                <w:b/>
                <w:bCs/>
                <w:color w:val="000000"/>
                <w:sz w:val="20"/>
                <w:szCs w:val="20"/>
                <w:lang w:eastAsia="en-CA"/>
              </w:rPr>
            </w:pPr>
            <w:proofErr w:type="spellStart"/>
            <w:r w:rsidRPr="00C15D07">
              <w:rPr>
                <w:b/>
                <w:bCs/>
                <w:color w:val="000000"/>
                <w:sz w:val="20"/>
                <w:szCs w:val="20"/>
                <w:lang w:eastAsia="en-CA"/>
              </w:rPr>
              <w:t>MAPE</w:t>
            </w:r>
            <w:proofErr w:type="spellEnd"/>
            <w:r w:rsidRPr="00C15D07">
              <w:rPr>
                <w:b/>
                <w:bCs/>
                <w:color w:val="000000"/>
                <w:sz w:val="20"/>
                <w:szCs w:val="20"/>
                <w:lang w:eastAsia="en-CA"/>
              </w:rPr>
              <w:t xml:space="preserve"> (%)</w:t>
            </w:r>
          </w:p>
        </w:tc>
        <w:tc>
          <w:tcPr>
            <w:tcW w:w="0" w:type="auto"/>
            <w:shd w:val="clear" w:color="auto" w:fill="auto"/>
            <w:noWrap/>
            <w:vAlign w:val="bottom"/>
            <w:hideMark/>
          </w:tcPr>
          <w:p w14:paraId="2E7C7EAB"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2.09</w:t>
            </w:r>
          </w:p>
        </w:tc>
        <w:tc>
          <w:tcPr>
            <w:tcW w:w="0" w:type="auto"/>
            <w:shd w:val="clear" w:color="auto" w:fill="auto"/>
            <w:noWrap/>
            <w:vAlign w:val="bottom"/>
            <w:hideMark/>
          </w:tcPr>
          <w:p w14:paraId="79143458"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2.47</w:t>
            </w:r>
          </w:p>
        </w:tc>
        <w:tc>
          <w:tcPr>
            <w:tcW w:w="0" w:type="auto"/>
            <w:shd w:val="clear" w:color="auto" w:fill="auto"/>
            <w:noWrap/>
            <w:vAlign w:val="bottom"/>
            <w:hideMark/>
          </w:tcPr>
          <w:p w14:paraId="17290616"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2.84</w:t>
            </w:r>
          </w:p>
        </w:tc>
        <w:tc>
          <w:tcPr>
            <w:tcW w:w="0" w:type="auto"/>
            <w:shd w:val="clear" w:color="auto" w:fill="auto"/>
            <w:noWrap/>
            <w:vAlign w:val="bottom"/>
            <w:hideMark/>
          </w:tcPr>
          <w:p w14:paraId="1BDB460C"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2.94</w:t>
            </w:r>
          </w:p>
        </w:tc>
        <w:tc>
          <w:tcPr>
            <w:tcW w:w="0" w:type="auto"/>
            <w:shd w:val="clear" w:color="auto" w:fill="auto"/>
            <w:noWrap/>
            <w:vAlign w:val="bottom"/>
          </w:tcPr>
          <w:p w14:paraId="461AFBD9" w14:textId="373C4413" w:rsidR="002629CC" w:rsidRPr="002629CC" w:rsidRDefault="002629CC" w:rsidP="002629CC">
            <w:pPr>
              <w:spacing w:line="240" w:lineRule="auto"/>
              <w:jc w:val="center"/>
              <w:rPr>
                <w:color w:val="000000"/>
                <w:sz w:val="20"/>
                <w:szCs w:val="20"/>
                <w:lang w:eastAsia="en-CA"/>
              </w:rPr>
            </w:pPr>
            <w:r w:rsidRPr="002629CC">
              <w:rPr>
                <w:color w:val="000000"/>
                <w:sz w:val="20"/>
                <w:szCs w:val="20"/>
              </w:rPr>
              <w:t>2.98</w:t>
            </w:r>
          </w:p>
        </w:tc>
        <w:tc>
          <w:tcPr>
            <w:tcW w:w="0" w:type="auto"/>
            <w:shd w:val="clear" w:color="auto" w:fill="auto"/>
            <w:noWrap/>
            <w:vAlign w:val="bottom"/>
            <w:hideMark/>
          </w:tcPr>
          <w:p w14:paraId="143C843C"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3.20</w:t>
            </w:r>
          </w:p>
        </w:tc>
      </w:tr>
      <w:tr w:rsidR="002629CC" w:rsidRPr="00C15D07" w14:paraId="7F640E1D" w14:textId="77777777" w:rsidTr="00BE7ADC">
        <w:trPr>
          <w:trHeight w:val="315"/>
          <w:jc w:val="center"/>
        </w:trPr>
        <w:tc>
          <w:tcPr>
            <w:tcW w:w="0" w:type="auto"/>
            <w:shd w:val="clear" w:color="auto" w:fill="auto"/>
            <w:noWrap/>
            <w:vAlign w:val="bottom"/>
            <w:hideMark/>
          </w:tcPr>
          <w:p w14:paraId="36A3A6B3" w14:textId="77777777" w:rsidR="002629CC" w:rsidRPr="00C15D07" w:rsidRDefault="002629CC" w:rsidP="002629CC">
            <w:pPr>
              <w:spacing w:line="240" w:lineRule="auto"/>
              <w:jc w:val="center"/>
              <w:rPr>
                <w:b/>
                <w:bCs/>
                <w:color w:val="000000"/>
                <w:sz w:val="20"/>
                <w:szCs w:val="20"/>
                <w:lang w:eastAsia="en-CA"/>
              </w:rPr>
            </w:pPr>
            <w:proofErr w:type="spellStart"/>
            <w:r w:rsidRPr="00C15D07">
              <w:rPr>
                <w:b/>
                <w:bCs/>
                <w:color w:val="000000"/>
                <w:sz w:val="20"/>
                <w:szCs w:val="20"/>
                <w:lang w:eastAsia="en-CA"/>
              </w:rPr>
              <w:t>RMSE</w:t>
            </w:r>
            <w:proofErr w:type="spellEnd"/>
            <w:r w:rsidRPr="00C15D07">
              <w:rPr>
                <w:b/>
                <w:bCs/>
                <w:color w:val="000000"/>
                <w:sz w:val="20"/>
                <w:szCs w:val="20"/>
                <w:lang w:eastAsia="en-CA"/>
              </w:rPr>
              <w:t xml:space="preserve"> (MW)</w:t>
            </w:r>
          </w:p>
        </w:tc>
        <w:tc>
          <w:tcPr>
            <w:tcW w:w="0" w:type="auto"/>
            <w:shd w:val="clear" w:color="auto" w:fill="auto"/>
            <w:noWrap/>
            <w:vAlign w:val="bottom"/>
            <w:hideMark/>
          </w:tcPr>
          <w:p w14:paraId="3F3EE67C"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2.20</w:t>
            </w:r>
          </w:p>
        </w:tc>
        <w:tc>
          <w:tcPr>
            <w:tcW w:w="0" w:type="auto"/>
            <w:shd w:val="clear" w:color="auto" w:fill="auto"/>
            <w:noWrap/>
            <w:vAlign w:val="bottom"/>
            <w:hideMark/>
          </w:tcPr>
          <w:p w14:paraId="6B1D0B7F"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2.65</w:t>
            </w:r>
          </w:p>
        </w:tc>
        <w:tc>
          <w:tcPr>
            <w:tcW w:w="0" w:type="auto"/>
            <w:shd w:val="clear" w:color="auto" w:fill="auto"/>
            <w:noWrap/>
            <w:vAlign w:val="bottom"/>
            <w:hideMark/>
          </w:tcPr>
          <w:p w14:paraId="544EE8EB"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2.75</w:t>
            </w:r>
          </w:p>
        </w:tc>
        <w:tc>
          <w:tcPr>
            <w:tcW w:w="0" w:type="auto"/>
            <w:shd w:val="clear" w:color="auto" w:fill="auto"/>
            <w:noWrap/>
            <w:vAlign w:val="bottom"/>
            <w:hideMark/>
          </w:tcPr>
          <w:p w14:paraId="724A5ADB"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2.97</w:t>
            </w:r>
          </w:p>
        </w:tc>
        <w:tc>
          <w:tcPr>
            <w:tcW w:w="0" w:type="auto"/>
            <w:shd w:val="clear" w:color="auto" w:fill="auto"/>
            <w:noWrap/>
            <w:vAlign w:val="bottom"/>
          </w:tcPr>
          <w:p w14:paraId="298C7B72" w14:textId="1E0C7030" w:rsidR="002629CC" w:rsidRPr="002629CC" w:rsidRDefault="002629CC" w:rsidP="002629CC">
            <w:pPr>
              <w:spacing w:line="240" w:lineRule="auto"/>
              <w:jc w:val="center"/>
              <w:rPr>
                <w:color w:val="000000"/>
                <w:sz w:val="20"/>
                <w:szCs w:val="20"/>
                <w:lang w:eastAsia="en-CA"/>
              </w:rPr>
            </w:pPr>
            <w:r w:rsidRPr="002629CC">
              <w:rPr>
                <w:color w:val="000000"/>
                <w:sz w:val="20"/>
                <w:szCs w:val="20"/>
              </w:rPr>
              <w:t>3.03</w:t>
            </w:r>
          </w:p>
        </w:tc>
        <w:tc>
          <w:tcPr>
            <w:tcW w:w="0" w:type="auto"/>
            <w:shd w:val="clear" w:color="auto" w:fill="auto"/>
            <w:noWrap/>
            <w:vAlign w:val="bottom"/>
            <w:hideMark/>
          </w:tcPr>
          <w:p w14:paraId="0D688FDF"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3.36</w:t>
            </w:r>
          </w:p>
        </w:tc>
      </w:tr>
      <w:tr w:rsidR="00BE7ADC" w:rsidRPr="00C15D07" w14:paraId="5731F403" w14:textId="77777777" w:rsidTr="004E3B9B">
        <w:trPr>
          <w:trHeight w:val="315"/>
          <w:jc w:val="center"/>
        </w:trPr>
        <w:tc>
          <w:tcPr>
            <w:tcW w:w="0" w:type="auto"/>
            <w:gridSpan w:val="7"/>
            <w:shd w:val="clear" w:color="auto" w:fill="auto"/>
            <w:noWrap/>
            <w:vAlign w:val="bottom"/>
            <w:hideMark/>
          </w:tcPr>
          <w:p w14:paraId="3C7E5FE7" w14:textId="77777777" w:rsidR="00BE7ADC" w:rsidRPr="00C15D07" w:rsidRDefault="00BE7ADC" w:rsidP="00BE7ADC">
            <w:pPr>
              <w:spacing w:line="240" w:lineRule="auto"/>
              <w:jc w:val="center"/>
              <w:rPr>
                <w:b/>
                <w:bCs/>
                <w:color w:val="000000"/>
                <w:sz w:val="20"/>
                <w:szCs w:val="20"/>
                <w:lang w:eastAsia="en-CA"/>
              </w:rPr>
            </w:pPr>
            <w:r w:rsidRPr="00C15D07">
              <w:rPr>
                <w:b/>
                <w:bCs/>
                <w:color w:val="000000"/>
                <w:sz w:val="20"/>
                <w:szCs w:val="20"/>
                <w:lang w:eastAsia="en-CA"/>
              </w:rPr>
              <w:t>Autumn / Fall</w:t>
            </w:r>
          </w:p>
        </w:tc>
      </w:tr>
      <w:tr w:rsidR="00BE7ADC" w:rsidRPr="00C15D07" w14:paraId="0C8F9ABE" w14:textId="77777777" w:rsidTr="004E3B9B">
        <w:trPr>
          <w:trHeight w:val="315"/>
          <w:jc w:val="center"/>
        </w:trPr>
        <w:tc>
          <w:tcPr>
            <w:tcW w:w="0" w:type="auto"/>
            <w:shd w:val="clear" w:color="auto" w:fill="auto"/>
            <w:noWrap/>
            <w:vAlign w:val="bottom"/>
            <w:hideMark/>
          </w:tcPr>
          <w:p w14:paraId="326B01CA" w14:textId="77777777" w:rsidR="00BE7ADC" w:rsidRPr="00C15D07" w:rsidRDefault="00BE7ADC" w:rsidP="00BE7ADC">
            <w:pPr>
              <w:spacing w:line="240" w:lineRule="auto"/>
              <w:jc w:val="center"/>
              <w:rPr>
                <w:b/>
                <w:bCs/>
                <w:color w:val="000000"/>
                <w:sz w:val="20"/>
                <w:szCs w:val="20"/>
                <w:lang w:eastAsia="en-CA"/>
              </w:rPr>
            </w:pPr>
            <w:r w:rsidRPr="00C15D07">
              <w:rPr>
                <w:b/>
                <w:bCs/>
                <w:color w:val="000000"/>
                <w:sz w:val="20"/>
                <w:szCs w:val="20"/>
                <w:lang w:eastAsia="en-CA"/>
              </w:rPr>
              <w:t>Metrics</w:t>
            </w:r>
          </w:p>
        </w:tc>
        <w:tc>
          <w:tcPr>
            <w:tcW w:w="0" w:type="auto"/>
            <w:shd w:val="clear" w:color="auto" w:fill="auto"/>
            <w:noWrap/>
            <w:vAlign w:val="bottom"/>
            <w:hideMark/>
          </w:tcPr>
          <w:p w14:paraId="4E306F09" w14:textId="77777777" w:rsidR="00BE7ADC" w:rsidRPr="00C15D07" w:rsidRDefault="00BE7ADC" w:rsidP="00BE7ADC">
            <w:pPr>
              <w:spacing w:line="240" w:lineRule="auto"/>
              <w:jc w:val="center"/>
              <w:rPr>
                <w:b/>
                <w:bCs/>
                <w:color w:val="000000"/>
                <w:sz w:val="20"/>
                <w:szCs w:val="20"/>
                <w:lang w:eastAsia="en-CA"/>
              </w:rPr>
            </w:pPr>
            <w:r w:rsidRPr="00C15D07">
              <w:rPr>
                <w:b/>
                <w:bCs/>
                <w:color w:val="000000"/>
                <w:sz w:val="20"/>
                <w:szCs w:val="20"/>
                <w:lang w:eastAsia="en-CA"/>
              </w:rPr>
              <w:t>CNN</w:t>
            </w:r>
          </w:p>
        </w:tc>
        <w:tc>
          <w:tcPr>
            <w:tcW w:w="0" w:type="auto"/>
            <w:shd w:val="clear" w:color="auto" w:fill="auto"/>
            <w:noWrap/>
            <w:vAlign w:val="bottom"/>
            <w:hideMark/>
          </w:tcPr>
          <w:p w14:paraId="33207F24" w14:textId="77777777" w:rsidR="00BE7ADC" w:rsidRPr="00C15D07" w:rsidRDefault="00BE7ADC" w:rsidP="00BE7ADC">
            <w:pPr>
              <w:spacing w:line="240" w:lineRule="auto"/>
              <w:jc w:val="center"/>
              <w:rPr>
                <w:b/>
                <w:bCs/>
                <w:color w:val="000000"/>
                <w:sz w:val="20"/>
                <w:szCs w:val="20"/>
                <w:lang w:eastAsia="en-CA"/>
              </w:rPr>
            </w:pPr>
            <w:r w:rsidRPr="00C15D07">
              <w:rPr>
                <w:b/>
                <w:bCs/>
                <w:color w:val="000000"/>
                <w:sz w:val="20"/>
                <w:szCs w:val="20"/>
                <w:lang w:eastAsia="en-CA"/>
              </w:rPr>
              <w:t>LSTM</w:t>
            </w:r>
          </w:p>
        </w:tc>
        <w:tc>
          <w:tcPr>
            <w:tcW w:w="0" w:type="auto"/>
            <w:shd w:val="clear" w:color="auto" w:fill="auto"/>
            <w:noWrap/>
            <w:vAlign w:val="bottom"/>
            <w:hideMark/>
          </w:tcPr>
          <w:p w14:paraId="00BA5DE0" w14:textId="77777777" w:rsidR="00BE7ADC" w:rsidRPr="00C15D07" w:rsidRDefault="00BE7ADC" w:rsidP="00BE7ADC">
            <w:pPr>
              <w:spacing w:line="240" w:lineRule="auto"/>
              <w:jc w:val="center"/>
              <w:rPr>
                <w:b/>
                <w:bCs/>
                <w:color w:val="000000"/>
                <w:sz w:val="20"/>
                <w:szCs w:val="20"/>
                <w:lang w:eastAsia="en-CA"/>
              </w:rPr>
            </w:pPr>
            <w:r w:rsidRPr="00C15D07">
              <w:rPr>
                <w:b/>
                <w:bCs/>
                <w:color w:val="000000"/>
                <w:sz w:val="20"/>
                <w:szCs w:val="20"/>
                <w:lang w:eastAsia="en-CA"/>
              </w:rPr>
              <w:t>ANN</w:t>
            </w:r>
          </w:p>
        </w:tc>
        <w:tc>
          <w:tcPr>
            <w:tcW w:w="0" w:type="auto"/>
            <w:shd w:val="clear" w:color="auto" w:fill="auto"/>
            <w:noWrap/>
            <w:vAlign w:val="bottom"/>
            <w:hideMark/>
          </w:tcPr>
          <w:p w14:paraId="08B00D08" w14:textId="77777777" w:rsidR="00BE7ADC" w:rsidRPr="00C15D07" w:rsidRDefault="00BE7ADC" w:rsidP="00BE7ADC">
            <w:pPr>
              <w:spacing w:line="240" w:lineRule="auto"/>
              <w:jc w:val="center"/>
              <w:rPr>
                <w:b/>
                <w:bCs/>
                <w:color w:val="000000"/>
                <w:sz w:val="20"/>
                <w:szCs w:val="20"/>
                <w:lang w:eastAsia="en-CA"/>
              </w:rPr>
            </w:pPr>
            <w:proofErr w:type="spellStart"/>
            <w:r w:rsidRPr="00C15D07">
              <w:rPr>
                <w:b/>
                <w:bCs/>
                <w:color w:val="000000"/>
                <w:sz w:val="20"/>
                <w:szCs w:val="20"/>
                <w:lang w:eastAsia="en-CA"/>
              </w:rPr>
              <w:t>MLR</w:t>
            </w:r>
            <w:proofErr w:type="spellEnd"/>
          </w:p>
        </w:tc>
        <w:tc>
          <w:tcPr>
            <w:tcW w:w="0" w:type="auto"/>
            <w:shd w:val="clear" w:color="auto" w:fill="auto"/>
            <w:noWrap/>
            <w:vAlign w:val="bottom"/>
            <w:hideMark/>
          </w:tcPr>
          <w:p w14:paraId="64F0974A" w14:textId="121D27BB" w:rsidR="00BE7ADC" w:rsidRPr="00C15D07" w:rsidRDefault="00BE7ADC" w:rsidP="00BE7ADC">
            <w:pPr>
              <w:spacing w:line="240" w:lineRule="auto"/>
              <w:jc w:val="center"/>
              <w:rPr>
                <w:b/>
                <w:bCs/>
                <w:color w:val="000000"/>
                <w:sz w:val="20"/>
                <w:szCs w:val="20"/>
                <w:lang w:eastAsia="en-CA"/>
              </w:rPr>
            </w:pPr>
            <w:proofErr w:type="spellStart"/>
            <w:r w:rsidRPr="00C15D07">
              <w:rPr>
                <w:b/>
                <w:bCs/>
                <w:color w:val="000000"/>
                <w:sz w:val="20"/>
                <w:szCs w:val="20"/>
                <w:lang w:eastAsia="en-CA"/>
              </w:rPr>
              <w:t>SARIMAX</w:t>
            </w:r>
            <w:proofErr w:type="spellEnd"/>
          </w:p>
        </w:tc>
        <w:tc>
          <w:tcPr>
            <w:tcW w:w="0" w:type="auto"/>
            <w:shd w:val="clear" w:color="auto" w:fill="auto"/>
            <w:noWrap/>
            <w:vAlign w:val="bottom"/>
            <w:hideMark/>
          </w:tcPr>
          <w:p w14:paraId="7CE8DDBD" w14:textId="77777777" w:rsidR="00BE7ADC" w:rsidRPr="00C15D07" w:rsidRDefault="00BE7ADC" w:rsidP="00BE7ADC">
            <w:pPr>
              <w:spacing w:line="240" w:lineRule="auto"/>
              <w:jc w:val="center"/>
              <w:rPr>
                <w:b/>
                <w:bCs/>
                <w:color w:val="000000"/>
                <w:sz w:val="20"/>
                <w:szCs w:val="20"/>
                <w:lang w:eastAsia="en-CA"/>
              </w:rPr>
            </w:pPr>
            <w:proofErr w:type="spellStart"/>
            <w:r w:rsidRPr="00C15D07">
              <w:rPr>
                <w:b/>
                <w:bCs/>
                <w:color w:val="000000"/>
                <w:sz w:val="20"/>
                <w:szCs w:val="20"/>
                <w:lang w:eastAsia="en-CA"/>
              </w:rPr>
              <w:t>SNF</w:t>
            </w:r>
            <w:proofErr w:type="spellEnd"/>
          </w:p>
        </w:tc>
      </w:tr>
      <w:tr w:rsidR="002629CC" w:rsidRPr="00C15D07" w14:paraId="160E5156" w14:textId="77777777" w:rsidTr="00BE7ADC">
        <w:trPr>
          <w:trHeight w:val="315"/>
          <w:jc w:val="center"/>
        </w:trPr>
        <w:tc>
          <w:tcPr>
            <w:tcW w:w="0" w:type="auto"/>
            <w:shd w:val="clear" w:color="auto" w:fill="auto"/>
            <w:noWrap/>
            <w:vAlign w:val="bottom"/>
            <w:hideMark/>
          </w:tcPr>
          <w:p w14:paraId="7C3020E5" w14:textId="77777777" w:rsidR="002629CC" w:rsidRPr="00C15D07" w:rsidRDefault="002629CC" w:rsidP="002629CC">
            <w:pPr>
              <w:spacing w:line="240" w:lineRule="auto"/>
              <w:jc w:val="center"/>
              <w:rPr>
                <w:b/>
                <w:bCs/>
                <w:color w:val="000000"/>
                <w:sz w:val="20"/>
                <w:szCs w:val="20"/>
                <w:lang w:eastAsia="en-CA"/>
              </w:rPr>
            </w:pPr>
            <w:proofErr w:type="spellStart"/>
            <w:r w:rsidRPr="00C15D07">
              <w:rPr>
                <w:b/>
                <w:bCs/>
                <w:color w:val="000000"/>
                <w:sz w:val="20"/>
                <w:szCs w:val="20"/>
                <w:lang w:eastAsia="en-CA"/>
              </w:rPr>
              <w:t>MAPE</w:t>
            </w:r>
            <w:proofErr w:type="spellEnd"/>
            <w:r w:rsidRPr="00C15D07">
              <w:rPr>
                <w:b/>
                <w:bCs/>
                <w:color w:val="000000"/>
                <w:sz w:val="20"/>
                <w:szCs w:val="20"/>
                <w:lang w:eastAsia="en-CA"/>
              </w:rPr>
              <w:t xml:space="preserve"> (%)</w:t>
            </w:r>
          </w:p>
        </w:tc>
        <w:tc>
          <w:tcPr>
            <w:tcW w:w="0" w:type="auto"/>
            <w:shd w:val="clear" w:color="auto" w:fill="auto"/>
            <w:noWrap/>
            <w:vAlign w:val="bottom"/>
            <w:hideMark/>
          </w:tcPr>
          <w:p w14:paraId="5D6AE208"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4.09</w:t>
            </w:r>
          </w:p>
        </w:tc>
        <w:tc>
          <w:tcPr>
            <w:tcW w:w="0" w:type="auto"/>
            <w:shd w:val="clear" w:color="auto" w:fill="auto"/>
            <w:noWrap/>
            <w:vAlign w:val="bottom"/>
            <w:hideMark/>
          </w:tcPr>
          <w:p w14:paraId="686E3C06"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4.76</w:t>
            </w:r>
          </w:p>
        </w:tc>
        <w:tc>
          <w:tcPr>
            <w:tcW w:w="0" w:type="auto"/>
            <w:shd w:val="clear" w:color="auto" w:fill="auto"/>
            <w:noWrap/>
            <w:vAlign w:val="bottom"/>
            <w:hideMark/>
          </w:tcPr>
          <w:p w14:paraId="68019A54"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4.68</w:t>
            </w:r>
          </w:p>
        </w:tc>
        <w:tc>
          <w:tcPr>
            <w:tcW w:w="0" w:type="auto"/>
            <w:shd w:val="clear" w:color="auto" w:fill="auto"/>
            <w:noWrap/>
            <w:vAlign w:val="bottom"/>
            <w:hideMark/>
          </w:tcPr>
          <w:p w14:paraId="208A74CA"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5.62</w:t>
            </w:r>
          </w:p>
        </w:tc>
        <w:tc>
          <w:tcPr>
            <w:tcW w:w="0" w:type="auto"/>
            <w:shd w:val="clear" w:color="auto" w:fill="auto"/>
            <w:noWrap/>
            <w:vAlign w:val="bottom"/>
          </w:tcPr>
          <w:p w14:paraId="7AAF2EEA" w14:textId="54DCC5C6" w:rsidR="002629CC" w:rsidRPr="002629CC" w:rsidRDefault="002629CC" w:rsidP="002629CC">
            <w:pPr>
              <w:spacing w:line="240" w:lineRule="auto"/>
              <w:jc w:val="center"/>
              <w:rPr>
                <w:color w:val="000000"/>
                <w:sz w:val="20"/>
                <w:szCs w:val="20"/>
                <w:lang w:eastAsia="en-CA"/>
              </w:rPr>
            </w:pPr>
            <w:r w:rsidRPr="002629CC">
              <w:rPr>
                <w:color w:val="000000"/>
                <w:sz w:val="20"/>
                <w:szCs w:val="20"/>
              </w:rPr>
              <w:t>4.78</w:t>
            </w:r>
          </w:p>
        </w:tc>
        <w:tc>
          <w:tcPr>
            <w:tcW w:w="0" w:type="auto"/>
            <w:shd w:val="clear" w:color="auto" w:fill="auto"/>
            <w:noWrap/>
            <w:vAlign w:val="bottom"/>
            <w:hideMark/>
          </w:tcPr>
          <w:p w14:paraId="2DA7B66D"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7.95</w:t>
            </w:r>
          </w:p>
        </w:tc>
      </w:tr>
      <w:tr w:rsidR="002629CC" w:rsidRPr="00C15D07" w14:paraId="4D2EA559" w14:textId="77777777" w:rsidTr="00BE7ADC">
        <w:trPr>
          <w:trHeight w:val="315"/>
          <w:jc w:val="center"/>
        </w:trPr>
        <w:tc>
          <w:tcPr>
            <w:tcW w:w="0" w:type="auto"/>
            <w:shd w:val="clear" w:color="auto" w:fill="auto"/>
            <w:noWrap/>
            <w:vAlign w:val="bottom"/>
            <w:hideMark/>
          </w:tcPr>
          <w:p w14:paraId="3E530CA3" w14:textId="77777777" w:rsidR="002629CC" w:rsidRPr="00C15D07" w:rsidRDefault="002629CC" w:rsidP="002629CC">
            <w:pPr>
              <w:spacing w:line="240" w:lineRule="auto"/>
              <w:jc w:val="center"/>
              <w:rPr>
                <w:b/>
                <w:bCs/>
                <w:color w:val="000000"/>
                <w:sz w:val="20"/>
                <w:szCs w:val="20"/>
                <w:lang w:eastAsia="en-CA"/>
              </w:rPr>
            </w:pPr>
            <w:proofErr w:type="spellStart"/>
            <w:r w:rsidRPr="00C15D07">
              <w:rPr>
                <w:b/>
                <w:bCs/>
                <w:color w:val="000000"/>
                <w:sz w:val="20"/>
                <w:szCs w:val="20"/>
                <w:lang w:eastAsia="en-CA"/>
              </w:rPr>
              <w:t>RMSE</w:t>
            </w:r>
            <w:proofErr w:type="spellEnd"/>
            <w:r w:rsidRPr="00C15D07">
              <w:rPr>
                <w:b/>
                <w:bCs/>
                <w:color w:val="000000"/>
                <w:sz w:val="20"/>
                <w:szCs w:val="20"/>
                <w:lang w:eastAsia="en-CA"/>
              </w:rPr>
              <w:t xml:space="preserve"> (MW)</w:t>
            </w:r>
          </w:p>
        </w:tc>
        <w:tc>
          <w:tcPr>
            <w:tcW w:w="0" w:type="auto"/>
            <w:shd w:val="clear" w:color="auto" w:fill="auto"/>
            <w:noWrap/>
            <w:vAlign w:val="bottom"/>
            <w:hideMark/>
          </w:tcPr>
          <w:p w14:paraId="13188C21"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7.74</w:t>
            </w:r>
          </w:p>
        </w:tc>
        <w:tc>
          <w:tcPr>
            <w:tcW w:w="0" w:type="auto"/>
            <w:shd w:val="clear" w:color="auto" w:fill="auto"/>
            <w:noWrap/>
            <w:vAlign w:val="bottom"/>
            <w:hideMark/>
          </w:tcPr>
          <w:p w14:paraId="2FC48955"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8.23</w:t>
            </w:r>
          </w:p>
        </w:tc>
        <w:tc>
          <w:tcPr>
            <w:tcW w:w="0" w:type="auto"/>
            <w:shd w:val="clear" w:color="auto" w:fill="auto"/>
            <w:noWrap/>
            <w:vAlign w:val="bottom"/>
            <w:hideMark/>
          </w:tcPr>
          <w:p w14:paraId="21D55653"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8.29</w:t>
            </w:r>
          </w:p>
        </w:tc>
        <w:tc>
          <w:tcPr>
            <w:tcW w:w="0" w:type="auto"/>
            <w:shd w:val="clear" w:color="auto" w:fill="auto"/>
            <w:noWrap/>
            <w:vAlign w:val="bottom"/>
            <w:hideMark/>
          </w:tcPr>
          <w:p w14:paraId="105D7CD5"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9.48</w:t>
            </w:r>
          </w:p>
        </w:tc>
        <w:tc>
          <w:tcPr>
            <w:tcW w:w="0" w:type="auto"/>
            <w:shd w:val="clear" w:color="auto" w:fill="auto"/>
            <w:noWrap/>
            <w:vAlign w:val="bottom"/>
          </w:tcPr>
          <w:p w14:paraId="6D8AA036" w14:textId="349C2AB3" w:rsidR="002629CC" w:rsidRPr="002629CC" w:rsidRDefault="002629CC" w:rsidP="002629CC">
            <w:pPr>
              <w:spacing w:line="240" w:lineRule="auto"/>
              <w:jc w:val="center"/>
              <w:rPr>
                <w:color w:val="000000"/>
                <w:sz w:val="20"/>
                <w:szCs w:val="20"/>
                <w:lang w:eastAsia="en-CA"/>
              </w:rPr>
            </w:pPr>
            <w:r w:rsidRPr="002629CC">
              <w:rPr>
                <w:color w:val="000000"/>
                <w:sz w:val="20"/>
                <w:szCs w:val="20"/>
              </w:rPr>
              <w:t>8.29</w:t>
            </w:r>
          </w:p>
        </w:tc>
        <w:tc>
          <w:tcPr>
            <w:tcW w:w="0" w:type="auto"/>
            <w:shd w:val="clear" w:color="auto" w:fill="auto"/>
            <w:noWrap/>
            <w:vAlign w:val="bottom"/>
            <w:hideMark/>
          </w:tcPr>
          <w:p w14:paraId="7A313797"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13.66</w:t>
            </w:r>
          </w:p>
        </w:tc>
      </w:tr>
    </w:tbl>
    <w:p w14:paraId="012D6AD5" w14:textId="5249F5CE" w:rsidR="00044156" w:rsidRDefault="009F2857" w:rsidP="009F2857">
      <w:pPr>
        <w:pStyle w:val="Caption"/>
        <w:jc w:val="center"/>
      </w:pPr>
      <w:bookmarkStart w:id="200" w:name="_Toc90811949"/>
      <w:r>
        <w:t xml:space="preserve">Table </w:t>
      </w:r>
      <w:fldSimple w:instr=" SEQ Table \* ARABIC ">
        <w:r w:rsidR="001873B6">
          <w:rPr>
            <w:noProof/>
          </w:rPr>
          <w:t>12</w:t>
        </w:r>
      </w:fldSimple>
      <w:r>
        <w:t xml:space="preserve"> - </w:t>
      </w:r>
      <w:r w:rsidRPr="00040840">
        <w:t xml:space="preserve">Seasonal </w:t>
      </w:r>
      <w:proofErr w:type="spellStart"/>
      <w:r w:rsidRPr="00040840">
        <w:t>MAPE</w:t>
      </w:r>
      <w:proofErr w:type="spellEnd"/>
      <w:r w:rsidRPr="00040840">
        <w:t xml:space="preserve"> and </w:t>
      </w:r>
      <w:proofErr w:type="spellStart"/>
      <w:r w:rsidRPr="00040840">
        <w:t>RMSE</w:t>
      </w:r>
      <w:proofErr w:type="spellEnd"/>
      <w:r w:rsidRPr="00040840">
        <w:t xml:space="preserve"> for the </w:t>
      </w:r>
      <w:r>
        <w:t>Saint John</w:t>
      </w:r>
      <w:r w:rsidRPr="00040840">
        <w:t xml:space="preserve"> Dataset</w:t>
      </w:r>
      <w:bookmarkEnd w:id="200"/>
    </w:p>
    <w:p w14:paraId="5C5F63B5" w14:textId="1EF16FC6" w:rsidR="00B71FA2" w:rsidRDefault="00B71FA2" w:rsidP="00B71FA2">
      <w:pPr>
        <w:pStyle w:val="Heading3"/>
      </w:pPr>
      <w:bookmarkStart w:id="201" w:name="_Toc90811917"/>
      <w:r>
        <w:t xml:space="preserve">4.3.5 </w:t>
      </w:r>
      <w:r w:rsidRPr="00A50162">
        <w:t>Comprehensive Analysis Discussion</w:t>
      </w:r>
      <w:bookmarkEnd w:id="201"/>
    </w:p>
    <w:p w14:paraId="2F59CC8F" w14:textId="41104E66" w:rsidR="00CE587B" w:rsidRPr="00CE587B" w:rsidRDefault="00CE587B" w:rsidP="00CE587B">
      <w:pPr>
        <w:ind w:firstLine="288"/>
      </w:pPr>
      <w:r w:rsidRPr="00CE587B">
        <w:t xml:space="preserve">The dataset in Saint John is quite different from those in Toronto and Ottawa. As shown in the scatter plot below, the Saint John dataset has the highest load demand during the winter months when temperatures are at their lowest, while demand is relatively low during the remaining months of the year. For this dataset, the summer months have the lowest load </w:t>
      </w:r>
      <w:r w:rsidRPr="00CE587B">
        <w:lastRenderedPageBreak/>
        <w:t>demand. As a result, most forecasters found the winter months to be the most difficult to predict, while the summer months were the easiest.</w:t>
      </w:r>
    </w:p>
    <w:p w14:paraId="6BB5455E" w14:textId="77777777" w:rsidR="00DB6FCF" w:rsidRDefault="00DB6FCF" w:rsidP="00DB6FCF">
      <w:pPr>
        <w:keepNext/>
        <w:jc w:val="center"/>
      </w:pPr>
      <w:r w:rsidRPr="003B794E">
        <w:rPr>
          <w:noProof/>
        </w:rPr>
        <w:drawing>
          <wp:inline distT="0" distB="0" distL="0" distR="0" wp14:anchorId="55B0C519" wp14:editId="46BC0C18">
            <wp:extent cx="3122603" cy="2495550"/>
            <wp:effectExtent l="0" t="0" r="190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105">
                      <a:extLst>
                        <a:ext uri="{28A0092B-C50C-407E-A947-70E740481C1C}">
                          <a14:useLocalDpi xmlns:a14="http://schemas.microsoft.com/office/drawing/2010/main" val="0"/>
                        </a:ext>
                      </a:extLst>
                    </a:blip>
                    <a:srcRect l="3757" t="5967" r="8050"/>
                    <a:stretch/>
                  </pic:blipFill>
                  <pic:spPr bwMode="auto">
                    <a:xfrm>
                      <a:off x="0" y="0"/>
                      <a:ext cx="3134020" cy="2504674"/>
                    </a:xfrm>
                    <a:prstGeom prst="rect">
                      <a:avLst/>
                    </a:prstGeom>
                    <a:noFill/>
                    <a:ln>
                      <a:noFill/>
                    </a:ln>
                    <a:extLst>
                      <a:ext uri="{53640926-AAD7-44D8-BBD7-CCE9431645EC}">
                        <a14:shadowObscured xmlns:a14="http://schemas.microsoft.com/office/drawing/2010/main"/>
                      </a:ext>
                    </a:extLst>
                  </pic:spPr>
                </pic:pic>
              </a:graphicData>
            </a:graphic>
          </wp:inline>
        </w:drawing>
      </w:r>
    </w:p>
    <w:p w14:paraId="24330E1A" w14:textId="7012D7EA" w:rsidR="00DB6FCF" w:rsidRDefault="00DB6FCF" w:rsidP="00DB6FCF">
      <w:pPr>
        <w:pStyle w:val="Caption"/>
        <w:jc w:val="center"/>
      </w:pPr>
      <w:bookmarkStart w:id="202" w:name="_Toc90811977"/>
      <w:r>
        <w:t xml:space="preserve">Figure </w:t>
      </w:r>
      <w:fldSimple w:instr=" SEQ Figure \* ARABIC ">
        <w:r w:rsidR="001873B6">
          <w:rPr>
            <w:noProof/>
          </w:rPr>
          <w:t>25</w:t>
        </w:r>
      </w:fldSimple>
      <w:r>
        <w:t xml:space="preserve"> - </w:t>
      </w:r>
      <w:r w:rsidRPr="001C274B">
        <w:t>Scatter Plot of Load Demand versus Temperature</w:t>
      </w:r>
      <w:r>
        <w:t xml:space="preserve"> – Saint John Dataset</w:t>
      </w:r>
      <w:bookmarkEnd w:id="202"/>
    </w:p>
    <w:p w14:paraId="5324A156" w14:textId="77777777" w:rsidR="00CE587B" w:rsidRDefault="00CE587B" w:rsidP="00CE587B">
      <w:pPr>
        <w:ind w:firstLine="288"/>
      </w:pPr>
      <w:r>
        <w:t xml:space="preserve">The </w:t>
      </w:r>
      <w:proofErr w:type="spellStart"/>
      <w:r>
        <w:t>SARIMAX</w:t>
      </w:r>
      <w:proofErr w:type="spellEnd"/>
      <w:r>
        <w:t xml:space="preserve"> forecaster was the most accurate in some of the winter months with the highest demand, such as January, November, and December. Conversely, CNN made the most accurate predictions for the year's remaining months. This means that the </w:t>
      </w:r>
      <w:proofErr w:type="spellStart"/>
      <w:r>
        <w:t>SARIMAX</w:t>
      </w:r>
      <w:proofErr w:type="spellEnd"/>
      <w:r>
        <w:t xml:space="preserve"> forecasts can be used as a primary reference point for these specific months, while the CNN forecasts can be used for the rest of the year.</w:t>
      </w:r>
    </w:p>
    <w:p w14:paraId="38CEBF04" w14:textId="38EE7418" w:rsidR="00CE587B" w:rsidRDefault="00CE587B" w:rsidP="00CE587B">
      <w:pPr>
        <w:ind w:firstLine="288"/>
      </w:pPr>
      <w:r>
        <w:t>Mondays and Saturdays were the most difficult days to forecast, possibly because Monday is the first working day of the week and Saturday is the first day of the weekend. For forecasters, Wednesdays and Thursdays were the most predictable days. The CNN performed the best overall across all days of the week, followed by the ANN and LSTM.</w:t>
      </w:r>
    </w:p>
    <w:p w14:paraId="5B997ADB" w14:textId="72358C61" w:rsidR="00CE587B" w:rsidRDefault="00CE587B" w:rsidP="00CE587B">
      <w:pPr>
        <w:ind w:firstLine="288"/>
      </w:pPr>
      <w:r>
        <w:t xml:space="preserve">The peak period for demand in Saint John is between 10:00 and 13:00. The majority of forecasters struggled to forecast around 9:00. The </w:t>
      </w:r>
      <w:proofErr w:type="spellStart"/>
      <w:r>
        <w:t>SARIMAX</w:t>
      </w:r>
      <w:proofErr w:type="spellEnd"/>
      <w:r>
        <w:t xml:space="preserve"> forecaster was the most </w:t>
      </w:r>
      <w:r>
        <w:lastRenderedPageBreak/>
        <w:t>accurate between 1:00 and 6:00, but CNN was the most accurate during the remaining hours of the day.</w:t>
      </w:r>
    </w:p>
    <w:p w14:paraId="22D4D125" w14:textId="06B894EA" w:rsidR="00324DC9" w:rsidRPr="001B6C67" w:rsidRDefault="00CE587B" w:rsidP="00CE587B">
      <w:pPr>
        <w:ind w:firstLine="288"/>
      </w:pPr>
      <w:r>
        <w:t xml:space="preserve">While CNN performed best on an hourly, daily, monthly, and seasonal basis, </w:t>
      </w:r>
      <w:proofErr w:type="spellStart"/>
      <w:r>
        <w:t>SARIMAX's</w:t>
      </w:r>
      <w:proofErr w:type="spellEnd"/>
      <w:r>
        <w:t xml:space="preserve"> accuracy during the majority of the winter months should not be overlooked. The </w:t>
      </w:r>
      <w:proofErr w:type="spellStart"/>
      <w:r>
        <w:t>SNF</w:t>
      </w:r>
      <w:proofErr w:type="spellEnd"/>
      <w:r>
        <w:t xml:space="preserve"> performed the worst overall. However, from June to September, when demand was low and generally stable, the </w:t>
      </w:r>
      <w:proofErr w:type="spellStart"/>
      <w:r>
        <w:t>SNF</w:t>
      </w:r>
      <w:proofErr w:type="spellEnd"/>
      <w:r>
        <w:t xml:space="preserve"> outperformed a few forecasters.</w:t>
      </w:r>
      <w:r w:rsidR="00324DC9">
        <w:br w:type="page"/>
      </w:r>
    </w:p>
    <w:p w14:paraId="624DD094" w14:textId="342C4EB9" w:rsidR="002401EE" w:rsidRDefault="00825107" w:rsidP="003029FE">
      <w:pPr>
        <w:pStyle w:val="Heading1"/>
      </w:pPr>
      <w:bookmarkStart w:id="203" w:name="_Toc90811918"/>
      <w:r>
        <w:lastRenderedPageBreak/>
        <w:t>5</w:t>
      </w:r>
      <w:r w:rsidR="00087018">
        <w:t xml:space="preserve"> </w:t>
      </w:r>
      <w:r w:rsidR="003029FE">
        <w:t>Conclusion</w:t>
      </w:r>
      <w:bookmarkEnd w:id="203"/>
    </w:p>
    <w:p w14:paraId="7C452520" w14:textId="68944091" w:rsidR="00A96202" w:rsidRDefault="00A96202" w:rsidP="00A96202">
      <w:pPr>
        <w:pStyle w:val="Heading2"/>
      </w:pPr>
      <w:bookmarkStart w:id="204" w:name="_Toc90811919"/>
      <w:r>
        <w:t xml:space="preserve">5.1 </w:t>
      </w:r>
      <w:r w:rsidR="0010026B">
        <w:t>Summary</w:t>
      </w:r>
      <w:bookmarkEnd w:id="204"/>
    </w:p>
    <w:p w14:paraId="4218A950" w14:textId="77777777" w:rsidR="00010A26" w:rsidRDefault="00010A26" w:rsidP="00AD1E7E">
      <w:pPr>
        <w:ind w:firstLine="288"/>
      </w:pPr>
      <w:r w:rsidRPr="00010A26">
        <w:t>Using three distinct datasets, we compared four benchmark forecasters to two deep learning techniques, CNN and LSTM, to determine overall performance in forecasting regular load and daily peaks. In terms of overall accuracy, CNN, LSTM, and ANN were the most accurate forecasters. The performance of all forecasters on hourly, daily, monthly, and seasonal predictions was then examined across all datasets.</w:t>
      </w:r>
    </w:p>
    <w:p w14:paraId="1035FB42" w14:textId="77777777" w:rsidR="00010A26" w:rsidRDefault="00010A26" w:rsidP="00AD1E7E">
      <w:pPr>
        <w:ind w:firstLine="288"/>
      </w:pPr>
      <w:r w:rsidRPr="00010A26">
        <w:t xml:space="preserve">In the Toronto and Ottawa datasets, CNN, ANN, and LSTM were ranked first, second, and third across all periods and seasons, respectively. While the CNN, ANN, and LSTM forecasters continued to outperform in the Saint John dataset, the </w:t>
      </w:r>
      <w:proofErr w:type="spellStart"/>
      <w:r w:rsidRPr="00010A26">
        <w:t>SARIMAX</w:t>
      </w:r>
      <w:proofErr w:type="spellEnd"/>
      <w:r w:rsidRPr="00010A26">
        <w:t xml:space="preserve"> forecaster outperformed them in January, November, and December. However, the </w:t>
      </w:r>
      <w:proofErr w:type="spellStart"/>
      <w:r w:rsidRPr="00010A26">
        <w:t>SARIMAX</w:t>
      </w:r>
      <w:proofErr w:type="spellEnd"/>
      <w:r w:rsidRPr="00010A26">
        <w:t xml:space="preserve"> forecaster was not as accurate for the rest of the year. This is to be expected given that forecasters perform differently across datasets and time periods. The </w:t>
      </w:r>
      <w:proofErr w:type="spellStart"/>
      <w:r w:rsidRPr="00010A26">
        <w:t>SNF</w:t>
      </w:r>
      <w:proofErr w:type="spellEnd"/>
      <w:r w:rsidRPr="00010A26">
        <w:t xml:space="preserve"> had the worst overall performance across all periods and seasons.</w:t>
      </w:r>
    </w:p>
    <w:p w14:paraId="02D1E099" w14:textId="2206DDEA" w:rsidR="00AD1E7E" w:rsidRPr="00AD1E7E" w:rsidRDefault="00010A26" w:rsidP="00AD1E7E">
      <w:pPr>
        <w:ind w:firstLine="288"/>
      </w:pPr>
      <w:r w:rsidRPr="00010A26">
        <w:t>Overall, the CNN and LSTM performed admirably in forecasting the test datasets over all time periods. The LSTM outperformed the ANN in a number of cases, and their predictions were generally quite similar. Consider the monthly period of the Saint John dataset as an example. The LSTM outperformed the ANN in the first six months of the year. Therefore, we can conclude that deep learning techniques like CNN and LSTM are useful and can help researchers and utilities improve load forecasting accuracy.</w:t>
      </w:r>
    </w:p>
    <w:p w14:paraId="7F5DE71E" w14:textId="58A9C991" w:rsidR="005459BB" w:rsidRDefault="00825107" w:rsidP="00C03390">
      <w:pPr>
        <w:pStyle w:val="Heading2"/>
      </w:pPr>
      <w:bookmarkStart w:id="205" w:name="_Toc90811920"/>
      <w:r>
        <w:lastRenderedPageBreak/>
        <w:t>5</w:t>
      </w:r>
      <w:r w:rsidR="002401EE">
        <w:t>.</w:t>
      </w:r>
      <w:r w:rsidR="00A96202">
        <w:t>2</w:t>
      </w:r>
      <w:r w:rsidR="002401EE">
        <w:t xml:space="preserve"> Contributions</w:t>
      </w:r>
      <w:bookmarkEnd w:id="205"/>
    </w:p>
    <w:p w14:paraId="559D85A1" w14:textId="4D43240E" w:rsidR="00547B80" w:rsidRDefault="00681D03" w:rsidP="00547B80">
      <w:pPr>
        <w:ind w:firstLine="288"/>
      </w:pPr>
      <w:r w:rsidRPr="00681D03">
        <w:t>Deep learning techniques are considered because of their exceptional performance when applied to a variety of problems; we evaluated the CNN and LSTM for their added value by comparing their performance to that of conventional forecasters; we compared accuracy in terms of both overall and peak detection. This study contributes to the maturation of the ongoing debate over the use of untested deep learning techniques in load forecasting. We created forecasters that are more adaptable to external factors like annual increases in electricity demand or temperature shifts; we created forecasters that can recognize complex data relationships without explicit user input. We examined three distinct datasets; because we used publicly available data, this work is reproducible and will serve as a valuable benchmark for future research both within and outside of our smart-grid team.</w:t>
      </w:r>
    </w:p>
    <w:p w14:paraId="7FC76A35" w14:textId="2D88AEF7" w:rsidR="00085058" w:rsidRDefault="00085058" w:rsidP="00085058">
      <w:pPr>
        <w:pStyle w:val="Heading2"/>
      </w:pPr>
      <w:bookmarkStart w:id="206" w:name="_Toc90811921"/>
      <w:r>
        <w:t>5.</w:t>
      </w:r>
      <w:r w:rsidR="00A96202">
        <w:t>3</w:t>
      </w:r>
      <w:r>
        <w:t xml:space="preserve"> </w:t>
      </w:r>
      <w:r w:rsidR="00B06C82">
        <w:t>Future Work</w:t>
      </w:r>
      <w:bookmarkEnd w:id="206"/>
    </w:p>
    <w:p w14:paraId="3BD12D08" w14:textId="7F5F8ABA" w:rsidR="00DA4601" w:rsidRDefault="008A52B7" w:rsidP="00FF2A32">
      <w:pPr>
        <w:ind w:firstLine="288"/>
      </w:pPr>
      <w:r w:rsidRPr="008A52B7">
        <w:t>Several future research directions include increasing forecaster accuracy, incorporating more exogenous variables, developing more complex forecasters that are hybrids or improved models of the ones used in this work, forecasting the width of daily peaks, implementing more deep learning forecasters, developing separate models to forecast different days and months (e.g., summer, winter), and incorporating a holiday indicator as an input that specifies which days are holidays. Several of the points raised above will be discussed briefly.</w:t>
      </w:r>
    </w:p>
    <w:p w14:paraId="598CA25E" w14:textId="2707B58B" w:rsidR="006C72CD" w:rsidRDefault="006C72CD" w:rsidP="00EF7A04">
      <w:pPr>
        <w:ind w:firstLine="288"/>
      </w:pPr>
      <w:r w:rsidRPr="006C72CD">
        <w:t xml:space="preserve">In terms of forecaster accuracy, we recommend the following. By including additional exogenous variables, such as those used by the </w:t>
      </w:r>
      <w:proofErr w:type="spellStart"/>
      <w:r w:rsidRPr="006C72CD">
        <w:t>MLR</w:t>
      </w:r>
      <w:proofErr w:type="spellEnd"/>
      <w:r w:rsidRPr="006C72CD">
        <w:t xml:space="preserve">, the accuracy of the ANN, CNN, LSTM, and </w:t>
      </w:r>
      <w:proofErr w:type="spellStart"/>
      <w:r w:rsidRPr="006C72CD">
        <w:t>SARIMAX</w:t>
      </w:r>
      <w:proofErr w:type="spellEnd"/>
      <w:r w:rsidRPr="006C72CD">
        <w:t xml:space="preserve"> forecasters can be improved. These variables include the hour of </w:t>
      </w:r>
      <w:r w:rsidRPr="006C72CD">
        <w:lastRenderedPageBreak/>
        <w:t>the day, the month, the weekend or holiday indicator, the previous day's maximum, minimum, and average demand, and the hourly lag from the previous week. Depending on the analyst's goals, weather variables such as humidity, dewpoint, and wind direction/speed can be used in addition to temperature.</w:t>
      </w:r>
    </w:p>
    <w:p w14:paraId="6DCC5662" w14:textId="761601E7" w:rsidR="006C72CD" w:rsidRDefault="006C72CD" w:rsidP="00EF7A04">
      <w:pPr>
        <w:ind w:firstLine="288"/>
      </w:pPr>
      <w:r w:rsidRPr="006C72CD">
        <w:t xml:space="preserve">When it comes to daily peaks, utilities benefit from knowing when and how long they will last. As a result, determining the width of demand peaks is another approach. Additionally, hybrid models incorporating </w:t>
      </w:r>
      <w:proofErr w:type="spellStart"/>
      <w:r w:rsidR="009B0FF1" w:rsidRPr="006C72CD">
        <w:t>CNNs</w:t>
      </w:r>
      <w:proofErr w:type="spellEnd"/>
      <w:r w:rsidR="009B0FF1" w:rsidRPr="006C72CD">
        <w:t>,</w:t>
      </w:r>
      <w:r w:rsidRPr="006C72CD">
        <w:t xml:space="preserve"> and LSTMs may be an option, as some researchers have found that combining the two improves performance, as discussed in the deep learning section. Tao Hong et al. </w:t>
      </w:r>
      <w:r>
        <w:fldChar w:fldCharType="begin" w:fldLock="1"/>
      </w:r>
      <w:r>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mendeley":{"formattedCitation":"[1]","plainTextFormattedCitation":"[1]","previouslyFormattedCitation":"[1]"},"properties":{"noteIndex":0},"schema":"https://github.com/citation-style-language/schema/raw/master/csl-citation.json"}</w:instrText>
      </w:r>
      <w:r>
        <w:fldChar w:fldCharType="separate"/>
      </w:r>
      <w:r w:rsidRPr="009706EE">
        <w:rPr>
          <w:noProof/>
        </w:rPr>
        <w:t>[1]</w:t>
      </w:r>
      <w:r>
        <w:fldChar w:fldCharType="end"/>
      </w:r>
      <w:r>
        <w:t xml:space="preserve"> </w:t>
      </w:r>
      <w:r w:rsidRPr="006C72CD">
        <w:t xml:space="preserve"> also stated in their review paper that the majority of the best load forecasting techniques had been discovered to be hybrid models. Furthermore, some researchers have observed improved performance when separate models are created to forecast specific days, such as weekdays and weekends, or specific months, such as winter and summer</w:t>
      </w:r>
      <w:r>
        <w:t xml:space="preserve"> </w:t>
      </w:r>
      <w:r>
        <w:fldChar w:fldCharType="begin" w:fldLock="1"/>
      </w:r>
      <w:r w:rsidR="00E803EA">
        <w:instrText>ADDIN CSL_CITATION {"citationItems":[{"id":"ITEM-1","itemData":{"DOI":"10.1016/j.energy.2019.03.010","ISSN":"03605442","abstract":"This paper proposes a new hybrid season specific approach to incorporate the seasonality effect in short term load forecasting (STLF). A new season specific similarity concept (SSSC) is utilized to perceive the season specific meteorological necessities (seasonality effect) and integrates them in STLF process. The proposed approach is based on firefly algorithm (FA), support vector machine (SVM) and the new SSSC. The study is conducted in Assam, India and the proposed approach is designed to forecast load during different seasonal native meteorological conditions. Four case studies in four different seasons of a calendar year are carried out. The consideration of seasonality effect is found essential for a precise STLF under diverse seasonal meteorological conditions. This is because the electric load is influenced by different meteorological variables depending on different seasons. The numerical application of the proposed approach demonstrates higher forecasting accuracy in comparison to traditional approach of integrating temperature into STLF without considering any seasonality effect. To uphold the efficacy of the proposed approach, forecasting results are also compared with another traditional approach of integrating multiple meteorological variables into STLF without any seasonal considerations. Hence, the robustness of proposed approach is approved by its superior forecasting ability in all cases.","author":[{"dropping-particle":"","family":"Barman","given":"Mayur","non-dropping-particle":"","parse-names":false,"suffix":""},{"dropping-particle":"","family":"Dev Choudhury","given":"Nalin Behari","non-dropping-particle":"","parse-names":false,"suffix":""}],"container-title":"Energy","id":"ITEM-1","issued":{"date-parts":[["2019"]]},"title":"Season specific approach for short-term load forecasting based on hybrid FA-SVM and similarity concept","type":"article-journal"},"uris":["http://www.mendeley.com/documents/?uuid=dcd78b2e-aab7-46f4-b668-e8dd35f3943d"]},{"id":"ITEM-2","itemData":{"DOI":"10.1016/j.ijepes.2005.12.007","ISSN":"01420615","abstract":"This paper presents a practical method for short-term load forecast problem using artificial neural network (ANN) combined similar days approach. Neural networks applied in traditional prediction methods all use similar days data to learn the trend of similarity. However, learning all similar days data is a complex task, and does not suit the training of neural network. A Euclidean norm with weighted factors is used to evaluate the similarity between the forecast day and searched previous days. According to similar days approach, load curve is forecasted by using information of the days that are similar to weather condition of the forecast day. An accuracy of the proposed method is enhanced by the addition of temperature as a major climate factor, and special attention was paid to model accurately in different seasons, i.e. Summer, Winter, Spring, and Autumn. The one-to-six hour-ahead forecast errors (MAPE) range from 0.98 to 2.43%. Maximum and minimum percentage errors, and MAPE values obtained from the load forecasting results confirm that ANN-based proposed method provides reliable forecasts for several-hour-ahead load forecasting. © 2006.","author":[{"dropping-particle":"","family":"Mandal","given":"Paras","non-dropping-particle":"","parse-names":false,"suffix":""},{"dropping-particle":"","family":"Senjyu","given":"Tomonobu","non-dropping-particle":"","parse-names":false,"suffix":""},{"dropping-particle":"","family":"Urasaki","given":"Naomitsu","non-dropping-particle":"","parse-names":false,"suffix":""},{"dropping-particle":"","family":"Funabashi","given":"Toshihisa","non-dropping-particle":"","parse-names":false,"suffix":""}],"container-title":"International Journal of Electrical Power and Energy Systems","id":"ITEM-2","issued":{"date-parts":[["2006"]]},"title":"A neural network based several-hour-ahead electric load forecasting using similar days approach","type":"article-journal"},"uris":["http://www.mendeley.com/documents/?uuid=a524ef33-0b2f-4770-9624-8d21490db803"]}],"mendeley":{"formattedCitation":"[48], [182]","plainTextFormattedCitation":"[48], [182]","previouslyFormattedCitation":"[48], [182]"},"properties":{"noteIndex":0},"schema":"https://github.com/citation-style-language/schema/raw/master/csl-citation.json"}</w:instrText>
      </w:r>
      <w:r>
        <w:fldChar w:fldCharType="separate"/>
      </w:r>
      <w:r w:rsidR="001873B6" w:rsidRPr="001873B6">
        <w:rPr>
          <w:noProof/>
        </w:rPr>
        <w:t>[48], [182]</w:t>
      </w:r>
      <w:r>
        <w:fldChar w:fldCharType="end"/>
      </w:r>
      <w:r w:rsidRPr="006C72CD">
        <w:t>.</w:t>
      </w:r>
    </w:p>
    <w:p w14:paraId="515FD0A8" w14:textId="06EC736E" w:rsidR="004E0AE9" w:rsidRPr="00EF7A04" w:rsidRDefault="006C72CD" w:rsidP="006C72CD">
      <w:pPr>
        <w:ind w:firstLine="288"/>
      </w:pPr>
      <w:r w:rsidRPr="006C72CD">
        <w:t>As a result of the preceding paragraphs, we can see that there are numerous possibilities and that more research is required. These are intriguing paths that could be taken, and they can help utilities in the future plan for and ensure a stable supply of electricity for everyone.</w:t>
      </w:r>
      <w:r w:rsidR="004E0AE9">
        <w:br w:type="page"/>
      </w:r>
    </w:p>
    <w:p w14:paraId="6DF4293E" w14:textId="294E6AF4" w:rsidR="00287359" w:rsidRDefault="00C262DB" w:rsidP="00B955C0">
      <w:pPr>
        <w:pStyle w:val="Bibliography"/>
      </w:pPr>
      <w:bookmarkStart w:id="207" w:name="_Toc90811922"/>
      <w:r>
        <w:lastRenderedPageBreak/>
        <w:t>Bibliography</w:t>
      </w:r>
      <w:bookmarkEnd w:id="207"/>
    </w:p>
    <w:p w14:paraId="7F0988A7" w14:textId="39F25317" w:rsidR="00E803EA" w:rsidRPr="00E803EA" w:rsidRDefault="00287359" w:rsidP="00E803EA">
      <w:pPr>
        <w:widowControl w:val="0"/>
        <w:autoSpaceDE w:val="0"/>
        <w:autoSpaceDN w:val="0"/>
        <w:adjustRightInd w:val="0"/>
        <w:ind w:left="640" w:hanging="640"/>
        <w:rPr>
          <w:noProof/>
        </w:rPr>
      </w:pPr>
      <w:r>
        <w:fldChar w:fldCharType="begin" w:fldLock="1"/>
      </w:r>
      <w:r>
        <w:instrText xml:space="preserve">ADDIN Mendeley Bibliography CSL_BIBLIOGRAPHY </w:instrText>
      </w:r>
      <w:r>
        <w:fldChar w:fldCharType="separate"/>
      </w:r>
      <w:r w:rsidR="00E803EA" w:rsidRPr="00E803EA">
        <w:rPr>
          <w:noProof/>
        </w:rPr>
        <w:t>[1]</w:t>
      </w:r>
      <w:r w:rsidR="00E803EA" w:rsidRPr="00E803EA">
        <w:rPr>
          <w:noProof/>
        </w:rPr>
        <w:tab/>
        <w:t xml:space="preserve">T. Hong and S. Fan, “Probabilistic electric load forecasting: A tutorial review,” </w:t>
      </w:r>
      <w:r w:rsidR="00E803EA" w:rsidRPr="00E803EA">
        <w:rPr>
          <w:i/>
          <w:iCs/>
          <w:noProof/>
        </w:rPr>
        <w:t>Int. J. Forecast.</w:t>
      </w:r>
      <w:r w:rsidR="00E803EA" w:rsidRPr="00E803EA">
        <w:rPr>
          <w:noProof/>
        </w:rPr>
        <w:t>, vol. 32, no. 3, pp. 914–938, 2016, doi: 10.1016/j.ijforecast.2015.11.011.</w:t>
      </w:r>
    </w:p>
    <w:p w14:paraId="2BCC5E63" w14:textId="77777777" w:rsidR="00E803EA" w:rsidRPr="00E803EA" w:rsidRDefault="00E803EA" w:rsidP="00E803EA">
      <w:pPr>
        <w:widowControl w:val="0"/>
        <w:autoSpaceDE w:val="0"/>
        <w:autoSpaceDN w:val="0"/>
        <w:adjustRightInd w:val="0"/>
        <w:ind w:left="640" w:hanging="640"/>
        <w:rPr>
          <w:noProof/>
        </w:rPr>
      </w:pPr>
      <w:r w:rsidRPr="00E803EA">
        <w:rPr>
          <w:noProof/>
        </w:rPr>
        <w:t>[2]</w:t>
      </w:r>
      <w:r w:rsidRPr="00E803EA">
        <w:rPr>
          <w:noProof/>
        </w:rPr>
        <w:tab/>
        <w:t>K. Amarasinghe, D. L. Marino, and M. Manic, “Deep neural networks for energy load forecasting,” 2017, doi: 10.1109/ISIE.2017.8001465.</w:t>
      </w:r>
    </w:p>
    <w:p w14:paraId="5A4DCF35" w14:textId="77777777" w:rsidR="00E803EA" w:rsidRPr="00E803EA" w:rsidRDefault="00E803EA" w:rsidP="00E803EA">
      <w:pPr>
        <w:widowControl w:val="0"/>
        <w:autoSpaceDE w:val="0"/>
        <w:autoSpaceDN w:val="0"/>
        <w:adjustRightInd w:val="0"/>
        <w:ind w:left="640" w:hanging="640"/>
        <w:rPr>
          <w:noProof/>
        </w:rPr>
      </w:pPr>
      <w:r w:rsidRPr="00E803EA">
        <w:rPr>
          <w:noProof/>
        </w:rPr>
        <w:t>[3]</w:t>
      </w:r>
      <w:r w:rsidRPr="00E803EA">
        <w:rPr>
          <w:noProof/>
        </w:rPr>
        <w:tab/>
        <w:t xml:space="preserve">C. Kuster, Y. Rezgui, and M. Mourshed, “Electrical load forecasting models: A critical systematic review,” </w:t>
      </w:r>
      <w:r w:rsidRPr="00E803EA">
        <w:rPr>
          <w:i/>
          <w:iCs/>
          <w:noProof/>
        </w:rPr>
        <w:t>Sustainable Cities and Society</w:t>
      </w:r>
      <w:r w:rsidRPr="00E803EA">
        <w:rPr>
          <w:noProof/>
        </w:rPr>
        <w:t>. 2017, doi: 10.1016/j.scs.2017.08.009.</w:t>
      </w:r>
    </w:p>
    <w:p w14:paraId="76131CE3" w14:textId="77777777" w:rsidR="00E803EA" w:rsidRPr="00E803EA" w:rsidRDefault="00E803EA" w:rsidP="00E803EA">
      <w:pPr>
        <w:widowControl w:val="0"/>
        <w:autoSpaceDE w:val="0"/>
        <w:autoSpaceDN w:val="0"/>
        <w:adjustRightInd w:val="0"/>
        <w:ind w:left="640" w:hanging="640"/>
        <w:rPr>
          <w:noProof/>
        </w:rPr>
      </w:pPr>
      <w:r w:rsidRPr="00E803EA">
        <w:rPr>
          <w:noProof/>
        </w:rPr>
        <w:t>[4]</w:t>
      </w:r>
      <w:r w:rsidRPr="00E803EA">
        <w:rPr>
          <w:noProof/>
        </w:rPr>
        <w:tab/>
        <w:t>W. He, “Load Forecasting via Deep Neural Networks,” 2017, doi: 10.1016/j.procs.2017.11.374.</w:t>
      </w:r>
    </w:p>
    <w:p w14:paraId="56481B3D" w14:textId="77777777" w:rsidR="00E803EA" w:rsidRPr="00E803EA" w:rsidRDefault="00E803EA" w:rsidP="00E803EA">
      <w:pPr>
        <w:widowControl w:val="0"/>
        <w:autoSpaceDE w:val="0"/>
        <w:autoSpaceDN w:val="0"/>
        <w:adjustRightInd w:val="0"/>
        <w:ind w:left="640" w:hanging="640"/>
        <w:rPr>
          <w:noProof/>
        </w:rPr>
      </w:pPr>
      <w:r w:rsidRPr="00E803EA">
        <w:rPr>
          <w:noProof/>
        </w:rPr>
        <w:t>[5]</w:t>
      </w:r>
      <w:r w:rsidRPr="00E803EA">
        <w:rPr>
          <w:noProof/>
        </w:rPr>
        <w:tab/>
        <w:t>J. Zheng, C. Xu, Z. Zhang, and X. Li, “Electric load forecasting in smart grids using Long-Short-Term-Memory based Recurrent Neural Network,” 2017, doi: 10.1109/CISS.2017.7926112.</w:t>
      </w:r>
    </w:p>
    <w:p w14:paraId="2749C6DB" w14:textId="77777777" w:rsidR="00E803EA" w:rsidRPr="00E803EA" w:rsidRDefault="00E803EA" w:rsidP="00E803EA">
      <w:pPr>
        <w:widowControl w:val="0"/>
        <w:autoSpaceDE w:val="0"/>
        <w:autoSpaceDN w:val="0"/>
        <w:adjustRightInd w:val="0"/>
        <w:ind w:left="640" w:hanging="640"/>
        <w:rPr>
          <w:noProof/>
        </w:rPr>
      </w:pPr>
      <w:r w:rsidRPr="00E803EA">
        <w:rPr>
          <w:noProof/>
        </w:rPr>
        <w:t>[6]</w:t>
      </w:r>
      <w:r w:rsidRPr="00E803EA">
        <w:rPr>
          <w:noProof/>
        </w:rPr>
        <w:tab/>
        <w:t xml:space="preserve">D. L. Marino, K. Amarasinghe, and M. Manic, “Building energy load forecasting using Deep Neural Networks,” </w:t>
      </w:r>
      <w:r w:rsidRPr="00E803EA">
        <w:rPr>
          <w:i/>
          <w:iCs/>
          <w:noProof/>
        </w:rPr>
        <w:t>IECON Proc. (Industrial Electron. Conf.</w:t>
      </w:r>
      <w:r w:rsidRPr="00E803EA">
        <w:rPr>
          <w:noProof/>
        </w:rPr>
        <w:t>, pp. 7046–7051, 2016, doi: 10.1109/IECON.2016.7793413.</w:t>
      </w:r>
    </w:p>
    <w:p w14:paraId="545E9547" w14:textId="77777777" w:rsidR="00E803EA" w:rsidRPr="00E803EA" w:rsidRDefault="00E803EA" w:rsidP="00E803EA">
      <w:pPr>
        <w:widowControl w:val="0"/>
        <w:autoSpaceDE w:val="0"/>
        <w:autoSpaceDN w:val="0"/>
        <w:adjustRightInd w:val="0"/>
        <w:ind w:left="640" w:hanging="640"/>
        <w:rPr>
          <w:noProof/>
        </w:rPr>
      </w:pPr>
      <w:r w:rsidRPr="00E803EA">
        <w:rPr>
          <w:noProof/>
        </w:rPr>
        <w:t>[7]</w:t>
      </w:r>
      <w:r w:rsidRPr="00E803EA">
        <w:rPr>
          <w:noProof/>
        </w:rPr>
        <w:tab/>
        <w:t xml:space="preserve">A. Almalaq and G. Edwards, “A review of deep learning methods applied on load forecasting,” </w:t>
      </w:r>
      <w:r w:rsidRPr="00E803EA">
        <w:rPr>
          <w:i/>
          <w:iCs/>
          <w:noProof/>
        </w:rPr>
        <w:t>Proc. - 16th IEEE Int. Conf. Mach. Learn. Appl. ICMLA 2017</w:t>
      </w:r>
      <w:r w:rsidRPr="00E803EA">
        <w:rPr>
          <w:noProof/>
        </w:rPr>
        <w:t>, vol. 2017-Decem, pp. 511–516, 2017, doi: 10.1109/ICMLA.2017.0-110.</w:t>
      </w:r>
    </w:p>
    <w:p w14:paraId="4B9196D7" w14:textId="77777777" w:rsidR="00E803EA" w:rsidRPr="00E803EA" w:rsidRDefault="00E803EA" w:rsidP="00E803EA">
      <w:pPr>
        <w:widowControl w:val="0"/>
        <w:autoSpaceDE w:val="0"/>
        <w:autoSpaceDN w:val="0"/>
        <w:adjustRightInd w:val="0"/>
        <w:ind w:left="640" w:hanging="640"/>
        <w:rPr>
          <w:noProof/>
        </w:rPr>
      </w:pPr>
      <w:r w:rsidRPr="00E803EA">
        <w:rPr>
          <w:noProof/>
        </w:rPr>
        <w:t>[8]</w:t>
      </w:r>
      <w:r w:rsidRPr="00E803EA">
        <w:rPr>
          <w:noProof/>
        </w:rPr>
        <w:tab/>
        <w:t xml:space="preserve">W. Kong, Z. Y. Dong, Y. Jia, D. J. Hill, Y. Xu, and Y. Zhang, “Short-Term Residential Load Forecasting Based on LSTM Recurrent Neural Network,” </w:t>
      </w:r>
      <w:r w:rsidRPr="00E803EA">
        <w:rPr>
          <w:i/>
          <w:iCs/>
          <w:noProof/>
        </w:rPr>
        <w:t>IEEE Trans. Smart Grid</w:t>
      </w:r>
      <w:r w:rsidRPr="00E803EA">
        <w:rPr>
          <w:noProof/>
        </w:rPr>
        <w:t xml:space="preserve">, vol. 10, no. 1, pp. 841–851, 2019, doi: </w:t>
      </w:r>
      <w:r w:rsidRPr="00E803EA">
        <w:rPr>
          <w:noProof/>
        </w:rPr>
        <w:lastRenderedPageBreak/>
        <w:t>10.1109/TSG.2017.2753802.</w:t>
      </w:r>
    </w:p>
    <w:p w14:paraId="2B548BFA" w14:textId="77777777" w:rsidR="00E803EA" w:rsidRPr="00E803EA" w:rsidRDefault="00E803EA" w:rsidP="00E803EA">
      <w:pPr>
        <w:widowControl w:val="0"/>
        <w:autoSpaceDE w:val="0"/>
        <w:autoSpaceDN w:val="0"/>
        <w:adjustRightInd w:val="0"/>
        <w:ind w:left="640" w:hanging="640"/>
        <w:rPr>
          <w:noProof/>
        </w:rPr>
      </w:pPr>
      <w:r w:rsidRPr="00E803EA">
        <w:rPr>
          <w:noProof/>
        </w:rPr>
        <w:t>[9]</w:t>
      </w:r>
      <w:r w:rsidRPr="00E803EA">
        <w:rPr>
          <w:noProof/>
        </w:rPr>
        <w:tab/>
        <w:t xml:space="preserve">S. Saurabh, H. Shoeb, A. B. Mohammad, S. Singh, S. Hussain, and M. A. Bazaz, “Short term load forecasting using artificial neural network,” in </w:t>
      </w:r>
      <w:r w:rsidRPr="00E803EA">
        <w:rPr>
          <w:i/>
          <w:iCs/>
          <w:noProof/>
        </w:rPr>
        <w:t>2017 4th International Conference on Image Information Processing, ICIIP 2017</w:t>
      </w:r>
      <w:r w:rsidRPr="00E803EA">
        <w:rPr>
          <w:noProof/>
        </w:rPr>
        <w:t>, 2018, pp. 159–163, doi: 10.1109/ICIIP.2017.8313703.</w:t>
      </w:r>
    </w:p>
    <w:p w14:paraId="658AAF70" w14:textId="77777777" w:rsidR="00E803EA" w:rsidRPr="00E803EA" w:rsidRDefault="00E803EA" w:rsidP="00E803EA">
      <w:pPr>
        <w:widowControl w:val="0"/>
        <w:autoSpaceDE w:val="0"/>
        <w:autoSpaceDN w:val="0"/>
        <w:adjustRightInd w:val="0"/>
        <w:ind w:left="640" w:hanging="640"/>
        <w:rPr>
          <w:noProof/>
        </w:rPr>
      </w:pPr>
      <w:r w:rsidRPr="00E803EA">
        <w:rPr>
          <w:noProof/>
        </w:rPr>
        <w:t>[10]</w:t>
      </w:r>
      <w:r w:rsidRPr="00E803EA">
        <w:rPr>
          <w:noProof/>
        </w:rPr>
        <w:tab/>
        <w:t xml:space="preserve">J. Zhang, Y. M. Wei, D. Li, Z. Tan, and J. Zhou, “Short term electricity load forecasting using a hybrid model,” </w:t>
      </w:r>
      <w:r w:rsidRPr="00E803EA">
        <w:rPr>
          <w:i/>
          <w:iCs/>
          <w:noProof/>
        </w:rPr>
        <w:t>Energy</w:t>
      </w:r>
      <w:r w:rsidRPr="00E803EA">
        <w:rPr>
          <w:noProof/>
        </w:rPr>
        <w:t>, 2018, doi: 10.1016/j.energy.2018.06.012.</w:t>
      </w:r>
    </w:p>
    <w:p w14:paraId="14794FAE" w14:textId="77777777" w:rsidR="00E803EA" w:rsidRPr="00E803EA" w:rsidRDefault="00E803EA" w:rsidP="00E803EA">
      <w:pPr>
        <w:widowControl w:val="0"/>
        <w:autoSpaceDE w:val="0"/>
        <w:autoSpaceDN w:val="0"/>
        <w:adjustRightInd w:val="0"/>
        <w:ind w:left="640" w:hanging="640"/>
        <w:rPr>
          <w:noProof/>
        </w:rPr>
      </w:pPr>
      <w:r w:rsidRPr="00E803EA">
        <w:rPr>
          <w:noProof/>
        </w:rPr>
        <w:t>[11]</w:t>
      </w:r>
      <w:r w:rsidRPr="00E803EA">
        <w:rPr>
          <w:noProof/>
        </w:rPr>
        <w:tab/>
        <w:t xml:space="preserve">A. Rahman, V. Srikumar, and A. D. Smith, “Predicting electricity consumption for commercial and residential buildings using deep recurrent neural networks,” </w:t>
      </w:r>
      <w:r w:rsidRPr="00E803EA">
        <w:rPr>
          <w:i/>
          <w:iCs/>
          <w:noProof/>
        </w:rPr>
        <w:t>Appl. Energy</w:t>
      </w:r>
      <w:r w:rsidRPr="00E803EA">
        <w:rPr>
          <w:noProof/>
        </w:rPr>
        <w:t>, 2018, doi: 10.1016/j.apenergy.2017.12.051.</w:t>
      </w:r>
    </w:p>
    <w:p w14:paraId="0CF28095" w14:textId="77777777" w:rsidR="00E803EA" w:rsidRPr="00E803EA" w:rsidRDefault="00E803EA" w:rsidP="00E803EA">
      <w:pPr>
        <w:widowControl w:val="0"/>
        <w:autoSpaceDE w:val="0"/>
        <w:autoSpaceDN w:val="0"/>
        <w:adjustRightInd w:val="0"/>
        <w:ind w:left="640" w:hanging="640"/>
        <w:rPr>
          <w:noProof/>
        </w:rPr>
      </w:pPr>
      <w:r w:rsidRPr="00E803EA">
        <w:rPr>
          <w:noProof/>
        </w:rPr>
        <w:t>[12]</w:t>
      </w:r>
      <w:r w:rsidRPr="00E803EA">
        <w:rPr>
          <w:noProof/>
        </w:rPr>
        <w:tab/>
        <w:t xml:space="preserve">B. Yildiz, J. I. Bilbao, and A. B. Sproul, “A review and analysis of regression and machine learning models on commercial building electricity load forecasting,” </w:t>
      </w:r>
      <w:r w:rsidRPr="00E803EA">
        <w:rPr>
          <w:i/>
          <w:iCs/>
          <w:noProof/>
        </w:rPr>
        <w:t>Renewable and Sustainable Energy Reviews</w:t>
      </w:r>
      <w:r w:rsidRPr="00E803EA">
        <w:rPr>
          <w:noProof/>
        </w:rPr>
        <w:t>. 2017, doi: 10.1016/j.rser.2017.02.023.</w:t>
      </w:r>
    </w:p>
    <w:p w14:paraId="4E3B9AB6" w14:textId="77777777" w:rsidR="00E803EA" w:rsidRPr="00E803EA" w:rsidRDefault="00E803EA" w:rsidP="00E803EA">
      <w:pPr>
        <w:widowControl w:val="0"/>
        <w:autoSpaceDE w:val="0"/>
        <w:autoSpaceDN w:val="0"/>
        <w:adjustRightInd w:val="0"/>
        <w:ind w:left="640" w:hanging="640"/>
        <w:rPr>
          <w:noProof/>
        </w:rPr>
      </w:pPr>
      <w:r w:rsidRPr="00E803EA">
        <w:rPr>
          <w:noProof/>
        </w:rPr>
        <w:t>[13]</w:t>
      </w:r>
      <w:r w:rsidRPr="00E803EA">
        <w:rPr>
          <w:noProof/>
        </w:rPr>
        <w:tab/>
        <w:t>A. Baliyan, K. Gaurav, and S. Kumar Mishra, “A review of short term load forecasting using artificial neural network models,” 2015, doi: 10.1016/j.procs.2015.04.160.</w:t>
      </w:r>
    </w:p>
    <w:p w14:paraId="5FAB1600" w14:textId="77777777" w:rsidR="00E803EA" w:rsidRPr="00E803EA" w:rsidRDefault="00E803EA" w:rsidP="00E803EA">
      <w:pPr>
        <w:widowControl w:val="0"/>
        <w:autoSpaceDE w:val="0"/>
        <w:autoSpaceDN w:val="0"/>
        <w:adjustRightInd w:val="0"/>
        <w:ind w:left="640" w:hanging="640"/>
        <w:rPr>
          <w:noProof/>
        </w:rPr>
      </w:pPr>
      <w:r w:rsidRPr="00E803EA">
        <w:rPr>
          <w:noProof/>
        </w:rPr>
        <w:t>[14]</w:t>
      </w:r>
      <w:r w:rsidRPr="00E803EA">
        <w:rPr>
          <w:noProof/>
        </w:rPr>
        <w:tab/>
        <w:t xml:space="preserve">I. K. Nti, M. Teimeh, O. Nyarko-Boateng, and A. F. Adekoya, “Electricity load forecasting: a systematic review,” </w:t>
      </w:r>
      <w:r w:rsidRPr="00E803EA">
        <w:rPr>
          <w:i/>
          <w:iCs/>
          <w:noProof/>
        </w:rPr>
        <w:t>J. Electr. Syst. Inf. Technol.</w:t>
      </w:r>
      <w:r w:rsidRPr="00E803EA">
        <w:rPr>
          <w:noProof/>
        </w:rPr>
        <w:t>, 2020, doi: 10.1186/s43067-020-00021-8.</w:t>
      </w:r>
    </w:p>
    <w:p w14:paraId="4177EEB1" w14:textId="77777777" w:rsidR="00E803EA" w:rsidRPr="00E803EA" w:rsidRDefault="00E803EA" w:rsidP="00E803EA">
      <w:pPr>
        <w:widowControl w:val="0"/>
        <w:autoSpaceDE w:val="0"/>
        <w:autoSpaceDN w:val="0"/>
        <w:adjustRightInd w:val="0"/>
        <w:ind w:left="640" w:hanging="640"/>
        <w:rPr>
          <w:noProof/>
        </w:rPr>
      </w:pPr>
      <w:r w:rsidRPr="00E803EA">
        <w:rPr>
          <w:noProof/>
        </w:rPr>
        <w:t>[15]</w:t>
      </w:r>
      <w:r w:rsidRPr="00E803EA">
        <w:rPr>
          <w:noProof/>
        </w:rPr>
        <w:tab/>
        <w:t>E. Ela and B. Kirby, “ERCOT Event on February 26, 2008: Lessons Learned,” 2008, Accessed: Sep. 17, 2021. [Online]. Available: http://www.osti.gov/bridge.</w:t>
      </w:r>
    </w:p>
    <w:p w14:paraId="310CDD56" w14:textId="77777777" w:rsidR="00E803EA" w:rsidRPr="00E803EA" w:rsidRDefault="00E803EA" w:rsidP="00E803EA">
      <w:pPr>
        <w:widowControl w:val="0"/>
        <w:autoSpaceDE w:val="0"/>
        <w:autoSpaceDN w:val="0"/>
        <w:adjustRightInd w:val="0"/>
        <w:ind w:left="640" w:hanging="640"/>
        <w:rPr>
          <w:noProof/>
        </w:rPr>
      </w:pPr>
      <w:r w:rsidRPr="00E803EA">
        <w:rPr>
          <w:noProof/>
        </w:rPr>
        <w:t>[16]</w:t>
      </w:r>
      <w:r w:rsidRPr="00E803EA">
        <w:rPr>
          <w:noProof/>
        </w:rPr>
        <w:tab/>
        <w:t xml:space="preserve">“Freak Blackouts Plunge Korea into Darkness - The Chosun Ilbo (English Edition): </w:t>
      </w:r>
      <w:r w:rsidRPr="00E803EA">
        <w:rPr>
          <w:noProof/>
        </w:rPr>
        <w:lastRenderedPageBreak/>
        <w:t>Daily News from Korea - national/politics &gt; national,” 2011. http://english.chosun.com/site/data/html_dir/2011/09/16/2011091600558.html (accessed Sep. 17, 2021).</w:t>
      </w:r>
    </w:p>
    <w:p w14:paraId="5593E855" w14:textId="77777777" w:rsidR="00E803EA" w:rsidRPr="00E803EA" w:rsidRDefault="00E803EA" w:rsidP="00E803EA">
      <w:pPr>
        <w:widowControl w:val="0"/>
        <w:autoSpaceDE w:val="0"/>
        <w:autoSpaceDN w:val="0"/>
        <w:adjustRightInd w:val="0"/>
        <w:ind w:left="640" w:hanging="640"/>
        <w:rPr>
          <w:noProof/>
        </w:rPr>
      </w:pPr>
      <w:r w:rsidRPr="00E803EA">
        <w:rPr>
          <w:noProof/>
        </w:rPr>
        <w:t>[17]</w:t>
      </w:r>
      <w:r w:rsidRPr="00E803EA">
        <w:rPr>
          <w:noProof/>
        </w:rPr>
        <w:tab/>
        <w:t>S. Khan, N. Javaid, A. Chand, A. B. M. Khan, F. Rashid, and I. U. Afridi, “Electricity Load Forecasting for Each Day of Week Using Deep CNN,” 2019, doi: 10.1007/978-3-030-15035-8_107.</w:t>
      </w:r>
    </w:p>
    <w:p w14:paraId="2644F8A5" w14:textId="77777777" w:rsidR="00E803EA" w:rsidRPr="00E803EA" w:rsidRDefault="00E803EA" w:rsidP="00E803EA">
      <w:pPr>
        <w:widowControl w:val="0"/>
        <w:autoSpaceDE w:val="0"/>
        <w:autoSpaceDN w:val="0"/>
        <w:adjustRightInd w:val="0"/>
        <w:ind w:left="640" w:hanging="640"/>
        <w:rPr>
          <w:noProof/>
        </w:rPr>
      </w:pPr>
      <w:r w:rsidRPr="00E803EA">
        <w:rPr>
          <w:noProof/>
        </w:rPr>
        <w:t>[18]</w:t>
      </w:r>
      <w:r w:rsidRPr="00E803EA">
        <w:rPr>
          <w:noProof/>
        </w:rPr>
        <w:tab/>
        <w:t>M. Baccouche, F. Mamalet, and C. Wolf, “</w:t>
      </w:r>
      <w:r w:rsidRPr="00E803EA">
        <w:rPr>
          <w:rFonts w:ascii="MS Mincho" w:eastAsia="MS Mincho" w:hAnsi="MS Mincho" w:cs="MS Mincho" w:hint="eastAsia"/>
          <w:noProof/>
        </w:rPr>
        <w:t>（</w:t>
      </w:r>
      <w:r w:rsidRPr="00E803EA">
        <w:rPr>
          <w:noProof/>
        </w:rPr>
        <w:t xml:space="preserve">RGB)Sequential deep learning for human action recognition,” </w:t>
      </w:r>
      <w:r w:rsidRPr="00E803EA">
        <w:rPr>
          <w:i/>
          <w:iCs/>
          <w:noProof/>
        </w:rPr>
        <w:t>Int. Work. Hum. Behav. Underst.</w:t>
      </w:r>
      <w:r w:rsidRPr="00E803EA">
        <w:rPr>
          <w:noProof/>
        </w:rPr>
        <w:t>, 2011.</w:t>
      </w:r>
    </w:p>
    <w:p w14:paraId="3F039DC5" w14:textId="77777777" w:rsidR="00E803EA" w:rsidRPr="00E803EA" w:rsidRDefault="00E803EA" w:rsidP="00E803EA">
      <w:pPr>
        <w:widowControl w:val="0"/>
        <w:autoSpaceDE w:val="0"/>
        <w:autoSpaceDN w:val="0"/>
        <w:adjustRightInd w:val="0"/>
        <w:ind w:left="640" w:hanging="640"/>
        <w:rPr>
          <w:noProof/>
        </w:rPr>
      </w:pPr>
      <w:r w:rsidRPr="00E803EA">
        <w:rPr>
          <w:noProof/>
        </w:rPr>
        <w:t>[19]</w:t>
      </w:r>
      <w:r w:rsidRPr="00E803EA">
        <w:rPr>
          <w:noProof/>
        </w:rPr>
        <w:tab/>
        <w:t xml:space="preserve">D. Yu, L. Deng, I. Jang, P. Kudumakis, M. Sandler, and K. Kang, “Deep learning and its applications to signal and information processing,” </w:t>
      </w:r>
      <w:r w:rsidRPr="00E803EA">
        <w:rPr>
          <w:i/>
          <w:iCs/>
          <w:noProof/>
        </w:rPr>
        <w:t>IEEE Signal Process. Mag.</w:t>
      </w:r>
      <w:r w:rsidRPr="00E803EA">
        <w:rPr>
          <w:noProof/>
        </w:rPr>
        <w:t>, 2011, doi: 10.1109/MSP.2010.939038.</w:t>
      </w:r>
    </w:p>
    <w:p w14:paraId="08C86184" w14:textId="77777777" w:rsidR="00E803EA" w:rsidRPr="00E803EA" w:rsidRDefault="00E803EA" w:rsidP="00E803EA">
      <w:pPr>
        <w:widowControl w:val="0"/>
        <w:autoSpaceDE w:val="0"/>
        <w:autoSpaceDN w:val="0"/>
        <w:adjustRightInd w:val="0"/>
        <w:ind w:left="640" w:hanging="640"/>
        <w:rPr>
          <w:noProof/>
        </w:rPr>
      </w:pPr>
      <w:r w:rsidRPr="00E803EA">
        <w:rPr>
          <w:noProof/>
        </w:rPr>
        <w:t>[20]</w:t>
      </w:r>
      <w:r w:rsidRPr="00E803EA">
        <w:rPr>
          <w:noProof/>
        </w:rPr>
        <w:tab/>
        <w:t>M. Vos, C. Bender-Saebelkampf, and S. Albayrak, “Residential Short-Term Load Forecasting Using Convolutional Neural Networks,” 2018, doi: 10.1109/SmartGridComm.2018.8587494.</w:t>
      </w:r>
    </w:p>
    <w:p w14:paraId="0A51BB5B" w14:textId="77777777" w:rsidR="00E803EA" w:rsidRPr="00E803EA" w:rsidRDefault="00E803EA" w:rsidP="00E803EA">
      <w:pPr>
        <w:widowControl w:val="0"/>
        <w:autoSpaceDE w:val="0"/>
        <w:autoSpaceDN w:val="0"/>
        <w:adjustRightInd w:val="0"/>
        <w:ind w:left="640" w:hanging="640"/>
        <w:rPr>
          <w:noProof/>
        </w:rPr>
      </w:pPr>
      <w:r w:rsidRPr="00E803EA">
        <w:rPr>
          <w:noProof/>
        </w:rPr>
        <w:t>[21]</w:t>
      </w:r>
      <w:r w:rsidRPr="00E803EA">
        <w:rPr>
          <w:noProof/>
        </w:rPr>
        <w:tab/>
        <w:t xml:space="preserve">H. S. Hippert, C. E. Pedreira, and R. C. Souza, “Neural networks for short-term load forecasting: A review and evaluation,” </w:t>
      </w:r>
      <w:r w:rsidRPr="00E803EA">
        <w:rPr>
          <w:i/>
          <w:iCs/>
          <w:noProof/>
        </w:rPr>
        <w:t>IEEE Trans. Power Syst.</w:t>
      </w:r>
      <w:r w:rsidRPr="00E803EA">
        <w:rPr>
          <w:noProof/>
        </w:rPr>
        <w:t>, 2001, doi: 10.1109/59.910780.</w:t>
      </w:r>
    </w:p>
    <w:p w14:paraId="7C8D4096" w14:textId="77777777" w:rsidR="00E803EA" w:rsidRPr="00E803EA" w:rsidRDefault="00E803EA" w:rsidP="00E803EA">
      <w:pPr>
        <w:widowControl w:val="0"/>
        <w:autoSpaceDE w:val="0"/>
        <w:autoSpaceDN w:val="0"/>
        <w:adjustRightInd w:val="0"/>
        <w:ind w:left="640" w:hanging="640"/>
        <w:rPr>
          <w:noProof/>
        </w:rPr>
      </w:pPr>
      <w:r w:rsidRPr="00E803EA">
        <w:rPr>
          <w:noProof/>
        </w:rPr>
        <w:t>[22]</w:t>
      </w:r>
      <w:r w:rsidRPr="00E803EA">
        <w:rPr>
          <w:noProof/>
        </w:rPr>
        <w:tab/>
        <w:t xml:space="preserve">R. Houimli, M. Zmami, and O. Ben-Salha, “Short-term electric load forecasting in Tunisia using artificial neural networks,” </w:t>
      </w:r>
      <w:r w:rsidRPr="00E803EA">
        <w:rPr>
          <w:i/>
          <w:iCs/>
          <w:noProof/>
        </w:rPr>
        <w:t>Energy Syst.</w:t>
      </w:r>
      <w:r w:rsidRPr="00E803EA">
        <w:rPr>
          <w:noProof/>
        </w:rPr>
        <w:t>, 2020, doi: 10.1007/s12667-019-00324-4.</w:t>
      </w:r>
    </w:p>
    <w:p w14:paraId="51F3B2FA" w14:textId="77777777" w:rsidR="00E803EA" w:rsidRPr="00E803EA" w:rsidRDefault="00E803EA" w:rsidP="00E803EA">
      <w:pPr>
        <w:widowControl w:val="0"/>
        <w:autoSpaceDE w:val="0"/>
        <w:autoSpaceDN w:val="0"/>
        <w:adjustRightInd w:val="0"/>
        <w:ind w:left="640" w:hanging="640"/>
        <w:rPr>
          <w:noProof/>
        </w:rPr>
      </w:pPr>
      <w:r w:rsidRPr="00E803EA">
        <w:rPr>
          <w:noProof/>
        </w:rPr>
        <w:t>[23]</w:t>
      </w:r>
      <w:r w:rsidRPr="00E803EA">
        <w:rPr>
          <w:noProof/>
        </w:rPr>
        <w:tab/>
        <w:t xml:space="preserve">D. C. Park, R. J. Marks, L. E. Atlas, and M. J. Damborg, “Electric load forecasting using an artificial neural network - Power Systems, IEEE Transactions on,” </w:t>
      </w:r>
      <w:r w:rsidRPr="00E803EA">
        <w:rPr>
          <w:i/>
          <w:iCs/>
          <w:noProof/>
        </w:rPr>
        <w:t>IEEE Transadions Power Syst.</w:t>
      </w:r>
      <w:r w:rsidRPr="00E803EA">
        <w:rPr>
          <w:noProof/>
        </w:rPr>
        <w:t>, 1991.</w:t>
      </w:r>
    </w:p>
    <w:p w14:paraId="0D25FDA9" w14:textId="77777777" w:rsidR="00E803EA" w:rsidRPr="00E803EA" w:rsidRDefault="00E803EA" w:rsidP="00E803EA">
      <w:pPr>
        <w:widowControl w:val="0"/>
        <w:autoSpaceDE w:val="0"/>
        <w:autoSpaceDN w:val="0"/>
        <w:adjustRightInd w:val="0"/>
        <w:ind w:left="640" w:hanging="640"/>
        <w:rPr>
          <w:noProof/>
        </w:rPr>
      </w:pPr>
      <w:r w:rsidRPr="00E803EA">
        <w:rPr>
          <w:noProof/>
        </w:rPr>
        <w:lastRenderedPageBreak/>
        <w:t>[24]</w:t>
      </w:r>
      <w:r w:rsidRPr="00E803EA">
        <w:rPr>
          <w:noProof/>
        </w:rPr>
        <w:tab/>
        <w:t xml:space="preserve">A. G. Bakirtzis, V. Petridis, S. J. Klartzis, M. C. Alexiadis, and A. H. Maissis, “A neural network short term load forecasting model for the greek power system,” </w:t>
      </w:r>
      <w:r w:rsidRPr="00E803EA">
        <w:rPr>
          <w:i/>
          <w:iCs/>
          <w:noProof/>
        </w:rPr>
        <w:t>IEEE Trans. Power Syst.</w:t>
      </w:r>
      <w:r w:rsidRPr="00E803EA">
        <w:rPr>
          <w:noProof/>
        </w:rPr>
        <w:t>, 1996, doi: 10.1109/59.496166.</w:t>
      </w:r>
    </w:p>
    <w:p w14:paraId="0580F1E6" w14:textId="77777777" w:rsidR="00E803EA" w:rsidRPr="00E803EA" w:rsidRDefault="00E803EA" w:rsidP="00E803EA">
      <w:pPr>
        <w:widowControl w:val="0"/>
        <w:autoSpaceDE w:val="0"/>
        <w:autoSpaceDN w:val="0"/>
        <w:adjustRightInd w:val="0"/>
        <w:ind w:left="640" w:hanging="640"/>
        <w:rPr>
          <w:noProof/>
        </w:rPr>
      </w:pPr>
      <w:r w:rsidRPr="00E803EA">
        <w:rPr>
          <w:noProof/>
        </w:rPr>
        <w:t>[25]</w:t>
      </w:r>
      <w:r w:rsidRPr="00E803EA">
        <w:rPr>
          <w:noProof/>
        </w:rPr>
        <w:tab/>
        <w:t>L. C. P. Velasco, C. R. Villezas, P. N. C. Palahang, and J. A. A. Dagaang, “Next day electric load forecasting using Artificial Neural Networks,” 2016, doi: 10.1109/HNICEM.2015.7393166.</w:t>
      </w:r>
    </w:p>
    <w:p w14:paraId="3ECCAC31" w14:textId="77777777" w:rsidR="00E803EA" w:rsidRPr="00E803EA" w:rsidRDefault="00E803EA" w:rsidP="00E803EA">
      <w:pPr>
        <w:widowControl w:val="0"/>
        <w:autoSpaceDE w:val="0"/>
        <w:autoSpaceDN w:val="0"/>
        <w:adjustRightInd w:val="0"/>
        <w:ind w:left="640" w:hanging="640"/>
        <w:rPr>
          <w:noProof/>
        </w:rPr>
      </w:pPr>
      <w:r w:rsidRPr="00E803EA">
        <w:rPr>
          <w:noProof/>
        </w:rPr>
        <w:t>[26]</w:t>
      </w:r>
      <w:r w:rsidRPr="00E803EA">
        <w:rPr>
          <w:noProof/>
        </w:rPr>
        <w:tab/>
        <w:t xml:space="preserve">H. Hahn, S. Meyer-Nieberg, and S. Pickl, “Electric load forecasting methods: Tools for decision making,” </w:t>
      </w:r>
      <w:r w:rsidRPr="00E803EA">
        <w:rPr>
          <w:i/>
          <w:iCs/>
          <w:noProof/>
        </w:rPr>
        <w:t>Eur. J. Oper. Res.</w:t>
      </w:r>
      <w:r w:rsidRPr="00E803EA">
        <w:rPr>
          <w:noProof/>
        </w:rPr>
        <w:t>, 2009, doi: 10.1016/j.ejor.2009.01.062.</w:t>
      </w:r>
    </w:p>
    <w:p w14:paraId="4CF6B103" w14:textId="77777777" w:rsidR="00E803EA" w:rsidRPr="00E803EA" w:rsidRDefault="00E803EA" w:rsidP="00E803EA">
      <w:pPr>
        <w:widowControl w:val="0"/>
        <w:autoSpaceDE w:val="0"/>
        <w:autoSpaceDN w:val="0"/>
        <w:adjustRightInd w:val="0"/>
        <w:ind w:left="640" w:hanging="640"/>
        <w:rPr>
          <w:noProof/>
        </w:rPr>
      </w:pPr>
      <w:r w:rsidRPr="00E803EA">
        <w:rPr>
          <w:noProof/>
        </w:rPr>
        <w:t>[27]</w:t>
      </w:r>
      <w:r w:rsidRPr="00E803EA">
        <w:rPr>
          <w:noProof/>
        </w:rPr>
        <w:tab/>
        <w:t xml:space="preserve">G. Gross and F. D. Galiana, “SHORT-TERM LOAD FORECASTING.,” </w:t>
      </w:r>
      <w:r w:rsidRPr="00E803EA">
        <w:rPr>
          <w:i/>
          <w:iCs/>
          <w:noProof/>
        </w:rPr>
        <w:t>Proc. IEEE</w:t>
      </w:r>
      <w:r w:rsidRPr="00E803EA">
        <w:rPr>
          <w:noProof/>
        </w:rPr>
        <w:t>, 1987, doi: 10.1109/PROC.1987.13927.</w:t>
      </w:r>
    </w:p>
    <w:p w14:paraId="2EF1986F" w14:textId="77777777" w:rsidR="00E803EA" w:rsidRPr="00E803EA" w:rsidRDefault="00E803EA" w:rsidP="00E803EA">
      <w:pPr>
        <w:widowControl w:val="0"/>
        <w:autoSpaceDE w:val="0"/>
        <w:autoSpaceDN w:val="0"/>
        <w:adjustRightInd w:val="0"/>
        <w:ind w:left="640" w:hanging="640"/>
        <w:rPr>
          <w:noProof/>
        </w:rPr>
      </w:pPr>
      <w:r w:rsidRPr="00E803EA">
        <w:rPr>
          <w:noProof/>
        </w:rPr>
        <w:t>[28]</w:t>
      </w:r>
      <w:r w:rsidRPr="00E803EA">
        <w:rPr>
          <w:noProof/>
        </w:rPr>
        <w:tab/>
        <w:t>E. J. Wicksteed, “Short term electric load forecasting for British Columbia, Canada: an exploration of the use of numerical weather prediction data as a predictor in an artificial neural network,” University of British Columbia, 2021.</w:t>
      </w:r>
    </w:p>
    <w:p w14:paraId="057193B9" w14:textId="77777777" w:rsidR="00E803EA" w:rsidRPr="00E803EA" w:rsidRDefault="00E803EA" w:rsidP="00E803EA">
      <w:pPr>
        <w:widowControl w:val="0"/>
        <w:autoSpaceDE w:val="0"/>
        <w:autoSpaceDN w:val="0"/>
        <w:adjustRightInd w:val="0"/>
        <w:ind w:left="640" w:hanging="640"/>
        <w:rPr>
          <w:noProof/>
        </w:rPr>
      </w:pPr>
      <w:r w:rsidRPr="00E803EA">
        <w:rPr>
          <w:noProof/>
        </w:rPr>
        <w:t>[29]</w:t>
      </w:r>
      <w:r w:rsidRPr="00E803EA">
        <w:rPr>
          <w:noProof/>
        </w:rPr>
        <w:tab/>
        <w:t>A. Muñoz, E. F. Sánchez-Úbeda, A. Cruz, and J. Marín, “Short-term Forecasting in Power Systems: A Guided Tour,” 2010.</w:t>
      </w:r>
    </w:p>
    <w:p w14:paraId="713CD8ED" w14:textId="77777777" w:rsidR="00E803EA" w:rsidRPr="00E803EA" w:rsidRDefault="00E803EA" w:rsidP="00E803EA">
      <w:pPr>
        <w:widowControl w:val="0"/>
        <w:autoSpaceDE w:val="0"/>
        <w:autoSpaceDN w:val="0"/>
        <w:adjustRightInd w:val="0"/>
        <w:ind w:left="640" w:hanging="640"/>
        <w:rPr>
          <w:noProof/>
        </w:rPr>
      </w:pPr>
      <w:r w:rsidRPr="00E803EA">
        <w:rPr>
          <w:noProof/>
        </w:rPr>
        <w:t>[30]</w:t>
      </w:r>
      <w:r w:rsidRPr="00E803EA">
        <w:rPr>
          <w:noProof/>
        </w:rPr>
        <w:tab/>
        <w:t>D. Srinivasan and M. A. Lee, “Survey of hybrid fuzzy neural approaches to electric load forecasting,” 1995, doi: 10.1109/icsmc.1995.538416.</w:t>
      </w:r>
    </w:p>
    <w:p w14:paraId="465AE931" w14:textId="77777777" w:rsidR="00E803EA" w:rsidRPr="00E803EA" w:rsidRDefault="00E803EA" w:rsidP="00E803EA">
      <w:pPr>
        <w:widowControl w:val="0"/>
        <w:autoSpaceDE w:val="0"/>
        <w:autoSpaceDN w:val="0"/>
        <w:adjustRightInd w:val="0"/>
        <w:ind w:left="640" w:hanging="640"/>
        <w:rPr>
          <w:noProof/>
        </w:rPr>
      </w:pPr>
      <w:r w:rsidRPr="00E803EA">
        <w:rPr>
          <w:noProof/>
        </w:rPr>
        <w:t>[31]</w:t>
      </w:r>
      <w:r w:rsidRPr="00E803EA">
        <w:rPr>
          <w:noProof/>
        </w:rPr>
        <w:tab/>
        <w:t xml:space="preserve">C. N. Lu, H. T. Wu, and S. Vemuri, “Neural Network Based Short Term Load Forecasting,” </w:t>
      </w:r>
      <w:r w:rsidRPr="00E803EA">
        <w:rPr>
          <w:i/>
          <w:iCs/>
          <w:noProof/>
        </w:rPr>
        <w:t>IEEE Trans. Power Syst.</w:t>
      </w:r>
      <w:r w:rsidRPr="00E803EA">
        <w:rPr>
          <w:noProof/>
        </w:rPr>
        <w:t>, 1993, doi: 10.1109/59.221223.</w:t>
      </w:r>
    </w:p>
    <w:p w14:paraId="28B0E8A0" w14:textId="77777777" w:rsidR="00E803EA" w:rsidRPr="00E803EA" w:rsidRDefault="00E803EA" w:rsidP="00E803EA">
      <w:pPr>
        <w:widowControl w:val="0"/>
        <w:autoSpaceDE w:val="0"/>
        <w:autoSpaceDN w:val="0"/>
        <w:adjustRightInd w:val="0"/>
        <w:ind w:left="640" w:hanging="640"/>
        <w:rPr>
          <w:noProof/>
        </w:rPr>
      </w:pPr>
      <w:r w:rsidRPr="00E803EA">
        <w:rPr>
          <w:noProof/>
        </w:rPr>
        <w:t>[32]</w:t>
      </w:r>
      <w:r w:rsidRPr="00E803EA">
        <w:rPr>
          <w:noProof/>
        </w:rPr>
        <w:tab/>
        <w:t xml:space="preserve">T. Hong, “Short Term Electric Load Forecasting dissertation,” </w:t>
      </w:r>
      <w:r w:rsidRPr="00E803EA">
        <w:rPr>
          <w:i/>
          <w:iCs/>
          <w:noProof/>
        </w:rPr>
        <w:t>3442639</w:t>
      </w:r>
      <w:r w:rsidRPr="00E803EA">
        <w:rPr>
          <w:noProof/>
        </w:rPr>
        <w:t>, 2010.</w:t>
      </w:r>
    </w:p>
    <w:p w14:paraId="25D90437" w14:textId="77777777" w:rsidR="00E803EA" w:rsidRPr="00E803EA" w:rsidRDefault="00E803EA" w:rsidP="00E803EA">
      <w:pPr>
        <w:widowControl w:val="0"/>
        <w:autoSpaceDE w:val="0"/>
        <w:autoSpaceDN w:val="0"/>
        <w:adjustRightInd w:val="0"/>
        <w:ind w:left="640" w:hanging="640"/>
        <w:rPr>
          <w:noProof/>
        </w:rPr>
      </w:pPr>
      <w:r w:rsidRPr="00E803EA">
        <w:rPr>
          <w:noProof/>
        </w:rPr>
        <w:t>[33]</w:t>
      </w:r>
      <w:r w:rsidRPr="00E803EA">
        <w:rPr>
          <w:noProof/>
        </w:rPr>
        <w:tab/>
        <w:t>J. Foster, “Electric load forecasting with increased embedded renewable generation,” Queen’s University, 2020.</w:t>
      </w:r>
    </w:p>
    <w:p w14:paraId="11836D67" w14:textId="77777777" w:rsidR="00E803EA" w:rsidRPr="00E803EA" w:rsidRDefault="00E803EA" w:rsidP="00E803EA">
      <w:pPr>
        <w:widowControl w:val="0"/>
        <w:autoSpaceDE w:val="0"/>
        <w:autoSpaceDN w:val="0"/>
        <w:adjustRightInd w:val="0"/>
        <w:ind w:left="640" w:hanging="640"/>
        <w:rPr>
          <w:noProof/>
        </w:rPr>
      </w:pPr>
      <w:r w:rsidRPr="00E803EA">
        <w:rPr>
          <w:noProof/>
        </w:rPr>
        <w:t>[34]</w:t>
      </w:r>
      <w:r w:rsidRPr="00E803EA">
        <w:rPr>
          <w:noProof/>
        </w:rPr>
        <w:tab/>
        <w:t xml:space="preserve">T. Hong and M. Shahidehpour, “Load Forecasting Case Study,” </w:t>
      </w:r>
      <w:r w:rsidRPr="00E803EA">
        <w:rPr>
          <w:i/>
          <w:iCs/>
          <w:noProof/>
        </w:rPr>
        <w:t>U.S. Dep. Energy</w:t>
      </w:r>
      <w:r w:rsidRPr="00E803EA">
        <w:rPr>
          <w:noProof/>
        </w:rPr>
        <w:t xml:space="preserve">, </w:t>
      </w:r>
      <w:r w:rsidRPr="00E803EA">
        <w:rPr>
          <w:noProof/>
        </w:rPr>
        <w:lastRenderedPageBreak/>
        <w:t>2015.</w:t>
      </w:r>
    </w:p>
    <w:p w14:paraId="7A08BD77" w14:textId="77777777" w:rsidR="00E803EA" w:rsidRPr="00E803EA" w:rsidRDefault="00E803EA" w:rsidP="00E803EA">
      <w:pPr>
        <w:widowControl w:val="0"/>
        <w:autoSpaceDE w:val="0"/>
        <w:autoSpaceDN w:val="0"/>
        <w:adjustRightInd w:val="0"/>
        <w:ind w:left="640" w:hanging="640"/>
        <w:rPr>
          <w:noProof/>
        </w:rPr>
      </w:pPr>
      <w:r w:rsidRPr="00E803EA">
        <w:rPr>
          <w:noProof/>
        </w:rPr>
        <w:t>[35]</w:t>
      </w:r>
      <w:r w:rsidRPr="00E803EA">
        <w:rPr>
          <w:noProof/>
        </w:rPr>
        <w:tab/>
        <w:t>E. Taylor, “Short-term Electrical Load Forecasting for an Institutional/Industrial Power System Using an Artificial Neural Network,” The University of Tennessee, Knoxville, 2013.</w:t>
      </w:r>
    </w:p>
    <w:p w14:paraId="3C596F26" w14:textId="77777777" w:rsidR="00E803EA" w:rsidRPr="00E803EA" w:rsidRDefault="00E803EA" w:rsidP="00E803EA">
      <w:pPr>
        <w:widowControl w:val="0"/>
        <w:autoSpaceDE w:val="0"/>
        <w:autoSpaceDN w:val="0"/>
        <w:adjustRightInd w:val="0"/>
        <w:ind w:left="640" w:hanging="640"/>
        <w:rPr>
          <w:noProof/>
        </w:rPr>
      </w:pPr>
      <w:r w:rsidRPr="00E803EA">
        <w:rPr>
          <w:noProof/>
        </w:rPr>
        <w:t>[36]</w:t>
      </w:r>
      <w:r w:rsidRPr="00E803EA">
        <w:rPr>
          <w:noProof/>
        </w:rPr>
        <w:tab/>
        <w:t xml:space="preserve">J. W. Taylor and R. Buizza, “Neural network load forecasting with weather ensemble predictions,” </w:t>
      </w:r>
      <w:r w:rsidRPr="00E803EA">
        <w:rPr>
          <w:i/>
          <w:iCs/>
          <w:noProof/>
        </w:rPr>
        <w:t>IEEE Trans. Power Syst.</w:t>
      </w:r>
      <w:r w:rsidRPr="00E803EA">
        <w:rPr>
          <w:noProof/>
        </w:rPr>
        <w:t>, 2002, doi: 10.1109/TPWRS.2002.800906.</w:t>
      </w:r>
    </w:p>
    <w:p w14:paraId="4E09D474" w14:textId="77777777" w:rsidR="00E803EA" w:rsidRPr="00E803EA" w:rsidRDefault="00E803EA" w:rsidP="00E803EA">
      <w:pPr>
        <w:widowControl w:val="0"/>
        <w:autoSpaceDE w:val="0"/>
        <w:autoSpaceDN w:val="0"/>
        <w:adjustRightInd w:val="0"/>
        <w:ind w:left="640" w:hanging="640"/>
        <w:rPr>
          <w:noProof/>
        </w:rPr>
      </w:pPr>
      <w:r w:rsidRPr="00E803EA">
        <w:rPr>
          <w:noProof/>
        </w:rPr>
        <w:t>[37]</w:t>
      </w:r>
      <w:r w:rsidRPr="00E803EA">
        <w:rPr>
          <w:noProof/>
        </w:rPr>
        <w:tab/>
        <w:t xml:space="preserve">A. Khotanzad, R. Afkhami-Rohani, and R. Af, “ANNSTLF - Artificial neural network short-term load forecaster - generation three,” </w:t>
      </w:r>
      <w:r w:rsidRPr="00E803EA">
        <w:rPr>
          <w:i/>
          <w:iCs/>
          <w:noProof/>
        </w:rPr>
        <w:t>IEEE Trans. Power Syst.</w:t>
      </w:r>
      <w:r w:rsidRPr="00E803EA">
        <w:rPr>
          <w:noProof/>
        </w:rPr>
        <w:t>, vol. 13, no. 4, pp. 1413–1422, 1998, doi: 10.1109/59.736285.</w:t>
      </w:r>
    </w:p>
    <w:p w14:paraId="6A284333" w14:textId="77777777" w:rsidR="00E803EA" w:rsidRPr="00E803EA" w:rsidRDefault="00E803EA" w:rsidP="00E803EA">
      <w:pPr>
        <w:widowControl w:val="0"/>
        <w:autoSpaceDE w:val="0"/>
        <w:autoSpaceDN w:val="0"/>
        <w:adjustRightInd w:val="0"/>
        <w:ind w:left="640" w:hanging="640"/>
        <w:rPr>
          <w:noProof/>
        </w:rPr>
      </w:pPr>
      <w:r w:rsidRPr="00E803EA">
        <w:rPr>
          <w:noProof/>
        </w:rPr>
        <w:t>[38]</w:t>
      </w:r>
      <w:r w:rsidRPr="00E803EA">
        <w:rPr>
          <w:noProof/>
        </w:rPr>
        <w:tab/>
        <w:t xml:space="preserve">M. Sobhani, A. Campbell, S. Sangamwar, C. Li, and T. Hong, “Combining weather stations for electric load forecasting,” </w:t>
      </w:r>
      <w:r w:rsidRPr="00E803EA">
        <w:rPr>
          <w:i/>
          <w:iCs/>
          <w:noProof/>
        </w:rPr>
        <w:t>Energies</w:t>
      </w:r>
      <w:r w:rsidRPr="00E803EA">
        <w:rPr>
          <w:noProof/>
        </w:rPr>
        <w:t>, 2019, doi: 10.3390/en12081510.</w:t>
      </w:r>
    </w:p>
    <w:p w14:paraId="25A6EC4C" w14:textId="77777777" w:rsidR="00E803EA" w:rsidRPr="00E803EA" w:rsidRDefault="00E803EA" w:rsidP="00E803EA">
      <w:pPr>
        <w:widowControl w:val="0"/>
        <w:autoSpaceDE w:val="0"/>
        <w:autoSpaceDN w:val="0"/>
        <w:adjustRightInd w:val="0"/>
        <w:ind w:left="640" w:hanging="640"/>
        <w:rPr>
          <w:noProof/>
        </w:rPr>
      </w:pPr>
      <w:r w:rsidRPr="00E803EA">
        <w:rPr>
          <w:noProof/>
        </w:rPr>
        <w:t>[39]</w:t>
      </w:r>
      <w:r w:rsidRPr="00E803EA">
        <w:rPr>
          <w:noProof/>
        </w:rPr>
        <w:tab/>
        <w:t xml:space="preserve">T. Hong, P. Wang, and L. White, “Weather station selection for electric load forecasting,” </w:t>
      </w:r>
      <w:r w:rsidRPr="00E803EA">
        <w:rPr>
          <w:i/>
          <w:iCs/>
          <w:noProof/>
        </w:rPr>
        <w:t>Int. J. Forecast.</w:t>
      </w:r>
      <w:r w:rsidRPr="00E803EA">
        <w:rPr>
          <w:noProof/>
        </w:rPr>
        <w:t>, 2015, doi: 10.1016/j.ijforecast.2014.07.001.</w:t>
      </w:r>
    </w:p>
    <w:p w14:paraId="0FC3E140" w14:textId="77777777" w:rsidR="00E803EA" w:rsidRPr="00E803EA" w:rsidRDefault="00E803EA" w:rsidP="00E803EA">
      <w:pPr>
        <w:widowControl w:val="0"/>
        <w:autoSpaceDE w:val="0"/>
        <w:autoSpaceDN w:val="0"/>
        <w:adjustRightInd w:val="0"/>
        <w:ind w:left="640" w:hanging="640"/>
        <w:rPr>
          <w:noProof/>
        </w:rPr>
      </w:pPr>
      <w:r w:rsidRPr="00E803EA">
        <w:rPr>
          <w:noProof/>
        </w:rPr>
        <w:t>[40]</w:t>
      </w:r>
      <w:r w:rsidRPr="00E803EA">
        <w:rPr>
          <w:noProof/>
        </w:rPr>
        <w:tab/>
        <w:t xml:space="preserve">S. N. Fallah, M. Ganjkhani, S. Shamshirband, and K. wing Chau, “Computational intelligence on short-term load forecasting: A methodological overview,” </w:t>
      </w:r>
      <w:r w:rsidRPr="00E803EA">
        <w:rPr>
          <w:i/>
          <w:iCs/>
          <w:noProof/>
        </w:rPr>
        <w:t>Energies</w:t>
      </w:r>
      <w:r w:rsidRPr="00E803EA">
        <w:rPr>
          <w:noProof/>
        </w:rPr>
        <w:t>. 2019, doi: 10.3390/en12030393.</w:t>
      </w:r>
    </w:p>
    <w:p w14:paraId="68A50C38" w14:textId="77777777" w:rsidR="00E803EA" w:rsidRPr="00E803EA" w:rsidRDefault="00E803EA" w:rsidP="00E803EA">
      <w:pPr>
        <w:widowControl w:val="0"/>
        <w:autoSpaceDE w:val="0"/>
        <w:autoSpaceDN w:val="0"/>
        <w:adjustRightInd w:val="0"/>
        <w:ind w:left="640" w:hanging="640"/>
        <w:rPr>
          <w:noProof/>
        </w:rPr>
      </w:pPr>
      <w:r w:rsidRPr="00E803EA">
        <w:rPr>
          <w:noProof/>
        </w:rPr>
        <w:t>[41]</w:t>
      </w:r>
      <w:r w:rsidRPr="00E803EA">
        <w:rPr>
          <w:noProof/>
        </w:rPr>
        <w:tab/>
        <w:t xml:space="preserve">S. Moreno-Carbonell, E. F. Sánchez-Úbeda, and A. Muñoz, “Rethinking weather station selection for electric load forecasting using genetic algorithms,” </w:t>
      </w:r>
      <w:r w:rsidRPr="00E803EA">
        <w:rPr>
          <w:i/>
          <w:iCs/>
          <w:noProof/>
        </w:rPr>
        <w:t>Int. J. Forecast.</w:t>
      </w:r>
      <w:r w:rsidRPr="00E803EA">
        <w:rPr>
          <w:noProof/>
        </w:rPr>
        <w:t>, 2020, doi: 10.1016/j.ijforecast.2019.08.008.</w:t>
      </w:r>
    </w:p>
    <w:p w14:paraId="1ED2B47C" w14:textId="77777777" w:rsidR="00E803EA" w:rsidRPr="00E803EA" w:rsidRDefault="00E803EA" w:rsidP="00E803EA">
      <w:pPr>
        <w:widowControl w:val="0"/>
        <w:autoSpaceDE w:val="0"/>
        <w:autoSpaceDN w:val="0"/>
        <w:adjustRightInd w:val="0"/>
        <w:ind w:left="640" w:hanging="640"/>
        <w:rPr>
          <w:noProof/>
        </w:rPr>
      </w:pPr>
      <w:r w:rsidRPr="00E803EA">
        <w:rPr>
          <w:noProof/>
        </w:rPr>
        <w:t>[42]</w:t>
      </w:r>
      <w:r w:rsidRPr="00E803EA">
        <w:rPr>
          <w:noProof/>
        </w:rPr>
        <w:tab/>
        <w:t>S. Fan, K. Methaprayoon, and W. J. Lee, “Multi-area load forecasting for system with large geographical area,” 2008, doi: 10.1109/ICPS.2008.4606287.</w:t>
      </w:r>
    </w:p>
    <w:p w14:paraId="1462C15B" w14:textId="77777777" w:rsidR="00E803EA" w:rsidRPr="00E803EA" w:rsidRDefault="00E803EA" w:rsidP="00E803EA">
      <w:pPr>
        <w:widowControl w:val="0"/>
        <w:autoSpaceDE w:val="0"/>
        <w:autoSpaceDN w:val="0"/>
        <w:adjustRightInd w:val="0"/>
        <w:ind w:left="640" w:hanging="640"/>
        <w:rPr>
          <w:noProof/>
        </w:rPr>
      </w:pPr>
      <w:r w:rsidRPr="00E803EA">
        <w:rPr>
          <w:noProof/>
        </w:rPr>
        <w:t>[43]</w:t>
      </w:r>
      <w:r w:rsidRPr="00E803EA">
        <w:rPr>
          <w:noProof/>
        </w:rPr>
        <w:tab/>
        <w:t xml:space="preserve">M. JANICKI, “Methods of weather variables introduction into short-term electric </w:t>
      </w:r>
      <w:r w:rsidRPr="00E803EA">
        <w:rPr>
          <w:noProof/>
        </w:rPr>
        <w:lastRenderedPageBreak/>
        <w:t xml:space="preserve">load forecasting models - a review,” </w:t>
      </w:r>
      <w:r w:rsidRPr="00E803EA">
        <w:rPr>
          <w:i/>
          <w:iCs/>
          <w:noProof/>
        </w:rPr>
        <w:t>PRZEGLĄD ELEKTROTECHNICZNY</w:t>
      </w:r>
      <w:r w:rsidRPr="00E803EA">
        <w:rPr>
          <w:noProof/>
        </w:rPr>
        <w:t>, 2017, doi: 10.15199/48.2017.04.18.</w:t>
      </w:r>
    </w:p>
    <w:p w14:paraId="2BA07E67" w14:textId="77777777" w:rsidR="00E803EA" w:rsidRPr="00E803EA" w:rsidRDefault="00E803EA" w:rsidP="00E803EA">
      <w:pPr>
        <w:widowControl w:val="0"/>
        <w:autoSpaceDE w:val="0"/>
        <w:autoSpaceDN w:val="0"/>
        <w:adjustRightInd w:val="0"/>
        <w:ind w:left="640" w:hanging="640"/>
        <w:rPr>
          <w:noProof/>
        </w:rPr>
      </w:pPr>
      <w:r w:rsidRPr="00E803EA">
        <w:rPr>
          <w:noProof/>
        </w:rPr>
        <w:t>[44]</w:t>
      </w:r>
      <w:r w:rsidRPr="00E803EA">
        <w:rPr>
          <w:noProof/>
        </w:rPr>
        <w:tab/>
        <w:t>L. Friedrich and A. Afshari, “Short-term Forecasting of the Abu Dhabi Electricity Load Using Multiple Weather Variables,” 2015, doi: 10.1016/j.egypro.2015.07.616.</w:t>
      </w:r>
    </w:p>
    <w:p w14:paraId="471DEDB0" w14:textId="77777777" w:rsidR="00E803EA" w:rsidRPr="00E803EA" w:rsidRDefault="00E803EA" w:rsidP="00E803EA">
      <w:pPr>
        <w:widowControl w:val="0"/>
        <w:autoSpaceDE w:val="0"/>
        <w:autoSpaceDN w:val="0"/>
        <w:adjustRightInd w:val="0"/>
        <w:ind w:left="640" w:hanging="640"/>
        <w:rPr>
          <w:noProof/>
        </w:rPr>
      </w:pPr>
      <w:r w:rsidRPr="00E803EA">
        <w:rPr>
          <w:noProof/>
        </w:rPr>
        <w:t>[45]</w:t>
      </w:r>
      <w:r w:rsidRPr="00E803EA">
        <w:rPr>
          <w:noProof/>
        </w:rPr>
        <w:tab/>
        <w:t>E. L. Taylor, “Short-term Electrical Load Forecasting for an Institutional/ Industrial Power System Using an Artificial Neural Network,” University of Tennessee, 2013.</w:t>
      </w:r>
    </w:p>
    <w:p w14:paraId="62346296" w14:textId="77777777" w:rsidR="00E803EA" w:rsidRPr="00E803EA" w:rsidRDefault="00E803EA" w:rsidP="00E803EA">
      <w:pPr>
        <w:widowControl w:val="0"/>
        <w:autoSpaceDE w:val="0"/>
        <w:autoSpaceDN w:val="0"/>
        <w:adjustRightInd w:val="0"/>
        <w:ind w:left="640" w:hanging="640"/>
        <w:rPr>
          <w:noProof/>
        </w:rPr>
      </w:pPr>
      <w:r w:rsidRPr="00E803EA">
        <w:rPr>
          <w:noProof/>
        </w:rPr>
        <w:t>[46]</w:t>
      </w:r>
      <w:r w:rsidRPr="00E803EA">
        <w:rPr>
          <w:noProof/>
        </w:rPr>
        <w:tab/>
        <w:t xml:space="preserve">Z. Deng, B. Wang, Y. Xu, T. Xu, C. Liu, and Z. Zhu, “Multi-scale convolutional neural network with time-cognition for multi-step short-Term load forecasting,” </w:t>
      </w:r>
      <w:r w:rsidRPr="00E803EA">
        <w:rPr>
          <w:i/>
          <w:iCs/>
          <w:noProof/>
        </w:rPr>
        <w:t>IEEE Access</w:t>
      </w:r>
      <w:r w:rsidRPr="00E803EA">
        <w:rPr>
          <w:noProof/>
        </w:rPr>
        <w:t>, vol. 7, pp. 88058–88071, 2019, doi: 10.1109/ACCESS.2019.2926137.</w:t>
      </w:r>
    </w:p>
    <w:p w14:paraId="0EB6F2AE" w14:textId="77777777" w:rsidR="00E803EA" w:rsidRPr="00E803EA" w:rsidRDefault="00E803EA" w:rsidP="00E803EA">
      <w:pPr>
        <w:widowControl w:val="0"/>
        <w:autoSpaceDE w:val="0"/>
        <w:autoSpaceDN w:val="0"/>
        <w:adjustRightInd w:val="0"/>
        <w:ind w:left="640" w:hanging="640"/>
        <w:rPr>
          <w:noProof/>
        </w:rPr>
      </w:pPr>
      <w:r w:rsidRPr="00E803EA">
        <w:rPr>
          <w:noProof/>
        </w:rPr>
        <w:t>[47]</w:t>
      </w:r>
      <w:r w:rsidRPr="00E803EA">
        <w:rPr>
          <w:noProof/>
        </w:rPr>
        <w:tab/>
        <w:t xml:space="preserve">T. Hong, J. Wilson, and J. Xie, “Long term probabilistic load forecasting and normalization with hourly information,” </w:t>
      </w:r>
      <w:r w:rsidRPr="00E803EA">
        <w:rPr>
          <w:i/>
          <w:iCs/>
          <w:noProof/>
        </w:rPr>
        <w:t>IEEE Trans. Smart Grid</w:t>
      </w:r>
      <w:r w:rsidRPr="00E803EA">
        <w:rPr>
          <w:noProof/>
        </w:rPr>
        <w:t>, vol. 5, no. 1, pp. 456–462, 2014, doi: 10.1109/TSG.2013.2274373.</w:t>
      </w:r>
    </w:p>
    <w:p w14:paraId="1B88BD0D" w14:textId="77777777" w:rsidR="00E803EA" w:rsidRPr="00E803EA" w:rsidRDefault="00E803EA" w:rsidP="00E803EA">
      <w:pPr>
        <w:widowControl w:val="0"/>
        <w:autoSpaceDE w:val="0"/>
        <w:autoSpaceDN w:val="0"/>
        <w:adjustRightInd w:val="0"/>
        <w:ind w:left="640" w:hanging="640"/>
        <w:rPr>
          <w:noProof/>
        </w:rPr>
      </w:pPr>
      <w:r w:rsidRPr="00E803EA">
        <w:rPr>
          <w:noProof/>
        </w:rPr>
        <w:t>[48]</w:t>
      </w:r>
      <w:r w:rsidRPr="00E803EA">
        <w:rPr>
          <w:noProof/>
        </w:rPr>
        <w:tab/>
        <w:t xml:space="preserve">P. Mandal, T. Senjyu, N. Urasaki, and T. Funabashi, “A neural network based several-hour-ahead electric load forecasting using similar days approach,” </w:t>
      </w:r>
      <w:r w:rsidRPr="00E803EA">
        <w:rPr>
          <w:i/>
          <w:iCs/>
          <w:noProof/>
        </w:rPr>
        <w:t>Int. J. Electr. Power Energy Syst.</w:t>
      </w:r>
      <w:r w:rsidRPr="00E803EA">
        <w:rPr>
          <w:noProof/>
        </w:rPr>
        <w:t>, 2006, doi: 10.1016/j.ijepes.2005.12.007.</w:t>
      </w:r>
    </w:p>
    <w:p w14:paraId="67C96C45" w14:textId="77777777" w:rsidR="00E803EA" w:rsidRPr="00E803EA" w:rsidRDefault="00E803EA" w:rsidP="00E803EA">
      <w:pPr>
        <w:widowControl w:val="0"/>
        <w:autoSpaceDE w:val="0"/>
        <w:autoSpaceDN w:val="0"/>
        <w:adjustRightInd w:val="0"/>
        <w:ind w:left="640" w:hanging="640"/>
        <w:rPr>
          <w:noProof/>
        </w:rPr>
      </w:pPr>
      <w:r w:rsidRPr="00E803EA">
        <w:rPr>
          <w:noProof/>
        </w:rPr>
        <w:t>[49]</w:t>
      </w:r>
      <w:r w:rsidRPr="00E803EA">
        <w:rPr>
          <w:noProof/>
        </w:rPr>
        <w:tab/>
        <w:t xml:space="preserve">J. Luo, T. Hong, and M. Yue, “Real-time anomaly detection for very short-term load forecasting,” </w:t>
      </w:r>
      <w:r w:rsidRPr="00E803EA">
        <w:rPr>
          <w:i/>
          <w:iCs/>
          <w:noProof/>
        </w:rPr>
        <w:t>J. Mod. Power Syst. Clean Energy</w:t>
      </w:r>
      <w:r w:rsidRPr="00E803EA">
        <w:rPr>
          <w:noProof/>
        </w:rPr>
        <w:t>, 2018, doi: 10.1007/s40565-017-0351-7.</w:t>
      </w:r>
    </w:p>
    <w:p w14:paraId="354B7706" w14:textId="77777777" w:rsidR="00E803EA" w:rsidRPr="00E803EA" w:rsidRDefault="00E803EA" w:rsidP="00E803EA">
      <w:pPr>
        <w:widowControl w:val="0"/>
        <w:autoSpaceDE w:val="0"/>
        <w:autoSpaceDN w:val="0"/>
        <w:adjustRightInd w:val="0"/>
        <w:ind w:left="640" w:hanging="640"/>
        <w:rPr>
          <w:noProof/>
        </w:rPr>
      </w:pPr>
      <w:r w:rsidRPr="00E803EA">
        <w:rPr>
          <w:noProof/>
        </w:rPr>
        <w:t>[50]</w:t>
      </w:r>
      <w:r w:rsidRPr="00E803EA">
        <w:rPr>
          <w:noProof/>
        </w:rPr>
        <w:tab/>
        <w:t xml:space="preserve">K. Liu, “Comparison of very short-term load forecasting techniques,” </w:t>
      </w:r>
      <w:r w:rsidRPr="00E803EA">
        <w:rPr>
          <w:i/>
          <w:iCs/>
          <w:noProof/>
        </w:rPr>
        <w:t>IEEE Trans. Power Syst.</w:t>
      </w:r>
      <w:r w:rsidRPr="00E803EA">
        <w:rPr>
          <w:noProof/>
        </w:rPr>
        <w:t>, 1996, doi: 10.1109/59.496169.</w:t>
      </w:r>
    </w:p>
    <w:p w14:paraId="2B21E07F" w14:textId="77777777" w:rsidR="00E803EA" w:rsidRPr="00E803EA" w:rsidRDefault="00E803EA" w:rsidP="00E803EA">
      <w:pPr>
        <w:widowControl w:val="0"/>
        <w:autoSpaceDE w:val="0"/>
        <w:autoSpaceDN w:val="0"/>
        <w:adjustRightInd w:val="0"/>
        <w:ind w:left="640" w:hanging="640"/>
        <w:rPr>
          <w:noProof/>
        </w:rPr>
      </w:pPr>
      <w:r w:rsidRPr="00E803EA">
        <w:rPr>
          <w:noProof/>
        </w:rPr>
        <w:t>[51]</w:t>
      </w:r>
      <w:r w:rsidRPr="00E803EA">
        <w:rPr>
          <w:noProof/>
        </w:rPr>
        <w:tab/>
        <w:t xml:space="preserve">W. Charyloniuk and M. S. Chen, “Very short-term load forecasting using artificial neural networks,” </w:t>
      </w:r>
      <w:r w:rsidRPr="00E803EA">
        <w:rPr>
          <w:i/>
          <w:iCs/>
          <w:noProof/>
        </w:rPr>
        <w:t>IEEE Trans. Power Syst.</w:t>
      </w:r>
      <w:r w:rsidRPr="00E803EA">
        <w:rPr>
          <w:noProof/>
        </w:rPr>
        <w:t>, 2000, doi: 10.1109/59.852131.</w:t>
      </w:r>
    </w:p>
    <w:p w14:paraId="4DAE2E45" w14:textId="77777777" w:rsidR="00E803EA" w:rsidRPr="00E803EA" w:rsidRDefault="00E803EA" w:rsidP="00E803EA">
      <w:pPr>
        <w:widowControl w:val="0"/>
        <w:autoSpaceDE w:val="0"/>
        <w:autoSpaceDN w:val="0"/>
        <w:adjustRightInd w:val="0"/>
        <w:ind w:left="640" w:hanging="640"/>
        <w:rPr>
          <w:noProof/>
        </w:rPr>
      </w:pPr>
      <w:r w:rsidRPr="00E803EA">
        <w:rPr>
          <w:noProof/>
        </w:rPr>
        <w:t>[52]</w:t>
      </w:r>
      <w:r w:rsidRPr="00E803EA">
        <w:rPr>
          <w:noProof/>
        </w:rPr>
        <w:tab/>
        <w:t xml:space="preserve">J. W. Taylor, “An evaluation of methods for very short-term load forecasting using </w:t>
      </w:r>
      <w:r w:rsidRPr="00E803EA">
        <w:rPr>
          <w:noProof/>
        </w:rPr>
        <w:lastRenderedPageBreak/>
        <w:t xml:space="preserve">minute-by-minute British data,” </w:t>
      </w:r>
      <w:r w:rsidRPr="00E803EA">
        <w:rPr>
          <w:i/>
          <w:iCs/>
          <w:noProof/>
        </w:rPr>
        <w:t>Int. J. Forecast.</w:t>
      </w:r>
      <w:r w:rsidRPr="00E803EA">
        <w:rPr>
          <w:noProof/>
        </w:rPr>
        <w:t>, 2008, doi: 10.1016/j.ijforecast.2008.07.007.</w:t>
      </w:r>
    </w:p>
    <w:p w14:paraId="2E31E782" w14:textId="77777777" w:rsidR="00E803EA" w:rsidRPr="00E803EA" w:rsidRDefault="00E803EA" w:rsidP="00E803EA">
      <w:pPr>
        <w:widowControl w:val="0"/>
        <w:autoSpaceDE w:val="0"/>
        <w:autoSpaceDN w:val="0"/>
        <w:adjustRightInd w:val="0"/>
        <w:ind w:left="640" w:hanging="640"/>
        <w:rPr>
          <w:noProof/>
        </w:rPr>
      </w:pPr>
      <w:r w:rsidRPr="00E803EA">
        <w:rPr>
          <w:noProof/>
        </w:rPr>
        <w:t>[53]</w:t>
      </w:r>
      <w:r w:rsidRPr="00E803EA">
        <w:rPr>
          <w:noProof/>
        </w:rPr>
        <w:tab/>
        <w:t xml:space="preserve">E. Kyriakides and M. Polycarpou, “Short term electric load forecasting: A tutorial,” </w:t>
      </w:r>
      <w:r w:rsidRPr="00E803EA">
        <w:rPr>
          <w:i/>
          <w:iCs/>
          <w:noProof/>
        </w:rPr>
        <w:t>Stud. Comput. Intell.</w:t>
      </w:r>
      <w:r w:rsidRPr="00E803EA">
        <w:rPr>
          <w:noProof/>
        </w:rPr>
        <w:t>, 2006, doi: 10.1007/978-3-540-36122-0_16.</w:t>
      </w:r>
    </w:p>
    <w:p w14:paraId="4B8B22EB" w14:textId="77777777" w:rsidR="00E803EA" w:rsidRPr="00E803EA" w:rsidRDefault="00E803EA" w:rsidP="00E803EA">
      <w:pPr>
        <w:widowControl w:val="0"/>
        <w:autoSpaceDE w:val="0"/>
        <w:autoSpaceDN w:val="0"/>
        <w:adjustRightInd w:val="0"/>
        <w:ind w:left="640" w:hanging="640"/>
        <w:rPr>
          <w:noProof/>
        </w:rPr>
      </w:pPr>
      <w:r w:rsidRPr="00E803EA">
        <w:rPr>
          <w:noProof/>
        </w:rPr>
        <w:t>[54]</w:t>
      </w:r>
      <w:r w:rsidRPr="00E803EA">
        <w:rPr>
          <w:noProof/>
        </w:rPr>
        <w:tab/>
        <w:t xml:space="preserve">Ö. Ö. Bozkurt, G. Biricik, and Z. C. Taysi, “Artificial neural network and SARIMA based models for power load forecasting in Turkish electricity market Ö,” </w:t>
      </w:r>
      <w:r w:rsidRPr="00E803EA">
        <w:rPr>
          <w:i/>
          <w:iCs/>
          <w:noProof/>
        </w:rPr>
        <w:t>PLoS One</w:t>
      </w:r>
      <w:r w:rsidRPr="00E803EA">
        <w:rPr>
          <w:noProof/>
        </w:rPr>
        <w:t>, 2017, doi: 10.1371/journal.pone.0175915.</w:t>
      </w:r>
    </w:p>
    <w:p w14:paraId="33C77028" w14:textId="77777777" w:rsidR="00E803EA" w:rsidRPr="00E803EA" w:rsidRDefault="00E803EA" w:rsidP="00E803EA">
      <w:pPr>
        <w:widowControl w:val="0"/>
        <w:autoSpaceDE w:val="0"/>
        <w:autoSpaceDN w:val="0"/>
        <w:adjustRightInd w:val="0"/>
        <w:ind w:left="640" w:hanging="640"/>
        <w:rPr>
          <w:noProof/>
        </w:rPr>
      </w:pPr>
      <w:r w:rsidRPr="00E803EA">
        <w:rPr>
          <w:noProof/>
        </w:rPr>
        <w:t>[55]</w:t>
      </w:r>
      <w:r w:rsidRPr="00E803EA">
        <w:rPr>
          <w:noProof/>
        </w:rPr>
        <w:tab/>
        <w:t>S. Dwijayanti, “Short Term Load Forecasting Using a Neural Network Based Time Series Approach,” Oklahoma State University, 2013.</w:t>
      </w:r>
    </w:p>
    <w:p w14:paraId="05267FC2" w14:textId="77777777" w:rsidR="00E803EA" w:rsidRPr="00E803EA" w:rsidRDefault="00E803EA" w:rsidP="00E803EA">
      <w:pPr>
        <w:widowControl w:val="0"/>
        <w:autoSpaceDE w:val="0"/>
        <w:autoSpaceDN w:val="0"/>
        <w:adjustRightInd w:val="0"/>
        <w:ind w:left="640" w:hanging="640"/>
        <w:rPr>
          <w:noProof/>
        </w:rPr>
      </w:pPr>
      <w:r w:rsidRPr="00E803EA">
        <w:rPr>
          <w:noProof/>
        </w:rPr>
        <w:t>[56]</w:t>
      </w:r>
      <w:r w:rsidRPr="00E803EA">
        <w:rPr>
          <w:noProof/>
        </w:rPr>
        <w:tab/>
        <w:t xml:space="preserve">G. J. Tsekouras, N. D. Hatziargyriou, and E. N. Dialynas, “An optimized adaptive neural network for annual midterm energy forecasting,” </w:t>
      </w:r>
      <w:r w:rsidRPr="00E803EA">
        <w:rPr>
          <w:i/>
          <w:iCs/>
          <w:noProof/>
        </w:rPr>
        <w:t>IEEE Trans. Power Syst.</w:t>
      </w:r>
      <w:r w:rsidRPr="00E803EA">
        <w:rPr>
          <w:noProof/>
        </w:rPr>
        <w:t>, 2006, doi: 10.1109/TPWRS.2005.860926.</w:t>
      </w:r>
    </w:p>
    <w:p w14:paraId="30FFE50F" w14:textId="77777777" w:rsidR="00E803EA" w:rsidRPr="00E803EA" w:rsidRDefault="00E803EA" w:rsidP="00E803EA">
      <w:pPr>
        <w:widowControl w:val="0"/>
        <w:autoSpaceDE w:val="0"/>
        <w:autoSpaceDN w:val="0"/>
        <w:adjustRightInd w:val="0"/>
        <w:ind w:left="640" w:hanging="640"/>
        <w:rPr>
          <w:noProof/>
        </w:rPr>
      </w:pPr>
      <w:r w:rsidRPr="00E803EA">
        <w:rPr>
          <w:noProof/>
        </w:rPr>
        <w:t>[57]</w:t>
      </w:r>
      <w:r w:rsidRPr="00E803EA">
        <w:rPr>
          <w:noProof/>
        </w:rPr>
        <w:tab/>
        <w:t xml:space="preserve">E. Doveh, P. Feigin, D. Greig, and L. Hyams, “Experience with FNN models for medium term power demand predictions,” </w:t>
      </w:r>
      <w:r w:rsidRPr="00E803EA">
        <w:rPr>
          <w:i/>
          <w:iCs/>
          <w:noProof/>
        </w:rPr>
        <w:t>IEEE Trans. Power Syst.</w:t>
      </w:r>
      <w:r w:rsidRPr="00E803EA">
        <w:rPr>
          <w:noProof/>
        </w:rPr>
        <w:t>, 1999, doi: 10.1109/59.761878.</w:t>
      </w:r>
    </w:p>
    <w:p w14:paraId="64033109" w14:textId="77777777" w:rsidR="00E803EA" w:rsidRPr="00E803EA" w:rsidRDefault="00E803EA" w:rsidP="00E803EA">
      <w:pPr>
        <w:widowControl w:val="0"/>
        <w:autoSpaceDE w:val="0"/>
        <w:autoSpaceDN w:val="0"/>
        <w:adjustRightInd w:val="0"/>
        <w:ind w:left="640" w:hanging="640"/>
        <w:rPr>
          <w:noProof/>
        </w:rPr>
      </w:pPr>
      <w:r w:rsidRPr="00E803EA">
        <w:rPr>
          <w:noProof/>
        </w:rPr>
        <w:t>[58]</w:t>
      </w:r>
      <w:r w:rsidRPr="00E803EA">
        <w:rPr>
          <w:noProof/>
        </w:rPr>
        <w:tab/>
        <w:t xml:space="preserve">J. Reneses, E. Centeno, and J. Barquín, “Coordination between medium-term generation planning and short-term operation in electricity markets,” </w:t>
      </w:r>
      <w:r w:rsidRPr="00E803EA">
        <w:rPr>
          <w:i/>
          <w:iCs/>
          <w:noProof/>
        </w:rPr>
        <w:t>IEEE Trans. Power Syst.</w:t>
      </w:r>
      <w:r w:rsidRPr="00E803EA">
        <w:rPr>
          <w:noProof/>
        </w:rPr>
        <w:t>, 2006, doi: 10.1109/TPWRS.2005.857851.</w:t>
      </w:r>
    </w:p>
    <w:p w14:paraId="697D1623" w14:textId="77777777" w:rsidR="00E803EA" w:rsidRPr="00E803EA" w:rsidRDefault="00E803EA" w:rsidP="00E803EA">
      <w:pPr>
        <w:widowControl w:val="0"/>
        <w:autoSpaceDE w:val="0"/>
        <w:autoSpaceDN w:val="0"/>
        <w:adjustRightInd w:val="0"/>
        <w:ind w:left="640" w:hanging="640"/>
        <w:rPr>
          <w:noProof/>
        </w:rPr>
      </w:pPr>
      <w:r w:rsidRPr="00E803EA">
        <w:rPr>
          <w:noProof/>
        </w:rPr>
        <w:t>[59]</w:t>
      </w:r>
      <w:r w:rsidRPr="00E803EA">
        <w:rPr>
          <w:noProof/>
        </w:rPr>
        <w:tab/>
        <w:t xml:space="preserve">M. S. Kandil, S. M. El-Debeiky, and N. E. Hasanien, “Long-term load forecasting for fast developing utility using a knowledge-based expert system,” </w:t>
      </w:r>
      <w:r w:rsidRPr="00E803EA">
        <w:rPr>
          <w:i/>
          <w:iCs/>
          <w:noProof/>
        </w:rPr>
        <w:t>IEEE Trans. Power Syst.</w:t>
      </w:r>
      <w:r w:rsidRPr="00E803EA">
        <w:rPr>
          <w:noProof/>
        </w:rPr>
        <w:t>, 2002, doi: 10.1109/TPWRS.2002.1007923.</w:t>
      </w:r>
    </w:p>
    <w:p w14:paraId="7EC71DD2" w14:textId="77777777" w:rsidR="00E803EA" w:rsidRPr="00E803EA" w:rsidRDefault="00E803EA" w:rsidP="00E803EA">
      <w:pPr>
        <w:widowControl w:val="0"/>
        <w:autoSpaceDE w:val="0"/>
        <w:autoSpaceDN w:val="0"/>
        <w:adjustRightInd w:val="0"/>
        <w:ind w:left="640" w:hanging="640"/>
        <w:rPr>
          <w:noProof/>
        </w:rPr>
      </w:pPr>
      <w:r w:rsidRPr="00E803EA">
        <w:rPr>
          <w:noProof/>
        </w:rPr>
        <w:t>[60]</w:t>
      </w:r>
      <w:r w:rsidRPr="00E803EA">
        <w:rPr>
          <w:noProof/>
        </w:rPr>
        <w:tab/>
        <w:t>T. Hong, P. Wang, and H. L. Willis, “A naïve multiple linear regression benchmark for short term load forecasting,” 2011, doi: 10.1109/PES.2011.6038881.</w:t>
      </w:r>
    </w:p>
    <w:p w14:paraId="37CFEAB7" w14:textId="77777777" w:rsidR="00E803EA" w:rsidRPr="00E803EA" w:rsidRDefault="00E803EA" w:rsidP="00E803EA">
      <w:pPr>
        <w:widowControl w:val="0"/>
        <w:autoSpaceDE w:val="0"/>
        <w:autoSpaceDN w:val="0"/>
        <w:adjustRightInd w:val="0"/>
        <w:ind w:left="640" w:hanging="640"/>
        <w:rPr>
          <w:noProof/>
        </w:rPr>
      </w:pPr>
      <w:r w:rsidRPr="00E803EA">
        <w:rPr>
          <w:noProof/>
        </w:rPr>
        <w:lastRenderedPageBreak/>
        <w:t>[61]</w:t>
      </w:r>
      <w:r w:rsidRPr="00E803EA">
        <w:rPr>
          <w:noProof/>
        </w:rPr>
        <w:tab/>
        <w:t xml:space="preserve">K. Methaprayoon, W. J. Lee, S. Rasmiddatta, J. R. Liao, and R. J. Ross, “Multistage artificial neural network short-term load forecasting engine with front-end weather forecast,” </w:t>
      </w:r>
      <w:r w:rsidRPr="00E803EA">
        <w:rPr>
          <w:i/>
          <w:iCs/>
          <w:noProof/>
        </w:rPr>
        <w:t>IEEE Trans. Ind. Appl.</w:t>
      </w:r>
      <w:r w:rsidRPr="00E803EA">
        <w:rPr>
          <w:noProof/>
        </w:rPr>
        <w:t>, 2007, doi: 10.1109/TIA.2007.908190.</w:t>
      </w:r>
    </w:p>
    <w:p w14:paraId="3E6C37D6" w14:textId="77777777" w:rsidR="00E803EA" w:rsidRPr="00E803EA" w:rsidRDefault="00E803EA" w:rsidP="00E803EA">
      <w:pPr>
        <w:widowControl w:val="0"/>
        <w:autoSpaceDE w:val="0"/>
        <w:autoSpaceDN w:val="0"/>
        <w:adjustRightInd w:val="0"/>
        <w:ind w:left="640" w:hanging="640"/>
        <w:rPr>
          <w:noProof/>
        </w:rPr>
      </w:pPr>
      <w:r w:rsidRPr="00E803EA">
        <w:rPr>
          <w:noProof/>
        </w:rPr>
        <w:t>[62]</w:t>
      </w:r>
      <w:r w:rsidRPr="00E803EA">
        <w:rPr>
          <w:noProof/>
        </w:rPr>
        <w:tab/>
        <w:t>A. K. Singh, Ibraheem, S. Khatoon, M. Muazzam, and D. K. Chaturvedi, “Load forecasting techniques and methodologies: A review,” 2012, doi: 10.1109/ICPCES.2012.6508132.</w:t>
      </w:r>
    </w:p>
    <w:p w14:paraId="58A6DFE9" w14:textId="77777777" w:rsidR="00E803EA" w:rsidRPr="00E803EA" w:rsidRDefault="00E803EA" w:rsidP="00E803EA">
      <w:pPr>
        <w:widowControl w:val="0"/>
        <w:autoSpaceDE w:val="0"/>
        <w:autoSpaceDN w:val="0"/>
        <w:adjustRightInd w:val="0"/>
        <w:ind w:left="640" w:hanging="640"/>
        <w:rPr>
          <w:noProof/>
        </w:rPr>
      </w:pPr>
      <w:r w:rsidRPr="00E803EA">
        <w:rPr>
          <w:noProof/>
        </w:rPr>
        <w:t>[63]</w:t>
      </w:r>
      <w:r w:rsidRPr="00E803EA">
        <w:rPr>
          <w:noProof/>
        </w:rPr>
        <w:tab/>
        <w:t>S. Kumar, S. Mishra, and S. Gupta, “Short term load forecasting using ANN and multiple linear regression,” 2016, doi: 10.1109/CICT.2016.44.</w:t>
      </w:r>
    </w:p>
    <w:p w14:paraId="14E8DF50" w14:textId="77777777" w:rsidR="00E803EA" w:rsidRPr="00E803EA" w:rsidRDefault="00E803EA" w:rsidP="00E803EA">
      <w:pPr>
        <w:widowControl w:val="0"/>
        <w:autoSpaceDE w:val="0"/>
        <w:autoSpaceDN w:val="0"/>
        <w:adjustRightInd w:val="0"/>
        <w:ind w:left="640" w:hanging="640"/>
        <w:rPr>
          <w:noProof/>
        </w:rPr>
      </w:pPr>
      <w:r w:rsidRPr="00E803EA">
        <w:rPr>
          <w:noProof/>
        </w:rPr>
        <w:t>[64]</w:t>
      </w:r>
      <w:r w:rsidRPr="00E803EA">
        <w:rPr>
          <w:noProof/>
        </w:rPr>
        <w:tab/>
        <w:t xml:space="preserve">A. Y. Saber and A. K. M. R. Alam, “Short term load forecasting using multiple linear regression for big data,” </w:t>
      </w:r>
      <w:r w:rsidRPr="00E803EA">
        <w:rPr>
          <w:i/>
          <w:iCs/>
          <w:noProof/>
        </w:rPr>
        <w:t>2017 IEEE Symp. Ser. Comput. Intell. SSCI 2017 - Proc.</w:t>
      </w:r>
      <w:r w:rsidRPr="00E803EA">
        <w:rPr>
          <w:noProof/>
        </w:rPr>
        <w:t>, vol. 2018-Janua, pp. 1–6, 2018, doi: 10.1109/SSCI.2017.8285261.</w:t>
      </w:r>
    </w:p>
    <w:p w14:paraId="44CBC898" w14:textId="77777777" w:rsidR="00E803EA" w:rsidRPr="00E803EA" w:rsidRDefault="00E803EA" w:rsidP="00E803EA">
      <w:pPr>
        <w:widowControl w:val="0"/>
        <w:autoSpaceDE w:val="0"/>
        <w:autoSpaceDN w:val="0"/>
        <w:adjustRightInd w:val="0"/>
        <w:ind w:left="640" w:hanging="640"/>
        <w:rPr>
          <w:noProof/>
        </w:rPr>
      </w:pPr>
      <w:r w:rsidRPr="00E803EA">
        <w:rPr>
          <w:noProof/>
        </w:rPr>
        <w:t>[65]</w:t>
      </w:r>
      <w:r w:rsidRPr="00E803EA">
        <w:rPr>
          <w:noProof/>
        </w:rPr>
        <w:tab/>
        <w:t>L. Tang, Y. Yi, and Y. Peng, “An ensemble deep learning model for short-term load forecasting based on ARIMA and LSTM,” 2019, doi: 10.1109/SmartGridComm.2019.8909756.</w:t>
      </w:r>
    </w:p>
    <w:p w14:paraId="58DB4277" w14:textId="77777777" w:rsidR="00E803EA" w:rsidRPr="00E803EA" w:rsidRDefault="00E803EA" w:rsidP="00E803EA">
      <w:pPr>
        <w:widowControl w:val="0"/>
        <w:autoSpaceDE w:val="0"/>
        <w:autoSpaceDN w:val="0"/>
        <w:adjustRightInd w:val="0"/>
        <w:ind w:left="640" w:hanging="640"/>
        <w:rPr>
          <w:noProof/>
        </w:rPr>
      </w:pPr>
      <w:r w:rsidRPr="00E803EA">
        <w:rPr>
          <w:noProof/>
        </w:rPr>
        <w:t>[66]</w:t>
      </w:r>
      <w:r w:rsidRPr="00E803EA">
        <w:rPr>
          <w:noProof/>
        </w:rPr>
        <w:tab/>
        <w:t xml:space="preserve">B. Nepal, M. Yamaha, A. Yokoe, and T. Yamaji, “Electricity load forecasting using clustering and ARIMA model for energy management in buildings,” </w:t>
      </w:r>
      <w:r w:rsidRPr="00E803EA">
        <w:rPr>
          <w:i/>
          <w:iCs/>
          <w:noProof/>
        </w:rPr>
        <w:t>Japan Archit. Rev.</w:t>
      </w:r>
      <w:r w:rsidRPr="00E803EA">
        <w:rPr>
          <w:noProof/>
        </w:rPr>
        <w:t>, 2020, doi: 10.1002/2475-8876.12135.</w:t>
      </w:r>
    </w:p>
    <w:p w14:paraId="6E91A180" w14:textId="77777777" w:rsidR="00E803EA" w:rsidRPr="00E803EA" w:rsidRDefault="00E803EA" w:rsidP="00E803EA">
      <w:pPr>
        <w:widowControl w:val="0"/>
        <w:autoSpaceDE w:val="0"/>
        <w:autoSpaceDN w:val="0"/>
        <w:adjustRightInd w:val="0"/>
        <w:ind w:left="640" w:hanging="640"/>
        <w:rPr>
          <w:noProof/>
        </w:rPr>
      </w:pPr>
      <w:r w:rsidRPr="00E803EA">
        <w:rPr>
          <w:noProof/>
        </w:rPr>
        <w:t>[67]</w:t>
      </w:r>
      <w:r w:rsidRPr="00E803EA">
        <w:rPr>
          <w:noProof/>
        </w:rPr>
        <w:tab/>
        <w:t>A. Badri, Z. Ameli, and A. Motie Birjandi, “Application of artificial neural networks and fuzzy logic methods for short term load forecasting,” 2012, doi: 10.1016/j.egypro.2011.12.965.</w:t>
      </w:r>
    </w:p>
    <w:p w14:paraId="63ED9645" w14:textId="77777777" w:rsidR="00E803EA" w:rsidRPr="00E803EA" w:rsidRDefault="00E803EA" w:rsidP="00E803EA">
      <w:pPr>
        <w:widowControl w:val="0"/>
        <w:autoSpaceDE w:val="0"/>
        <w:autoSpaceDN w:val="0"/>
        <w:adjustRightInd w:val="0"/>
        <w:ind w:left="640" w:hanging="640"/>
        <w:rPr>
          <w:noProof/>
        </w:rPr>
      </w:pPr>
      <w:r w:rsidRPr="00E803EA">
        <w:rPr>
          <w:noProof/>
        </w:rPr>
        <w:t>[68]</w:t>
      </w:r>
      <w:r w:rsidRPr="00E803EA">
        <w:rPr>
          <w:noProof/>
        </w:rPr>
        <w:tab/>
        <w:t xml:space="preserve">P. H. Kuo and C. J. Huang, “A high precision artificial neural networks model for short-Term energy load forecasting,” </w:t>
      </w:r>
      <w:r w:rsidRPr="00E803EA">
        <w:rPr>
          <w:i/>
          <w:iCs/>
          <w:noProof/>
        </w:rPr>
        <w:t>Energies</w:t>
      </w:r>
      <w:r w:rsidRPr="00E803EA">
        <w:rPr>
          <w:noProof/>
        </w:rPr>
        <w:t>, 2018, doi: 10.3390/en11010213.</w:t>
      </w:r>
    </w:p>
    <w:p w14:paraId="2CAACF20" w14:textId="77777777" w:rsidR="00E803EA" w:rsidRPr="00E803EA" w:rsidRDefault="00E803EA" w:rsidP="00E803EA">
      <w:pPr>
        <w:widowControl w:val="0"/>
        <w:autoSpaceDE w:val="0"/>
        <w:autoSpaceDN w:val="0"/>
        <w:adjustRightInd w:val="0"/>
        <w:ind w:left="640" w:hanging="640"/>
        <w:rPr>
          <w:noProof/>
        </w:rPr>
      </w:pPr>
      <w:r w:rsidRPr="00E803EA">
        <w:rPr>
          <w:noProof/>
        </w:rPr>
        <w:t>[69]</w:t>
      </w:r>
      <w:r w:rsidRPr="00E803EA">
        <w:rPr>
          <w:noProof/>
        </w:rPr>
        <w:tab/>
        <w:t xml:space="preserve">S. Humeau, T. K. Wijaya, M. Vasirani, and K. Aberer, “Electricity load forecasting </w:t>
      </w:r>
      <w:r w:rsidRPr="00E803EA">
        <w:rPr>
          <w:noProof/>
        </w:rPr>
        <w:lastRenderedPageBreak/>
        <w:t>for residential customers: Exploiting aggregation and correlation between households,” 2013, doi: 10.1109/SustainIT.2013.6685208.</w:t>
      </w:r>
    </w:p>
    <w:p w14:paraId="2FD8D458" w14:textId="77777777" w:rsidR="00E803EA" w:rsidRPr="00E803EA" w:rsidRDefault="00E803EA" w:rsidP="00E803EA">
      <w:pPr>
        <w:widowControl w:val="0"/>
        <w:autoSpaceDE w:val="0"/>
        <w:autoSpaceDN w:val="0"/>
        <w:adjustRightInd w:val="0"/>
        <w:ind w:left="640" w:hanging="640"/>
        <w:rPr>
          <w:noProof/>
        </w:rPr>
      </w:pPr>
      <w:r w:rsidRPr="00E803EA">
        <w:rPr>
          <w:noProof/>
        </w:rPr>
        <w:t>[70]</w:t>
      </w:r>
      <w:r w:rsidRPr="00E803EA">
        <w:rPr>
          <w:noProof/>
        </w:rPr>
        <w:tab/>
        <w:t xml:space="preserve">G. Dudek, “Pattern-based local linear regression models for short-term load forecasting,” </w:t>
      </w:r>
      <w:r w:rsidRPr="00E803EA">
        <w:rPr>
          <w:i/>
          <w:iCs/>
          <w:noProof/>
        </w:rPr>
        <w:t>Electr. Power Syst. Res.</w:t>
      </w:r>
      <w:r w:rsidRPr="00E803EA">
        <w:rPr>
          <w:noProof/>
        </w:rPr>
        <w:t>, 2016, doi: 10.1016/j.epsr.2015.09.001.</w:t>
      </w:r>
    </w:p>
    <w:p w14:paraId="2C570604" w14:textId="77777777" w:rsidR="00E803EA" w:rsidRPr="00E803EA" w:rsidRDefault="00E803EA" w:rsidP="00E803EA">
      <w:pPr>
        <w:widowControl w:val="0"/>
        <w:autoSpaceDE w:val="0"/>
        <w:autoSpaceDN w:val="0"/>
        <w:adjustRightInd w:val="0"/>
        <w:ind w:left="640" w:hanging="640"/>
        <w:rPr>
          <w:noProof/>
        </w:rPr>
      </w:pPr>
      <w:r w:rsidRPr="00E803EA">
        <w:rPr>
          <w:noProof/>
        </w:rPr>
        <w:t>[71]</w:t>
      </w:r>
      <w:r w:rsidRPr="00E803EA">
        <w:rPr>
          <w:noProof/>
        </w:rPr>
        <w:tab/>
        <w:t xml:space="preserve">N. Amjady, “Short-term hourly load forecasting using time-series modeling with peak load estimation capability,” </w:t>
      </w:r>
      <w:r w:rsidRPr="00E803EA">
        <w:rPr>
          <w:i/>
          <w:iCs/>
          <w:noProof/>
        </w:rPr>
        <w:t>IEEE Trans. Power Syst.</w:t>
      </w:r>
      <w:r w:rsidRPr="00E803EA">
        <w:rPr>
          <w:noProof/>
        </w:rPr>
        <w:t>, vol. 16, no. 4, pp. 798–805, 2001, doi: 10.1109/59.962429.</w:t>
      </w:r>
    </w:p>
    <w:p w14:paraId="218E9D53" w14:textId="77777777" w:rsidR="00E803EA" w:rsidRPr="00E803EA" w:rsidRDefault="00E803EA" w:rsidP="00E803EA">
      <w:pPr>
        <w:widowControl w:val="0"/>
        <w:autoSpaceDE w:val="0"/>
        <w:autoSpaceDN w:val="0"/>
        <w:adjustRightInd w:val="0"/>
        <w:ind w:left="640" w:hanging="640"/>
        <w:rPr>
          <w:noProof/>
        </w:rPr>
      </w:pPr>
      <w:r w:rsidRPr="00E803EA">
        <w:rPr>
          <w:noProof/>
        </w:rPr>
        <w:t>[72]</w:t>
      </w:r>
      <w:r w:rsidRPr="00E803EA">
        <w:rPr>
          <w:noProof/>
        </w:rPr>
        <w:tab/>
        <w:t>A. Bracale, G. Carpinelli, P. De Falco, and T. Hong, “Short-term industrial load forecasting: A case study in an Italian factory,” 2017, doi: 10.1109/ISGTEurope.2017.8260176.</w:t>
      </w:r>
    </w:p>
    <w:p w14:paraId="773632C5" w14:textId="77777777" w:rsidR="00E803EA" w:rsidRPr="00E803EA" w:rsidRDefault="00E803EA" w:rsidP="00E803EA">
      <w:pPr>
        <w:widowControl w:val="0"/>
        <w:autoSpaceDE w:val="0"/>
        <w:autoSpaceDN w:val="0"/>
        <w:adjustRightInd w:val="0"/>
        <w:ind w:left="640" w:hanging="640"/>
        <w:rPr>
          <w:noProof/>
        </w:rPr>
      </w:pPr>
      <w:r w:rsidRPr="00E803EA">
        <w:rPr>
          <w:noProof/>
        </w:rPr>
        <w:t>[73]</w:t>
      </w:r>
      <w:r w:rsidRPr="00E803EA">
        <w:rPr>
          <w:noProof/>
        </w:rPr>
        <w:tab/>
        <w:t xml:space="preserve">P. Wang, B. Liu, and T. Hong, “Electric load forecasting with recency effect: A big data approach,” </w:t>
      </w:r>
      <w:r w:rsidRPr="00E803EA">
        <w:rPr>
          <w:i/>
          <w:iCs/>
          <w:noProof/>
        </w:rPr>
        <w:t>Int. J. Forecast.</w:t>
      </w:r>
      <w:r w:rsidRPr="00E803EA">
        <w:rPr>
          <w:noProof/>
        </w:rPr>
        <w:t>, 2016, doi: 10.1016/j.ijforecast.2015.09.006.</w:t>
      </w:r>
    </w:p>
    <w:p w14:paraId="7546A38D" w14:textId="77777777" w:rsidR="00E803EA" w:rsidRPr="00E803EA" w:rsidRDefault="00E803EA" w:rsidP="00E803EA">
      <w:pPr>
        <w:widowControl w:val="0"/>
        <w:autoSpaceDE w:val="0"/>
        <w:autoSpaceDN w:val="0"/>
        <w:adjustRightInd w:val="0"/>
        <w:ind w:left="640" w:hanging="640"/>
        <w:rPr>
          <w:noProof/>
        </w:rPr>
      </w:pPr>
      <w:r w:rsidRPr="00E803EA">
        <w:rPr>
          <w:noProof/>
        </w:rPr>
        <w:t>[74]</w:t>
      </w:r>
      <w:r w:rsidRPr="00E803EA">
        <w:rPr>
          <w:noProof/>
        </w:rPr>
        <w:tab/>
        <w:t xml:space="preserve">Y. Cao, M. Raoof, S. Montgomery, J. Ottosson, and I. Näslund, “Predicting Long-Term Health-Related Quality of Life after Bariatric Surgery Using a Conventional Neural Network: A Study Based on the Scandinavian Obesity Surgery Registry,” </w:t>
      </w:r>
      <w:r w:rsidRPr="00E803EA">
        <w:rPr>
          <w:i/>
          <w:iCs/>
          <w:noProof/>
        </w:rPr>
        <w:t>J. Clin. Med.</w:t>
      </w:r>
      <w:r w:rsidRPr="00E803EA">
        <w:rPr>
          <w:noProof/>
        </w:rPr>
        <w:t>, 2019, doi: 10.3390/jcm8122149.</w:t>
      </w:r>
    </w:p>
    <w:p w14:paraId="31FD5F52" w14:textId="77777777" w:rsidR="00E803EA" w:rsidRPr="00E803EA" w:rsidRDefault="00E803EA" w:rsidP="00E803EA">
      <w:pPr>
        <w:widowControl w:val="0"/>
        <w:autoSpaceDE w:val="0"/>
        <w:autoSpaceDN w:val="0"/>
        <w:adjustRightInd w:val="0"/>
        <w:ind w:left="640" w:hanging="640"/>
        <w:rPr>
          <w:noProof/>
        </w:rPr>
      </w:pPr>
      <w:r w:rsidRPr="00E803EA">
        <w:rPr>
          <w:noProof/>
        </w:rPr>
        <w:t>[75]</w:t>
      </w:r>
      <w:r w:rsidRPr="00E803EA">
        <w:rPr>
          <w:noProof/>
        </w:rPr>
        <w:tab/>
        <w:t xml:space="preserve">Y. Wang, N. Zhang, Y. Tan, T. Hong, D. S. Kirschen, and C. Kang, “Combining Probabilistic Load Forecasts,” </w:t>
      </w:r>
      <w:r w:rsidRPr="00E803EA">
        <w:rPr>
          <w:i/>
          <w:iCs/>
          <w:noProof/>
        </w:rPr>
        <w:t>IEEE Trans. Smart Grid</w:t>
      </w:r>
      <w:r w:rsidRPr="00E803EA">
        <w:rPr>
          <w:noProof/>
        </w:rPr>
        <w:t>, vol. 10, no. 4, pp. 3664–3674, 2019, doi: 10.1109/TSG.2018.2833869.</w:t>
      </w:r>
    </w:p>
    <w:p w14:paraId="603E9372" w14:textId="77777777" w:rsidR="00E803EA" w:rsidRPr="00E803EA" w:rsidRDefault="00E803EA" w:rsidP="00E803EA">
      <w:pPr>
        <w:widowControl w:val="0"/>
        <w:autoSpaceDE w:val="0"/>
        <w:autoSpaceDN w:val="0"/>
        <w:adjustRightInd w:val="0"/>
        <w:ind w:left="640" w:hanging="640"/>
        <w:rPr>
          <w:noProof/>
        </w:rPr>
      </w:pPr>
      <w:r w:rsidRPr="00E803EA">
        <w:rPr>
          <w:noProof/>
        </w:rPr>
        <w:t>[76]</w:t>
      </w:r>
      <w:r w:rsidRPr="00E803EA">
        <w:rPr>
          <w:noProof/>
        </w:rPr>
        <w:tab/>
        <w:t xml:space="preserve">G. Papacharalampous, H. Tyralis, and D. Koutsoyiannis, “Predictability of monthly temperature and precipitation using automatic time series forecasting methods,” </w:t>
      </w:r>
      <w:r w:rsidRPr="00E803EA">
        <w:rPr>
          <w:i/>
          <w:iCs/>
          <w:noProof/>
        </w:rPr>
        <w:t>Acta Geophys.</w:t>
      </w:r>
      <w:r w:rsidRPr="00E803EA">
        <w:rPr>
          <w:noProof/>
        </w:rPr>
        <w:t>, 2018, doi: 10.1007/s11600-018-0120-7.</w:t>
      </w:r>
    </w:p>
    <w:p w14:paraId="5BAB6144" w14:textId="77777777" w:rsidR="00E803EA" w:rsidRPr="00E803EA" w:rsidRDefault="00E803EA" w:rsidP="00E803EA">
      <w:pPr>
        <w:widowControl w:val="0"/>
        <w:autoSpaceDE w:val="0"/>
        <w:autoSpaceDN w:val="0"/>
        <w:adjustRightInd w:val="0"/>
        <w:ind w:left="640" w:hanging="640"/>
        <w:rPr>
          <w:noProof/>
        </w:rPr>
      </w:pPr>
      <w:r w:rsidRPr="00E803EA">
        <w:rPr>
          <w:noProof/>
        </w:rPr>
        <w:t>[77]</w:t>
      </w:r>
      <w:r w:rsidRPr="00E803EA">
        <w:rPr>
          <w:noProof/>
        </w:rPr>
        <w:tab/>
        <w:t xml:space="preserve">M. Rana and I. Koprinska, “Forecasting electricity load with advanced wavelet </w:t>
      </w:r>
      <w:r w:rsidRPr="00E803EA">
        <w:rPr>
          <w:noProof/>
        </w:rPr>
        <w:lastRenderedPageBreak/>
        <w:t xml:space="preserve">neural networks,” </w:t>
      </w:r>
      <w:r w:rsidRPr="00E803EA">
        <w:rPr>
          <w:i/>
          <w:iCs/>
          <w:noProof/>
        </w:rPr>
        <w:t>Neurocomputing</w:t>
      </w:r>
      <w:r w:rsidRPr="00E803EA">
        <w:rPr>
          <w:noProof/>
        </w:rPr>
        <w:t>, 2016, doi: 10.1016/j.neucom.2015.12.004.</w:t>
      </w:r>
    </w:p>
    <w:p w14:paraId="58BF5A46" w14:textId="77777777" w:rsidR="00E803EA" w:rsidRPr="00E803EA" w:rsidRDefault="00E803EA" w:rsidP="00E803EA">
      <w:pPr>
        <w:widowControl w:val="0"/>
        <w:autoSpaceDE w:val="0"/>
        <w:autoSpaceDN w:val="0"/>
        <w:adjustRightInd w:val="0"/>
        <w:ind w:left="640" w:hanging="640"/>
        <w:rPr>
          <w:noProof/>
        </w:rPr>
      </w:pPr>
      <w:r w:rsidRPr="00E803EA">
        <w:rPr>
          <w:noProof/>
        </w:rPr>
        <w:t>[78]</w:t>
      </w:r>
      <w:r w:rsidRPr="00E803EA">
        <w:rPr>
          <w:noProof/>
        </w:rPr>
        <w:tab/>
        <w:t xml:space="preserve">Da Liu, K. Sun, H. Huang, and P. Tang, “Monthly load forecasting based on economic data by decomposition integration theory,” </w:t>
      </w:r>
      <w:r w:rsidRPr="00E803EA">
        <w:rPr>
          <w:i/>
          <w:iCs/>
          <w:noProof/>
        </w:rPr>
        <w:t>Sustain.</w:t>
      </w:r>
      <w:r w:rsidRPr="00E803EA">
        <w:rPr>
          <w:noProof/>
        </w:rPr>
        <w:t>, 2018, doi: 10.3390/su10093282.</w:t>
      </w:r>
    </w:p>
    <w:p w14:paraId="3FF710D6" w14:textId="77777777" w:rsidR="00E803EA" w:rsidRPr="00E803EA" w:rsidRDefault="00E803EA" w:rsidP="00E803EA">
      <w:pPr>
        <w:widowControl w:val="0"/>
        <w:autoSpaceDE w:val="0"/>
        <w:autoSpaceDN w:val="0"/>
        <w:adjustRightInd w:val="0"/>
        <w:ind w:left="640" w:hanging="640"/>
        <w:rPr>
          <w:noProof/>
        </w:rPr>
      </w:pPr>
      <w:r w:rsidRPr="00E803EA">
        <w:rPr>
          <w:noProof/>
        </w:rPr>
        <w:t>[79]</w:t>
      </w:r>
      <w:r w:rsidRPr="00E803EA">
        <w:rPr>
          <w:noProof/>
        </w:rPr>
        <w:tab/>
        <w:t xml:space="preserve">T. Hong, M. Gui, M. E. Baran, and H. L. Willis, “Modeling and forecasting hourly electric load by multiple linear regression with interactions,” </w:t>
      </w:r>
      <w:r w:rsidRPr="00E803EA">
        <w:rPr>
          <w:i/>
          <w:iCs/>
          <w:noProof/>
        </w:rPr>
        <w:t>IEEE PES Gen. Meet. PES 2010</w:t>
      </w:r>
      <w:r w:rsidRPr="00E803EA">
        <w:rPr>
          <w:noProof/>
        </w:rPr>
        <w:t>, pp. 1–8, 2010, doi: 10.1109/PES.2010.5589959.</w:t>
      </w:r>
    </w:p>
    <w:p w14:paraId="044DC0AE" w14:textId="77777777" w:rsidR="00E803EA" w:rsidRPr="00E803EA" w:rsidRDefault="00E803EA" w:rsidP="00E803EA">
      <w:pPr>
        <w:widowControl w:val="0"/>
        <w:autoSpaceDE w:val="0"/>
        <w:autoSpaceDN w:val="0"/>
        <w:adjustRightInd w:val="0"/>
        <w:ind w:left="640" w:hanging="640"/>
        <w:rPr>
          <w:noProof/>
        </w:rPr>
      </w:pPr>
      <w:r w:rsidRPr="00E803EA">
        <w:rPr>
          <w:noProof/>
        </w:rPr>
        <w:t>[80]</w:t>
      </w:r>
      <w:r w:rsidRPr="00E803EA">
        <w:rPr>
          <w:noProof/>
        </w:rPr>
        <w:tab/>
        <w:t xml:space="preserve">T. Hong and P. Wang, “Fuzzy interaction regression for short term load forecasting,” </w:t>
      </w:r>
      <w:r w:rsidRPr="00E803EA">
        <w:rPr>
          <w:i/>
          <w:iCs/>
          <w:noProof/>
        </w:rPr>
        <w:t>Fuzzy Optim. Decis. Mak.</w:t>
      </w:r>
      <w:r w:rsidRPr="00E803EA">
        <w:rPr>
          <w:noProof/>
        </w:rPr>
        <w:t>, 2014, doi: 10.1007/s10700-013-9166-9.</w:t>
      </w:r>
    </w:p>
    <w:p w14:paraId="35E58C02" w14:textId="77777777" w:rsidR="00E803EA" w:rsidRPr="00E803EA" w:rsidRDefault="00E803EA" w:rsidP="00E803EA">
      <w:pPr>
        <w:widowControl w:val="0"/>
        <w:autoSpaceDE w:val="0"/>
        <w:autoSpaceDN w:val="0"/>
        <w:adjustRightInd w:val="0"/>
        <w:ind w:left="640" w:hanging="640"/>
        <w:rPr>
          <w:noProof/>
        </w:rPr>
      </w:pPr>
      <w:r w:rsidRPr="00E803EA">
        <w:rPr>
          <w:noProof/>
        </w:rPr>
        <w:t>[81]</w:t>
      </w:r>
      <w:r w:rsidRPr="00E803EA">
        <w:rPr>
          <w:noProof/>
        </w:rPr>
        <w:tab/>
        <w:t>M. Abuella and B. Chowdhury, “Solar power probabilistic forecasting by using multiple linear regression analysis,” 2015, doi: 10.1109/SECON.2015.7132869.</w:t>
      </w:r>
    </w:p>
    <w:p w14:paraId="4238F66D" w14:textId="77777777" w:rsidR="00E803EA" w:rsidRPr="00E803EA" w:rsidRDefault="00E803EA" w:rsidP="00E803EA">
      <w:pPr>
        <w:widowControl w:val="0"/>
        <w:autoSpaceDE w:val="0"/>
        <w:autoSpaceDN w:val="0"/>
        <w:adjustRightInd w:val="0"/>
        <w:ind w:left="640" w:hanging="640"/>
        <w:rPr>
          <w:noProof/>
        </w:rPr>
      </w:pPr>
      <w:r w:rsidRPr="00E803EA">
        <w:rPr>
          <w:noProof/>
        </w:rPr>
        <w:t>[82]</w:t>
      </w:r>
      <w:r w:rsidRPr="00E803EA">
        <w:rPr>
          <w:noProof/>
        </w:rPr>
        <w:tab/>
        <w:t xml:space="preserve">K. Panklib, C. Prakasvudhisarn, and D. Khummongkol, “Electricity Consumption Forecasting in Thailand Using an Artificial Neural Network and Multiple Linear Regression,” </w:t>
      </w:r>
      <w:r w:rsidRPr="00E803EA">
        <w:rPr>
          <w:i/>
          <w:iCs/>
          <w:noProof/>
        </w:rPr>
        <w:t>Energy Sources, Part B Econ. Plan. Policy</w:t>
      </w:r>
      <w:r w:rsidRPr="00E803EA">
        <w:rPr>
          <w:noProof/>
        </w:rPr>
        <w:t>, 2015, doi: 10.1080/15567249.2011.559520.</w:t>
      </w:r>
    </w:p>
    <w:p w14:paraId="1E529B4D" w14:textId="77777777" w:rsidR="00E803EA" w:rsidRPr="00E803EA" w:rsidRDefault="00E803EA" w:rsidP="00E803EA">
      <w:pPr>
        <w:widowControl w:val="0"/>
        <w:autoSpaceDE w:val="0"/>
        <w:autoSpaceDN w:val="0"/>
        <w:adjustRightInd w:val="0"/>
        <w:ind w:left="640" w:hanging="640"/>
        <w:rPr>
          <w:noProof/>
        </w:rPr>
      </w:pPr>
      <w:r w:rsidRPr="00E803EA">
        <w:rPr>
          <w:noProof/>
        </w:rPr>
        <w:t>[83]</w:t>
      </w:r>
      <w:r w:rsidRPr="00E803EA">
        <w:rPr>
          <w:noProof/>
        </w:rPr>
        <w:tab/>
        <w:t>X. Sun, Z. Ouyang, and D. Yue, “Short-term load forecasting based on multivariate linear regression,” 2017, doi: 10.1109/EI2.2017.8245401.</w:t>
      </w:r>
    </w:p>
    <w:p w14:paraId="621C9B6F" w14:textId="77777777" w:rsidR="00E803EA" w:rsidRPr="00E803EA" w:rsidRDefault="00E803EA" w:rsidP="00E803EA">
      <w:pPr>
        <w:widowControl w:val="0"/>
        <w:autoSpaceDE w:val="0"/>
        <w:autoSpaceDN w:val="0"/>
        <w:adjustRightInd w:val="0"/>
        <w:ind w:left="640" w:hanging="640"/>
        <w:rPr>
          <w:noProof/>
        </w:rPr>
      </w:pPr>
      <w:r w:rsidRPr="00E803EA">
        <w:rPr>
          <w:noProof/>
        </w:rPr>
        <w:t>[84]</w:t>
      </w:r>
      <w:r w:rsidRPr="00E803EA">
        <w:rPr>
          <w:noProof/>
        </w:rPr>
        <w:tab/>
        <w:t xml:space="preserve">R. Weron, </w:t>
      </w:r>
      <w:r w:rsidRPr="00E803EA">
        <w:rPr>
          <w:i/>
          <w:iCs/>
          <w:noProof/>
        </w:rPr>
        <w:t>Modeling and forecasting electricity loads and prices: A statistical approach</w:t>
      </w:r>
      <w:r w:rsidRPr="00E803EA">
        <w:rPr>
          <w:noProof/>
        </w:rPr>
        <w:t>. wiley, 2006.</w:t>
      </w:r>
    </w:p>
    <w:p w14:paraId="7E83CF95" w14:textId="77777777" w:rsidR="00E803EA" w:rsidRPr="00E803EA" w:rsidRDefault="00E803EA" w:rsidP="00E803EA">
      <w:pPr>
        <w:widowControl w:val="0"/>
        <w:autoSpaceDE w:val="0"/>
        <w:autoSpaceDN w:val="0"/>
        <w:adjustRightInd w:val="0"/>
        <w:ind w:left="640" w:hanging="640"/>
        <w:rPr>
          <w:noProof/>
        </w:rPr>
      </w:pPr>
      <w:r w:rsidRPr="00E803EA">
        <w:rPr>
          <w:noProof/>
        </w:rPr>
        <w:t>[85]</w:t>
      </w:r>
      <w:r w:rsidRPr="00E803EA">
        <w:rPr>
          <w:noProof/>
        </w:rPr>
        <w:tab/>
        <w:t>N. Amral, C. S. Özveren, and D. King, “Short term load forecasting using multiple linear regression,” 2007, doi: 10.1109/UPEC.2007.4469121.</w:t>
      </w:r>
    </w:p>
    <w:p w14:paraId="21BF744D" w14:textId="77777777" w:rsidR="00E803EA" w:rsidRPr="00E803EA" w:rsidRDefault="00E803EA" w:rsidP="00E803EA">
      <w:pPr>
        <w:widowControl w:val="0"/>
        <w:autoSpaceDE w:val="0"/>
        <w:autoSpaceDN w:val="0"/>
        <w:adjustRightInd w:val="0"/>
        <w:ind w:left="640" w:hanging="640"/>
        <w:rPr>
          <w:noProof/>
        </w:rPr>
      </w:pPr>
      <w:r w:rsidRPr="00E803EA">
        <w:rPr>
          <w:noProof/>
        </w:rPr>
        <w:t>[86]</w:t>
      </w:r>
      <w:r w:rsidRPr="00E803EA">
        <w:rPr>
          <w:noProof/>
        </w:rPr>
        <w:tab/>
        <w:t>T. Hong, “Short Term Electric Load Forecasting,” North Carolina State University, 2010.</w:t>
      </w:r>
    </w:p>
    <w:p w14:paraId="48DD7A79" w14:textId="77777777" w:rsidR="00E803EA" w:rsidRPr="00E803EA" w:rsidRDefault="00E803EA" w:rsidP="00E803EA">
      <w:pPr>
        <w:widowControl w:val="0"/>
        <w:autoSpaceDE w:val="0"/>
        <w:autoSpaceDN w:val="0"/>
        <w:adjustRightInd w:val="0"/>
        <w:ind w:left="640" w:hanging="640"/>
        <w:rPr>
          <w:noProof/>
        </w:rPr>
      </w:pPr>
      <w:r w:rsidRPr="00E803EA">
        <w:rPr>
          <w:noProof/>
        </w:rPr>
        <w:lastRenderedPageBreak/>
        <w:t>[87]</w:t>
      </w:r>
      <w:r w:rsidRPr="00E803EA">
        <w:rPr>
          <w:noProof/>
        </w:rPr>
        <w:tab/>
        <w:t xml:space="preserve">A. D. Papalexopoulos and T. C. Hesterberg, “A regression-based approach to short-term system load forecasting,” </w:t>
      </w:r>
      <w:r w:rsidRPr="00E803EA">
        <w:rPr>
          <w:i/>
          <w:iCs/>
          <w:noProof/>
        </w:rPr>
        <w:t>IEEE Trans. Power Syst.</w:t>
      </w:r>
      <w:r w:rsidRPr="00E803EA">
        <w:rPr>
          <w:noProof/>
        </w:rPr>
        <w:t>, 1990, doi: 10.1109/59.99410.</w:t>
      </w:r>
    </w:p>
    <w:p w14:paraId="73B05F40" w14:textId="77777777" w:rsidR="00E803EA" w:rsidRPr="00E803EA" w:rsidRDefault="00E803EA" w:rsidP="00E803EA">
      <w:pPr>
        <w:widowControl w:val="0"/>
        <w:autoSpaceDE w:val="0"/>
        <w:autoSpaceDN w:val="0"/>
        <w:adjustRightInd w:val="0"/>
        <w:ind w:left="640" w:hanging="640"/>
        <w:rPr>
          <w:noProof/>
        </w:rPr>
      </w:pPr>
      <w:r w:rsidRPr="00E803EA">
        <w:rPr>
          <w:noProof/>
        </w:rPr>
        <w:t>[88]</w:t>
      </w:r>
      <w:r w:rsidRPr="00E803EA">
        <w:rPr>
          <w:noProof/>
        </w:rPr>
        <w:tab/>
        <w:t xml:space="preserve">M. Cai, M. Pipattanasomporn, and S. Rahman, “Day-ahead building-level load forecasts using deep learning vs. traditional time-series techniques,” </w:t>
      </w:r>
      <w:r w:rsidRPr="00E803EA">
        <w:rPr>
          <w:i/>
          <w:iCs/>
          <w:noProof/>
        </w:rPr>
        <w:t>Appl. Energy</w:t>
      </w:r>
      <w:r w:rsidRPr="00E803EA">
        <w:rPr>
          <w:noProof/>
        </w:rPr>
        <w:t>, 2019, doi: 10.1016/j.apenergy.2018.12.042.</w:t>
      </w:r>
    </w:p>
    <w:p w14:paraId="50431EA6" w14:textId="77777777" w:rsidR="00E803EA" w:rsidRPr="00E803EA" w:rsidRDefault="00E803EA" w:rsidP="00E803EA">
      <w:pPr>
        <w:widowControl w:val="0"/>
        <w:autoSpaceDE w:val="0"/>
        <w:autoSpaceDN w:val="0"/>
        <w:adjustRightInd w:val="0"/>
        <w:ind w:left="640" w:hanging="640"/>
        <w:rPr>
          <w:noProof/>
        </w:rPr>
      </w:pPr>
      <w:r w:rsidRPr="00E803EA">
        <w:rPr>
          <w:noProof/>
        </w:rPr>
        <w:t>[89]</w:t>
      </w:r>
      <w:r w:rsidRPr="00E803EA">
        <w:rPr>
          <w:noProof/>
        </w:rPr>
        <w:tab/>
        <w:t xml:space="preserve">E. Stellwagen and L. Tashman, “ARIMA : The Models of Box and Jenkins,” </w:t>
      </w:r>
      <w:r w:rsidRPr="00E803EA">
        <w:rPr>
          <w:i/>
          <w:iCs/>
          <w:noProof/>
        </w:rPr>
        <w:t>Foresight Int. J. Appl. Forecast.</w:t>
      </w:r>
      <w:r w:rsidRPr="00E803EA">
        <w:rPr>
          <w:noProof/>
        </w:rPr>
        <w:t>, 2013.</w:t>
      </w:r>
    </w:p>
    <w:p w14:paraId="39FB9EA5" w14:textId="77777777" w:rsidR="00E803EA" w:rsidRPr="00E803EA" w:rsidRDefault="00E803EA" w:rsidP="00E803EA">
      <w:pPr>
        <w:widowControl w:val="0"/>
        <w:autoSpaceDE w:val="0"/>
        <w:autoSpaceDN w:val="0"/>
        <w:adjustRightInd w:val="0"/>
        <w:ind w:left="640" w:hanging="640"/>
        <w:rPr>
          <w:noProof/>
        </w:rPr>
      </w:pPr>
      <w:r w:rsidRPr="00E803EA">
        <w:rPr>
          <w:noProof/>
        </w:rPr>
        <w:t>[90]</w:t>
      </w:r>
      <w:r w:rsidRPr="00E803EA">
        <w:rPr>
          <w:noProof/>
        </w:rPr>
        <w:tab/>
        <w:t xml:space="preserve">K. Goswami, A. Ganguly, and A. K. Sil, “Day ahead forecasting and peak load management using multivariate auto regression technique,” </w:t>
      </w:r>
      <w:r w:rsidRPr="00E803EA">
        <w:rPr>
          <w:i/>
          <w:iCs/>
          <w:noProof/>
        </w:rPr>
        <w:t>Proc. 2018 IEEE Appl. Signal Process. Conf. ASPCON 2018</w:t>
      </w:r>
      <w:r w:rsidRPr="00E803EA">
        <w:rPr>
          <w:noProof/>
        </w:rPr>
        <w:t>, no. 1, pp. 279–282, 2018, doi: 10.1109/ASPCON.2018.8748661.</w:t>
      </w:r>
    </w:p>
    <w:p w14:paraId="0501FFB4" w14:textId="77777777" w:rsidR="00E803EA" w:rsidRPr="00E803EA" w:rsidRDefault="00E803EA" w:rsidP="00E803EA">
      <w:pPr>
        <w:widowControl w:val="0"/>
        <w:autoSpaceDE w:val="0"/>
        <w:autoSpaceDN w:val="0"/>
        <w:adjustRightInd w:val="0"/>
        <w:ind w:left="640" w:hanging="640"/>
        <w:rPr>
          <w:noProof/>
        </w:rPr>
      </w:pPr>
      <w:r w:rsidRPr="00E803EA">
        <w:rPr>
          <w:noProof/>
        </w:rPr>
        <w:t>[91]</w:t>
      </w:r>
      <w:r w:rsidRPr="00E803EA">
        <w:rPr>
          <w:noProof/>
        </w:rPr>
        <w:tab/>
        <w:t xml:space="preserve">G. N. Shilpa and G. S. Sheshadri, “ARIMAX Model for Short-Term Electrical Load Forecasting,” </w:t>
      </w:r>
      <w:r w:rsidRPr="00E803EA">
        <w:rPr>
          <w:i/>
          <w:iCs/>
          <w:noProof/>
        </w:rPr>
        <w:t>Int. J. Recent Technol. Eng.</w:t>
      </w:r>
      <w:r w:rsidRPr="00E803EA">
        <w:rPr>
          <w:noProof/>
        </w:rPr>
        <w:t>, 2019, doi: 10.35940/ijrte.d7950.118419.</w:t>
      </w:r>
    </w:p>
    <w:p w14:paraId="38BB551D" w14:textId="77777777" w:rsidR="00E803EA" w:rsidRPr="00E803EA" w:rsidRDefault="00E803EA" w:rsidP="00E803EA">
      <w:pPr>
        <w:widowControl w:val="0"/>
        <w:autoSpaceDE w:val="0"/>
        <w:autoSpaceDN w:val="0"/>
        <w:adjustRightInd w:val="0"/>
        <w:ind w:left="640" w:hanging="640"/>
        <w:rPr>
          <w:noProof/>
        </w:rPr>
      </w:pPr>
      <w:r w:rsidRPr="00E803EA">
        <w:rPr>
          <w:noProof/>
        </w:rPr>
        <w:t>[92]</w:t>
      </w:r>
      <w:r w:rsidRPr="00E803EA">
        <w:rPr>
          <w:noProof/>
        </w:rPr>
        <w:tab/>
        <w:t xml:space="preserve">H. Cui and X. Peng, “Short-Term City Electric Load Forecasting with Considering Temperature Effects: An Improved ARIMAX Model,” </w:t>
      </w:r>
      <w:r w:rsidRPr="00E803EA">
        <w:rPr>
          <w:i/>
          <w:iCs/>
          <w:noProof/>
        </w:rPr>
        <w:t>Math. Probl. Eng.</w:t>
      </w:r>
      <w:r w:rsidRPr="00E803EA">
        <w:rPr>
          <w:noProof/>
        </w:rPr>
        <w:t>, 2015, doi: 10.1155/2015/589374.</w:t>
      </w:r>
    </w:p>
    <w:p w14:paraId="05BD0045" w14:textId="77777777" w:rsidR="00E803EA" w:rsidRPr="00E803EA" w:rsidRDefault="00E803EA" w:rsidP="00E803EA">
      <w:pPr>
        <w:widowControl w:val="0"/>
        <w:autoSpaceDE w:val="0"/>
        <w:autoSpaceDN w:val="0"/>
        <w:adjustRightInd w:val="0"/>
        <w:ind w:left="640" w:hanging="640"/>
        <w:rPr>
          <w:noProof/>
        </w:rPr>
      </w:pPr>
      <w:r w:rsidRPr="00E803EA">
        <w:rPr>
          <w:noProof/>
        </w:rPr>
        <w:t>[93]</w:t>
      </w:r>
      <w:r w:rsidRPr="00E803EA">
        <w:rPr>
          <w:noProof/>
        </w:rPr>
        <w:tab/>
        <w:t>A. Shadkam, “Using SARIMAX to forecast electricity demand and consumption in university buildings,” The University of British Columbia, 2020.</w:t>
      </w:r>
    </w:p>
    <w:p w14:paraId="3EC01C86" w14:textId="77777777" w:rsidR="00E803EA" w:rsidRPr="00E803EA" w:rsidRDefault="00E803EA" w:rsidP="00E803EA">
      <w:pPr>
        <w:widowControl w:val="0"/>
        <w:autoSpaceDE w:val="0"/>
        <w:autoSpaceDN w:val="0"/>
        <w:adjustRightInd w:val="0"/>
        <w:ind w:left="640" w:hanging="640"/>
        <w:rPr>
          <w:noProof/>
        </w:rPr>
      </w:pPr>
      <w:r w:rsidRPr="00E803EA">
        <w:rPr>
          <w:noProof/>
        </w:rPr>
        <w:t>[94]</w:t>
      </w:r>
      <w:r w:rsidRPr="00E803EA">
        <w:rPr>
          <w:noProof/>
        </w:rPr>
        <w:tab/>
        <w:t>I. Fernández, C. E. Borges, and Y. K. Penya, “Efficient building load forecasting,” 2011, doi: 10.1109/ETFA.2011.6059103.</w:t>
      </w:r>
    </w:p>
    <w:p w14:paraId="6B132921" w14:textId="77777777" w:rsidR="00E803EA" w:rsidRPr="00E803EA" w:rsidRDefault="00E803EA" w:rsidP="00E803EA">
      <w:pPr>
        <w:widowControl w:val="0"/>
        <w:autoSpaceDE w:val="0"/>
        <w:autoSpaceDN w:val="0"/>
        <w:adjustRightInd w:val="0"/>
        <w:ind w:left="640" w:hanging="640"/>
        <w:rPr>
          <w:noProof/>
        </w:rPr>
      </w:pPr>
      <w:r w:rsidRPr="00E803EA">
        <w:rPr>
          <w:noProof/>
        </w:rPr>
        <w:t>[95]</w:t>
      </w:r>
      <w:r w:rsidRPr="00E803EA">
        <w:rPr>
          <w:noProof/>
        </w:rPr>
        <w:tab/>
        <w:t xml:space="preserve">R. Bonetto and M. Rossi, “Parallel multi-step ahead power demand forecasting through NAR neural networks,” </w:t>
      </w:r>
      <w:r w:rsidRPr="00E803EA">
        <w:rPr>
          <w:i/>
          <w:iCs/>
          <w:noProof/>
        </w:rPr>
        <w:t xml:space="preserve">2016 IEEE Int. Conf. Smart Grid Commun. </w:t>
      </w:r>
      <w:r w:rsidRPr="00E803EA">
        <w:rPr>
          <w:i/>
          <w:iCs/>
          <w:noProof/>
        </w:rPr>
        <w:lastRenderedPageBreak/>
        <w:t>SmartGridComm 2016</w:t>
      </w:r>
      <w:r w:rsidRPr="00E803EA">
        <w:rPr>
          <w:noProof/>
        </w:rPr>
        <w:t>, pp. 314–319, Dec. 2016, doi: 10.1109/SmartGridComm.2016.7778780.</w:t>
      </w:r>
    </w:p>
    <w:p w14:paraId="591DB8C5" w14:textId="77777777" w:rsidR="00E803EA" w:rsidRPr="00E803EA" w:rsidRDefault="00E803EA" w:rsidP="00E803EA">
      <w:pPr>
        <w:widowControl w:val="0"/>
        <w:autoSpaceDE w:val="0"/>
        <w:autoSpaceDN w:val="0"/>
        <w:adjustRightInd w:val="0"/>
        <w:ind w:left="640" w:hanging="640"/>
        <w:rPr>
          <w:noProof/>
        </w:rPr>
      </w:pPr>
      <w:r w:rsidRPr="00E803EA">
        <w:rPr>
          <w:noProof/>
        </w:rPr>
        <w:t>[96]</w:t>
      </w:r>
      <w:r w:rsidRPr="00E803EA">
        <w:rPr>
          <w:noProof/>
        </w:rPr>
        <w:tab/>
        <w:t xml:space="preserve">M. Cools, E. Moons, and G. Wets, “Investigating the Variability in Daily Traffic Counts through use of ARIMAX and SARIMAX Models: Assessing the Effect of Holidays on Two Site Locations,” </w:t>
      </w:r>
      <w:r w:rsidRPr="00E803EA">
        <w:rPr>
          <w:i/>
          <w:iCs/>
          <w:noProof/>
        </w:rPr>
        <w:t>https://doi.org/10.3141/2136-07</w:t>
      </w:r>
      <w:r w:rsidRPr="00E803EA">
        <w:rPr>
          <w:noProof/>
        </w:rPr>
        <w:t>, 2009.</w:t>
      </w:r>
    </w:p>
    <w:p w14:paraId="6446390D" w14:textId="77777777" w:rsidR="00E803EA" w:rsidRPr="00E803EA" w:rsidRDefault="00E803EA" w:rsidP="00E803EA">
      <w:pPr>
        <w:widowControl w:val="0"/>
        <w:autoSpaceDE w:val="0"/>
        <w:autoSpaceDN w:val="0"/>
        <w:adjustRightInd w:val="0"/>
        <w:ind w:left="640" w:hanging="640"/>
        <w:rPr>
          <w:noProof/>
        </w:rPr>
      </w:pPr>
      <w:r w:rsidRPr="00E803EA">
        <w:rPr>
          <w:noProof/>
        </w:rPr>
        <w:t>[97]</w:t>
      </w:r>
      <w:r w:rsidRPr="00E803EA">
        <w:rPr>
          <w:noProof/>
        </w:rPr>
        <w:tab/>
        <w:t xml:space="preserve">G. Papaioannou, C. Dikaiakos, A. Dramountanis, and P. Papaioannou, “Analysis and Modeling for Short- to Medium-Term Load Forecasting Using a Hybrid Manifold Learning Principal Component Model and Comparison with Classical Statistical Models (SARIMAX, Exponential Smoothing) and Artificial Intelligence Models (ANN, SVM): Th,” </w:t>
      </w:r>
      <w:r w:rsidRPr="00E803EA">
        <w:rPr>
          <w:i/>
          <w:iCs/>
          <w:noProof/>
        </w:rPr>
        <w:t>Energies</w:t>
      </w:r>
      <w:r w:rsidRPr="00E803EA">
        <w:rPr>
          <w:noProof/>
        </w:rPr>
        <w:t>, 2016, doi: 10.3390/en9080635.</w:t>
      </w:r>
    </w:p>
    <w:p w14:paraId="75079F9B" w14:textId="77777777" w:rsidR="00E803EA" w:rsidRPr="00E803EA" w:rsidRDefault="00E803EA" w:rsidP="00E803EA">
      <w:pPr>
        <w:widowControl w:val="0"/>
        <w:autoSpaceDE w:val="0"/>
        <w:autoSpaceDN w:val="0"/>
        <w:adjustRightInd w:val="0"/>
        <w:ind w:left="640" w:hanging="640"/>
        <w:rPr>
          <w:noProof/>
        </w:rPr>
      </w:pPr>
      <w:r w:rsidRPr="00E803EA">
        <w:rPr>
          <w:noProof/>
        </w:rPr>
        <w:t>[98]</w:t>
      </w:r>
      <w:r w:rsidRPr="00E803EA">
        <w:rPr>
          <w:noProof/>
        </w:rPr>
        <w:tab/>
        <w:t xml:space="preserve">M. De Felice, A. Alessandri, and P. M. Ruti, “Electricity demand forecasting over Italy: Potential benefits using numerical weather prediction models,” </w:t>
      </w:r>
      <w:r w:rsidRPr="00E803EA">
        <w:rPr>
          <w:i/>
          <w:iCs/>
          <w:noProof/>
        </w:rPr>
        <w:t>Electr. Power Syst. Res.</w:t>
      </w:r>
      <w:r w:rsidRPr="00E803EA">
        <w:rPr>
          <w:noProof/>
        </w:rPr>
        <w:t>, 2013, doi: 10.1016/j.epsr.2013.06.004.</w:t>
      </w:r>
    </w:p>
    <w:p w14:paraId="4082EF20" w14:textId="77777777" w:rsidR="00E803EA" w:rsidRPr="00E803EA" w:rsidRDefault="00E803EA" w:rsidP="00E803EA">
      <w:pPr>
        <w:widowControl w:val="0"/>
        <w:autoSpaceDE w:val="0"/>
        <w:autoSpaceDN w:val="0"/>
        <w:adjustRightInd w:val="0"/>
        <w:ind w:left="640" w:hanging="640"/>
        <w:rPr>
          <w:noProof/>
        </w:rPr>
      </w:pPr>
      <w:r w:rsidRPr="00E803EA">
        <w:rPr>
          <w:noProof/>
        </w:rPr>
        <w:t>[99]</w:t>
      </w:r>
      <w:r w:rsidRPr="00E803EA">
        <w:rPr>
          <w:noProof/>
        </w:rPr>
        <w:tab/>
        <w:t xml:space="preserve">A. Khotanzad, R. C. Hwang, A. Abaye, and D. Maratukulam, “An Adaptive Modular Artificial Neural Network Hourly Load Forecaster and its Implementation at Electric Utilities,” </w:t>
      </w:r>
      <w:r w:rsidRPr="00E803EA">
        <w:rPr>
          <w:i/>
          <w:iCs/>
          <w:noProof/>
        </w:rPr>
        <w:t>IEEE Trans. Power Syst.</w:t>
      </w:r>
      <w:r w:rsidRPr="00E803EA">
        <w:rPr>
          <w:noProof/>
        </w:rPr>
        <w:t>, 1995, doi: 10.1109/59.466468.</w:t>
      </w:r>
    </w:p>
    <w:p w14:paraId="7A1C752A" w14:textId="77777777" w:rsidR="00E803EA" w:rsidRPr="00E803EA" w:rsidRDefault="00E803EA" w:rsidP="00E803EA">
      <w:pPr>
        <w:widowControl w:val="0"/>
        <w:autoSpaceDE w:val="0"/>
        <w:autoSpaceDN w:val="0"/>
        <w:adjustRightInd w:val="0"/>
        <w:ind w:left="640" w:hanging="640"/>
        <w:rPr>
          <w:noProof/>
        </w:rPr>
      </w:pPr>
      <w:r w:rsidRPr="00E803EA">
        <w:rPr>
          <w:noProof/>
        </w:rPr>
        <w:t>[100]</w:t>
      </w:r>
      <w:r w:rsidRPr="00E803EA">
        <w:rPr>
          <w:noProof/>
        </w:rPr>
        <w:tab/>
        <w:t xml:space="preserve">A. Khotanzad, R. Afkhami-Rohani, T. L. Lu, A. Abaye, M. Davis, and D. J. Maratukulam, “ANNSTLF - A neural-network-based electric load forecasting system,” </w:t>
      </w:r>
      <w:r w:rsidRPr="00E803EA">
        <w:rPr>
          <w:i/>
          <w:iCs/>
          <w:noProof/>
        </w:rPr>
        <w:t>IEEE Trans. Neural Networks</w:t>
      </w:r>
      <w:r w:rsidRPr="00E803EA">
        <w:rPr>
          <w:noProof/>
        </w:rPr>
        <w:t>, 1997, doi: 10.1109/72.595881.</w:t>
      </w:r>
    </w:p>
    <w:p w14:paraId="30C7C498" w14:textId="77777777" w:rsidR="00E803EA" w:rsidRPr="00E803EA" w:rsidRDefault="00E803EA" w:rsidP="00E803EA">
      <w:pPr>
        <w:widowControl w:val="0"/>
        <w:autoSpaceDE w:val="0"/>
        <w:autoSpaceDN w:val="0"/>
        <w:adjustRightInd w:val="0"/>
        <w:ind w:left="640" w:hanging="640"/>
        <w:rPr>
          <w:noProof/>
        </w:rPr>
      </w:pPr>
      <w:r w:rsidRPr="00E803EA">
        <w:rPr>
          <w:noProof/>
        </w:rPr>
        <w:t>[101]</w:t>
      </w:r>
      <w:r w:rsidRPr="00E803EA">
        <w:rPr>
          <w:noProof/>
        </w:rPr>
        <w:tab/>
        <w:t>“Recursive least squares filter - Wikipedia.” https://en.wikipedia.org/wiki/Recursive_least_squares_filter (accessed Oct. 08, 2021).</w:t>
      </w:r>
    </w:p>
    <w:p w14:paraId="7ACDCA44" w14:textId="77777777" w:rsidR="00E803EA" w:rsidRPr="00E803EA" w:rsidRDefault="00E803EA" w:rsidP="00E803EA">
      <w:pPr>
        <w:widowControl w:val="0"/>
        <w:autoSpaceDE w:val="0"/>
        <w:autoSpaceDN w:val="0"/>
        <w:adjustRightInd w:val="0"/>
        <w:ind w:left="640" w:hanging="640"/>
        <w:rPr>
          <w:noProof/>
        </w:rPr>
      </w:pPr>
      <w:r w:rsidRPr="00E803EA">
        <w:rPr>
          <w:noProof/>
        </w:rPr>
        <w:t>[102]</w:t>
      </w:r>
      <w:r w:rsidRPr="00E803EA">
        <w:rPr>
          <w:noProof/>
        </w:rPr>
        <w:tab/>
        <w:t xml:space="preserve">W. S. McCulloch and W. Pitts, “A logical calculus of the ideas immanent in nervous </w:t>
      </w:r>
      <w:r w:rsidRPr="00E803EA">
        <w:rPr>
          <w:noProof/>
        </w:rPr>
        <w:lastRenderedPageBreak/>
        <w:t xml:space="preserve">activity,” </w:t>
      </w:r>
      <w:r w:rsidRPr="00E803EA">
        <w:rPr>
          <w:i/>
          <w:iCs/>
          <w:noProof/>
        </w:rPr>
        <w:t>Bull. Math. Biophys.</w:t>
      </w:r>
      <w:r w:rsidRPr="00E803EA">
        <w:rPr>
          <w:noProof/>
        </w:rPr>
        <w:t>, 1943, doi: 10.1007/BF02478259.</w:t>
      </w:r>
    </w:p>
    <w:p w14:paraId="43D584BE" w14:textId="77777777" w:rsidR="00E803EA" w:rsidRPr="00E803EA" w:rsidRDefault="00E803EA" w:rsidP="00E803EA">
      <w:pPr>
        <w:widowControl w:val="0"/>
        <w:autoSpaceDE w:val="0"/>
        <w:autoSpaceDN w:val="0"/>
        <w:adjustRightInd w:val="0"/>
        <w:ind w:left="640" w:hanging="640"/>
        <w:rPr>
          <w:noProof/>
        </w:rPr>
      </w:pPr>
      <w:r w:rsidRPr="00E803EA">
        <w:rPr>
          <w:noProof/>
        </w:rPr>
        <w:t>[103]</w:t>
      </w:r>
      <w:r w:rsidRPr="00E803EA">
        <w:rPr>
          <w:noProof/>
        </w:rPr>
        <w:tab/>
        <w:t xml:space="preserve">D. O. Hebb, “The first stage of perception: growth of the assembly,” </w:t>
      </w:r>
      <w:r w:rsidRPr="00E803EA">
        <w:rPr>
          <w:i/>
          <w:iCs/>
          <w:noProof/>
        </w:rPr>
        <w:t>Organ. Behav.</w:t>
      </w:r>
      <w:r w:rsidRPr="00E803EA">
        <w:rPr>
          <w:noProof/>
        </w:rPr>
        <w:t>, 1949, doi: 10.1016/0301-0082(84)90021-2.</w:t>
      </w:r>
    </w:p>
    <w:p w14:paraId="7152588B" w14:textId="77777777" w:rsidR="00E803EA" w:rsidRPr="00E803EA" w:rsidRDefault="00E803EA" w:rsidP="00E803EA">
      <w:pPr>
        <w:widowControl w:val="0"/>
        <w:autoSpaceDE w:val="0"/>
        <w:autoSpaceDN w:val="0"/>
        <w:adjustRightInd w:val="0"/>
        <w:ind w:left="640" w:hanging="640"/>
        <w:rPr>
          <w:noProof/>
        </w:rPr>
      </w:pPr>
      <w:r w:rsidRPr="00E803EA">
        <w:rPr>
          <w:noProof/>
        </w:rPr>
        <w:t>[104]</w:t>
      </w:r>
      <w:r w:rsidRPr="00E803EA">
        <w:rPr>
          <w:noProof/>
        </w:rPr>
        <w:tab/>
        <w:t xml:space="preserve">F. Rosenblatt, “The perceptron: A probabilistic model for information storage and organization in the brain,” </w:t>
      </w:r>
      <w:r w:rsidRPr="00E803EA">
        <w:rPr>
          <w:i/>
          <w:iCs/>
          <w:noProof/>
        </w:rPr>
        <w:t>Psychol. Rev.</w:t>
      </w:r>
      <w:r w:rsidRPr="00E803EA">
        <w:rPr>
          <w:noProof/>
        </w:rPr>
        <w:t>, 1958, doi: 10.1037/h0042519.</w:t>
      </w:r>
    </w:p>
    <w:p w14:paraId="7F1BBF6F" w14:textId="77777777" w:rsidR="00E803EA" w:rsidRPr="00E803EA" w:rsidRDefault="00E803EA" w:rsidP="00E803EA">
      <w:pPr>
        <w:widowControl w:val="0"/>
        <w:autoSpaceDE w:val="0"/>
        <w:autoSpaceDN w:val="0"/>
        <w:adjustRightInd w:val="0"/>
        <w:ind w:left="640" w:hanging="640"/>
        <w:rPr>
          <w:noProof/>
        </w:rPr>
      </w:pPr>
      <w:r w:rsidRPr="00E803EA">
        <w:rPr>
          <w:noProof/>
        </w:rPr>
        <w:t>[105]</w:t>
      </w:r>
      <w:r w:rsidRPr="00E803EA">
        <w:rPr>
          <w:noProof/>
        </w:rPr>
        <w:tab/>
        <w:t xml:space="preserve">D. E. Rumelhart, G. E. Hinton, and R. J. Williams, “Learning representations by back-propagating errors,” </w:t>
      </w:r>
      <w:r w:rsidRPr="00E803EA">
        <w:rPr>
          <w:i/>
          <w:iCs/>
          <w:noProof/>
        </w:rPr>
        <w:t>Nature</w:t>
      </w:r>
      <w:r w:rsidRPr="00E803EA">
        <w:rPr>
          <w:noProof/>
        </w:rPr>
        <w:t>, 1986, doi: 10.1038/323533a0.</w:t>
      </w:r>
    </w:p>
    <w:p w14:paraId="668BF7BD" w14:textId="77777777" w:rsidR="00E803EA" w:rsidRPr="00E803EA" w:rsidRDefault="00E803EA" w:rsidP="00E803EA">
      <w:pPr>
        <w:widowControl w:val="0"/>
        <w:autoSpaceDE w:val="0"/>
        <w:autoSpaceDN w:val="0"/>
        <w:adjustRightInd w:val="0"/>
        <w:ind w:left="640" w:hanging="640"/>
        <w:rPr>
          <w:noProof/>
        </w:rPr>
      </w:pPr>
      <w:r w:rsidRPr="00E803EA">
        <w:rPr>
          <w:noProof/>
        </w:rPr>
        <w:t>[106]</w:t>
      </w:r>
      <w:r w:rsidRPr="00E803EA">
        <w:rPr>
          <w:noProof/>
        </w:rPr>
        <w:tab/>
        <w:t xml:space="preserve">X. H. Le, H. V. Ho, G. Lee, and S. Jung, “Application of Long Short-Term Memory (LSTM) neural network for flood forecasting,” </w:t>
      </w:r>
      <w:r w:rsidRPr="00E803EA">
        <w:rPr>
          <w:i/>
          <w:iCs/>
          <w:noProof/>
        </w:rPr>
        <w:t>Water (Switzerland)</w:t>
      </w:r>
      <w:r w:rsidRPr="00E803EA">
        <w:rPr>
          <w:noProof/>
        </w:rPr>
        <w:t>, 2019, doi: 10.3390/w11071387.</w:t>
      </w:r>
    </w:p>
    <w:p w14:paraId="22ABF596" w14:textId="77777777" w:rsidR="00E803EA" w:rsidRPr="00E803EA" w:rsidRDefault="00E803EA" w:rsidP="00E803EA">
      <w:pPr>
        <w:widowControl w:val="0"/>
        <w:autoSpaceDE w:val="0"/>
        <w:autoSpaceDN w:val="0"/>
        <w:adjustRightInd w:val="0"/>
        <w:ind w:left="640" w:hanging="640"/>
        <w:rPr>
          <w:noProof/>
        </w:rPr>
      </w:pPr>
      <w:r w:rsidRPr="00E803EA">
        <w:rPr>
          <w:noProof/>
        </w:rPr>
        <w:t>[107]</w:t>
      </w:r>
      <w:r w:rsidRPr="00E803EA">
        <w:rPr>
          <w:noProof/>
        </w:rPr>
        <w:tab/>
        <w:t xml:space="preserve">M. Munem, T. M. Rubaith Bashar, M. H. Roni, M. Shahriar, T. B. Shawkat, and H. Rahaman, “Electric power load forecasting based on multivariate LSTM neural network using bayesian optimization,” </w:t>
      </w:r>
      <w:r w:rsidRPr="00E803EA">
        <w:rPr>
          <w:i/>
          <w:iCs/>
          <w:noProof/>
        </w:rPr>
        <w:t>2020 IEEE Electr. Power Energy Conf. EPEC 2020</w:t>
      </w:r>
      <w:r w:rsidRPr="00E803EA">
        <w:rPr>
          <w:noProof/>
        </w:rPr>
        <w:t>, vol. 3, 2020, doi: 10.1109/EPEC48502.2020.9320123.</w:t>
      </w:r>
    </w:p>
    <w:p w14:paraId="39F952DC" w14:textId="77777777" w:rsidR="00E803EA" w:rsidRPr="00E803EA" w:rsidRDefault="00E803EA" w:rsidP="00E803EA">
      <w:pPr>
        <w:widowControl w:val="0"/>
        <w:autoSpaceDE w:val="0"/>
        <w:autoSpaceDN w:val="0"/>
        <w:adjustRightInd w:val="0"/>
        <w:ind w:left="640" w:hanging="640"/>
        <w:rPr>
          <w:noProof/>
        </w:rPr>
      </w:pPr>
      <w:r w:rsidRPr="00E803EA">
        <w:rPr>
          <w:noProof/>
        </w:rPr>
        <w:t>[108]</w:t>
      </w:r>
      <w:r w:rsidRPr="00E803EA">
        <w:rPr>
          <w:noProof/>
        </w:rPr>
        <w:tab/>
        <w:t xml:space="preserve">V. Dehalwar, A. Kalam, M. L. Kolhe, and A. Zayegh, “Electricity load forecasting for urban area using weather forecast information,” </w:t>
      </w:r>
      <w:r w:rsidRPr="00E803EA">
        <w:rPr>
          <w:i/>
          <w:iCs/>
          <w:noProof/>
        </w:rPr>
        <w:t>2016 IEEE Int. Conf. Power Renew. Energy, ICPRE 2016</w:t>
      </w:r>
      <w:r w:rsidRPr="00E803EA">
        <w:rPr>
          <w:noProof/>
        </w:rPr>
        <w:t>, pp. 355–359, 2017, doi: 10.1109/ICPRE.2016.7871231.</w:t>
      </w:r>
    </w:p>
    <w:p w14:paraId="2CEC93D2" w14:textId="77777777" w:rsidR="00E803EA" w:rsidRPr="00E803EA" w:rsidRDefault="00E803EA" w:rsidP="00E803EA">
      <w:pPr>
        <w:widowControl w:val="0"/>
        <w:autoSpaceDE w:val="0"/>
        <w:autoSpaceDN w:val="0"/>
        <w:adjustRightInd w:val="0"/>
        <w:ind w:left="640" w:hanging="640"/>
        <w:rPr>
          <w:noProof/>
        </w:rPr>
      </w:pPr>
      <w:r w:rsidRPr="00E803EA">
        <w:rPr>
          <w:noProof/>
        </w:rPr>
        <w:t>[109]</w:t>
      </w:r>
      <w:r w:rsidRPr="00E803EA">
        <w:rPr>
          <w:noProof/>
        </w:rPr>
        <w:tab/>
        <w:t xml:space="preserve">A. Si. Walia, “Activation functions and it’s types-Which is better?,” </w:t>
      </w:r>
      <w:r w:rsidRPr="00E803EA">
        <w:rPr>
          <w:i/>
          <w:iCs/>
          <w:noProof/>
        </w:rPr>
        <w:t>Towards Data Science</w:t>
      </w:r>
      <w:r w:rsidRPr="00E803EA">
        <w:rPr>
          <w:noProof/>
        </w:rPr>
        <w:t>, 2017. .</w:t>
      </w:r>
    </w:p>
    <w:p w14:paraId="0AEFA739" w14:textId="77777777" w:rsidR="00E803EA" w:rsidRPr="00E803EA" w:rsidRDefault="00E803EA" w:rsidP="00E803EA">
      <w:pPr>
        <w:widowControl w:val="0"/>
        <w:autoSpaceDE w:val="0"/>
        <w:autoSpaceDN w:val="0"/>
        <w:adjustRightInd w:val="0"/>
        <w:ind w:left="640" w:hanging="640"/>
        <w:rPr>
          <w:noProof/>
        </w:rPr>
      </w:pPr>
      <w:r w:rsidRPr="00E803EA">
        <w:rPr>
          <w:noProof/>
        </w:rPr>
        <w:t>[110]</w:t>
      </w:r>
      <w:r w:rsidRPr="00E803EA">
        <w:rPr>
          <w:noProof/>
        </w:rPr>
        <w:tab/>
        <w:t xml:space="preserve">A. Khotanzad, E. Zhou, and H. Elragal, “A neuro-fuzzy approach to short-term load forecasting in a price-sensitive environment,” </w:t>
      </w:r>
      <w:r w:rsidRPr="00E803EA">
        <w:rPr>
          <w:i/>
          <w:iCs/>
          <w:noProof/>
        </w:rPr>
        <w:t>IEEE Trans. Power Syst.</w:t>
      </w:r>
      <w:r w:rsidRPr="00E803EA">
        <w:rPr>
          <w:noProof/>
        </w:rPr>
        <w:t>, vol. 17, no. 4, pp. 1273–1282, Nov. 2002, doi: 10.1109/TPWRS.2002.804999.</w:t>
      </w:r>
    </w:p>
    <w:p w14:paraId="26EEF792" w14:textId="77777777" w:rsidR="00E803EA" w:rsidRPr="00E803EA" w:rsidRDefault="00E803EA" w:rsidP="00E803EA">
      <w:pPr>
        <w:widowControl w:val="0"/>
        <w:autoSpaceDE w:val="0"/>
        <w:autoSpaceDN w:val="0"/>
        <w:adjustRightInd w:val="0"/>
        <w:ind w:left="640" w:hanging="640"/>
        <w:rPr>
          <w:noProof/>
        </w:rPr>
      </w:pPr>
      <w:r w:rsidRPr="00E803EA">
        <w:rPr>
          <w:noProof/>
        </w:rPr>
        <w:lastRenderedPageBreak/>
        <w:t>[111]</w:t>
      </w:r>
      <w:r w:rsidRPr="00E803EA">
        <w:rPr>
          <w:noProof/>
        </w:rPr>
        <w:tab/>
        <w:t>P. R. J. Campbell and K. Adamson, “Methodologies for load forecasting,” 2006, doi: 10.1109/IS.2006.348523.</w:t>
      </w:r>
    </w:p>
    <w:p w14:paraId="389C68EB" w14:textId="77777777" w:rsidR="00E803EA" w:rsidRPr="00E803EA" w:rsidRDefault="00E803EA" w:rsidP="00E803EA">
      <w:pPr>
        <w:widowControl w:val="0"/>
        <w:autoSpaceDE w:val="0"/>
        <w:autoSpaceDN w:val="0"/>
        <w:adjustRightInd w:val="0"/>
        <w:ind w:left="640" w:hanging="640"/>
        <w:rPr>
          <w:noProof/>
        </w:rPr>
      </w:pPr>
      <w:r w:rsidRPr="00E803EA">
        <w:rPr>
          <w:noProof/>
        </w:rPr>
        <w:t>[112]</w:t>
      </w:r>
      <w:r w:rsidRPr="00E803EA">
        <w:rPr>
          <w:noProof/>
        </w:rPr>
        <w:tab/>
        <w:t xml:space="preserve">M. H. Beale, M. T. Hagan, and H. B. Demuth, </w:t>
      </w:r>
      <w:r w:rsidRPr="00E803EA">
        <w:rPr>
          <w:i/>
          <w:iCs/>
          <w:noProof/>
        </w:rPr>
        <w:t xml:space="preserve">Neural Network Toolbox </w:t>
      </w:r>
      <w:r w:rsidRPr="00E803EA">
        <w:rPr>
          <w:i/>
          <w:iCs/>
          <w:noProof/>
          <w:vertAlign w:val="superscript"/>
        </w:rPr>
        <w:t>TM</w:t>
      </w:r>
      <w:r w:rsidRPr="00E803EA">
        <w:rPr>
          <w:i/>
          <w:iCs/>
          <w:noProof/>
        </w:rPr>
        <w:t xml:space="preserve"> 7 User ’ s Guide</w:t>
      </w:r>
      <w:r w:rsidRPr="00E803EA">
        <w:rPr>
          <w:noProof/>
        </w:rPr>
        <w:t>. 2010.</w:t>
      </w:r>
    </w:p>
    <w:p w14:paraId="6371C0C8" w14:textId="77777777" w:rsidR="00E803EA" w:rsidRPr="00E803EA" w:rsidRDefault="00E803EA" w:rsidP="00E803EA">
      <w:pPr>
        <w:widowControl w:val="0"/>
        <w:autoSpaceDE w:val="0"/>
        <w:autoSpaceDN w:val="0"/>
        <w:adjustRightInd w:val="0"/>
        <w:ind w:left="640" w:hanging="640"/>
        <w:rPr>
          <w:noProof/>
        </w:rPr>
      </w:pPr>
      <w:r w:rsidRPr="00E803EA">
        <w:rPr>
          <w:noProof/>
        </w:rPr>
        <w:t>[113]</w:t>
      </w:r>
      <w:r w:rsidRPr="00E803EA">
        <w:rPr>
          <w:noProof/>
        </w:rPr>
        <w:tab/>
        <w:t xml:space="preserve">B. F. Hobbs, “Analysis of the value for unit commitment of improved load forecasts,” </w:t>
      </w:r>
      <w:r w:rsidRPr="00E803EA">
        <w:rPr>
          <w:i/>
          <w:iCs/>
          <w:noProof/>
        </w:rPr>
        <w:t>IEEE Trans. Power Syst.</w:t>
      </w:r>
      <w:r w:rsidRPr="00E803EA">
        <w:rPr>
          <w:noProof/>
        </w:rPr>
        <w:t>, 1999, doi: 10.1109/59.801894.</w:t>
      </w:r>
    </w:p>
    <w:p w14:paraId="1DFDA874" w14:textId="77777777" w:rsidR="00E803EA" w:rsidRPr="00E803EA" w:rsidRDefault="00E803EA" w:rsidP="00E803EA">
      <w:pPr>
        <w:widowControl w:val="0"/>
        <w:autoSpaceDE w:val="0"/>
        <w:autoSpaceDN w:val="0"/>
        <w:adjustRightInd w:val="0"/>
        <w:ind w:left="640" w:hanging="640"/>
        <w:rPr>
          <w:noProof/>
        </w:rPr>
      </w:pPr>
      <w:r w:rsidRPr="00E803EA">
        <w:rPr>
          <w:noProof/>
        </w:rPr>
        <w:t>[114]</w:t>
      </w:r>
      <w:r w:rsidRPr="00E803EA">
        <w:rPr>
          <w:noProof/>
        </w:rPr>
        <w:tab/>
        <w:t>M. Buhari and S. S. Adamu, “Short-term load forecasting using artificial neural network,” 2012, doi: 10.1109/icit.2000.854220.</w:t>
      </w:r>
    </w:p>
    <w:p w14:paraId="27341DEB" w14:textId="77777777" w:rsidR="00E803EA" w:rsidRPr="00E803EA" w:rsidRDefault="00E803EA" w:rsidP="00E803EA">
      <w:pPr>
        <w:widowControl w:val="0"/>
        <w:autoSpaceDE w:val="0"/>
        <w:autoSpaceDN w:val="0"/>
        <w:adjustRightInd w:val="0"/>
        <w:ind w:left="640" w:hanging="640"/>
        <w:rPr>
          <w:noProof/>
        </w:rPr>
      </w:pPr>
      <w:r w:rsidRPr="00E803EA">
        <w:rPr>
          <w:noProof/>
        </w:rPr>
        <w:t>[115]</w:t>
      </w:r>
      <w:r w:rsidRPr="00E803EA">
        <w:rPr>
          <w:noProof/>
        </w:rPr>
        <w:tab/>
        <w:t xml:space="preserve">A. Khotanzad, E. Zhou, and H. Elragal, “A Neuro-Fuzzy Approach to Short-Term Load Forecasting in a Price-Sensitive Environment,” </w:t>
      </w:r>
      <w:r w:rsidRPr="00E803EA">
        <w:rPr>
          <w:i/>
          <w:iCs/>
          <w:noProof/>
        </w:rPr>
        <w:t>IEEE Power Eng. Rev.</w:t>
      </w:r>
      <w:r w:rsidRPr="00E803EA">
        <w:rPr>
          <w:noProof/>
        </w:rPr>
        <w:t>, 2008, doi: 10.1109/mper.2002.4312570.</w:t>
      </w:r>
    </w:p>
    <w:p w14:paraId="156C878E" w14:textId="77777777" w:rsidR="00E803EA" w:rsidRPr="00E803EA" w:rsidRDefault="00E803EA" w:rsidP="00E803EA">
      <w:pPr>
        <w:widowControl w:val="0"/>
        <w:autoSpaceDE w:val="0"/>
        <w:autoSpaceDN w:val="0"/>
        <w:adjustRightInd w:val="0"/>
        <w:ind w:left="640" w:hanging="640"/>
        <w:rPr>
          <w:noProof/>
        </w:rPr>
      </w:pPr>
      <w:r w:rsidRPr="00E803EA">
        <w:rPr>
          <w:noProof/>
        </w:rPr>
        <w:t>[116]</w:t>
      </w:r>
      <w:r w:rsidRPr="00E803EA">
        <w:rPr>
          <w:noProof/>
        </w:rPr>
        <w:tab/>
        <w:t>A. Webberley and D. W. Gao, “Study of artificial neural network based short term load forecasting,” 2013, doi: 10.1109/PESMG.2013.6673036.</w:t>
      </w:r>
    </w:p>
    <w:p w14:paraId="7F991B7D" w14:textId="77777777" w:rsidR="00E803EA" w:rsidRPr="00E803EA" w:rsidRDefault="00E803EA" w:rsidP="00E803EA">
      <w:pPr>
        <w:widowControl w:val="0"/>
        <w:autoSpaceDE w:val="0"/>
        <w:autoSpaceDN w:val="0"/>
        <w:adjustRightInd w:val="0"/>
        <w:ind w:left="640" w:hanging="640"/>
        <w:rPr>
          <w:noProof/>
        </w:rPr>
      </w:pPr>
      <w:r w:rsidRPr="00E803EA">
        <w:rPr>
          <w:noProof/>
        </w:rPr>
        <w:t>[117]</w:t>
      </w:r>
      <w:r w:rsidRPr="00E803EA">
        <w:rPr>
          <w:noProof/>
        </w:rPr>
        <w:tab/>
        <w:t xml:space="preserve">E. A. Feinberg and D. Genethliou, “Load Forecasting,” in </w:t>
      </w:r>
      <w:r w:rsidRPr="00E803EA">
        <w:rPr>
          <w:i/>
          <w:iCs/>
          <w:noProof/>
        </w:rPr>
        <w:t>Applied Mathematics for Restructured Electric Power Systems</w:t>
      </w:r>
      <w:r w:rsidRPr="00E803EA">
        <w:rPr>
          <w:noProof/>
        </w:rPr>
        <w:t>, 2006.</w:t>
      </w:r>
    </w:p>
    <w:p w14:paraId="2FC08080" w14:textId="77777777" w:rsidR="00E803EA" w:rsidRPr="00E803EA" w:rsidRDefault="00E803EA" w:rsidP="00E803EA">
      <w:pPr>
        <w:widowControl w:val="0"/>
        <w:autoSpaceDE w:val="0"/>
        <w:autoSpaceDN w:val="0"/>
        <w:adjustRightInd w:val="0"/>
        <w:ind w:left="640" w:hanging="640"/>
        <w:rPr>
          <w:noProof/>
        </w:rPr>
      </w:pPr>
      <w:r w:rsidRPr="00E803EA">
        <w:rPr>
          <w:noProof/>
        </w:rPr>
        <w:t>[118]</w:t>
      </w:r>
      <w:r w:rsidRPr="00E803EA">
        <w:rPr>
          <w:noProof/>
        </w:rPr>
        <w:tab/>
        <w:t xml:space="preserve">D. W. Bunn, “Forecasting loads and prices in competitive power markets,” </w:t>
      </w:r>
      <w:r w:rsidRPr="00E803EA">
        <w:rPr>
          <w:i/>
          <w:iCs/>
          <w:noProof/>
        </w:rPr>
        <w:t>Proc. IEEE</w:t>
      </w:r>
      <w:r w:rsidRPr="00E803EA">
        <w:rPr>
          <w:noProof/>
        </w:rPr>
        <w:t>, 2000, doi: 10.1109/5.823996.</w:t>
      </w:r>
    </w:p>
    <w:p w14:paraId="070E6C2B" w14:textId="77777777" w:rsidR="00E803EA" w:rsidRPr="00E803EA" w:rsidRDefault="00E803EA" w:rsidP="00E803EA">
      <w:pPr>
        <w:widowControl w:val="0"/>
        <w:autoSpaceDE w:val="0"/>
        <w:autoSpaceDN w:val="0"/>
        <w:adjustRightInd w:val="0"/>
        <w:ind w:left="640" w:hanging="640"/>
        <w:rPr>
          <w:noProof/>
        </w:rPr>
      </w:pPr>
      <w:r w:rsidRPr="00E803EA">
        <w:rPr>
          <w:noProof/>
        </w:rPr>
        <w:t>[119]</w:t>
      </w:r>
      <w:r w:rsidRPr="00E803EA">
        <w:rPr>
          <w:noProof/>
        </w:rPr>
        <w:tab/>
        <w:t xml:space="preserve">A. D. Papalexopoulos, S. Hao, and T. M. Peng, “An implementation of a neural network based load forecasting model for the EMS,” </w:t>
      </w:r>
      <w:r w:rsidRPr="00E803EA">
        <w:rPr>
          <w:i/>
          <w:iCs/>
          <w:noProof/>
        </w:rPr>
        <w:t>IEEE Trans. Power Syst.</w:t>
      </w:r>
      <w:r w:rsidRPr="00E803EA">
        <w:rPr>
          <w:noProof/>
        </w:rPr>
        <w:t>, 1994, doi: 10.1109/59.331456.</w:t>
      </w:r>
    </w:p>
    <w:p w14:paraId="4F5873E7" w14:textId="77777777" w:rsidR="00E803EA" w:rsidRPr="00E803EA" w:rsidRDefault="00E803EA" w:rsidP="00E803EA">
      <w:pPr>
        <w:widowControl w:val="0"/>
        <w:autoSpaceDE w:val="0"/>
        <w:autoSpaceDN w:val="0"/>
        <w:adjustRightInd w:val="0"/>
        <w:ind w:left="640" w:hanging="640"/>
        <w:rPr>
          <w:noProof/>
        </w:rPr>
      </w:pPr>
      <w:r w:rsidRPr="00E803EA">
        <w:rPr>
          <w:noProof/>
        </w:rPr>
        <w:t>[120]</w:t>
      </w:r>
      <w:r w:rsidRPr="00E803EA">
        <w:rPr>
          <w:noProof/>
        </w:rPr>
        <w:tab/>
        <w:t xml:space="preserve">Zhang, G., E. Patuwo, and M. Y. Hu, “Forecasting with Artificial neural networds,” </w:t>
      </w:r>
      <w:r w:rsidRPr="00E803EA">
        <w:rPr>
          <w:i/>
          <w:iCs/>
          <w:noProof/>
        </w:rPr>
        <w:t>Int. J. Forecast.</w:t>
      </w:r>
      <w:r w:rsidRPr="00E803EA">
        <w:rPr>
          <w:noProof/>
        </w:rPr>
        <w:t>, 1998.</w:t>
      </w:r>
    </w:p>
    <w:p w14:paraId="0F634D4C" w14:textId="77777777" w:rsidR="00E803EA" w:rsidRPr="00E803EA" w:rsidRDefault="00E803EA" w:rsidP="00E803EA">
      <w:pPr>
        <w:widowControl w:val="0"/>
        <w:autoSpaceDE w:val="0"/>
        <w:autoSpaceDN w:val="0"/>
        <w:adjustRightInd w:val="0"/>
        <w:ind w:left="640" w:hanging="640"/>
        <w:rPr>
          <w:noProof/>
        </w:rPr>
      </w:pPr>
      <w:r w:rsidRPr="00E803EA">
        <w:rPr>
          <w:noProof/>
        </w:rPr>
        <w:t>[121]</w:t>
      </w:r>
      <w:r w:rsidRPr="00E803EA">
        <w:rPr>
          <w:noProof/>
        </w:rPr>
        <w:tab/>
        <w:t xml:space="preserve">G. H. Yann LeCun, Yoshua Bengio, “Deep learning (2015), Y. LeCun, Y. Bengio </w:t>
      </w:r>
      <w:r w:rsidRPr="00E803EA">
        <w:rPr>
          <w:noProof/>
        </w:rPr>
        <w:lastRenderedPageBreak/>
        <w:t xml:space="preserve">and G. Hinton,” </w:t>
      </w:r>
      <w:r w:rsidRPr="00E803EA">
        <w:rPr>
          <w:i/>
          <w:iCs/>
          <w:noProof/>
        </w:rPr>
        <w:t>Nature</w:t>
      </w:r>
      <w:r w:rsidRPr="00E803EA">
        <w:rPr>
          <w:noProof/>
        </w:rPr>
        <w:t>, 2015.</w:t>
      </w:r>
    </w:p>
    <w:p w14:paraId="6F99110E" w14:textId="77777777" w:rsidR="00E803EA" w:rsidRPr="00E803EA" w:rsidRDefault="00E803EA" w:rsidP="00E803EA">
      <w:pPr>
        <w:widowControl w:val="0"/>
        <w:autoSpaceDE w:val="0"/>
        <w:autoSpaceDN w:val="0"/>
        <w:adjustRightInd w:val="0"/>
        <w:ind w:left="640" w:hanging="640"/>
        <w:rPr>
          <w:noProof/>
        </w:rPr>
      </w:pPr>
      <w:r w:rsidRPr="00E803EA">
        <w:rPr>
          <w:noProof/>
        </w:rPr>
        <w:t>[122]</w:t>
      </w:r>
      <w:r w:rsidRPr="00E803EA">
        <w:rPr>
          <w:noProof/>
        </w:rPr>
        <w:tab/>
        <w:t xml:space="preserve">G. E. Hinton, S. Osindero, and Y. W. Teh, “A fast learning algorithm for deep belief nets,” </w:t>
      </w:r>
      <w:r w:rsidRPr="00E803EA">
        <w:rPr>
          <w:i/>
          <w:iCs/>
          <w:noProof/>
        </w:rPr>
        <w:t>Neural Comput.</w:t>
      </w:r>
      <w:r w:rsidRPr="00E803EA">
        <w:rPr>
          <w:noProof/>
        </w:rPr>
        <w:t>, 2006, doi: 10.1162/neco.2006.18.7.1527.</w:t>
      </w:r>
    </w:p>
    <w:p w14:paraId="5E304BFB" w14:textId="77777777" w:rsidR="00E803EA" w:rsidRPr="00E803EA" w:rsidRDefault="00E803EA" w:rsidP="00E803EA">
      <w:pPr>
        <w:widowControl w:val="0"/>
        <w:autoSpaceDE w:val="0"/>
        <w:autoSpaceDN w:val="0"/>
        <w:adjustRightInd w:val="0"/>
        <w:ind w:left="640" w:hanging="640"/>
        <w:rPr>
          <w:noProof/>
        </w:rPr>
      </w:pPr>
      <w:r w:rsidRPr="00E803EA">
        <w:rPr>
          <w:noProof/>
        </w:rPr>
        <w:t>[123]</w:t>
      </w:r>
      <w:r w:rsidRPr="00E803EA">
        <w:rPr>
          <w:noProof/>
        </w:rPr>
        <w:tab/>
        <w:t>S. Suresh, “An Analysis of Short-term Load Forecasting on Residential Buildings Using Deep Learning Models,” Virginia Polytechnic Institute and State University, Blacksburg, 2020.</w:t>
      </w:r>
    </w:p>
    <w:p w14:paraId="7DDFCCCC" w14:textId="77777777" w:rsidR="00E803EA" w:rsidRPr="00E803EA" w:rsidRDefault="00E803EA" w:rsidP="00E803EA">
      <w:pPr>
        <w:widowControl w:val="0"/>
        <w:autoSpaceDE w:val="0"/>
        <w:autoSpaceDN w:val="0"/>
        <w:adjustRightInd w:val="0"/>
        <w:ind w:left="640" w:hanging="640"/>
        <w:rPr>
          <w:noProof/>
        </w:rPr>
      </w:pPr>
      <w:r w:rsidRPr="00E803EA">
        <w:rPr>
          <w:noProof/>
        </w:rPr>
        <w:t>[124]</w:t>
      </w:r>
      <w:r w:rsidRPr="00E803EA">
        <w:rPr>
          <w:noProof/>
        </w:rPr>
        <w:tab/>
        <w:t>Y. Bengio, P. Lamblin, D. Popovici, and H. Larochelle, “Greedy layer-wise training of deep networks,” 2007, doi: 10.7551/mitpress/7503.003.0024.</w:t>
      </w:r>
    </w:p>
    <w:p w14:paraId="0DC0AE8A" w14:textId="77777777" w:rsidR="00E803EA" w:rsidRPr="00E803EA" w:rsidRDefault="00E803EA" w:rsidP="00E803EA">
      <w:pPr>
        <w:widowControl w:val="0"/>
        <w:autoSpaceDE w:val="0"/>
        <w:autoSpaceDN w:val="0"/>
        <w:adjustRightInd w:val="0"/>
        <w:ind w:left="640" w:hanging="640"/>
        <w:rPr>
          <w:noProof/>
        </w:rPr>
      </w:pPr>
      <w:r w:rsidRPr="00E803EA">
        <w:rPr>
          <w:noProof/>
        </w:rPr>
        <w:t>[125]</w:t>
      </w:r>
      <w:r w:rsidRPr="00E803EA">
        <w:rPr>
          <w:noProof/>
        </w:rPr>
        <w:tab/>
        <w:t>I. J. Goodfellow, J. Shlens, and C. Szegedy, “Explaining and harnessing adversarial examples,” 2015.</w:t>
      </w:r>
    </w:p>
    <w:p w14:paraId="33F4A47F" w14:textId="77777777" w:rsidR="00E803EA" w:rsidRPr="00E803EA" w:rsidRDefault="00E803EA" w:rsidP="00E803EA">
      <w:pPr>
        <w:widowControl w:val="0"/>
        <w:autoSpaceDE w:val="0"/>
        <w:autoSpaceDN w:val="0"/>
        <w:adjustRightInd w:val="0"/>
        <w:ind w:left="640" w:hanging="640"/>
        <w:rPr>
          <w:noProof/>
        </w:rPr>
      </w:pPr>
      <w:r w:rsidRPr="00E803EA">
        <w:rPr>
          <w:noProof/>
        </w:rPr>
        <w:t>[126]</w:t>
      </w:r>
      <w:r w:rsidRPr="00E803EA">
        <w:rPr>
          <w:noProof/>
        </w:rPr>
        <w:tab/>
        <w:t>A. Graves, A. R. Mohamed, and G. Hinton, “Speech recognition with deep recurrent neural networks,” 2013, doi: 10.1109/ICASSP.2013.6638947.</w:t>
      </w:r>
    </w:p>
    <w:p w14:paraId="4B577719" w14:textId="77777777" w:rsidR="00E803EA" w:rsidRPr="00E803EA" w:rsidRDefault="00E803EA" w:rsidP="00E803EA">
      <w:pPr>
        <w:widowControl w:val="0"/>
        <w:autoSpaceDE w:val="0"/>
        <w:autoSpaceDN w:val="0"/>
        <w:adjustRightInd w:val="0"/>
        <w:ind w:left="640" w:hanging="640"/>
        <w:rPr>
          <w:noProof/>
        </w:rPr>
      </w:pPr>
      <w:r w:rsidRPr="00E803EA">
        <w:rPr>
          <w:noProof/>
        </w:rPr>
        <w:t>[127]</w:t>
      </w:r>
      <w:r w:rsidRPr="00E803EA">
        <w:rPr>
          <w:noProof/>
        </w:rPr>
        <w:tab/>
        <w:t xml:space="preserve">H. Shi, M. Xu, and R. Li, “Deep Learning for Household Load Forecasting-A Novel Pooling Deep RNN,” </w:t>
      </w:r>
      <w:r w:rsidRPr="00E803EA">
        <w:rPr>
          <w:i/>
          <w:iCs/>
          <w:noProof/>
        </w:rPr>
        <w:t>IEEE Trans. Smart Grid</w:t>
      </w:r>
      <w:r w:rsidRPr="00E803EA">
        <w:rPr>
          <w:noProof/>
        </w:rPr>
        <w:t>, 2018, doi: 10.1109/TSG.2017.2686012.</w:t>
      </w:r>
    </w:p>
    <w:p w14:paraId="7580E78D" w14:textId="77777777" w:rsidR="00E803EA" w:rsidRPr="00E803EA" w:rsidRDefault="00E803EA" w:rsidP="00E803EA">
      <w:pPr>
        <w:widowControl w:val="0"/>
        <w:autoSpaceDE w:val="0"/>
        <w:autoSpaceDN w:val="0"/>
        <w:adjustRightInd w:val="0"/>
        <w:ind w:left="640" w:hanging="640"/>
        <w:rPr>
          <w:noProof/>
        </w:rPr>
      </w:pPr>
      <w:r w:rsidRPr="00E803EA">
        <w:rPr>
          <w:noProof/>
        </w:rPr>
        <w:t>[128]</w:t>
      </w:r>
      <w:r w:rsidRPr="00E803EA">
        <w:rPr>
          <w:noProof/>
        </w:rPr>
        <w:tab/>
        <w:t xml:space="preserve">D. Silver, J. Schrittwieser, K. Simonyan, I. A.- Nature, and U. 2017, “Mastering the game of Go without human knowledge,” </w:t>
      </w:r>
      <w:r w:rsidRPr="00E803EA">
        <w:rPr>
          <w:i/>
          <w:iCs/>
          <w:noProof/>
        </w:rPr>
        <w:t>Nature</w:t>
      </w:r>
      <w:r w:rsidRPr="00E803EA">
        <w:rPr>
          <w:noProof/>
        </w:rPr>
        <w:t>. 2016.</w:t>
      </w:r>
    </w:p>
    <w:p w14:paraId="6D3FF485" w14:textId="77777777" w:rsidR="00E803EA" w:rsidRPr="00E803EA" w:rsidRDefault="00E803EA" w:rsidP="00E803EA">
      <w:pPr>
        <w:widowControl w:val="0"/>
        <w:autoSpaceDE w:val="0"/>
        <w:autoSpaceDN w:val="0"/>
        <w:adjustRightInd w:val="0"/>
        <w:ind w:left="640" w:hanging="640"/>
        <w:rPr>
          <w:noProof/>
        </w:rPr>
      </w:pPr>
      <w:r w:rsidRPr="00E803EA">
        <w:rPr>
          <w:noProof/>
        </w:rPr>
        <w:t>[129]</w:t>
      </w:r>
      <w:r w:rsidRPr="00E803EA">
        <w:rPr>
          <w:noProof/>
        </w:rPr>
        <w:tab/>
        <w:t xml:space="preserve">V. Mnih </w:t>
      </w:r>
      <w:r w:rsidRPr="00E803EA">
        <w:rPr>
          <w:i/>
          <w:iCs/>
          <w:noProof/>
        </w:rPr>
        <w:t>et al.</w:t>
      </w:r>
      <w:r w:rsidRPr="00E803EA">
        <w:rPr>
          <w:noProof/>
        </w:rPr>
        <w:t xml:space="preserve">, “Human-level control through deep reinforcement learning,” </w:t>
      </w:r>
      <w:r w:rsidRPr="00E803EA">
        <w:rPr>
          <w:i/>
          <w:iCs/>
          <w:noProof/>
        </w:rPr>
        <w:t>Nature</w:t>
      </w:r>
      <w:r w:rsidRPr="00E803EA">
        <w:rPr>
          <w:noProof/>
        </w:rPr>
        <w:t>, 2015, doi: 10.1038/nature14236.</w:t>
      </w:r>
    </w:p>
    <w:p w14:paraId="49948C86" w14:textId="77777777" w:rsidR="00E803EA" w:rsidRPr="00E803EA" w:rsidRDefault="00E803EA" w:rsidP="00E803EA">
      <w:pPr>
        <w:widowControl w:val="0"/>
        <w:autoSpaceDE w:val="0"/>
        <w:autoSpaceDN w:val="0"/>
        <w:adjustRightInd w:val="0"/>
        <w:ind w:left="640" w:hanging="640"/>
        <w:rPr>
          <w:noProof/>
        </w:rPr>
      </w:pPr>
      <w:r w:rsidRPr="00E803EA">
        <w:rPr>
          <w:noProof/>
        </w:rPr>
        <w:t>[130]</w:t>
      </w:r>
      <w:r w:rsidRPr="00E803EA">
        <w:rPr>
          <w:noProof/>
        </w:rPr>
        <w:tab/>
        <w:t xml:space="preserve">C. J. Huang and P. H. Kuo, “Multiple-Input Deep Convolutional Neural Network Model for Short-Term Photovoltaic Power Forecasting,” </w:t>
      </w:r>
      <w:r w:rsidRPr="00E803EA">
        <w:rPr>
          <w:i/>
          <w:iCs/>
          <w:noProof/>
        </w:rPr>
        <w:t>IEEE Access</w:t>
      </w:r>
      <w:r w:rsidRPr="00E803EA">
        <w:rPr>
          <w:noProof/>
        </w:rPr>
        <w:t>, 2019, doi: 10.1109/ACCESS.2019.2921238.</w:t>
      </w:r>
    </w:p>
    <w:p w14:paraId="62DFD468" w14:textId="77777777" w:rsidR="00E803EA" w:rsidRPr="00E803EA" w:rsidRDefault="00E803EA" w:rsidP="00E803EA">
      <w:pPr>
        <w:widowControl w:val="0"/>
        <w:autoSpaceDE w:val="0"/>
        <w:autoSpaceDN w:val="0"/>
        <w:adjustRightInd w:val="0"/>
        <w:ind w:left="640" w:hanging="640"/>
        <w:rPr>
          <w:noProof/>
        </w:rPr>
      </w:pPr>
      <w:r w:rsidRPr="00E803EA">
        <w:rPr>
          <w:noProof/>
        </w:rPr>
        <w:t>[131]</w:t>
      </w:r>
      <w:r w:rsidRPr="00E803EA">
        <w:rPr>
          <w:noProof/>
        </w:rPr>
        <w:tab/>
        <w:t xml:space="preserve">B. Y. Goodfellow I., “Courville A-Deep learning-MIT (2016),” </w:t>
      </w:r>
      <w:r w:rsidRPr="00E803EA">
        <w:rPr>
          <w:i/>
          <w:iCs/>
          <w:noProof/>
        </w:rPr>
        <w:t>Nature</w:t>
      </w:r>
      <w:r w:rsidRPr="00E803EA">
        <w:rPr>
          <w:noProof/>
        </w:rPr>
        <w:t>, 2016.</w:t>
      </w:r>
    </w:p>
    <w:p w14:paraId="3FE490EB" w14:textId="77777777" w:rsidR="00E803EA" w:rsidRPr="00E803EA" w:rsidRDefault="00E803EA" w:rsidP="00E803EA">
      <w:pPr>
        <w:widowControl w:val="0"/>
        <w:autoSpaceDE w:val="0"/>
        <w:autoSpaceDN w:val="0"/>
        <w:adjustRightInd w:val="0"/>
        <w:ind w:left="640" w:hanging="640"/>
        <w:rPr>
          <w:noProof/>
        </w:rPr>
      </w:pPr>
      <w:r w:rsidRPr="00E803EA">
        <w:rPr>
          <w:noProof/>
        </w:rPr>
        <w:lastRenderedPageBreak/>
        <w:t>[132]</w:t>
      </w:r>
      <w:r w:rsidRPr="00E803EA">
        <w:rPr>
          <w:noProof/>
        </w:rPr>
        <w:tab/>
        <w:t xml:space="preserve">C. Gallicchio, A. Micheli, and L. Pedrelli, “Design of deep echo state networks,” </w:t>
      </w:r>
      <w:r w:rsidRPr="00E803EA">
        <w:rPr>
          <w:i/>
          <w:iCs/>
          <w:noProof/>
        </w:rPr>
        <w:t>Neural Networks</w:t>
      </w:r>
      <w:r w:rsidRPr="00E803EA">
        <w:rPr>
          <w:noProof/>
        </w:rPr>
        <w:t>, 2018, doi: 10.1016/j.neunet.2018.08.002.</w:t>
      </w:r>
    </w:p>
    <w:p w14:paraId="3E9859DE" w14:textId="77777777" w:rsidR="00E803EA" w:rsidRPr="00E803EA" w:rsidRDefault="00E803EA" w:rsidP="00E803EA">
      <w:pPr>
        <w:widowControl w:val="0"/>
        <w:autoSpaceDE w:val="0"/>
        <w:autoSpaceDN w:val="0"/>
        <w:adjustRightInd w:val="0"/>
        <w:ind w:left="640" w:hanging="640"/>
        <w:rPr>
          <w:noProof/>
        </w:rPr>
      </w:pPr>
      <w:r w:rsidRPr="00E803EA">
        <w:rPr>
          <w:noProof/>
        </w:rPr>
        <w:t>[133]</w:t>
      </w:r>
      <w:r w:rsidRPr="00E803EA">
        <w:rPr>
          <w:noProof/>
        </w:rPr>
        <w:tab/>
        <w:t>“Understanding LSTM Networks -- colah’s blog.” https://colah.github.io/posts/2015-08-Understanding-LSTMs/ (accessed Dec. 08, 2021).</w:t>
      </w:r>
    </w:p>
    <w:p w14:paraId="75BC72F6" w14:textId="77777777" w:rsidR="00E803EA" w:rsidRPr="00E803EA" w:rsidRDefault="00E803EA" w:rsidP="00E803EA">
      <w:pPr>
        <w:widowControl w:val="0"/>
        <w:autoSpaceDE w:val="0"/>
        <w:autoSpaceDN w:val="0"/>
        <w:adjustRightInd w:val="0"/>
        <w:ind w:left="640" w:hanging="640"/>
        <w:rPr>
          <w:noProof/>
        </w:rPr>
      </w:pPr>
      <w:r w:rsidRPr="00E803EA">
        <w:rPr>
          <w:noProof/>
        </w:rPr>
        <w:t>[134]</w:t>
      </w:r>
      <w:r w:rsidRPr="00E803EA">
        <w:rPr>
          <w:noProof/>
        </w:rPr>
        <w:tab/>
        <w:t>“Introduction to LSTM Units in RNN | Pluralsight.” https://www.pluralsight.com/guides/introduction-to-lstm-units-in-rnn (accessed Nov. 18, 2021).</w:t>
      </w:r>
    </w:p>
    <w:p w14:paraId="599334FC" w14:textId="77777777" w:rsidR="00E803EA" w:rsidRPr="00E803EA" w:rsidRDefault="00E803EA" w:rsidP="00E803EA">
      <w:pPr>
        <w:widowControl w:val="0"/>
        <w:autoSpaceDE w:val="0"/>
        <w:autoSpaceDN w:val="0"/>
        <w:adjustRightInd w:val="0"/>
        <w:ind w:left="640" w:hanging="640"/>
        <w:rPr>
          <w:noProof/>
        </w:rPr>
      </w:pPr>
      <w:r w:rsidRPr="00E803EA">
        <w:rPr>
          <w:noProof/>
        </w:rPr>
        <w:t>[135]</w:t>
      </w:r>
      <w:r w:rsidRPr="00E803EA">
        <w:rPr>
          <w:noProof/>
        </w:rPr>
        <w:tab/>
        <w:t>P. P. Phyo, “Deep Learning for Short-term Electricity Load Forecasting,” Sirindhorn International Institute of Technology, 2018.</w:t>
      </w:r>
    </w:p>
    <w:p w14:paraId="7F649DDB" w14:textId="77777777" w:rsidR="00E803EA" w:rsidRPr="00E803EA" w:rsidRDefault="00E803EA" w:rsidP="00E803EA">
      <w:pPr>
        <w:widowControl w:val="0"/>
        <w:autoSpaceDE w:val="0"/>
        <w:autoSpaceDN w:val="0"/>
        <w:adjustRightInd w:val="0"/>
        <w:ind w:left="640" w:hanging="640"/>
        <w:rPr>
          <w:noProof/>
        </w:rPr>
      </w:pPr>
      <w:r w:rsidRPr="00E803EA">
        <w:rPr>
          <w:noProof/>
        </w:rPr>
        <w:t>[136]</w:t>
      </w:r>
      <w:r w:rsidRPr="00E803EA">
        <w:rPr>
          <w:noProof/>
        </w:rPr>
        <w:tab/>
        <w:t xml:space="preserve">C. Olah, “Understanding LSTM Networks [Blog],” </w:t>
      </w:r>
      <w:r w:rsidRPr="00E803EA">
        <w:rPr>
          <w:i/>
          <w:iCs/>
          <w:noProof/>
        </w:rPr>
        <w:t>Web Page</w:t>
      </w:r>
      <w:r w:rsidRPr="00E803EA">
        <w:rPr>
          <w:noProof/>
        </w:rPr>
        <w:t>, 2015.</w:t>
      </w:r>
    </w:p>
    <w:p w14:paraId="5208D37E" w14:textId="77777777" w:rsidR="00E803EA" w:rsidRPr="00E803EA" w:rsidRDefault="00E803EA" w:rsidP="00E803EA">
      <w:pPr>
        <w:widowControl w:val="0"/>
        <w:autoSpaceDE w:val="0"/>
        <w:autoSpaceDN w:val="0"/>
        <w:adjustRightInd w:val="0"/>
        <w:ind w:left="640" w:hanging="640"/>
        <w:rPr>
          <w:noProof/>
        </w:rPr>
      </w:pPr>
      <w:r w:rsidRPr="00E803EA">
        <w:rPr>
          <w:noProof/>
        </w:rPr>
        <w:t>[137]</w:t>
      </w:r>
      <w:r w:rsidRPr="00E803EA">
        <w:rPr>
          <w:noProof/>
        </w:rPr>
        <w:tab/>
        <w:t>N. Singh, C. Vyjayanthi, and C. Modi, “Multi-step Short-term Electric Load Forecasting using 2D Convolutional Neural Networks,” 2020, doi: 10.1109/HYDCON48903.2020.9242917.</w:t>
      </w:r>
    </w:p>
    <w:p w14:paraId="37A66935" w14:textId="77777777" w:rsidR="00E803EA" w:rsidRPr="00E803EA" w:rsidRDefault="00E803EA" w:rsidP="00E803EA">
      <w:pPr>
        <w:widowControl w:val="0"/>
        <w:autoSpaceDE w:val="0"/>
        <w:autoSpaceDN w:val="0"/>
        <w:adjustRightInd w:val="0"/>
        <w:ind w:left="640" w:hanging="640"/>
        <w:rPr>
          <w:noProof/>
        </w:rPr>
      </w:pPr>
      <w:r w:rsidRPr="00E803EA">
        <w:rPr>
          <w:noProof/>
        </w:rPr>
        <w:t>[138]</w:t>
      </w:r>
      <w:r w:rsidRPr="00E803EA">
        <w:rPr>
          <w:noProof/>
        </w:rPr>
        <w:tab/>
        <w:t xml:space="preserve">R. Fukuoka, H. Suzuki, T. Kitajima, A. Kuwahara, and T. Yasuno, “Wind Speed Prediction Model Using LSTM and 1D-CNN,” </w:t>
      </w:r>
      <w:r w:rsidRPr="00E803EA">
        <w:rPr>
          <w:i/>
          <w:iCs/>
          <w:noProof/>
        </w:rPr>
        <w:t>J. Signal Process.</w:t>
      </w:r>
      <w:r w:rsidRPr="00E803EA">
        <w:rPr>
          <w:noProof/>
        </w:rPr>
        <w:t>, 2018, doi: 10.2299/jsp.22.207.</w:t>
      </w:r>
    </w:p>
    <w:p w14:paraId="061EE755" w14:textId="77777777" w:rsidR="00E803EA" w:rsidRPr="00E803EA" w:rsidRDefault="00E803EA" w:rsidP="00E803EA">
      <w:pPr>
        <w:widowControl w:val="0"/>
        <w:autoSpaceDE w:val="0"/>
        <w:autoSpaceDN w:val="0"/>
        <w:adjustRightInd w:val="0"/>
        <w:ind w:left="640" w:hanging="640"/>
        <w:rPr>
          <w:noProof/>
        </w:rPr>
      </w:pPr>
      <w:r w:rsidRPr="00E803EA">
        <w:rPr>
          <w:noProof/>
        </w:rPr>
        <w:t>[139]</w:t>
      </w:r>
      <w:r w:rsidRPr="00E803EA">
        <w:rPr>
          <w:noProof/>
        </w:rPr>
        <w:tab/>
        <w:t xml:space="preserve">A. Brunel </w:t>
      </w:r>
      <w:r w:rsidRPr="00E803EA">
        <w:rPr>
          <w:i/>
          <w:iCs/>
          <w:noProof/>
        </w:rPr>
        <w:t>et al.</w:t>
      </w:r>
      <w:r w:rsidRPr="00E803EA">
        <w:rPr>
          <w:noProof/>
        </w:rPr>
        <w:t>, “A CNN adapted to time series for the classification of Supernovae,” 2019, doi: 10.2352/ISSN.2470-1173.2019.14.COLOR-090.</w:t>
      </w:r>
    </w:p>
    <w:p w14:paraId="6A9D4985" w14:textId="77777777" w:rsidR="00E803EA" w:rsidRPr="00E803EA" w:rsidRDefault="00E803EA" w:rsidP="00E803EA">
      <w:pPr>
        <w:widowControl w:val="0"/>
        <w:autoSpaceDE w:val="0"/>
        <w:autoSpaceDN w:val="0"/>
        <w:adjustRightInd w:val="0"/>
        <w:ind w:left="640" w:hanging="640"/>
        <w:rPr>
          <w:noProof/>
        </w:rPr>
      </w:pPr>
      <w:r w:rsidRPr="00E803EA">
        <w:rPr>
          <w:noProof/>
        </w:rPr>
        <w:t>[140]</w:t>
      </w:r>
      <w:r w:rsidRPr="00E803EA">
        <w:rPr>
          <w:noProof/>
        </w:rPr>
        <w:tab/>
        <w:t>M. Imani and H. Ghassemian, “Sequence to Image Transform Based Convolutional Neural Network for Load Forecasting,” 2019, doi: 10.1109/IranianCEE.2019.8786456.</w:t>
      </w:r>
    </w:p>
    <w:p w14:paraId="2F1A6283" w14:textId="77777777" w:rsidR="00E803EA" w:rsidRPr="00E803EA" w:rsidRDefault="00E803EA" w:rsidP="00E803EA">
      <w:pPr>
        <w:widowControl w:val="0"/>
        <w:autoSpaceDE w:val="0"/>
        <w:autoSpaceDN w:val="0"/>
        <w:adjustRightInd w:val="0"/>
        <w:ind w:left="640" w:hanging="640"/>
        <w:rPr>
          <w:noProof/>
        </w:rPr>
      </w:pPr>
      <w:r w:rsidRPr="00E803EA">
        <w:rPr>
          <w:noProof/>
        </w:rPr>
        <w:t>[141]</w:t>
      </w:r>
      <w:r w:rsidRPr="00E803EA">
        <w:rPr>
          <w:noProof/>
        </w:rPr>
        <w:tab/>
        <w:t xml:space="preserve">R. Garg, B. G. Vijay Kumar, G. Carneiro, and I. Reid, “Unsupervised CNN for </w:t>
      </w:r>
      <w:r w:rsidRPr="00E803EA">
        <w:rPr>
          <w:noProof/>
        </w:rPr>
        <w:lastRenderedPageBreak/>
        <w:t>single view depth estimation: Geometry to the rescue,” 2016, doi: 10.1007/978-3-319-46484-8_45.</w:t>
      </w:r>
    </w:p>
    <w:p w14:paraId="22420459" w14:textId="77777777" w:rsidR="00E803EA" w:rsidRPr="00E803EA" w:rsidRDefault="00E803EA" w:rsidP="00E803EA">
      <w:pPr>
        <w:widowControl w:val="0"/>
        <w:autoSpaceDE w:val="0"/>
        <w:autoSpaceDN w:val="0"/>
        <w:adjustRightInd w:val="0"/>
        <w:ind w:left="640" w:hanging="640"/>
        <w:rPr>
          <w:noProof/>
        </w:rPr>
      </w:pPr>
      <w:r w:rsidRPr="00E803EA">
        <w:rPr>
          <w:noProof/>
        </w:rPr>
        <w:t>[142]</w:t>
      </w:r>
      <w:r w:rsidRPr="00E803EA">
        <w:rPr>
          <w:noProof/>
        </w:rPr>
        <w:tab/>
        <w:t>T. T. Um, V. Babakeshizadeh, and D. Kulic, “Exercise motion classification from large-scale wearable sensor data using convolutional neural networks,” 2017, doi: 10.1109/IROS.2017.8206051.</w:t>
      </w:r>
    </w:p>
    <w:p w14:paraId="59AD8C1E" w14:textId="77777777" w:rsidR="00E803EA" w:rsidRPr="00E803EA" w:rsidRDefault="00E803EA" w:rsidP="00E803EA">
      <w:pPr>
        <w:widowControl w:val="0"/>
        <w:autoSpaceDE w:val="0"/>
        <w:autoSpaceDN w:val="0"/>
        <w:adjustRightInd w:val="0"/>
        <w:ind w:left="640" w:hanging="640"/>
        <w:rPr>
          <w:noProof/>
        </w:rPr>
      </w:pPr>
      <w:r w:rsidRPr="00E803EA">
        <w:rPr>
          <w:noProof/>
        </w:rPr>
        <w:t>[143]</w:t>
      </w:r>
      <w:r w:rsidRPr="00E803EA">
        <w:rPr>
          <w:noProof/>
        </w:rPr>
        <w:tab/>
        <w:t>Y. Zhang, S. Roller, and B. C. Wallace, “MGNC-CNN: A simple approach to exploiting multiple word embeddings for sentence classification,” 2016, doi: 10.18653/v1/n16-1178.</w:t>
      </w:r>
    </w:p>
    <w:p w14:paraId="71E5472B" w14:textId="77777777" w:rsidR="00E803EA" w:rsidRPr="00E803EA" w:rsidRDefault="00E803EA" w:rsidP="00E803EA">
      <w:pPr>
        <w:widowControl w:val="0"/>
        <w:autoSpaceDE w:val="0"/>
        <w:autoSpaceDN w:val="0"/>
        <w:adjustRightInd w:val="0"/>
        <w:ind w:left="640" w:hanging="640"/>
        <w:rPr>
          <w:noProof/>
        </w:rPr>
      </w:pPr>
      <w:r w:rsidRPr="00E803EA">
        <w:rPr>
          <w:noProof/>
        </w:rPr>
        <w:t>[144]</w:t>
      </w:r>
      <w:r w:rsidRPr="00E803EA">
        <w:rPr>
          <w:noProof/>
        </w:rPr>
        <w:tab/>
        <w:t xml:space="preserve">E. Gawehn, J. A. Hiss, and G. Schneider, “Deep Learning in Drug Discovery,” </w:t>
      </w:r>
      <w:r w:rsidRPr="00E803EA">
        <w:rPr>
          <w:i/>
          <w:iCs/>
          <w:noProof/>
        </w:rPr>
        <w:t>Molecular Informatics</w:t>
      </w:r>
      <w:r w:rsidRPr="00E803EA">
        <w:rPr>
          <w:noProof/>
        </w:rPr>
        <w:t>. 2016, doi: 10.1002/minf.201501008.</w:t>
      </w:r>
    </w:p>
    <w:p w14:paraId="03E82886" w14:textId="77777777" w:rsidR="00E803EA" w:rsidRPr="00E803EA" w:rsidRDefault="00E803EA" w:rsidP="00E803EA">
      <w:pPr>
        <w:widowControl w:val="0"/>
        <w:autoSpaceDE w:val="0"/>
        <w:autoSpaceDN w:val="0"/>
        <w:adjustRightInd w:val="0"/>
        <w:ind w:left="640" w:hanging="640"/>
        <w:rPr>
          <w:noProof/>
        </w:rPr>
      </w:pPr>
      <w:r w:rsidRPr="00E803EA">
        <w:rPr>
          <w:noProof/>
        </w:rPr>
        <w:t>[145]</w:t>
      </w:r>
      <w:r w:rsidRPr="00E803EA">
        <w:rPr>
          <w:noProof/>
        </w:rPr>
        <w:tab/>
        <w:t>A. Gasparin, S. Lukovic, and C. Alippi, “Deep Learning for Time Series Forecasting: The Electric Load Case,” 2019, [Online]. Available: http://arxiv.org/abs/1907.09207.</w:t>
      </w:r>
    </w:p>
    <w:p w14:paraId="7C673F5E" w14:textId="77777777" w:rsidR="00E803EA" w:rsidRPr="00E803EA" w:rsidRDefault="00E803EA" w:rsidP="00E803EA">
      <w:pPr>
        <w:widowControl w:val="0"/>
        <w:autoSpaceDE w:val="0"/>
        <w:autoSpaceDN w:val="0"/>
        <w:adjustRightInd w:val="0"/>
        <w:ind w:left="640" w:hanging="640"/>
        <w:rPr>
          <w:noProof/>
        </w:rPr>
      </w:pPr>
      <w:r w:rsidRPr="00E803EA">
        <w:rPr>
          <w:noProof/>
        </w:rPr>
        <w:t>[146]</w:t>
      </w:r>
      <w:r w:rsidRPr="00E803EA">
        <w:rPr>
          <w:noProof/>
        </w:rPr>
        <w:tab/>
        <w:t>C. Lang, “Machine Learning Approaches for Energy Forecasting,” University of Regensburg, Regensburg, 2021.</w:t>
      </w:r>
    </w:p>
    <w:p w14:paraId="1FF6FD2D" w14:textId="77777777" w:rsidR="00E803EA" w:rsidRPr="00E803EA" w:rsidRDefault="00E803EA" w:rsidP="00E803EA">
      <w:pPr>
        <w:widowControl w:val="0"/>
        <w:autoSpaceDE w:val="0"/>
        <w:autoSpaceDN w:val="0"/>
        <w:adjustRightInd w:val="0"/>
        <w:ind w:left="640" w:hanging="640"/>
        <w:rPr>
          <w:noProof/>
        </w:rPr>
      </w:pPr>
      <w:r w:rsidRPr="00E803EA">
        <w:rPr>
          <w:noProof/>
        </w:rPr>
        <w:t>[147]</w:t>
      </w:r>
      <w:r w:rsidRPr="00E803EA">
        <w:rPr>
          <w:noProof/>
        </w:rPr>
        <w:tab/>
        <w:t xml:space="preserve">S. Bouktif, A. Fiaz, A. Ouni, and M. A. Serhani, “Optimal deep learning LSTM model for electric load forecasting using feature selection and genetic algorithm: Comparison with machine learning approaches,” </w:t>
      </w:r>
      <w:r w:rsidRPr="00E803EA">
        <w:rPr>
          <w:i/>
          <w:iCs/>
          <w:noProof/>
        </w:rPr>
        <w:t>Energies</w:t>
      </w:r>
      <w:r w:rsidRPr="00E803EA">
        <w:rPr>
          <w:noProof/>
        </w:rPr>
        <w:t>, 2018, doi: 10.3390/en11071636.</w:t>
      </w:r>
    </w:p>
    <w:p w14:paraId="615B5CEB" w14:textId="77777777" w:rsidR="00E803EA" w:rsidRPr="00E803EA" w:rsidRDefault="00E803EA" w:rsidP="00E803EA">
      <w:pPr>
        <w:widowControl w:val="0"/>
        <w:autoSpaceDE w:val="0"/>
        <w:autoSpaceDN w:val="0"/>
        <w:adjustRightInd w:val="0"/>
        <w:ind w:left="640" w:hanging="640"/>
        <w:rPr>
          <w:noProof/>
        </w:rPr>
      </w:pPr>
      <w:r w:rsidRPr="00E803EA">
        <w:rPr>
          <w:noProof/>
        </w:rPr>
        <w:t>[148]</w:t>
      </w:r>
      <w:r w:rsidRPr="00E803EA">
        <w:rPr>
          <w:noProof/>
        </w:rPr>
        <w:tab/>
        <w:t xml:space="preserve">H. J. Sadaei, P. C. de Lima e Silva, F. G. Guimarães, and M. H. Lee, “Short-term load forecasting by using a combined method of convolutional neural networks and fuzzy time series,” </w:t>
      </w:r>
      <w:r w:rsidRPr="00E803EA">
        <w:rPr>
          <w:i/>
          <w:iCs/>
          <w:noProof/>
        </w:rPr>
        <w:t>Energy</w:t>
      </w:r>
      <w:r w:rsidRPr="00E803EA">
        <w:rPr>
          <w:noProof/>
        </w:rPr>
        <w:t>, 2019, doi: 10.1016/j.energy.2019.03.081.</w:t>
      </w:r>
    </w:p>
    <w:p w14:paraId="09089EB5" w14:textId="77777777" w:rsidR="00E803EA" w:rsidRPr="00E803EA" w:rsidRDefault="00E803EA" w:rsidP="00E803EA">
      <w:pPr>
        <w:widowControl w:val="0"/>
        <w:autoSpaceDE w:val="0"/>
        <w:autoSpaceDN w:val="0"/>
        <w:adjustRightInd w:val="0"/>
        <w:ind w:left="640" w:hanging="640"/>
        <w:rPr>
          <w:noProof/>
        </w:rPr>
      </w:pPr>
      <w:r w:rsidRPr="00E803EA">
        <w:rPr>
          <w:noProof/>
        </w:rPr>
        <w:t>[149]</w:t>
      </w:r>
      <w:r w:rsidRPr="00E803EA">
        <w:rPr>
          <w:noProof/>
        </w:rPr>
        <w:tab/>
        <w:t xml:space="preserve">I. Koprinska, D. Wu, and Z. Wang, “Convolutional Neural Networks for Energy </w:t>
      </w:r>
      <w:r w:rsidRPr="00E803EA">
        <w:rPr>
          <w:noProof/>
        </w:rPr>
        <w:lastRenderedPageBreak/>
        <w:t>Time Series Forecasting,” 2018, doi: 10.1109/IJCNN.2018.8489399.</w:t>
      </w:r>
    </w:p>
    <w:p w14:paraId="2ABD387B" w14:textId="77777777" w:rsidR="00E803EA" w:rsidRPr="00E803EA" w:rsidRDefault="00E803EA" w:rsidP="00E803EA">
      <w:pPr>
        <w:widowControl w:val="0"/>
        <w:autoSpaceDE w:val="0"/>
        <w:autoSpaceDN w:val="0"/>
        <w:adjustRightInd w:val="0"/>
        <w:ind w:left="640" w:hanging="640"/>
        <w:rPr>
          <w:noProof/>
        </w:rPr>
      </w:pPr>
      <w:r w:rsidRPr="00E803EA">
        <w:rPr>
          <w:noProof/>
        </w:rPr>
        <w:t>[150]</w:t>
      </w:r>
      <w:r w:rsidRPr="00E803EA">
        <w:rPr>
          <w:noProof/>
        </w:rPr>
        <w:tab/>
        <w:t xml:space="preserve">C. Tian, J. Ma, C. Zhang, and P. Zhan, “A deep neural network model for short-term load forecast based on long short-term memory network and convolutional neural network,” </w:t>
      </w:r>
      <w:r w:rsidRPr="00E803EA">
        <w:rPr>
          <w:i/>
          <w:iCs/>
          <w:noProof/>
        </w:rPr>
        <w:t>Energies</w:t>
      </w:r>
      <w:r w:rsidRPr="00E803EA">
        <w:rPr>
          <w:noProof/>
        </w:rPr>
        <w:t>, 2018, doi: 10.3390/en11123493.</w:t>
      </w:r>
    </w:p>
    <w:p w14:paraId="382C9F66" w14:textId="77777777" w:rsidR="00E803EA" w:rsidRPr="00E803EA" w:rsidRDefault="00E803EA" w:rsidP="00E803EA">
      <w:pPr>
        <w:widowControl w:val="0"/>
        <w:autoSpaceDE w:val="0"/>
        <w:autoSpaceDN w:val="0"/>
        <w:adjustRightInd w:val="0"/>
        <w:ind w:left="640" w:hanging="640"/>
        <w:rPr>
          <w:noProof/>
        </w:rPr>
      </w:pPr>
      <w:r w:rsidRPr="00E803EA">
        <w:rPr>
          <w:noProof/>
        </w:rPr>
        <w:t>[151]</w:t>
      </w:r>
      <w:r w:rsidRPr="00E803EA">
        <w:rPr>
          <w:noProof/>
        </w:rPr>
        <w:tab/>
        <w:t>B. Farsi, “On Short-Term Load Forecasting Using Machine Learning Techniques,” Concordia University, 2020.</w:t>
      </w:r>
    </w:p>
    <w:p w14:paraId="22EBE84B" w14:textId="77777777" w:rsidR="00E803EA" w:rsidRPr="00E803EA" w:rsidRDefault="00E803EA" w:rsidP="00E803EA">
      <w:pPr>
        <w:widowControl w:val="0"/>
        <w:autoSpaceDE w:val="0"/>
        <w:autoSpaceDN w:val="0"/>
        <w:adjustRightInd w:val="0"/>
        <w:ind w:left="640" w:hanging="640"/>
        <w:rPr>
          <w:noProof/>
        </w:rPr>
      </w:pPr>
      <w:r w:rsidRPr="00E803EA">
        <w:rPr>
          <w:noProof/>
        </w:rPr>
        <w:t>[152]</w:t>
      </w:r>
      <w:r w:rsidRPr="00E803EA">
        <w:rPr>
          <w:noProof/>
        </w:rPr>
        <w:tab/>
        <w:t xml:space="preserve">C. J. Huang, Y. Shen, Y. H. Chen, and H. C. Chen, “A novel hybrid deep neural network model for short-term electricity price forecasting,” </w:t>
      </w:r>
      <w:r w:rsidRPr="00E803EA">
        <w:rPr>
          <w:i/>
          <w:iCs/>
          <w:noProof/>
        </w:rPr>
        <w:t>Int. J. Energy Res.</w:t>
      </w:r>
      <w:r w:rsidRPr="00E803EA">
        <w:rPr>
          <w:noProof/>
        </w:rPr>
        <w:t>, 2021, doi: 10.1002/er.5945.</w:t>
      </w:r>
    </w:p>
    <w:p w14:paraId="4F3B4FB9" w14:textId="77777777" w:rsidR="00E803EA" w:rsidRPr="00E803EA" w:rsidRDefault="00E803EA" w:rsidP="00E803EA">
      <w:pPr>
        <w:widowControl w:val="0"/>
        <w:autoSpaceDE w:val="0"/>
        <w:autoSpaceDN w:val="0"/>
        <w:adjustRightInd w:val="0"/>
        <w:ind w:left="640" w:hanging="640"/>
        <w:rPr>
          <w:noProof/>
        </w:rPr>
      </w:pPr>
      <w:r w:rsidRPr="00E803EA">
        <w:rPr>
          <w:noProof/>
        </w:rPr>
        <w:t>[153]</w:t>
      </w:r>
      <w:r w:rsidRPr="00E803EA">
        <w:rPr>
          <w:noProof/>
        </w:rPr>
        <w:tab/>
        <w:t>A. Krizhevsky, I. Sutskever, and G. E. Hinton, “ImageNet classification with deep convolutional neural networks,” 2012.</w:t>
      </w:r>
    </w:p>
    <w:p w14:paraId="316E5B2D" w14:textId="77777777" w:rsidR="00E803EA" w:rsidRPr="00E803EA" w:rsidRDefault="00E803EA" w:rsidP="00E803EA">
      <w:pPr>
        <w:widowControl w:val="0"/>
        <w:autoSpaceDE w:val="0"/>
        <w:autoSpaceDN w:val="0"/>
        <w:adjustRightInd w:val="0"/>
        <w:ind w:left="640" w:hanging="640"/>
        <w:rPr>
          <w:noProof/>
        </w:rPr>
      </w:pPr>
      <w:r w:rsidRPr="00E803EA">
        <w:rPr>
          <w:noProof/>
        </w:rPr>
        <w:t>[154]</w:t>
      </w:r>
      <w:r w:rsidRPr="00E803EA">
        <w:rPr>
          <w:noProof/>
        </w:rPr>
        <w:tab/>
        <w:t>K. He, X. Zhang, S. Ren, and J. Sun, “Deep residual learning for image recognition,” 2016, doi: 10.1109/CVPR.2016.90.</w:t>
      </w:r>
    </w:p>
    <w:p w14:paraId="71ACA78F" w14:textId="77777777" w:rsidR="00E803EA" w:rsidRPr="00E803EA" w:rsidRDefault="00E803EA" w:rsidP="00E803EA">
      <w:pPr>
        <w:widowControl w:val="0"/>
        <w:autoSpaceDE w:val="0"/>
        <w:autoSpaceDN w:val="0"/>
        <w:adjustRightInd w:val="0"/>
        <w:ind w:left="640" w:hanging="640"/>
        <w:rPr>
          <w:noProof/>
        </w:rPr>
      </w:pPr>
      <w:r w:rsidRPr="00E803EA">
        <w:rPr>
          <w:noProof/>
        </w:rPr>
        <w:t>[155]</w:t>
      </w:r>
      <w:r w:rsidRPr="00E803EA">
        <w:rPr>
          <w:noProof/>
        </w:rPr>
        <w:tab/>
        <w:t>C. L. Liu, F. Yin, Q. F. Wang, and D. H. Wang, “ICDAR 2011 Chinese handwriting recognition competition,” 2011, doi: 10.1109/ICDAR.2011.291.</w:t>
      </w:r>
    </w:p>
    <w:p w14:paraId="07A50D77" w14:textId="77777777" w:rsidR="00E803EA" w:rsidRPr="00E803EA" w:rsidRDefault="00E803EA" w:rsidP="00E803EA">
      <w:pPr>
        <w:widowControl w:val="0"/>
        <w:autoSpaceDE w:val="0"/>
        <w:autoSpaceDN w:val="0"/>
        <w:adjustRightInd w:val="0"/>
        <w:ind w:left="640" w:hanging="640"/>
        <w:rPr>
          <w:noProof/>
        </w:rPr>
      </w:pPr>
      <w:r w:rsidRPr="00E803EA">
        <w:rPr>
          <w:noProof/>
        </w:rPr>
        <w:t>[156]</w:t>
      </w:r>
      <w:r w:rsidRPr="00E803EA">
        <w:rPr>
          <w:noProof/>
        </w:rPr>
        <w:tab/>
        <w:t>D. C. Cireşan, A. Giusti, L. M. Gambardella, and J. Schmidhuber, “Deep neural networks segment neuronal membranes in electron microscopy images,” 2012.</w:t>
      </w:r>
    </w:p>
    <w:p w14:paraId="62025316" w14:textId="77777777" w:rsidR="00E803EA" w:rsidRPr="00E803EA" w:rsidRDefault="00E803EA" w:rsidP="00E803EA">
      <w:pPr>
        <w:widowControl w:val="0"/>
        <w:autoSpaceDE w:val="0"/>
        <w:autoSpaceDN w:val="0"/>
        <w:adjustRightInd w:val="0"/>
        <w:ind w:left="640" w:hanging="640"/>
        <w:rPr>
          <w:noProof/>
        </w:rPr>
      </w:pPr>
      <w:r w:rsidRPr="00E803EA">
        <w:rPr>
          <w:noProof/>
        </w:rPr>
        <w:t>[157]</w:t>
      </w:r>
      <w:r w:rsidRPr="00E803EA">
        <w:rPr>
          <w:noProof/>
        </w:rPr>
        <w:tab/>
        <w:t>D. C. Cireşan, A. Giusti, L. M. Gambardella, and J. Schmidhuber, “Mitosis detection in breast cancer histology images with deep neural networks,” 2013, doi: 10.1007/978-3-642-40763-5_51.</w:t>
      </w:r>
    </w:p>
    <w:p w14:paraId="0E3A706D" w14:textId="77777777" w:rsidR="00E803EA" w:rsidRPr="00E803EA" w:rsidRDefault="00E803EA" w:rsidP="00E803EA">
      <w:pPr>
        <w:widowControl w:val="0"/>
        <w:autoSpaceDE w:val="0"/>
        <w:autoSpaceDN w:val="0"/>
        <w:adjustRightInd w:val="0"/>
        <w:ind w:left="640" w:hanging="640"/>
        <w:rPr>
          <w:noProof/>
        </w:rPr>
      </w:pPr>
      <w:r w:rsidRPr="00E803EA">
        <w:rPr>
          <w:noProof/>
        </w:rPr>
        <w:t>[158]</w:t>
      </w:r>
      <w:r w:rsidRPr="00E803EA">
        <w:rPr>
          <w:noProof/>
        </w:rPr>
        <w:tab/>
        <w:t>G. E. Dahl, M. Ranzato, A. R. Mohamed, and G. Hinton, “Phone recognition with the mean-covariance restricted Boltzmann machine,” 2010.</w:t>
      </w:r>
    </w:p>
    <w:p w14:paraId="72F7BB9E" w14:textId="77777777" w:rsidR="00E803EA" w:rsidRPr="00E803EA" w:rsidRDefault="00E803EA" w:rsidP="00E803EA">
      <w:pPr>
        <w:widowControl w:val="0"/>
        <w:autoSpaceDE w:val="0"/>
        <w:autoSpaceDN w:val="0"/>
        <w:adjustRightInd w:val="0"/>
        <w:ind w:left="640" w:hanging="640"/>
        <w:rPr>
          <w:noProof/>
        </w:rPr>
      </w:pPr>
      <w:r w:rsidRPr="00E803EA">
        <w:rPr>
          <w:noProof/>
        </w:rPr>
        <w:t>[159]</w:t>
      </w:r>
      <w:r w:rsidRPr="00E803EA">
        <w:rPr>
          <w:noProof/>
        </w:rPr>
        <w:tab/>
        <w:t>F. Seide, G. Li, and D. Yu, “Conversational speech transcription using Context-</w:t>
      </w:r>
      <w:r w:rsidRPr="00E803EA">
        <w:rPr>
          <w:noProof/>
        </w:rPr>
        <w:lastRenderedPageBreak/>
        <w:t>Dependent Deep Neural Networks,” 2011, doi: 10.21437/interspeech.2011-169.</w:t>
      </w:r>
    </w:p>
    <w:p w14:paraId="24E59B2E" w14:textId="77777777" w:rsidR="00E803EA" w:rsidRPr="00E803EA" w:rsidRDefault="00E803EA" w:rsidP="00E803EA">
      <w:pPr>
        <w:widowControl w:val="0"/>
        <w:autoSpaceDE w:val="0"/>
        <w:autoSpaceDN w:val="0"/>
        <w:adjustRightInd w:val="0"/>
        <w:ind w:left="640" w:hanging="640"/>
        <w:rPr>
          <w:noProof/>
        </w:rPr>
      </w:pPr>
      <w:r w:rsidRPr="00E803EA">
        <w:rPr>
          <w:noProof/>
        </w:rPr>
        <w:t>[160]</w:t>
      </w:r>
      <w:r w:rsidRPr="00E803EA">
        <w:rPr>
          <w:noProof/>
        </w:rPr>
        <w:tab/>
        <w:t xml:space="preserve">O. Abdel-Hamid, A. R. Mohamed, H. Jiang, L. Deng, G. Penn, and D. Yu, “Convolutional neural networks for speech recognition,” </w:t>
      </w:r>
      <w:r w:rsidRPr="00E803EA">
        <w:rPr>
          <w:i/>
          <w:iCs/>
          <w:noProof/>
        </w:rPr>
        <w:t>IEEE Trans. Audio, Speech Lang. Process.</w:t>
      </w:r>
      <w:r w:rsidRPr="00E803EA">
        <w:rPr>
          <w:noProof/>
        </w:rPr>
        <w:t>, 2014, doi: 10.1109/TASLP.2014.2339736.</w:t>
      </w:r>
    </w:p>
    <w:p w14:paraId="177EF414" w14:textId="77777777" w:rsidR="00E803EA" w:rsidRPr="00E803EA" w:rsidRDefault="00E803EA" w:rsidP="00E803EA">
      <w:pPr>
        <w:widowControl w:val="0"/>
        <w:autoSpaceDE w:val="0"/>
        <w:autoSpaceDN w:val="0"/>
        <w:adjustRightInd w:val="0"/>
        <w:ind w:left="640" w:hanging="640"/>
        <w:rPr>
          <w:noProof/>
        </w:rPr>
      </w:pPr>
      <w:r w:rsidRPr="00E803EA">
        <w:rPr>
          <w:noProof/>
        </w:rPr>
        <w:t>[161]</w:t>
      </w:r>
      <w:r w:rsidRPr="00E803EA">
        <w:rPr>
          <w:noProof/>
        </w:rPr>
        <w:tab/>
        <w:t>L. Deng and J. C. Platt, “Ensemble deep learning for speech recognition,” 2014, doi: 10.21437/interspeech.2014-433.</w:t>
      </w:r>
    </w:p>
    <w:p w14:paraId="7C6657DD" w14:textId="77777777" w:rsidR="00E803EA" w:rsidRPr="00E803EA" w:rsidRDefault="00E803EA" w:rsidP="00E803EA">
      <w:pPr>
        <w:widowControl w:val="0"/>
        <w:autoSpaceDE w:val="0"/>
        <w:autoSpaceDN w:val="0"/>
        <w:adjustRightInd w:val="0"/>
        <w:ind w:left="640" w:hanging="640"/>
        <w:rPr>
          <w:noProof/>
        </w:rPr>
      </w:pPr>
      <w:r w:rsidRPr="00E803EA">
        <w:rPr>
          <w:noProof/>
        </w:rPr>
        <w:t>[162]</w:t>
      </w:r>
      <w:r w:rsidRPr="00E803EA">
        <w:rPr>
          <w:noProof/>
        </w:rPr>
        <w:tab/>
        <w:t>“Dispelling the Myth: How Peak Demand REALLY Occurs | Energy Sentry News.” https://energysentry.com/newsletters/dispelling-myth.php (accessed Oct. 24, 2021).</w:t>
      </w:r>
    </w:p>
    <w:p w14:paraId="7D45A6C1" w14:textId="77777777" w:rsidR="00E803EA" w:rsidRPr="00E803EA" w:rsidRDefault="00E803EA" w:rsidP="00E803EA">
      <w:pPr>
        <w:widowControl w:val="0"/>
        <w:autoSpaceDE w:val="0"/>
        <w:autoSpaceDN w:val="0"/>
        <w:adjustRightInd w:val="0"/>
        <w:ind w:left="640" w:hanging="640"/>
        <w:rPr>
          <w:noProof/>
        </w:rPr>
      </w:pPr>
      <w:r w:rsidRPr="00E803EA">
        <w:rPr>
          <w:noProof/>
        </w:rPr>
        <w:t>[163]</w:t>
      </w:r>
      <w:r w:rsidRPr="00E803EA">
        <w:rPr>
          <w:noProof/>
        </w:rPr>
        <w:tab/>
        <w:t>“Base Load and Peak Load: understanding both concepts.” https://sinovoltaics.com/learning-center/basics/base-load-peak-load/ (accessed Oct. 24, 2021).</w:t>
      </w:r>
    </w:p>
    <w:p w14:paraId="741B227C" w14:textId="77777777" w:rsidR="00E803EA" w:rsidRPr="00E803EA" w:rsidRDefault="00E803EA" w:rsidP="00E803EA">
      <w:pPr>
        <w:widowControl w:val="0"/>
        <w:autoSpaceDE w:val="0"/>
        <w:autoSpaceDN w:val="0"/>
        <w:adjustRightInd w:val="0"/>
        <w:ind w:left="640" w:hanging="640"/>
        <w:rPr>
          <w:noProof/>
        </w:rPr>
      </w:pPr>
      <w:r w:rsidRPr="00E803EA">
        <w:rPr>
          <w:noProof/>
        </w:rPr>
        <w:t>[164]</w:t>
      </w:r>
      <w:r w:rsidRPr="00E803EA">
        <w:rPr>
          <w:noProof/>
        </w:rPr>
        <w:tab/>
        <w:t>“Peak Load &amp; Base Electricity - Understand Differences - EnergyWatch.” https://energywatch-inc.com/peak-load-base-load-electricity/ (accessed Oct. 07, 2021).</w:t>
      </w:r>
    </w:p>
    <w:p w14:paraId="5006F04C" w14:textId="77777777" w:rsidR="00E803EA" w:rsidRPr="00E803EA" w:rsidRDefault="00E803EA" w:rsidP="00E803EA">
      <w:pPr>
        <w:widowControl w:val="0"/>
        <w:autoSpaceDE w:val="0"/>
        <w:autoSpaceDN w:val="0"/>
        <w:adjustRightInd w:val="0"/>
        <w:ind w:left="640" w:hanging="640"/>
        <w:rPr>
          <w:noProof/>
        </w:rPr>
      </w:pPr>
      <w:r w:rsidRPr="00E803EA">
        <w:rPr>
          <w:noProof/>
        </w:rPr>
        <w:t>[165]</w:t>
      </w:r>
      <w:r w:rsidRPr="00E803EA">
        <w:rPr>
          <w:noProof/>
        </w:rPr>
        <w:tab/>
        <w:t>“What is Peak Load? | Aquicore.” https://aquicore.com/blog/what-is-peak-load/ (accessed Oct. 07, 2021).</w:t>
      </w:r>
    </w:p>
    <w:p w14:paraId="353D7A30" w14:textId="77777777" w:rsidR="00E803EA" w:rsidRPr="00E803EA" w:rsidRDefault="00E803EA" w:rsidP="00E803EA">
      <w:pPr>
        <w:widowControl w:val="0"/>
        <w:autoSpaceDE w:val="0"/>
        <w:autoSpaceDN w:val="0"/>
        <w:adjustRightInd w:val="0"/>
        <w:ind w:left="640" w:hanging="640"/>
        <w:rPr>
          <w:noProof/>
        </w:rPr>
      </w:pPr>
      <w:r w:rsidRPr="00E803EA">
        <w:rPr>
          <w:noProof/>
        </w:rPr>
        <w:t>[166]</w:t>
      </w:r>
      <w:r w:rsidRPr="00E803EA">
        <w:rPr>
          <w:noProof/>
        </w:rPr>
        <w:tab/>
        <w:t xml:space="preserve">A. Dedinec, S. Filiposka, A. Dedinec, and L. Kocarev, “Deep belief network based electricity load forecasting: An analysis of Macedonian case,” </w:t>
      </w:r>
      <w:r w:rsidRPr="00E803EA">
        <w:rPr>
          <w:i/>
          <w:iCs/>
          <w:noProof/>
        </w:rPr>
        <w:t>Energy</w:t>
      </w:r>
      <w:r w:rsidRPr="00E803EA">
        <w:rPr>
          <w:noProof/>
        </w:rPr>
        <w:t>, 2016, doi: 10.1016/j.energy.2016.07.090.</w:t>
      </w:r>
    </w:p>
    <w:p w14:paraId="12855078" w14:textId="77777777" w:rsidR="00E803EA" w:rsidRPr="00E803EA" w:rsidRDefault="00E803EA" w:rsidP="00E803EA">
      <w:pPr>
        <w:widowControl w:val="0"/>
        <w:autoSpaceDE w:val="0"/>
        <w:autoSpaceDN w:val="0"/>
        <w:adjustRightInd w:val="0"/>
        <w:ind w:left="640" w:hanging="640"/>
        <w:rPr>
          <w:noProof/>
        </w:rPr>
      </w:pPr>
      <w:r w:rsidRPr="00E803EA">
        <w:rPr>
          <w:noProof/>
        </w:rPr>
        <w:t>[167]</w:t>
      </w:r>
      <w:r w:rsidRPr="00E803EA">
        <w:rPr>
          <w:noProof/>
        </w:rPr>
        <w:tab/>
        <w:t>S. Papadopoulos and I. Karakatsanis, “Short-term electricity load forecasting using time series and ensemble learning methods,” 2015, doi: 10.1109/PECI.2015.7064913.</w:t>
      </w:r>
    </w:p>
    <w:p w14:paraId="1F6CB495" w14:textId="77777777" w:rsidR="00E803EA" w:rsidRPr="00E803EA" w:rsidRDefault="00E803EA" w:rsidP="00E803EA">
      <w:pPr>
        <w:widowControl w:val="0"/>
        <w:autoSpaceDE w:val="0"/>
        <w:autoSpaceDN w:val="0"/>
        <w:adjustRightInd w:val="0"/>
        <w:ind w:left="640" w:hanging="640"/>
        <w:rPr>
          <w:noProof/>
        </w:rPr>
      </w:pPr>
      <w:r w:rsidRPr="00E803EA">
        <w:rPr>
          <w:noProof/>
        </w:rPr>
        <w:t>[168]</w:t>
      </w:r>
      <w:r w:rsidRPr="00E803EA">
        <w:rPr>
          <w:noProof/>
        </w:rPr>
        <w:tab/>
        <w:t xml:space="preserve">W. Kim, Y. Han, K. J. Kim, and K. W. Song, “Electricity load forecasting using </w:t>
      </w:r>
      <w:r w:rsidRPr="00E803EA">
        <w:rPr>
          <w:noProof/>
        </w:rPr>
        <w:lastRenderedPageBreak/>
        <w:t xml:space="preserve">advanced feature selection and optimal deep learning model for the variable refrigerant flow systems,” </w:t>
      </w:r>
      <w:r w:rsidRPr="00E803EA">
        <w:rPr>
          <w:i/>
          <w:iCs/>
          <w:noProof/>
        </w:rPr>
        <w:t>Energy Reports</w:t>
      </w:r>
      <w:r w:rsidRPr="00E803EA">
        <w:rPr>
          <w:noProof/>
        </w:rPr>
        <w:t>, 2020, doi: 10.1016/j.egyr.2020.09.019.</w:t>
      </w:r>
    </w:p>
    <w:p w14:paraId="28587951" w14:textId="77777777" w:rsidR="00E803EA" w:rsidRPr="00E803EA" w:rsidRDefault="00E803EA" w:rsidP="00E803EA">
      <w:pPr>
        <w:widowControl w:val="0"/>
        <w:autoSpaceDE w:val="0"/>
        <w:autoSpaceDN w:val="0"/>
        <w:adjustRightInd w:val="0"/>
        <w:ind w:left="640" w:hanging="640"/>
        <w:rPr>
          <w:noProof/>
        </w:rPr>
      </w:pPr>
      <w:r w:rsidRPr="00E803EA">
        <w:rPr>
          <w:noProof/>
        </w:rPr>
        <w:t>[169]</w:t>
      </w:r>
      <w:r w:rsidRPr="00E803EA">
        <w:rPr>
          <w:noProof/>
        </w:rPr>
        <w:tab/>
        <w:t>“Independent Electricity System Operator - Hourly Zonal Demand Report.” http://reports.ieso.ca/public/DemandZonal/ (accessed Jun. 05, 2021).</w:t>
      </w:r>
    </w:p>
    <w:p w14:paraId="6532F350" w14:textId="77777777" w:rsidR="00E803EA" w:rsidRPr="00E803EA" w:rsidRDefault="00E803EA" w:rsidP="00E803EA">
      <w:pPr>
        <w:widowControl w:val="0"/>
        <w:autoSpaceDE w:val="0"/>
        <w:autoSpaceDN w:val="0"/>
        <w:adjustRightInd w:val="0"/>
        <w:ind w:left="640" w:hanging="640"/>
        <w:rPr>
          <w:noProof/>
        </w:rPr>
      </w:pPr>
      <w:r w:rsidRPr="00E803EA">
        <w:rPr>
          <w:noProof/>
        </w:rPr>
        <w:t>[170]</w:t>
      </w:r>
      <w:r w:rsidRPr="00E803EA">
        <w:rPr>
          <w:noProof/>
        </w:rPr>
        <w:tab/>
        <w:t>“Historical Climate Data - Climate - Environment and Climate Change Canada.” https://climate.weather.gc.ca/ (accessed Jan. 05, 2021).</w:t>
      </w:r>
    </w:p>
    <w:p w14:paraId="6EAD2A90" w14:textId="77777777" w:rsidR="00E803EA" w:rsidRPr="00E803EA" w:rsidRDefault="00E803EA" w:rsidP="00E803EA">
      <w:pPr>
        <w:widowControl w:val="0"/>
        <w:autoSpaceDE w:val="0"/>
        <w:autoSpaceDN w:val="0"/>
        <w:adjustRightInd w:val="0"/>
        <w:ind w:left="640" w:hanging="640"/>
        <w:rPr>
          <w:noProof/>
        </w:rPr>
      </w:pPr>
      <w:r w:rsidRPr="00E803EA">
        <w:rPr>
          <w:noProof/>
        </w:rPr>
        <w:t>[171]</w:t>
      </w:r>
      <w:r w:rsidRPr="00E803EA">
        <w:rPr>
          <w:noProof/>
        </w:rPr>
        <w:tab/>
        <w:t xml:space="preserve">D. C. Wu, B. Bahrami Asl, A. Razban, and J. Chen, “Air compressor load forecasting using artificial neural network,” </w:t>
      </w:r>
      <w:r w:rsidRPr="00E803EA">
        <w:rPr>
          <w:i/>
          <w:iCs/>
          <w:noProof/>
        </w:rPr>
        <w:t>Expert Syst. Appl.</w:t>
      </w:r>
      <w:r w:rsidRPr="00E803EA">
        <w:rPr>
          <w:noProof/>
        </w:rPr>
        <w:t>, 2021, doi: 10.1016/j.eswa.2020.114209.</w:t>
      </w:r>
    </w:p>
    <w:p w14:paraId="0446C2BD" w14:textId="77777777" w:rsidR="00E803EA" w:rsidRPr="00E803EA" w:rsidRDefault="00E803EA" w:rsidP="00E803EA">
      <w:pPr>
        <w:widowControl w:val="0"/>
        <w:autoSpaceDE w:val="0"/>
        <w:autoSpaceDN w:val="0"/>
        <w:adjustRightInd w:val="0"/>
        <w:ind w:left="640" w:hanging="640"/>
        <w:rPr>
          <w:noProof/>
        </w:rPr>
      </w:pPr>
      <w:r w:rsidRPr="00E803EA">
        <w:rPr>
          <w:noProof/>
        </w:rPr>
        <w:t>[172]</w:t>
      </w:r>
      <w:r w:rsidRPr="00E803EA">
        <w:rPr>
          <w:noProof/>
        </w:rPr>
        <w:tab/>
        <w:t xml:space="preserve">L. Kuan </w:t>
      </w:r>
      <w:r w:rsidRPr="00E803EA">
        <w:rPr>
          <w:i/>
          <w:iCs/>
          <w:noProof/>
        </w:rPr>
        <w:t>et al.</w:t>
      </w:r>
      <w:r w:rsidRPr="00E803EA">
        <w:rPr>
          <w:noProof/>
        </w:rPr>
        <w:t>, “Short-term electricity load forecasting method based on multilayered self-normalizing GRU network,” 2017, doi: 10.1109/EI2.2017.8245330.</w:t>
      </w:r>
    </w:p>
    <w:p w14:paraId="29A979D8" w14:textId="77777777" w:rsidR="00E803EA" w:rsidRPr="00E803EA" w:rsidRDefault="00E803EA" w:rsidP="00E803EA">
      <w:pPr>
        <w:widowControl w:val="0"/>
        <w:autoSpaceDE w:val="0"/>
        <w:autoSpaceDN w:val="0"/>
        <w:adjustRightInd w:val="0"/>
        <w:ind w:left="640" w:hanging="640"/>
        <w:rPr>
          <w:noProof/>
        </w:rPr>
      </w:pPr>
      <w:r w:rsidRPr="00E803EA">
        <w:rPr>
          <w:noProof/>
        </w:rPr>
        <w:t>[173]</w:t>
      </w:r>
      <w:r w:rsidRPr="00E803EA">
        <w:rPr>
          <w:noProof/>
        </w:rPr>
        <w:tab/>
        <w:t>L. Li, K. Ota, and M. Dong, “Everything is image: CNN-based short-term electrical load forecasting for smart grid,” 2017, doi: 10.1109/ISPAN-FCST-ISCC.2017.78.</w:t>
      </w:r>
    </w:p>
    <w:p w14:paraId="65B41B40" w14:textId="77777777" w:rsidR="00E803EA" w:rsidRPr="00E803EA" w:rsidRDefault="00E803EA" w:rsidP="00E803EA">
      <w:pPr>
        <w:widowControl w:val="0"/>
        <w:autoSpaceDE w:val="0"/>
        <w:autoSpaceDN w:val="0"/>
        <w:adjustRightInd w:val="0"/>
        <w:ind w:left="640" w:hanging="640"/>
        <w:rPr>
          <w:noProof/>
        </w:rPr>
      </w:pPr>
      <w:r w:rsidRPr="00E803EA">
        <w:rPr>
          <w:noProof/>
        </w:rPr>
        <w:t>[174]</w:t>
      </w:r>
      <w:r w:rsidRPr="00E803EA">
        <w:rPr>
          <w:noProof/>
        </w:rPr>
        <w:tab/>
        <w:t xml:space="preserve">M. Dong and L. Grumbach, “A Hybrid Distribution Feeder Long-Term Load Forecasting Method Based on Sequence Prediction,” </w:t>
      </w:r>
      <w:r w:rsidRPr="00E803EA">
        <w:rPr>
          <w:i/>
          <w:iCs/>
          <w:noProof/>
        </w:rPr>
        <w:t>IEEE Trans. Smart Grid</w:t>
      </w:r>
      <w:r w:rsidRPr="00E803EA">
        <w:rPr>
          <w:noProof/>
        </w:rPr>
        <w:t>, 2020, doi: 10.1109/TSG.2019.2924183.</w:t>
      </w:r>
    </w:p>
    <w:p w14:paraId="4986408A" w14:textId="77777777" w:rsidR="00E803EA" w:rsidRPr="00E803EA" w:rsidRDefault="00E803EA" w:rsidP="00E803EA">
      <w:pPr>
        <w:widowControl w:val="0"/>
        <w:autoSpaceDE w:val="0"/>
        <w:autoSpaceDN w:val="0"/>
        <w:adjustRightInd w:val="0"/>
        <w:ind w:left="640" w:hanging="640"/>
        <w:rPr>
          <w:noProof/>
        </w:rPr>
      </w:pPr>
      <w:r w:rsidRPr="00E803EA">
        <w:rPr>
          <w:noProof/>
        </w:rPr>
        <w:t>[175]</w:t>
      </w:r>
      <w:r w:rsidRPr="00E803EA">
        <w:rPr>
          <w:noProof/>
        </w:rPr>
        <w:tab/>
        <w:t xml:space="preserve">L. Yin and J. Xie, “Multi-temporal-spatial-scale temporal convolution network for short-term load forecasting of power systems,” </w:t>
      </w:r>
      <w:r w:rsidRPr="00E803EA">
        <w:rPr>
          <w:i/>
          <w:iCs/>
          <w:noProof/>
        </w:rPr>
        <w:t>Appl. Energy</w:t>
      </w:r>
      <w:r w:rsidRPr="00E803EA">
        <w:rPr>
          <w:noProof/>
        </w:rPr>
        <w:t>, 2021, doi: 10.1016/j.apenergy.2020.116328.</w:t>
      </w:r>
    </w:p>
    <w:p w14:paraId="3E66C340" w14:textId="77777777" w:rsidR="00E803EA" w:rsidRPr="00E803EA" w:rsidRDefault="00E803EA" w:rsidP="00E803EA">
      <w:pPr>
        <w:widowControl w:val="0"/>
        <w:autoSpaceDE w:val="0"/>
        <w:autoSpaceDN w:val="0"/>
        <w:adjustRightInd w:val="0"/>
        <w:ind w:left="640" w:hanging="640"/>
        <w:rPr>
          <w:noProof/>
        </w:rPr>
      </w:pPr>
      <w:r w:rsidRPr="00E803EA">
        <w:rPr>
          <w:noProof/>
        </w:rPr>
        <w:t>[176]</w:t>
      </w:r>
      <w:r w:rsidRPr="00E803EA">
        <w:rPr>
          <w:noProof/>
        </w:rPr>
        <w:tab/>
        <w:t xml:space="preserve">S. Panigrahi, Y. Karali, and H. S. Behera, “Normalize Time Series and Forecast using Evolutionary Neural Network,” </w:t>
      </w:r>
      <w:r w:rsidRPr="00E803EA">
        <w:rPr>
          <w:i/>
          <w:iCs/>
          <w:noProof/>
        </w:rPr>
        <w:t>Int. J. Comput. Appl.</w:t>
      </w:r>
      <w:r w:rsidRPr="00E803EA">
        <w:rPr>
          <w:noProof/>
        </w:rPr>
        <w:t>, 2013.</w:t>
      </w:r>
    </w:p>
    <w:p w14:paraId="075D5548" w14:textId="77777777" w:rsidR="00E803EA" w:rsidRPr="00E803EA" w:rsidRDefault="00E803EA" w:rsidP="00E803EA">
      <w:pPr>
        <w:widowControl w:val="0"/>
        <w:autoSpaceDE w:val="0"/>
        <w:autoSpaceDN w:val="0"/>
        <w:adjustRightInd w:val="0"/>
        <w:ind w:left="640" w:hanging="640"/>
        <w:rPr>
          <w:noProof/>
        </w:rPr>
      </w:pPr>
      <w:r w:rsidRPr="00E803EA">
        <w:rPr>
          <w:noProof/>
        </w:rPr>
        <w:t>[177]</w:t>
      </w:r>
      <w:r w:rsidRPr="00E803EA">
        <w:rPr>
          <w:noProof/>
        </w:rPr>
        <w:tab/>
        <w:t xml:space="preserve">“Fit linear regression model - MATLAB fitlm.” </w:t>
      </w:r>
      <w:r w:rsidRPr="00E803EA">
        <w:rPr>
          <w:noProof/>
        </w:rPr>
        <w:lastRenderedPageBreak/>
        <w:t>https://www.mathworks.com/help/stats/fitlm.html (accessed Nov. 21, 2021).</w:t>
      </w:r>
    </w:p>
    <w:p w14:paraId="229D5545" w14:textId="77777777" w:rsidR="00E803EA" w:rsidRPr="00E803EA" w:rsidRDefault="00E803EA" w:rsidP="00E803EA">
      <w:pPr>
        <w:widowControl w:val="0"/>
        <w:autoSpaceDE w:val="0"/>
        <w:autoSpaceDN w:val="0"/>
        <w:adjustRightInd w:val="0"/>
        <w:ind w:left="640" w:hanging="640"/>
        <w:rPr>
          <w:noProof/>
        </w:rPr>
      </w:pPr>
      <w:r w:rsidRPr="00E803EA">
        <w:rPr>
          <w:noProof/>
        </w:rPr>
        <w:t>[178]</w:t>
      </w:r>
      <w:r w:rsidRPr="00E803EA">
        <w:rPr>
          <w:noProof/>
        </w:rPr>
        <w:tab/>
        <w:t xml:space="preserve">S. Ruder, “An Overview Optimization Gradients,” </w:t>
      </w:r>
      <w:r w:rsidRPr="00E803EA">
        <w:rPr>
          <w:i/>
          <w:iCs/>
          <w:noProof/>
        </w:rPr>
        <w:t>arXiv Prepr. arXiv1609.04747</w:t>
      </w:r>
      <w:r w:rsidRPr="00E803EA">
        <w:rPr>
          <w:noProof/>
        </w:rPr>
        <w:t>, 2017.</w:t>
      </w:r>
    </w:p>
    <w:p w14:paraId="08DCEEB1" w14:textId="77777777" w:rsidR="00E803EA" w:rsidRPr="00E803EA" w:rsidRDefault="00E803EA" w:rsidP="00E803EA">
      <w:pPr>
        <w:widowControl w:val="0"/>
        <w:autoSpaceDE w:val="0"/>
        <w:autoSpaceDN w:val="0"/>
        <w:adjustRightInd w:val="0"/>
        <w:ind w:left="640" w:hanging="640"/>
        <w:rPr>
          <w:noProof/>
        </w:rPr>
      </w:pPr>
      <w:r w:rsidRPr="00E803EA">
        <w:rPr>
          <w:noProof/>
        </w:rPr>
        <w:t>[179]</w:t>
      </w:r>
      <w:r w:rsidRPr="00E803EA">
        <w:rPr>
          <w:noProof/>
        </w:rPr>
        <w:tab/>
        <w:t>D. P. Kingma and J. L. Ba, “Adam: A method for stochastic optimization,” 2015.</w:t>
      </w:r>
    </w:p>
    <w:p w14:paraId="1EBDBFBD" w14:textId="77777777" w:rsidR="00E803EA" w:rsidRPr="00E803EA" w:rsidRDefault="00E803EA" w:rsidP="00E803EA">
      <w:pPr>
        <w:widowControl w:val="0"/>
        <w:autoSpaceDE w:val="0"/>
        <w:autoSpaceDN w:val="0"/>
        <w:adjustRightInd w:val="0"/>
        <w:ind w:left="640" w:hanging="640"/>
        <w:rPr>
          <w:noProof/>
        </w:rPr>
      </w:pPr>
      <w:r w:rsidRPr="00E803EA">
        <w:rPr>
          <w:noProof/>
        </w:rPr>
        <w:t>[180]</w:t>
      </w:r>
      <w:r w:rsidRPr="00E803EA">
        <w:rPr>
          <w:noProof/>
        </w:rPr>
        <w:tab/>
        <w:t xml:space="preserve">I. K. M. Jais, A. R. Ismail, and S. Q. Nisa, “Adam Optimization Algorithm for Wide and Deep Neural Network,” </w:t>
      </w:r>
      <w:r w:rsidRPr="00E803EA">
        <w:rPr>
          <w:i/>
          <w:iCs/>
          <w:noProof/>
        </w:rPr>
        <w:t>Knowl. Eng. Data Sci.</w:t>
      </w:r>
      <w:r w:rsidRPr="00E803EA">
        <w:rPr>
          <w:noProof/>
        </w:rPr>
        <w:t>, 2019, doi: 10.17977/um018v2i12019p41-46.</w:t>
      </w:r>
    </w:p>
    <w:p w14:paraId="70717B6A" w14:textId="77777777" w:rsidR="00E803EA" w:rsidRPr="00E803EA" w:rsidRDefault="00E803EA" w:rsidP="00E803EA">
      <w:pPr>
        <w:widowControl w:val="0"/>
        <w:autoSpaceDE w:val="0"/>
        <w:autoSpaceDN w:val="0"/>
        <w:adjustRightInd w:val="0"/>
        <w:ind w:left="640" w:hanging="640"/>
        <w:rPr>
          <w:noProof/>
        </w:rPr>
      </w:pPr>
      <w:r w:rsidRPr="00E803EA">
        <w:rPr>
          <w:noProof/>
        </w:rPr>
        <w:t>[181]</w:t>
      </w:r>
      <w:r w:rsidRPr="00E803EA">
        <w:rPr>
          <w:noProof/>
        </w:rPr>
        <w:tab/>
        <w:t>“Long short-term memory (LSTM) layer - MATLAB.” https://www.mathworks.com/help/deeplearning/ref/nnet.cnn.layer.lstmlayer.html (accessed Oct. 21, 2021).</w:t>
      </w:r>
    </w:p>
    <w:p w14:paraId="4C9895D5" w14:textId="77777777" w:rsidR="00E803EA" w:rsidRPr="00E803EA" w:rsidRDefault="00E803EA" w:rsidP="00E803EA">
      <w:pPr>
        <w:widowControl w:val="0"/>
        <w:autoSpaceDE w:val="0"/>
        <w:autoSpaceDN w:val="0"/>
        <w:adjustRightInd w:val="0"/>
        <w:ind w:left="640" w:hanging="640"/>
        <w:rPr>
          <w:noProof/>
        </w:rPr>
      </w:pPr>
      <w:r w:rsidRPr="00E803EA">
        <w:rPr>
          <w:noProof/>
        </w:rPr>
        <w:t>[182]</w:t>
      </w:r>
      <w:r w:rsidRPr="00E803EA">
        <w:rPr>
          <w:noProof/>
        </w:rPr>
        <w:tab/>
        <w:t xml:space="preserve">M. Barman and N. B. Dev Choudhury, “Season specific approach for short-term load forecasting based on hybrid FA-SVM and similarity concept,” </w:t>
      </w:r>
      <w:r w:rsidRPr="00E803EA">
        <w:rPr>
          <w:i/>
          <w:iCs/>
          <w:noProof/>
        </w:rPr>
        <w:t>Energy</w:t>
      </w:r>
      <w:r w:rsidRPr="00E803EA">
        <w:rPr>
          <w:noProof/>
        </w:rPr>
        <w:t>, 2019, doi: 10.1016/j.energy.2019.03.010.</w:t>
      </w:r>
    </w:p>
    <w:p w14:paraId="40867144" w14:textId="1368621E" w:rsidR="00287359" w:rsidRDefault="00287359" w:rsidP="00287359">
      <w:pPr>
        <w:sectPr w:rsidR="00287359" w:rsidSect="00CF19C9">
          <w:headerReference w:type="default" r:id="rId106"/>
          <w:footerReference w:type="default" r:id="rId107"/>
          <w:pgSz w:w="12240" w:h="15840" w:code="1"/>
          <w:pgMar w:top="1440" w:right="1440" w:bottom="1440" w:left="2160" w:header="720" w:footer="720" w:gutter="0"/>
          <w:pgNumType w:start="1"/>
          <w:cols w:space="720"/>
          <w:docGrid w:linePitch="360"/>
        </w:sectPr>
      </w:pPr>
      <w:r>
        <w:fldChar w:fldCharType="end"/>
      </w:r>
    </w:p>
    <w:p w14:paraId="50F607AD" w14:textId="3B70D36B" w:rsidR="0077501A" w:rsidRDefault="0077501A" w:rsidP="005343B5">
      <w:pPr>
        <w:pStyle w:val="Appendix"/>
        <w:ind w:left="0"/>
      </w:pPr>
      <w:bookmarkStart w:id="208" w:name="_Toc90811923"/>
      <w:r>
        <w:lastRenderedPageBreak/>
        <w:t>Appendix A</w:t>
      </w:r>
      <w:bookmarkEnd w:id="208"/>
    </w:p>
    <w:p w14:paraId="4ED0E5FB" w14:textId="51C5C27E" w:rsidR="00BB1291" w:rsidRDefault="00316D15" w:rsidP="00991456">
      <w:pPr>
        <w:pStyle w:val="Heading2"/>
      </w:pPr>
      <w:bookmarkStart w:id="209" w:name="_Toc90811924"/>
      <w:r>
        <w:t xml:space="preserve">1 </w:t>
      </w:r>
      <w:r w:rsidR="001F6CFC" w:rsidRPr="001F6CFC">
        <w:t xml:space="preserve">Determining the </w:t>
      </w:r>
      <w:proofErr w:type="spellStart"/>
      <w:r w:rsidR="00BB1291">
        <w:t>S</w:t>
      </w:r>
      <w:r w:rsidR="001F6CFC" w:rsidRPr="001F6CFC">
        <w:t>ARIMA</w:t>
      </w:r>
      <w:r w:rsidR="00BB1291">
        <w:t>X</w:t>
      </w:r>
      <w:proofErr w:type="spellEnd"/>
      <w:r w:rsidR="001F6CFC" w:rsidRPr="001F6CFC">
        <w:t xml:space="preserve"> Model's Optimal Parameters</w:t>
      </w:r>
      <w:bookmarkEnd w:id="209"/>
    </w:p>
    <w:p w14:paraId="1421F39A" w14:textId="7534F7B1" w:rsidR="003C0378" w:rsidRDefault="003C0378" w:rsidP="003C0378">
      <w:pPr>
        <w:ind w:firstLine="288"/>
      </w:pPr>
      <w:r w:rsidRPr="003C0378">
        <w:t>Autocorrelation is also known as serial correlation in discrete-time. As a function of delay, it correlates a signal with a delayed copy of itself. Informally, it refers to the similarity of observations as a function of time lag. The auto correlation function (</w:t>
      </w:r>
      <w:proofErr w:type="spellStart"/>
      <w:r w:rsidRPr="003C0378">
        <w:t>ACF</w:t>
      </w:r>
      <w:proofErr w:type="spellEnd"/>
      <w:r w:rsidRPr="003C0378">
        <w:t>) can be used to identify the most common seasonality in a time series. It also aids us in determining the optimal number of differences and identifying instances where our series may be over or under-differentiated. The proper order of differencing is that which requires the least amount of differencing to produce a near-stationary series that oscillates around a defined mean, and the auto-correlation plot approaches zero quickly. Finally, it helps us determine the lags that can be used in our MA terms for seasonal and non-seasonal components.</w:t>
      </w:r>
    </w:p>
    <w:p w14:paraId="0A9CF2E4" w14:textId="71AF82AC" w:rsidR="00CF7C74" w:rsidRPr="00642386" w:rsidRDefault="003C0378" w:rsidP="003C0378">
      <w:pPr>
        <w:ind w:firstLine="288"/>
      </w:pPr>
      <w:r>
        <w:t>The partial autocorrelation function (</w:t>
      </w:r>
      <w:proofErr w:type="spellStart"/>
      <w:r>
        <w:t>PACF</w:t>
      </w:r>
      <w:proofErr w:type="spellEnd"/>
      <w:r>
        <w:t xml:space="preserve">) in time series analysis calculates the partial correlation of a stationary time series with its own lagged values by regressing the time series' values at all shorter lags. After removing intermediate lags, the correlation between a time series and its lag is known as partial autocorrelation. Thus, partial autocorrelation captures the unambiguous relationship between a lag and a series. The </w:t>
      </w:r>
      <w:proofErr w:type="spellStart"/>
      <w:r>
        <w:t>PACF</w:t>
      </w:r>
      <w:proofErr w:type="spellEnd"/>
      <w:r>
        <w:t xml:space="preserve"> helps us determine the lags that could be used for the seasonal and non-seasonal components of the AR terms.</w:t>
      </w:r>
    </w:p>
    <w:p w14:paraId="74F5F6E0" w14:textId="796C8F4E" w:rsidR="00991456" w:rsidRDefault="009B3449" w:rsidP="009B3449">
      <w:pPr>
        <w:pStyle w:val="Heading3"/>
      </w:pPr>
      <w:bookmarkStart w:id="210" w:name="_Toc90811925"/>
      <w:r>
        <w:lastRenderedPageBreak/>
        <w:t xml:space="preserve">1.1 </w:t>
      </w:r>
      <w:r w:rsidR="007659E6" w:rsidRPr="007659E6">
        <w:t>Statistical Analysis of the Toronto Dataset</w:t>
      </w:r>
      <w:bookmarkEnd w:id="210"/>
    </w:p>
    <w:p w14:paraId="7762F983" w14:textId="719B85E6" w:rsidR="00EB1740" w:rsidRPr="00EB1740" w:rsidRDefault="008C674B" w:rsidP="00EB1740">
      <w:pPr>
        <w:ind w:firstLine="288"/>
      </w:pPr>
      <w:r w:rsidRPr="008C674B">
        <w:t>A subset of the dataset was chosen for its bit stationary characteristics, including the lag demand for 28 days hourly values. The portion was used to determine the best parameters for the model. The plot of the segment we used is shown in the figure below.</w:t>
      </w:r>
    </w:p>
    <w:p w14:paraId="74B8044A" w14:textId="77777777" w:rsidR="00073C10" w:rsidRDefault="00073C10" w:rsidP="00073C10">
      <w:pPr>
        <w:keepNext/>
        <w:jc w:val="center"/>
      </w:pPr>
      <w:r w:rsidRPr="00073C10">
        <w:rPr>
          <w:noProof/>
        </w:rPr>
        <w:drawing>
          <wp:inline distT="0" distB="0" distL="0" distR="0" wp14:anchorId="76E33C6E" wp14:editId="70419AC4">
            <wp:extent cx="4004318" cy="36004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8"/>
                    <pic:cNvPicPr>
                      <a:picLocks noChangeAspect="1" noChangeArrowheads="1"/>
                    </pic:cNvPicPr>
                  </pic:nvPicPr>
                  <pic:blipFill rotWithShape="1">
                    <a:blip r:embed="rId108">
                      <a:extLst>
                        <a:ext uri="{28A0092B-C50C-407E-A947-70E740481C1C}">
                          <a14:useLocalDpi xmlns:a14="http://schemas.microsoft.com/office/drawing/2010/main" val="0"/>
                        </a:ext>
                      </a:extLst>
                    </a:blip>
                    <a:srcRect l="8050" r="8587"/>
                    <a:stretch/>
                  </pic:blipFill>
                  <pic:spPr bwMode="auto">
                    <a:xfrm>
                      <a:off x="0" y="0"/>
                      <a:ext cx="4017842" cy="3612610"/>
                    </a:xfrm>
                    <a:prstGeom prst="rect">
                      <a:avLst/>
                    </a:prstGeom>
                    <a:noFill/>
                    <a:ln>
                      <a:noFill/>
                    </a:ln>
                    <a:extLst>
                      <a:ext uri="{53640926-AAD7-44D8-BBD7-CCE9431645EC}">
                        <a14:shadowObscured xmlns:a14="http://schemas.microsoft.com/office/drawing/2010/main"/>
                      </a:ext>
                    </a:extLst>
                  </pic:spPr>
                </pic:pic>
              </a:graphicData>
            </a:graphic>
          </wp:inline>
        </w:drawing>
      </w:r>
    </w:p>
    <w:p w14:paraId="62924D2C" w14:textId="7237C0F2" w:rsidR="00073C10" w:rsidRDefault="00073C10" w:rsidP="00073C10">
      <w:pPr>
        <w:pStyle w:val="Caption"/>
        <w:jc w:val="center"/>
      </w:pPr>
      <w:bookmarkStart w:id="211" w:name="_Toc90811978"/>
      <w:r>
        <w:t xml:space="preserve">Figure </w:t>
      </w:r>
      <w:fldSimple w:instr=" SEQ Figure \* ARABIC ">
        <w:r w:rsidR="001873B6">
          <w:rPr>
            <w:noProof/>
          </w:rPr>
          <w:t>26</w:t>
        </w:r>
      </w:fldSimple>
      <w:r>
        <w:t xml:space="preserve"> – </w:t>
      </w:r>
      <w:r w:rsidRPr="00073C10">
        <w:t xml:space="preserve">Excerpt </w:t>
      </w:r>
      <w:r w:rsidR="00EB1740" w:rsidRPr="00073C10">
        <w:t>from</w:t>
      </w:r>
      <w:r w:rsidRPr="00073C10">
        <w:t xml:space="preserve"> the Toronto Dataset</w:t>
      </w:r>
      <w:bookmarkEnd w:id="211"/>
    </w:p>
    <w:p w14:paraId="5FE2A780" w14:textId="387E5B1D" w:rsidR="008C674B" w:rsidRDefault="008C674B" w:rsidP="00F8580D">
      <w:pPr>
        <w:ind w:firstLine="288"/>
      </w:pPr>
      <w:r>
        <w:fldChar w:fldCharType="begin"/>
      </w:r>
      <w:r>
        <w:instrText xml:space="preserve"> REF _Ref89896995 \h </w:instrText>
      </w:r>
      <w:r>
        <w:fldChar w:fldCharType="separate"/>
      </w:r>
      <w:r w:rsidR="001873B6">
        <w:t xml:space="preserve">Figure </w:t>
      </w:r>
      <w:r w:rsidR="001873B6">
        <w:rPr>
          <w:noProof/>
        </w:rPr>
        <w:t>27</w:t>
      </w:r>
      <w:r>
        <w:fldChar w:fldCharType="end"/>
      </w:r>
      <w:r w:rsidRPr="008C674B">
        <w:t xml:space="preserve"> depicts the initial autocorrelation function with no differencing. We can see a high degree of seasonality on a 24-hour basis, which is why we chose 24 as the seasonal difference denoted by parameter S. As illustrated in </w:t>
      </w:r>
      <w:r>
        <w:fldChar w:fldCharType="begin"/>
      </w:r>
      <w:r>
        <w:instrText xml:space="preserve"> REF _Ref89897005 \h </w:instrText>
      </w:r>
      <w:r>
        <w:fldChar w:fldCharType="separate"/>
      </w:r>
      <w:r w:rsidR="001873B6">
        <w:t xml:space="preserve">Figure </w:t>
      </w:r>
      <w:r w:rsidR="001873B6">
        <w:rPr>
          <w:noProof/>
        </w:rPr>
        <w:t>28</w:t>
      </w:r>
      <w:r>
        <w:fldChar w:fldCharType="end"/>
      </w:r>
      <w:r w:rsidRPr="008C674B">
        <w:t xml:space="preserve">, the </w:t>
      </w:r>
      <w:proofErr w:type="spellStart"/>
      <w:r w:rsidRPr="008C674B">
        <w:t>ACF</w:t>
      </w:r>
      <w:proofErr w:type="spellEnd"/>
      <w:r w:rsidRPr="008C674B">
        <w:t xml:space="preserve"> plot approaches zero very slowly after seasonal differencing. This implies that we would need more differentiation, which the non-seasonal component can provide. As shown in </w:t>
      </w:r>
      <w:r>
        <w:fldChar w:fldCharType="begin"/>
      </w:r>
      <w:r>
        <w:instrText xml:space="preserve"> REF _Ref89897016 \h </w:instrText>
      </w:r>
      <w:r>
        <w:fldChar w:fldCharType="separate"/>
      </w:r>
      <w:r w:rsidR="001873B6">
        <w:t xml:space="preserve">Figure </w:t>
      </w:r>
      <w:r w:rsidR="001873B6">
        <w:rPr>
          <w:noProof/>
        </w:rPr>
        <w:t>29</w:t>
      </w:r>
      <w:r>
        <w:fldChar w:fldCharType="end"/>
      </w:r>
      <w:r w:rsidRPr="008C674B">
        <w:t xml:space="preserve">, the new </w:t>
      </w:r>
      <w:proofErr w:type="spellStart"/>
      <w:r w:rsidRPr="008C674B">
        <w:t>ACF</w:t>
      </w:r>
      <w:proofErr w:type="spellEnd"/>
      <w:r w:rsidRPr="008C674B">
        <w:t xml:space="preserve"> plot approaches zero fairly quickly, indicating that nonseasonal differencing d can be set to 1. The first and second lags are highly significant, as shown by the </w:t>
      </w:r>
      <w:r w:rsidRPr="008C674B">
        <w:lastRenderedPageBreak/>
        <w:t>same figure; we set q to 1 and 2. The big Q values were set to 24 and 168 because these are the points with the highest auto correlation.</w:t>
      </w:r>
    </w:p>
    <w:p w14:paraId="25CF7DBA" w14:textId="77777777" w:rsidR="00F62EBE" w:rsidRDefault="00F62EBE" w:rsidP="00F62EBE">
      <w:pPr>
        <w:keepNext/>
        <w:jc w:val="center"/>
      </w:pPr>
      <w:r w:rsidRPr="00F62EBE">
        <w:rPr>
          <w:noProof/>
        </w:rPr>
        <w:drawing>
          <wp:inline distT="0" distB="0" distL="0" distR="0" wp14:anchorId="0BE0EDF3" wp14:editId="07D5565B">
            <wp:extent cx="3691404" cy="3057525"/>
            <wp:effectExtent l="0" t="0" r="444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9"/>
                    <pic:cNvPicPr>
                      <a:picLocks noChangeAspect="1" noChangeArrowheads="1"/>
                    </pic:cNvPicPr>
                  </pic:nvPicPr>
                  <pic:blipFill rotWithShape="1">
                    <a:blip r:embed="rId109">
                      <a:extLst>
                        <a:ext uri="{28A0092B-C50C-407E-A947-70E740481C1C}">
                          <a14:useLocalDpi xmlns:a14="http://schemas.microsoft.com/office/drawing/2010/main" val="0"/>
                        </a:ext>
                      </a:extLst>
                    </a:blip>
                    <a:srcRect l="3936" t="2148" r="7513" b="-1"/>
                    <a:stretch/>
                  </pic:blipFill>
                  <pic:spPr bwMode="auto">
                    <a:xfrm>
                      <a:off x="0" y="0"/>
                      <a:ext cx="3695424" cy="3060855"/>
                    </a:xfrm>
                    <a:prstGeom prst="rect">
                      <a:avLst/>
                    </a:prstGeom>
                    <a:noFill/>
                    <a:ln>
                      <a:noFill/>
                    </a:ln>
                    <a:extLst>
                      <a:ext uri="{53640926-AAD7-44D8-BBD7-CCE9431645EC}">
                        <a14:shadowObscured xmlns:a14="http://schemas.microsoft.com/office/drawing/2010/main"/>
                      </a:ext>
                    </a:extLst>
                  </pic:spPr>
                </pic:pic>
              </a:graphicData>
            </a:graphic>
          </wp:inline>
        </w:drawing>
      </w:r>
    </w:p>
    <w:p w14:paraId="76DB5E4A" w14:textId="538DAB09" w:rsidR="00991456" w:rsidRDefault="00F62EBE" w:rsidP="00F62EBE">
      <w:pPr>
        <w:pStyle w:val="Caption"/>
        <w:jc w:val="center"/>
      </w:pPr>
      <w:bookmarkStart w:id="212" w:name="_Ref89896995"/>
      <w:bookmarkStart w:id="213" w:name="_Toc90811979"/>
      <w:r>
        <w:t xml:space="preserve">Figure </w:t>
      </w:r>
      <w:fldSimple w:instr=" SEQ Figure \* ARABIC ">
        <w:r w:rsidR="001873B6">
          <w:rPr>
            <w:noProof/>
          </w:rPr>
          <w:t>27</w:t>
        </w:r>
      </w:fldSimple>
      <w:bookmarkEnd w:id="212"/>
      <w:r>
        <w:t xml:space="preserve"> – </w:t>
      </w:r>
      <w:r w:rsidRPr="00F62EBE">
        <w:t>Plot of the Initial Auto Correlation</w:t>
      </w:r>
      <w:r>
        <w:t xml:space="preserve"> – Toronto Dataset</w:t>
      </w:r>
      <w:bookmarkEnd w:id="213"/>
    </w:p>
    <w:p w14:paraId="629A7D2D" w14:textId="7669E87C" w:rsidR="0022195F" w:rsidRDefault="0094179F" w:rsidP="0022195F">
      <w:pPr>
        <w:keepNext/>
        <w:jc w:val="center"/>
      </w:pPr>
      <w:r w:rsidRPr="0094179F">
        <w:rPr>
          <w:noProof/>
        </w:rPr>
        <w:drawing>
          <wp:inline distT="0" distB="0" distL="0" distR="0" wp14:anchorId="29FAB252" wp14:editId="0336D9D5">
            <wp:extent cx="3747144" cy="3171825"/>
            <wp:effectExtent l="0" t="0" r="571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1"/>
                    <pic:cNvPicPr>
                      <a:picLocks noChangeAspect="1" noChangeArrowheads="1"/>
                    </pic:cNvPicPr>
                  </pic:nvPicPr>
                  <pic:blipFill rotWithShape="1">
                    <a:blip r:embed="rId110">
                      <a:extLst>
                        <a:ext uri="{28A0092B-C50C-407E-A947-70E740481C1C}">
                          <a14:useLocalDpi xmlns:a14="http://schemas.microsoft.com/office/drawing/2010/main" val="0"/>
                        </a:ext>
                      </a:extLst>
                    </a:blip>
                    <a:srcRect l="3936" r="7513"/>
                    <a:stretch/>
                  </pic:blipFill>
                  <pic:spPr bwMode="auto">
                    <a:xfrm>
                      <a:off x="0" y="0"/>
                      <a:ext cx="3756968" cy="3180141"/>
                    </a:xfrm>
                    <a:prstGeom prst="rect">
                      <a:avLst/>
                    </a:prstGeom>
                    <a:noFill/>
                    <a:ln>
                      <a:noFill/>
                    </a:ln>
                    <a:extLst>
                      <a:ext uri="{53640926-AAD7-44D8-BBD7-CCE9431645EC}">
                        <a14:shadowObscured xmlns:a14="http://schemas.microsoft.com/office/drawing/2010/main"/>
                      </a:ext>
                    </a:extLst>
                  </pic:spPr>
                </pic:pic>
              </a:graphicData>
            </a:graphic>
          </wp:inline>
        </w:drawing>
      </w:r>
    </w:p>
    <w:p w14:paraId="39B99070" w14:textId="46E70D28" w:rsidR="0022195F" w:rsidRDefault="0022195F" w:rsidP="0022195F">
      <w:pPr>
        <w:pStyle w:val="Caption"/>
        <w:jc w:val="center"/>
      </w:pPr>
      <w:bookmarkStart w:id="214" w:name="_Ref89897005"/>
      <w:bookmarkStart w:id="215" w:name="_Toc90811980"/>
      <w:r>
        <w:t xml:space="preserve">Figure </w:t>
      </w:r>
      <w:fldSimple w:instr=" SEQ Figure \* ARABIC ">
        <w:r w:rsidR="001873B6">
          <w:rPr>
            <w:noProof/>
          </w:rPr>
          <w:t>28</w:t>
        </w:r>
      </w:fldSimple>
      <w:bookmarkEnd w:id="214"/>
      <w:r>
        <w:t xml:space="preserve"> – </w:t>
      </w:r>
      <w:proofErr w:type="spellStart"/>
      <w:r w:rsidR="0094179F">
        <w:t>ACF</w:t>
      </w:r>
      <w:proofErr w:type="spellEnd"/>
      <w:r w:rsidRPr="0022195F">
        <w:t xml:space="preserve"> Plot Following Seasonal Differencing</w:t>
      </w:r>
      <w:r>
        <w:t xml:space="preserve"> – Toronto Dataset</w:t>
      </w:r>
      <w:bookmarkEnd w:id="215"/>
    </w:p>
    <w:p w14:paraId="3F9605CA" w14:textId="4927008B" w:rsidR="006C5C9E" w:rsidRPr="006C5C9E" w:rsidRDefault="006C5C9E" w:rsidP="006C5C9E">
      <w:pPr>
        <w:jc w:val="center"/>
      </w:pPr>
      <w:r w:rsidRPr="006C5C9E">
        <w:rPr>
          <w:noProof/>
        </w:rPr>
        <w:lastRenderedPageBreak/>
        <w:drawing>
          <wp:inline distT="0" distB="0" distL="0" distR="0" wp14:anchorId="7A363E2F" wp14:editId="3301B463">
            <wp:extent cx="3989015" cy="33147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4"/>
                    <pic:cNvPicPr>
                      <a:picLocks noChangeAspect="1" noChangeArrowheads="1"/>
                    </pic:cNvPicPr>
                  </pic:nvPicPr>
                  <pic:blipFill rotWithShape="1">
                    <a:blip r:embed="rId111">
                      <a:extLst>
                        <a:ext uri="{28A0092B-C50C-407E-A947-70E740481C1C}">
                          <a14:useLocalDpi xmlns:a14="http://schemas.microsoft.com/office/drawing/2010/main" val="0"/>
                        </a:ext>
                      </a:extLst>
                    </a:blip>
                    <a:srcRect l="4115" t="2625" r="8050"/>
                    <a:stretch/>
                  </pic:blipFill>
                  <pic:spPr bwMode="auto">
                    <a:xfrm>
                      <a:off x="0" y="0"/>
                      <a:ext cx="4000647" cy="3324365"/>
                    </a:xfrm>
                    <a:prstGeom prst="rect">
                      <a:avLst/>
                    </a:prstGeom>
                    <a:noFill/>
                    <a:ln>
                      <a:noFill/>
                    </a:ln>
                    <a:extLst>
                      <a:ext uri="{53640926-AAD7-44D8-BBD7-CCE9431645EC}">
                        <a14:shadowObscured xmlns:a14="http://schemas.microsoft.com/office/drawing/2010/main"/>
                      </a:ext>
                    </a:extLst>
                  </pic:spPr>
                </pic:pic>
              </a:graphicData>
            </a:graphic>
          </wp:inline>
        </w:drawing>
      </w:r>
    </w:p>
    <w:p w14:paraId="193C715D" w14:textId="09106BD4" w:rsidR="0094179F" w:rsidRDefault="0094179F" w:rsidP="0094179F">
      <w:pPr>
        <w:pStyle w:val="Caption"/>
        <w:jc w:val="center"/>
      </w:pPr>
      <w:bookmarkStart w:id="216" w:name="_Ref89897016"/>
      <w:bookmarkStart w:id="217" w:name="_Toc90811981"/>
      <w:r>
        <w:t xml:space="preserve">Figure </w:t>
      </w:r>
      <w:fldSimple w:instr=" SEQ Figure \* ARABIC ">
        <w:r w:rsidR="001873B6">
          <w:rPr>
            <w:noProof/>
          </w:rPr>
          <w:t>29</w:t>
        </w:r>
      </w:fldSimple>
      <w:bookmarkEnd w:id="216"/>
      <w:r>
        <w:t xml:space="preserve"> – </w:t>
      </w:r>
      <w:proofErr w:type="spellStart"/>
      <w:r w:rsidR="00292F6A" w:rsidRPr="00292F6A">
        <w:t>ACF</w:t>
      </w:r>
      <w:proofErr w:type="spellEnd"/>
      <w:r w:rsidR="00292F6A" w:rsidRPr="00292F6A">
        <w:t xml:space="preserve"> Plot After Seasonal and Non-Seasonal Differencing </w:t>
      </w:r>
      <w:r>
        <w:t>– Toronto Dataset</w:t>
      </w:r>
      <w:bookmarkEnd w:id="217"/>
    </w:p>
    <w:p w14:paraId="293C2334" w14:textId="77777777" w:rsidR="009512F4" w:rsidRDefault="009512F4" w:rsidP="009512F4">
      <w:pPr>
        <w:keepNext/>
        <w:jc w:val="center"/>
      </w:pPr>
      <w:r w:rsidRPr="009512F4">
        <w:rPr>
          <w:noProof/>
        </w:rPr>
        <w:drawing>
          <wp:inline distT="0" distB="0" distL="0" distR="0" wp14:anchorId="5EA1A82F" wp14:editId="7AF648F7">
            <wp:extent cx="4292365" cy="364807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5"/>
                    <pic:cNvPicPr>
                      <a:picLocks noChangeAspect="1" noChangeArrowheads="1"/>
                    </pic:cNvPicPr>
                  </pic:nvPicPr>
                  <pic:blipFill rotWithShape="1">
                    <a:blip r:embed="rId112">
                      <a:extLst>
                        <a:ext uri="{28A0092B-C50C-407E-A947-70E740481C1C}">
                          <a14:useLocalDpi xmlns:a14="http://schemas.microsoft.com/office/drawing/2010/main" val="0"/>
                        </a:ext>
                      </a:extLst>
                    </a:blip>
                    <a:srcRect l="3936" r="7871"/>
                    <a:stretch/>
                  </pic:blipFill>
                  <pic:spPr bwMode="auto">
                    <a:xfrm>
                      <a:off x="0" y="0"/>
                      <a:ext cx="4308647" cy="3661913"/>
                    </a:xfrm>
                    <a:prstGeom prst="rect">
                      <a:avLst/>
                    </a:prstGeom>
                    <a:noFill/>
                    <a:ln>
                      <a:noFill/>
                    </a:ln>
                    <a:extLst>
                      <a:ext uri="{53640926-AAD7-44D8-BBD7-CCE9431645EC}">
                        <a14:shadowObscured xmlns:a14="http://schemas.microsoft.com/office/drawing/2010/main"/>
                      </a:ext>
                    </a:extLst>
                  </pic:spPr>
                </pic:pic>
              </a:graphicData>
            </a:graphic>
          </wp:inline>
        </w:drawing>
      </w:r>
    </w:p>
    <w:p w14:paraId="787879E9" w14:textId="576B1B04" w:rsidR="009512F4" w:rsidRDefault="009512F4" w:rsidP="009512F4">
      <w:pPr>
        <w:pStyle w:val="Caption"/>
        <w:jc w:val="center"/>
      </w:pPr>
      <w:bookmarkStart w:id="218" w:name="_Ref89897711"/>
      <w:bookmarkStart w:id="219" w:name="_Toc90811982"/>
      <w:r>
        <w:t xml:space="preserve">Figure </w:t>
      </w:r>
      <w:fldSimple w:instr=" SEQ Figure \* ARABIC ">
        <w:r w:rsidR="001873B6">
          <w:rPr>
            <w:noProof/>
          </w:rPr>
          <w:t>30</w:t>
        </w:r>
      </w:fldSimple>
      <w:bookmarkEnd w:id="218"/>
      <w:r>
        <w:t xml:space="preserve"> - </w:t>
      </w:r>
      <w:proofErr w:type="spellStart"/>
      <w:r>
        <w:t>P</w:t>
      </w:r>
      <w:r w:rsidRPr="00292F6A">
        <w:t>ACF</w:t>
      </w:r>
      <w:proofErr w:type="spellEnd"/>
      <w:r w:rsidRPr="00292F6A">
        <w:t xml:space="preserve"> Plot After Seasonal and Non-Seasonal Differencing </w:t>
      </w:r>
      <w:r>
        <w:t>– Toronto Dataset</w:t>
      </w:r>
      <w:bookmarkEnd w:id="219"/>
    </w:p>
    <w:p w14:paraId="55CBB6AF" w14:textId="3881F805" w:rsidR="008C674B" w:rsidRDefault="008C674B" w:rsidP="00F137F7">
      <w:pPr>
        <w:ind w:firstLine="288"/>
      </w:pPr>
      <w:r w:rsidRPr="008C674B">
        <w:lastRenderedPageBreak/>
        <w:t xml:space="preserve">The values of our small p and large P lags can be obtained from the </w:t>
      </w:r>
      <w:proofErr w:type="spellStart"/>
      <w:r w:rsidRPr="008C674B">
        <w:t>PACF</w:t>
      </w:r>
      <w:proofErr w:type="spellEnd"/>
      <w:r w:rsidRPr="008C674B">
        <w:t xml:space="preserve"> plot in </w:t>
      </w:r>
      <w:r>
        <w:fldChar w:fldCharType="begin"/>
      </w:r>
      <w:r>
        <w:instrText xml:space="preserve"> REF _Ref89897711 \h </w:instrText>
      </w:r>
      <w:r>
        <w:fldChar w:fldCharType="separate"/>
      </w:r>
      <w:r w:rsidR="001873B6">
        <w:t xml:space="preserve">Figure </w:t>
      </w:r>
      <w:r w:rsidR="001873B6">
        <w:rPr>
          <w:noProof/>
        </w:rPr>
        <w:t>30</w:t>
      </w:r>
      <w:r>
        <w:fldChar w:fldCharType="end"/>
      </w:r>
      <w:r w:rsidRPr="008C674B">
        <w:t>. We can see a significant lag at 1 that is greater than the subsequent ones, so we can set p to 1. There are significant lags at other points as well, including 24, 48, 72, and 168; however, in order to keep things simple, we chose only the points listed above to serve as Q.</w:t>
      </w:r>
    </w:p>
    <w:p w14:paraId="0F72548C" w14:textId="691A18B9" w:rsidR="009B3449" w:rsidRDefault="009B3449" w:rsidP="009B3449">
      <w:pPr>
        <w:pStyle w:val="Heading3"/>
      </w:pPr>
      <w:bookmarkStart w:id="220" w:name="_Toc90811926"/>
      <w:r>
        <w:t xml:space="preserve">1.2 </w:t>
      </w:r>
      <w:r w:rsidRPr="007659E6">
        <w:t xml:space="preserve">Statistical Analysis of the </w:t>
      </w:r>
      <w:r>
        <w:t>Ottawa</w:t>
      </w:r>
      <w:r w:rsidRPr="007659E6">
        <w:t xml:space="preserve"> Dataset</w:t>
      </w:r>
      <w:bookmarkEnd w:id="220"/>
    </w:p>
    <w:p w14:paraId="29334E7F" w14:textId="6293F2B0" w:rsidR="009C4BB0" w:rsidRDefault="000B4915" w:rsidP="000B4915">
      <w:pPr>
        <w:ind w:firstLine="288"/>
      </w:pPr>
      <w:r w:rsidRPr="000B4915">
        <w:t xml:space="preserve">As with the Toronto dataset, a subset of 28 days of hourly values was chosen to </w:t>
      </w:r>
      <w:r w:rsidR="0027573A">
        <w:t>determine</w:t>
      </w:r>
      <w:r w:rsidRPr="000B4915">
        <w:t xml:space="preserve"> the model's optimal parameters. The plot of the segment we used is shown below.</w:t>
      </w:r>
    </w:p>
    <w:p w14:paraId="7D3DB02F" w14:textId="77777777" w:rsidR="00BD0371" w:rsidRDefault="00BD0371" w:rsidP="00BD0371">
      <w:pPr>
        <w:keepNext/>
        <w:ind w:firstLine="288"/>
        <w:jc w:val="center"/>
      </w:pPr>
      <w:r w:rsidRPr="00BD0371">
        <w:rPr>
          <w:noProof/>
        </w:rPr>
        <w:drawing>
          <wp:inline distT="0" distB="0" distL="0" distR="0" wp14:anchorId="0E610BF7" wp14:editId="47D423E4">
            <wp:extent cx="4032638" cy="3429000"/>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113">
                      <a:extLst>
                        <a:ext uri="{28A0092B-C50C-407E-A947-70E740481C1C}">
                          <a14:useLocalDpi xmlns:a14="http://schemas.microsoft.com/office/drawing/2010/main" val="0"/>
                        </a:ext>
                      </a:extLst>
                    </a:blip>
                    <a:srcRect l="6441" t="2387" r="7513" b="-1"/>
                    <a:stretch/>
                  </pic:blipFill>
                  <pic:spPr bwMode="auto">
                    <a:xfrm>
                      <a:off x="0" y="0"/>
                      <a:ext cx="4049434" cy="3443282"/>
                    </a:xfrm>
                    <a:prstGeom prst="rect">
                      <a:avLst/>
                    </a:prstGeom>
                    <a:noFill/>
                    <a:ln>
                      <a:noFill/>
                    </a:ln>
                    <a:extLst>
                      <a:ext uri="{53640926-AAD7-44D8-BBD7-CCE9431645EC}">
                        <a14:shadowObscured xmlns:a14="http://schemas.microsoft.com/office/drawing/2010/main"/>
                      </a:ext>
                    </a:extLst>
                  </pic:spPr>
                </pic:pic>
              </a:graphicData>
            </a:graphic>
          </wp:inline>
        </w:drawing>
      </w:r>
    </w:p>
    <w:p w14:paraId="3DDCCDEC" w14:textId="1E0456B9" w:rsidR="00AD05B1" w:rsidRDefault="00BD0371" w:rsidP="00AD05B1">
      <w:pPr>
        <w:pStyle w:val="Caption"/>
        <w:jc w:val="center"/>
      </w:pPr>
      <w:bookmarkStart w:id="221" w:name="_Toc90811983"/>
      <w:r>
        <w:t xml:space="preserve">Figure </w:t>
      </w:r>
      <w:fldSimple w:instr=" SEQ Figure \* ARABIC ">
        <w:r w:rsidR="001873B6">
          <w:rPr>
            <w:noProof/>
          </w:rPr>
          <w:t>31</w:t>
        </w:r>
      </w:fldSimple>
      <w:r>
        <w:t xml:space="preserve"> - </w:t>
      </w:r>
      <w:r w:rsidRPr="00073C10">
        <w:t xml:space="preserve">Excerpt from the </w:t>
      </w:r>
      <w:r w:rsidR="00997D05">
        <w:t>Ottawa</w:t>
      </w:r>
      <w:r w:rsidRPr="00073C10">
        <w:t xml:space="preserve"> Dataset</w:t>
      </w:r>
      <w:bookmarkEnd w:id="221"/>
    </w:p>
    <w:p w14:paraId="3BC739EC" w14:textId="0274466D" w:rsidR="004A4EA4" w:rsidRDefault="004A4EA4" w:rsidP="004A4EA4">
      <w:pPr>
        <w:ind w:firstLine="288"/>
      </w:pPr>
      <w:r>
        <w:fldChar w:fldCharType="begin"/>
      </w:r>
      <w:r>
        <w:instrText xml:space="preserve"> REF _Ref89950017 \h </w:instrText>
      </w:r>
      <w:r>
        <w:fldChar w:fldCharType="separate"/>
      </w:r>
      <w:r w:rsidR="001873B6">
        <w:t xml:space="preserve">Figure </w:t>
      </w:r>
      <w:r w:rsidR="001873B6">
        <w:rPr>
          <w:noProof/>
        </w:rPr>
        <w:t>32</w:t>
      </w:r>
      <w:r>
        <w:fldChar w:fldCharType="end"/>
      </w:r>
      <w:r>
        <w:t xml:space="preserve"> depicts the autocorrelation function of the initial without differencing. On a 24-hour basis, we can see a high degree of seasonality, which is why we chose 24 as the </w:t>
      </w:r>
      <w:r>
        <w:lastRenderedPageBreak/>
        <w:t xml:space="preserve">seasonal difference denoted by parameter S. The </w:t>
      </w:r>
      <w:proofErr w:type="spellStart"/>
      <w:r>
        <w:t>ACF</w:t>
      </w:r>
      <w:proofErr w:type="spellEnd"/>
      <w:r>
        <w:t xml:space="preserve"> plot approaches zero very slowly after seasonal differencing, as shown in </w:t>
      </w:r>
      <w:r>
        <w:fldChar w:fldCharType="begin"/>
      </w:r>
      <w:r>
        <w:instrText xml:space="preserve"> REF _Ref89950025 \h </w:instrText>
      </w:r>
      <w:r>
        <w:fldChar w:fldCharType="separate"/>
      </w:r>
      <w:r w:rsidR="001873B6">
        <w:t xml:space="preserve">Figure </w:t>
      </w:r>
      <w:r w:rsidR="001873B6">
        <w:rPr>
          <w:noProof/>
        </w:rPr>
        <w:t>33</w:t>
      </w:r>
      <w:r>
        <w:fldChar w:fldCharType="end"/>
      </w:r>
      <w:r>
        <w:t xml:space="preserve">. This implies that additional differentiation is required, which the non-seasonal component can provide. The new </w:t>
      </w:r>
      <w:proofErr w:type="spellStart"/>
      <w:r>
        <w:t>ACF</w:t>
      </w:r>
      <w:proofErr w:type="spellEnd"/>
      <w:r>
        <w:t xml:space="preserve"> plot approaches zero relatively quickly, as shown in </w:t>
      </w:r>
      <w:r>
        <w:fldChar w:fldCharType="begin"/>
      </w:r>
      <w:r>
        <w:instrText xml:space="preserve"> REF _Ref89950046 \h </w:instrText>
      </w:r>
      <w:r>
        <w:fldChar w:fldCharType="separate"/>
      </w:r>
      <w:r w:rsidR="001873B6">
        <w:t xml:space="preserve">Figure </w:t>
      </w:r>
      <w:r w:rsidR="001873B6">
        <w:rPr>
          <w:noProof/>
        </w:rPr>
        <w:t>34</w:t>
      </w:r>
      <w:r>
        <w:fldChar w:fldCharType="end"/>
      </w:r>
      <w:r>
        <w:t>, indicating that nonseasonal differencing d can be set to 1. As shown in the exact figure, the first lag is extremely significant, so q is set to 1. Big Q values of 24 and 168 were chosen because these were the points with the highest auto correlation.</w:t>
      </w:r>
    </w:p>
    <w:p w14:paraId="438CA34C" w14:textId="3BB038BB" w:rsidR="004A4EA4" w:rsidRPr="004A4EA4" w:rsidRDefault="004A4EA4" w:rsidP="004A4EA4">
      <w:pPr>
        <w:ind w:firstLine="288"/>
      </w:pPr>
      <w:r>
        <w:t xml:space="preserve">The values of our small p and large P lags can be found in </w:t>
      </w:r>
      <w:r>
        <w:fldChar w:fldCharType="begin"/>
      </w:r>
      <w:r>
        <w:instrText xml:space="preserve"> REF _Ref89950479 \h </w:instrText>
      </w:r>
      <w:r>
        <w:fldChar w:fldCharType="separate"/>
      </w:r>
      <w:r w:rsidR="001873B6">
        <w:t xml:space="preserve">Figure </w:t>
      </w:r>
      <w:r w:rsidR="001873B6">
        <w:rPr>
          <w:noProof/>
        </w:rPr>
        <w:t>35</w:t>
      </w:r>
      <w:r>
        <w:fldChar w:fldCharType="end"/>
      </w:r>
      <w:r>
        <w:t xml:space="preserve">'s </w:t>
      </w:r>
      <w:proofErr w:type="spellStart"/>
      <w:r>
        <w:t>PACF</w:t>
      </w:r>
      <w:proofErr w:type="spellEnd"/>
      <w:r>
        <w:t xml:space="preserve"> plot. We notice a significant lag at 1 that is greater than the lag at the subsequent ones, so we set p to 1. We considered lags of 24 and 48 for large P; to keep our model simple, we included only the points with the highest partial autocorrelation.</w:t>
      </w:r>
    </w:p>
    <w:p w14:paraId="0118AE26" w14:textId="77777777" w:rsidR="00AD05B1" w:rsidRDefault="00AD05B1" w:rsidP="00AD05B1">
      <w:pPr>
        <w:keepNext/>
        <w:spacing w:line="240" w:lineRule="auto"/>
        <w:jc w:val="center"/>
      </w:pPr>
      <w:r w:rsidRPr="00AD05B1">
        <w:rPr>
          <w:noProof/>
        </w:rPr>
        <w:drawing>
          <wp:inline distT="0" distB="0" distL="0" distR="0" wp14:anchorId="18DB146A" wp14:editId="5BDD268F">
            <wp:extent cx="3978564" cy="3381375"/>
            <wp:effectExtent l="0" t="0" r="317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114">
                      <a:extLst>
                        <a:ext uri="{28A0092B-C50C-407E-A947-70E740481C1C}">
                          <a14:useLocalDpi xmlns:a14="http://schemas.microsoft.com/office/drawing/2010/main" val="0"/>
                        </a:ext>
                      </a:extLst>
                    </a:blip>
                    <a:srcRect l="4115" r="7692"/>
                    <a:stretch/>
                  </pic:blipFill>
                  <pic:spPr bwMode="auto">
                    <a:xfrm>
                      <a:off x="0" y="0"/>
                      <a:ext cx="3985652" cy="3387399"/>
                    </a:xfrm>
                    <a:prstGeom prst="rect">
                      <a:avLst/>
                    </a:prstGeom>
                    <a:noFill/>
                    <a:ln>
                      <a:noFill/>
                    </a:ln>
                    <a:extLst>
                      <a:ext uri="{53640926-AAD7-44D8-BBD7-CCE9431645EC}">
                        <a14:shadowObscured xmlns:a14="http://schemas.microsoft.com/office/drawing/2010/main"/>
                      </a:ext>
                    </a:extLst>
                  </pic:spPr>
                </pic:pic>
              </a:graphicData>
            </a:graphic>
          </wp:inline>
        </w:drawing>
      </w:r>
    </w:p>
    <w:p w14:paraId="5B44E2C5" w14:textId="633306F3" w:rsidR="001671EB" w:rsidRDefault="00AD05B1" w:rsidP="00AD05B1">
      <w:pPr>
        <w:pStyle w:val="Caption"/>
        <w:jc w:val="center"/>
      </w:pPr>
      <w:bookmarkStart w:id="222" w:name="_Ref89950017"/>
      <w:bookmarkStart w:id="223" w:name="_Toc90811984"/>
      <w:r>
        <w:t xml:space="preserve">Figure </w:t>
      </w:r>
      <w:fldSimple w:instr=" SEQ Figure \* ARABIC ">
        <w:r w:rsidR="001873B6">
          <w:rPr>
            <w:noProof/>
          </w:rPr>
          <w:t>32</w:t>
        </w:r>
      </w:fldSimple>
      <w:bookmarkEnd w:id="222"/>
      <w:r>
        <w:t xml:space="preserve"> - </w:t>
      </w:r>
      <w:r w:rsidRPr="00F62EBE">
        <w:t>Plot of the Initial Auto Correlation</w:t>
      </w:r>
      <w:r>
        <w:t xml:space="preserve"> – </w:t>
      </w:r>
      <w:r w:rsidR="005B3499">
        <w:t>Ottawa</w:t>
      </w:r>
      <w:r>
        <w:t xml:space="preserve"> Dataset</w:t>
      </w:r>
      <w:bookmarkEnd w:id="223"/>
    </w:p>
    <w:p w14:paraId="32BD1878" w14:textId="77777777" w:rsidR="00681517" w:rsidRPr="00681517" w:rsidRDefault="00681517" w:rsidP="00681517"/>
    <w:p w14:paraId="77C8FED4" w14:textId="77777777" w:rsidR="005B3499" w:rsidRDefault="005B3499" w:rsidP="005B3499">
      <w:pPr>
        <w:keepNext/>
        <w:jc w:val="center"/>
      </w:pPr>
      <w:r w:rsidRPr="005B3499">
        <w:rPr>
          <w:noProof/>
        </w:rPr>
        <w:lastRenderedPageBreak/>
        <w:drawing>
          <wp:inline distT="0" distB="0" distL="0" distR="0" wp14:anchorId="578A8F24" wp14:editId="17ABB1A5">
            <wp:extent cx="4059516" cy="33528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115">
                      <a:extLst>
                        <a:ext uri="{28A0092B-C50C-407E-A947-70E740481C1C}">
                          <a14:useLocalDpi xmlns:a14="http://schemas.microsoft.com/office/drawing/2010/main" val="0"/>
                        </a:ext>
                      </a:extLst>
                    </a:blip>
                    <a:srcRect l="4115" t="2625" r="7513"/>
                    <a:stretch/>
                  </pic:blipFill>
                  <pic:spPr bwMode="auto">
                    <a:xfrm>
                      <a:off x="0" y="0"/>
                      <a:ext cx="4061763" cy="3354656"/>
                    </a:xfrm>
                    <a:prstGeom prst="rect">
                      <a:avLst/>
                    </a:prstGeom>
                    <a:noFill/>
                    <a:ln>
                      <a:noFill/>
                    </a:ln>
                    <a:extLst>
                      <a:ext uri="{53640926-AAD7-44D8-BBD7-CCE9431645EC}">
                        <a14:shadowObscured xmlns:a14="http://schemas.microsoft.com/office/drawing/2010/main"/>
                      </a:ext>
                    </a:extLst>
                  </pic:spPr>
                </pic:pic>
              </a:graphicData>
            </a:graphic>
          </wp:inline>
        </w:drawing>
      </w:r>
    </w:p>
    <w:p w14:paraId="0EE4242E" w14:textId="1830B647" w:rsidR="005B3499" w:rsidRDefault="005B3499" w:rsidP="005B3499">
      <w:pPr>
        <w:pStyle w:val="Caption"/>
        <w:jc w:val="center"/>
      </w:pPr>
      <w:bookmarkStart w:id="224" w:name="_Ref89950025"/>
      <w:bookmarkStart w:id="225" w:name="_Toc90811985"/>
      <w:r>
        <w:t xml:space="preserve">Figure </w:t>
      </w:r>
      <w:fldSimple w:instr=" SEQ Figure \* ARABIC ">
        <w:r w:rsidR="001873B6">
          <w:rPr>
            <w:noProof/>
          </w:rPr>
          <w:t>33</w:t>
        </w:r>
      </w:fldSimple>
      <w:bookmarkEnd w:id="224"/>
      <w:r>
        <w:t xml:space="preserve"> - </w:t>
      </w:r>
      <w:proofErr w:type="spellStart"/>
      <w:r>
        <w:t>ACF</w:t>
      </w:r>
      <w:proofErr w:type="spellEnd"/>
      <w:r w:rsidRPr="0022195F">
        <w:t xml:space="preserve"> Plot Following Seasonal Differencing</w:t>
      </w:r>
      <w:r>
        <w:t xml:space="preserve"> – Ottawa Dataset</w:t>
      </w:r>
      <w:bookmarkEnd w:id="225"/>
    </w:p>
    <w:p w14:paraId="15931F54" w14:textId="77777777" w:rsidR="005B3499" w:rsidRDefault="005B3499" w:rsidP="005B3499">
      <w:pPr>
        <w:keepNext/>
        <w:jc w:val="center"/>
      </w:pPr>
      <w:r w:rsidRPr="005B3499">
        <w:rPr>
          <w:noProof/>
        </w:rPr>
        <w:drawing>
          <wp:inline distT="0" distB="0" distL="0" distR="0" wp14:anchorId="4522243E" wp14:editId="2151857E">
            <wp:extent cx="4321431" cy="3590925"/>
            <wp:effectExtent l="0" t="0" r="317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116">
                      <a:extLst>
                        <a:ext uri="{28A0092B-C50C-407E-A947-70E740481C1C}">
                          <a14:useLocalDpi xmlns:a14="http://schemas.microsoft.com/office/drawing/2010/main" val="0"/>
                        </a:ext>
                      </a:extLst>
                    </a:blip>
                    <a:srcRect l="3935" t="2625" r="8229"/>
                    <a:stretch/>
                  </pic:blipFill>
                  <pic:spPr bwMode="auto">
                    <a:xfrm>
                      <a:off x="0" y="0"/>
                      <a:ext cx="4329861" cy="3597930"/>
                    </a:xfrm>
                    <a:prstGeom prst="rect">
                      <a:avLst/>
                    </a:prstGeom>
                    <a:noFill/>
                    <a:ln>
                      <a:noFill/>
                    </a:ln>
                    <a:extLst>
                      <a:ext uri="{53640926-AAD7-44D8-BBD7-CCE9431645EC}">
                        <a14:shadowObscured xmlns:a14="http://schemas.microsoft.com/office/drawing/2010/main"/>
                      </a:ext>
                    </a:extLst>
                  </pic:spPr>
                </pic:pic>
              </a:graphicData>
            </a:graphic>
          </wp:inline>
        </w:drawing>
      </w:r>
    </w:p>
    <w:p w14:paraId="641578AC" w14:textId="4E5C9F54" w:rsidR="005B3499" w:rsidRDefault="005B3499" w:rsidP="005B3499">
      <w:pPr>
        <w:pStyle w:val="Caption"/>
        <w:jc w:val="center"/>
      </w:pPr>
      <w:bookmarkStart w:id="226" w:name="_Ref89950046"/>
      <w:bookmarkStart w:id="227" w:name="_Toc90811986"/>
      <w:r>
        <w:t xml:space="preserve">Figure </w:t>
      </w:r>
      <w:fldSimple w:instr=" SEQ Figure \* ARABIC ">
        <w:r w:rsidR="001873B6">
          <w:rPr>
            <w:noProof/>
          </w:rPr>
          <w:t>34</w:t>
        </w:r>
      </w:fldSimple>
      <w:bookmarkEnd w:id="226"/>
      <w:r>
        <w:t xml:space="preserve"> - </w:t>
      </w:r>
      <w:proofErr w:type="spellStart"/>
      <w:r w:rsidRPr="00292F6A">
        <w:t>ACF</w:t>
      </w:r>
      <w:proofErr w:type="spellEnd"/>
      <w:r w:rsidRPr="00292F6A">
        <w:t xml:space="preserve"> Plot After Seasonal and Non-Seasonal Differencing </w:t>
      </w:r>
      <w:r>
        <w:t>– Ottawa Dataset</w:t>
      </w:r>
      <w:bookmarkEnd w:id="227"/>
    </w:p>
    <w:p w14:paraId="009E560C" w14:textId="77777777" w:rsidR="00FB7F26" w:rsidRDefault="00FB7F26" w:rsidP="00FB7F26">
      <w:pPr>
        <w:keepNext/>
        <w:jc w:val="center"/>
      </w:pPr>
      <w:r w:rsidRPr="00FB7F26">
        <w:rPr>
          <w:noProof/>
        </w:rPr>
        <w:lastRenderedPageBreak/>
        <w:drawing>
          <wp:inline distT="0" distB="0" distL="0" distR="0" wp14:anchorId="0777B6BF" wp14:editId="011F190A">
            <wp:extent cx="4472613" cy="3848100"/>
            <wp:effectExtent l="0" t="0" r="444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117">
                      <a:extLst>
                        <a:ext uri="{28A0092B-C50C-407E-A947-70E740481C1C}">
                          <a14:useLocalDpi xmlns:a14="http://schemas.microsoft.com/office/drawing/2010/main" val="0"/>
                        </a:ext>
                      </a:extLst>
                    </a:blip>
                    <a:srcRect l="4115" r="8766"/>
                    <a:stretch/>
                  </pic:blipFill>
                  <pic:spPr bwMode="auto">
                    <a:xfrm>
                      <a:off x="0" y="0"/>
                      <a:ext cx="4477715" cy="3852490"/>
                    </a:xfrm>
                    <a:prstGeom prst="rect">
                      <a:avLst/>
                    </a:prstGeom>
                    <a:noFill/>
                    <a:ln>
                      <a:noFill/>
                    </a:ln>
                    <a:extLst>
                      <a:ext uri="{53640926-AAD7-44D8-BBD7-CCE9431645EC}">
                        <a14:shadowObscured xmlns:a14="http://schemas.microsoft.com/office/drawing/2010/main"/>
                      </a:ext>
                    </a:extLst>
                  </pic:spPr>
                </pic:pic>
              </a:graphicData>
            </a:graphic>
          </wp:inline>
        </w:drawing>
      </w:r>
    </w:p>
    <w:p w14:paraId="6E35A6DE" w14:textId="775D0689" w:rsidR="00FB7F26" w:rsidRDefault="00FB7F26" w:rsidP="00FB7F26">
      <w:pPr>
        <w:pStyle w:val="Caption"/>
        <w:jc w:val="center"/>
      </w:pPr>
      <w:bookmarkStart w:id="228" w:name="_Ref89950479"/>
      <w:bookmarkStart w:id="229" w:name="_Toc90811987"/>
      <w:r>
        <w:t xml:space="preserve">Figure </w:t>
      </w:r>
      <w:fldSimple w:instr=" SEQ Figure \* ARABIC ">
        <w:r w:rsidR="001873B6">
          <w:rPr>
            <w:noProof/>
          </w:rPr>
          <w:t>35</w:t>
        </w:r>
      </w:fldSimple>
      <w:bookmarkEnd w:id="228"/>
      <w:r>
        <w:t xml:space="preserve"> - </w:t>
      </w:r>
      <w:proofErr w:type="spellStart"/>
      <w:r>
        <w:t>P</w:t>
      </w:r>
      <w:r w:rsidRPr="00292F6A">
        <w:t>ACF</w:t>
      </w:r>
      <w:proofErr w:type="spellEnd"/>
      <w:r w:rsidRPr="00292F6A">
        <w:t xml:space="preserve"> Plot After Seasonal and Non-Seasonal Differencing </w:t>
      </w:r>
      <w:r>
        <w:t>– Ottawa Dataset</w:t>
      </w:r>
      <w:bookmarkEnd w:id="229"/>
    </w:p>
    <w:p w14:paraId="4AFFBAC2" w14:textId="35F1C811" w:rsidR="006E68AA" w:rsidRDefault="006E68AA" w:rsidP="006E68AA">
      <w:pPr>
        <w:pStyle w:val="Heading3"/>
      </w:pPr>
      <w:bookmarkStart w:id="230" w:name="_Toc90811927"/>
      <w:r>
        <w:t xml:space="preserve">1.3 </w:t>
      </w:r>
      <w:r w:rsidRPr="007659E6">
        <w:t xml:space="preserve">Statistical Analysis of the </w:t>
      </w:r>
      <w:r>
        <w:t>Saint John</w:t>
      </w:r>
      <w:r w:rsidRPr="007659E6">
        <w:t xml:space="preserve"> Dataset</w:t>
      </w:r>
      <w:bookmarkEnd w:id="230"/>
    </w:p>
    <w:p w14:paraId="17950C85" w14:textId="5FD45991" w:rsidR="004A4EA4" w:rsidRDefault="004A4EA4" w:rsidP="004A4EA4">
      <w:pPr>
        <w:ind w:firstLine="288"/>
      </w:pPr>
      <w:r w:rsidRPr="004A4EA4">
        <w:t xml:space="preserve">To determine the optimal model parameters, a subset of 28 days of hourly values was chosen, as was the case with the Toronto and Ottawa datasets. The plot of the segment we used is shown in </w:t>
      </w:r>
      <w:r>
        <w:fldChar w:fldCharType="begin"/>
      </w:r>
      <w:r>
        <w:instrText xml:space="preserve"> REF _Ref89951027 \h </w:instrText>
      </w:r>
      <w:r>
        <w:fldChar w:fldCharType="separate"/>
      </w:r>
      <w:r w:rsidR="001873B6">
        <w:t xml:space="preserve">Figure </w:t>
      </w:r>
      <w:r w:rsidR="001873B6">
        <w:rPr>
          <w:noProof/>
        </w:rPr>
        <w:t>36</w:t>
      </w:r>
      <w:r>
        <w:fldChar w:fldCharType="end"/>
      </w:r>
      <w:r w:rsidRPr="004A4EA4">
        <w:t>.</w:t>
      </w:r>
    </w:p>
    <w:p w14:paraId="03CC3ADC" w14:textId="7689EB7F" w:rsidR="00BB1AE3" w:rsidRDefault="00BB1AE3" w:rsidP="004A4EA4">
      <w:pPr>
        <w:ind w:firstLine="288"/>
      </w:pPr>
      <w:r w:rsidRPr="00BB1AE3">
        <w:t xml:space="preserve">The autocorrelation function of the initial without differencing is depicted in </w:t>
      </w:r>
      <w:r>
        <w:fldChar w:fldCharType="begin"/>
      </w:r>
      <w:r>
        <w:instrText xml:space="preserve"> REF _Ref89951518 \h </w:instrText>
      </w:r>
      <w:r>
        <w:fldChar w:fldCharType="separate"/>
      </w:r>
      <w:r w:rsidR="001873B6">
        <w:t xml:space="preserve">Figure </w:t>
      </w:r>
      <w:r w:rsidR="001873B6">
        <w:rPr>
          <w:noProof/>
        </w:rPr>
        <w:t>37</w:t>
      </w:r>
      <w:r>
        <w:fldChar w:fldCharType="end"/>
      </w:r>
      <w:r w:rsidRPr="00BB1AE3">
        <w:t xml:space="preserve">. We can see a high level of seasonality on a 24-hour basis, which is why we chose 24 as the seasonal difference denoted by parameter S. The </w:t>
      </w:r>
      <w:proofErr w:type="spellStart"/>
      <w:r w:rsidRPr="00BB1AE3">
        <w:t>ACF</w:t>
      </w:r>
      <w:proofErr w:type="spellEnd"/>
      <w:r w:rsidRPr="00BB1AE3">
        <w:t xml:space="preserve"> plot approaches zero very slowly after seasonal differencing, as shown in </w:t>
      </w:r>
      <w:r>
        <w:fldChar w:fldCharType="begin"/>
      </w:r>
      <w:r>
        <w:instrText xml:space="preserve"> REF _Ref89951526 \h </w:instrText>
      </w:r>
      <w:r>
        <w:fldChar w:fldCharType="separate"/>
      </w:r>
      <w:r w:rsidR="001873B6">
        <w:t xml:space="preserve">Figure </w:t>
      </w:r>
      <w:r w:rsidR="001873B6">
        <w:rPr>
          <w:noProof/>
        </w:rPr>
        <w:t>38</w:t>
      </w:r>
      <w:r>
        <w:fldChar w:fldCharType="end"/>
      </w:r>
      <w:r w:rsidRPr="00BB1AE3">
        <w:t xml:space="preserve">. This implies that additional differentiation is required, which the non-seasonal component can provide. The new </w:t>
      </w:r>
      <w:proofErr w:type="spellStart"/>
      <w:r w:rsidRPr="00BB1AE3">
        <w:t>ACF</w:t>
      </w:r>
      <w:proofErr w:type="spellEnd"/>
      <w:r w:rsidRPr="00BB1AE3">
        <w:t xml:space="preserve"> plot approaches zero relatively quickly, as shown in </w:t>
      </w:r>
      <w:r>
        <w:fldChar w:fldCharType="begin"/>
      </w:r>
      <w:r>
        <w:instrText xml:space="preserve"> REF _Ref89951536 \h </w:instrText>
      </w:r>
      <w:r>
        <w:fldChar w:fldCharType="separate"/>
      </w:r>
      <w:r w:rsidR="001873B6">
        <w:t xml:space="preserve">Figure </w:t>
      </w:r>
      <w:r w:rsidR="001873B6">
        <w:rPr>
          <w:noProof/>
        </w:rPr>
        <w:t>39</w:t>
      </w:r>
      <w:r>
        <w:fldChar w:fldCharType="end"/>
      </w:r>
      <w:r w:rsidRPr="00BB1AE3">
        <w:t xml:space="preserve">, indicating that d can be set </w:t>
      </w:r>
      <w:r w:rsidRPr="00BB1AE3">
        <w:lastRenderedPageBreak/>
        <w:t>to one for nonseasonal differencing. Only the first lag appears to be highly significant, as shown in the exact figure; thus, q is set to one. The high Q values of 24 and 48 were chosen because they corresponded to the points with the highest auto correlation.</w:t>
      </w:r>
    </w:p>
    <w:p w14:paraId="048B3BE7" w14:textId="72DF37A5" w:rsidR="00BB1AE3" w:rsidRPr="004A4EA4" w:rsidRDefault="00BB1AE3" w:rsidP="004A4EA4">
      <w:pPr>
        <w:ind w:firstLine="288"/>
      </w:pPr>
      <w:r>
        <w:fldChar w:fldCharType="begin"/>
      </w:r>
      <w:r>
        <w:instrText xml:space="preserve"> REF _Ref89951886 \h </w:instrText>
      </w:r>
      <w:r>
        <w:fldChar w:fldCharType="separate"/>
      </w:r>
      <w:r w:rsidR="001873B6">
        <w:t xml:space="preserve">Figure </w:t>
      </w:r>
      <w:r w:rsidR="001873B6">
        <w:rPr>
          <w:noProof/>
        </w:rPr>
        <w:t>40</w:t>
      </w:r>
      <w:r>
        <w:fldChar w:fldCharType="end"/>
      </w:r>
      <w:r w:rsidRPr="00BB1AE3">
        <w:t xml:space="preserve">'s </w:t>
      </w:r>
      <w:proofErr w:type="spellStart"/>
      <w:r w:rsidRPr="00BB1AE3">
        <w:t>PACF</w:t>
      </w:r>
      <w:proofErr w:type="spellEnd"/>
      <w:r w:rsidRPr="00BB1AE3">
        <w:t xml:space="preserve"> plot shows the values of our small p and large P lags. We set p to 1 and 2 because we see a significant lag at 1 and 2 that is greater than the lag at subsequent ones. We considered lags of 24 and 168 for large P; to simplify our model, we only included the two with the highest partial autocorrelation.</w:t>
      </w:r>
    </w:p>
    <w:p w14:paraId="5A6C780C" w14:textId="77777777" w:rsidR="00105191" w:rsidRDefault="00105191" w:rsidP="00105191">
      <w:pPr>
        <w:keepNext/>
        <w:ind w:firstLine="288"/>
        <w:jc w:val="center"/>
      </w:pPr>
      <w:r w:rsidRPr="00105191">
        <w:rPr>
          <w:noProof/>
        </w:rPr>
        <w:drawing>
          <wp:inline distT="0" distB="0" distL="0" distR="0" wp14:anchorId="20B6758E" wp14:editId="014F657F">
            <wp:extent cx="3992043" cy="3438525"/>
            <wp:effectExtent l="0" t="0" r="889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118">
                      <a:extLst>
                        <a:ext uri="{28A0092B-C50C-407E-A947-70E740481C1C}">
                          <a14:useLocalDpi xmlns:a14="http://schemas.microsoft.com/office/drawing/2010/main" val="0"/>
                        </a:ext>
                      </a:extLst>
                    </a:blip>
                    <a:srcRect l="7871" t="2148" r="6977" b="-1"/>
                    <a:stretch/>
                  </pic:blipFill>
                  <pic:spPr bwMode="auto">
                    <a:xfrm>
                      <a:off x="0" y="0"/>
                      <a:ext cx="3996823" cy="3442642"/>
                    </a:xfrm>
                    <a:prstGeom prst="rect">
                      <a:avLst/>
                    </a:prstGeom>
                    <a:noFill/>
                    <a:ln>
                      <a:noFill/>
                    </a:ln>
                    <a:extLst>
                      <a:ext uri="{53640926-AAD7-44D8-BBD7-CCE9431645EC}">
                        <a14:shadowObscured xmlns:a14="http://schemas.microsoft.com/office/drawing/2010/main"/>
                      </a:ext>
                    </a:extLst>
                  </pic:spPr>
                </pic:pic>
              </a:graphicData>
            </a:graphic>
          </wp:inline>
        </w:drawing>
      </w:r>
    </w:p>
    <w:p w14:paraId="1D84EF27" w14:textId="0FE3754F" w:rsidR="00105191" w:rsidRDefault="00105191" w:rsidP="00105191">
      <w:pPr>
        <w:pStyle w:val="Caption"/>
        <w:jc w:val="center"/>
      </w:pPr>
      <w:bookmarkStart w:id="231" w:name="_Ref89951027"/>
      <w:bookmarkStart w:id="232" w:name="_Toc90811988"/>
      <w:r>
        <w:t xml:space="preserve">Figure </w:t>
      </w:r>
      <w:fldSimple w:instr=" SEQ Figure \* ARABIC ">
        <w:r w:rsidR="001873B6">
          <w:rPr>
            <w:noProof/>
          </w:rPr>
          <w:t>36</w:t>
        </w:r>
      </w:fldSimple>
      <w:bookmarkEnd w:id="231"/>
      <w:r>
        <w:t xml:space="preserve"> - </w:t>
      </w:r>
      <w:r w:rsidRPr="00073C10">
        <w:t xml:space="preserve">Excerpt from the </w:t>
      </w:r>
      <w:r>
        <w:t>Saint John</w:t>
      </w:r>
      <w:r w:rsidRPr="00073C10">
        <w:t xml:space="preserve"> Dataset</w:t>
      </w:r>
      <w:bookmarkEnd w:id="232"/>
    </w:p>
    <w:p w14:paraId="1E08F9BD" w14:textId="77777777" w:rsidR="003A3905" w:rsidRDefault="003A3905" w:rsidP="003A3905">
      <w:pPr>
        <w:keepNext/>
        <w:jc w:val="center"/>
      </w:pPr>
      <w:r w:rsidRPr="003A3905">
        <w:rPr>
          <w:noProof/>
        </w:rPr>
        <w:lastRenderedPageBreak/>
        <w:drawing>
          <wp:inline distT="0" distB="0" distL="0" distR="0" wp14:anchorId="6EDFEBEF" wp14:editId="63888B85">
            <wp:extent cx="4287301" cy="353377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rotWithShape="1">
                    <a:blip r:embed="rId119">
                      <a:extLst>
                        <a:ext uri="{28A0092B-C50C-407E-A947-70E740481C1C}">
                          <a14:useLocalDpi xmlns:a14="http://schemas.microsoft.com/office/drawing/2010/main" val="0"/>
                        </a:ext>
                      </a:extLst>
                    </a:blip>
                    <a:srcRect l="3936" t="2625" r="7513"/>
                    <a:stretch/>
                  </pic:blipFill>
                  <pic:spPr bwMode="auto">
                    <a:xfrm>
                      <a:off x="0" y="0"/>
                      <a:ext cx="4300894" cy="3544979"/>
                    </a:xfrm>
                    <a:prstGeom prst="rect">
                      <a:avLst/>
                    </a:prstGeom>
                    <a:noFill/>
                    <a:ln>
                      <a:noFill/>
                    </a:ln>
                    <a:extLst>
                      <a:ext uri="{53640926-AAD7-44D8-BBD7-CCE9431645EC}">
                        <a14:shadowObscured xmlns:a14="http://schemas.microsoft.com/office/drawing/2010/main"/>
                      </a:ext>
                    </a:extLst>
                  </pic:spPr>
                </pic:pic>
              </a:graphicData>
            </a:graphic>
          </wp:inline>
        </w:drawing>
      </w:r>
    </w:p>
    <w:p w14:paraId="06AE47D2" w14:textId="52347400" w:rsidR="00537D2A" w:rsidRDefault="003A3905" w:rsidP="003A3905">
      <w:pPr>
        <w:pStyle w:val="Caption"/>
        <w:jc w:val="center"/>
      </w:pPr>
      <w:bookmarkStart w:id="233" w:name="_Ref89951518"/>
      <w:bookmarkStart w:id="234" w:name="_Toc90811989"/>
      <w:r>
        <w:t xml:space="preserve">Figure </w:t>
      </w:r>
      <w:fldSimple w:instr=" SEQ Figure \* ARABIC ">
        <w:r w:rsidR="001873B6">
          <w:rPr>
            <w:noProof/>
          </w:rPr>
          <w:t>37</w:t>
        </w:r>
      </w:fldSimple>
      <w:bookmarkEnd w:id="233"/>
      <w:r>
        <w:t xml:space="preserve"> - </w:t>
      </w:r>
      <w:r w:rsidRPr="00F62EBE">
        <w:t>Plot of the Initial Auto Correlation</w:t>
      </w:r>
      <w:r>
        <w:t xml:space="preserve"> – Saint John Dataset</w:t>
      </w:r>
      <w:bookmarkEnd w:id="234"/>
    </w:p>
    <w:p w14:paraId="33B9DEA8" w14:textId="77777777" w:rsidR="00A74A67" w:rsidRDefault="00A74A67" w:rsidP="00A74A67">
      <w:pPr>
        <w:keepNext/>
        <w:jc w:val="center"/>
      </w:pPr>
      <w:r w:rsidRPr="00A74A67">
        <w:rPr>
          <w:noProof/>
        </w:rPr>
        <w:drawing>
          <wp:inline distT="0" distB="0" distL="0" distR="0" wp14:anchorId="003D2064" wp14:editId="09944B00">
            <wp:extent cx="4038600" cy="341164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120">
                      <a:extLst>
                        <a:ext uri="{28A0092B-C50C-407E-A947-70E740481C1C}">
                          <a14:useLocalDpi xmlns:a14="http://schemas.microsoft.com/office/drawing/2010/main" val="0"/>
                        </a:ext>
                      </a:extLst>
                    </a:blip>
                    <a:srcRect l="3936" r="7334"/>
                    <a:stretch/>
                  </pic:blipFill>
                  <pic:spPr bwMode="auto">
                    <a:xfrm>
                      <a:off x="0" y="0"/>
                      <a:ext cx="4041301" cy="3413921"/>
                    </a:xfrm>
                    <a:prstGeom prst="rect">
                      <a:avLst/>
                    </a:prstGeom>
                    <a:noFill/>
                    <a:ln>
                      <a:noFill/>
                    </a:ln>
                    <a:extLst>
                      <a:ext uri="{53640926-AAD7-44D8-BBD7-CCE9431645EC}">
                        <a14:shadowObscured xmlns:a14="http://schemas.microsoft.com/office/drawing/2010/main"/>
                      </a:ext>
                    </a:extLst>
                  </pic:spPr>
                </pic:pic>
              </a:graphicData>
            </a:graphic>
          </wp:inline>
        </w:drawing>
      </w:r>
    </w:p>
    <w:p w14:paraId="327AA3F8" w14:textId="17C7465A" w:rsidR="00A74A67" w:rsidRDefault="00A74A67" w:rsidP="00A74A67">
      <w:pPr>
        <w:pStyle w:val="Caption"/>
        <w:jc w:val="center"/>
      </w:pPr>
      <w:bookmarkStart w:id="235" w:name="_Ref89951526"/>
      <w:bookmarkStart w:id="236" w:name="_Toc90811990"/>
      <w:r>
        <w:t xml:space="preserve">Figure </w:t>
      </w:r>
      <w:fldSimple w:instr=" SEQ Figure \* ARABIC ">
        <w:r w:rsidR="001873B6">
          <w:rPr>
            <w:noProof/>
          </w:rPr>
          <w:t>38</w:t>
        </w:r>
      </w:fldSimple>
      <w:bookmarkEnd w:id="235"/>
      <w:r>
        <w:t xml:space="preserve"> - </w:t>
      </w:r>
      <w:proofErr w:type="spellStart"/>
      <w:r>
        <w:t>ACF</w:t>
      </w:r>
      <w:proofErr w:type="spellEnd"/>
      <w:r w:rsidRPr="0022195F">
        <w:t xml:space="preserve"> Plot Following Seasonal Differencing</w:t>
      </w:r>
      <w:r>
        <w:t xml:space="preserve"> – Saint John Dataset</w:t>
      </w:r>
      <w:bookmarkEnd w:id="236"/>
    </w:p>
    <w:p w14:paraId="5AD260A0" w14:textId="77777777" w:rsidR="00F87F2D" w:rsidRDefault="00F87F2D" w:rsidP="00F87F2D">
      <w:pPr>
        <w:keepNext/>
        <w:jc w:val="center"/>
      </w:pPr>
      <w:r w:rsidRPr="00F87F2D">
        <w:rPr>
          <w:noProof/>
        </w:rPr>
        <w:lastRenderedPageBreak/>
        <w:drawing>
          <wp:inline distT="0" distB="0" distL="0" distR="0" wp14:anchorId="2A4296B1" wp14:editId="36EBA086">
            <wp:extent cx="4235727" cy="355282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rotWithShape="1">
                    <a:blip r:embed="rId121">
                      <a:extLst>
                        <a:ext uri="{28A0092B-C50C-407E-A947-70E740481C1C}">
                          <a14:useLocalDpi xmlns:a14="http://schemas.microsoft.com/office/drawing/2010/main" val="0"/>
                        </a:ext>
                      </a:extLst>
                    </a:blip>
                    <a:srcRect l="4294" t="1909" r="8051"/>
                    <a:stretch/>
                  </pic:blipFill>
                  <pic:spPr bwMode="auto">
                    <a:xfrm>
                      <a:off x="0" y="0"/>
                      <a:ext cx="4241425" cy="3557605"/>
                    </a:xfrm>
                    <a:prstGeom prst="rect">
                      <a:avLst/>
                    </a:prstGeom>
                    <a:noFill/>
                    <a:ln>
                      <a:noFill/>
                    </a:ln>
                    <a:extLst>
                      <a:ext uri="{53640926-AAD7-44D8-BBD7-CCE9431645EC}">
                        <a14:shadowObscured xmlns:a14="http://schemas.microsoft.com/office/drawing/2010/main"/>
                      </a:ext>
                    </a:extLst>
                  </pic:spPr>
                </pic:pic>
              </a:graphicData>
            </a:graphic>
          </wp:inline>
        </w:drawing>
      </w:r>
    </w:p>
    <w:p w14:paraId="1B6746CA" w14:textId="77654679" w:rsidR="00F87F2D" w:rsidRDefault="00F87F2D" w:rsidP="00F87F2D">
      <w:pPr>
        <w:pStyle w:val="Caption"/>
        <w:jc w:val="center"/>
      </w:pPr>
      <w:bookmarkStart w:id="237" w:name="_Ref89951536"/>
      <w:bookmarkStart w:id="238" w:name="_Toc90811991"/>
      <w:r>
        <w:t xml:space="preserve">Figure </w:t>
      </w:r>
      <w:fldSimple w:instr=" SEQ Figure \* ARABIC ">
        <w:r w:rsidR="001873B6">
          <w:rPr>
            <w:noProof/>
          </w:rPr>
          <w:t>39</w:t>
        </w:r>
      </w:fldSimple>
      <w:bookmarkEnd w:id="237"/>
      <w:r>
        <w:t xml:space="preserve"> - </w:t>
      </w:r>
      <w:proofErr w:type="spellStart"/>
      <w:r w:rsidRPr="00292F6A">
        <w:t>ACF</w:t>
      </w:r>
      <w:proofErr w:type="spellEnd"/>
      <w:r w:rsidRPr="00292F6A">
        <w:t xml:space="preserve"> Plot After Seasonal and Non-Seasonal Differencing </w:t>
      </w:r>
      <w:r>
        <w:t>– Saint John Dataset</w:t>
      </w:r>
      <w:bookmarkEnd w:id="238"/>
    </w:p>
    <w:p w14:paraId="18C340E0" w14:textId="77777777" w:rsidR="00FA73DC" w:rsidRDefault="00FA73DC" w:rsidP="00FA73DC">
      <w:pPr>
        <w:keepNext/>
        <w:jc w:val="center"/>
      </w:pPr>
      <w:r w:rsidRPr="00FA73DC">
        <w:rPr>
          <w:noProof/>
        </w:rPr>
        <w:drawing>
          <wp:inline distT="0" distB="0" distL="0" distR="0" wp14:anchorId="0B4B1FEC" wp14:editId="335BB98C">
            <wp:extent cx="4045585" cy="3400277"/>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rotWithShape="1">
                    <a:blip r:embed="rId122">
                      <a:extLst>
                        <a:ext uri="{28A0092B-C50C-407E-A947-70E740481C1C}">
                          <a14:useLocalDpi xmlns:a14="http://schemas.microsoft.com/office/drawing/2010/main" val="0"/>
                        </a:ext>
                      </a:extLst>
                    </a:blip>
                    <a:srcRect l="4116" t="1909" r="8407"/>
                    <a:stretch/>
                  </pic:blipFill>
                  <pic:spPr bwMode="auto">
                    <a:xfrm>
                      <a:off x="0" y="0"/>
                      <a:ext cx="4056633" cy="3409562"/>
                    </a:xfrm>
                    <a:prstGeom prst="rect">
                      <a:avLst/>
                    </a:prstGeom>
                    <a:noFill/>
                    <a:ln>
                      <a:noFill/>
                    </a:ln>
                    <a:extLst>
                      <a:ext uri="{53640926-AAD7-44D8-BBD7-CCE9431645EC}">
                        <a14:shadowObscured xmlns:a14="http://schemas.microsoft.com/office/drawing/2010/main"/>
                      </a:ext>
                    </a:extLst>
                  </pic:spPr>
                </pic:pic>
              </a:graphicData>
            </a:graphic>
          </wp:inline>
        </w:drawing>
      </w:r>
    </w:p>
    <w:p w14:paraId="61B69565" w14:textId="15D4C0FE" w:rsidR="005D6395" w:rsidRPr="00F137F7" w:rsidRDefault="00FA73DC" w:rsidP="0074070F">
      <w:pPr>
        <w:pStyle w:val="Caption"/>
        <w:jc w:val="center"/>
      </w:pPr>
      <w:bookmarkStart w:id="239" w:name="_Ref89951886"/>
      <w:bookmarkStart w:id="240" w:name="_Toc90811992"/>
      <w:r>
        <w:t xml:space="preserve">Figure </w:t>
      </w:r>
      <w:fldSimple w:instr=" SEQ Figure \* ARABIC ">
        <w:r w:rsidR="001873B6">
          <w:rPr>
            <w:noProof/>
          </w:rPr>
          <w:t>40</w:t>
        </w:r>
      </w:fldSimple>
      <w:bookmarkEnd w:id="239"/>
      <w:r>
        <w:t xml:space="preserve"> - </w:t>
      </w:r>
      <w:proofErr w:type="spellStart"/>
      <w:r>
        <w:t>P</w:t>
      </w:r>
      <w:r w:rsidRPr="00292F6A">
        <w:t>ACF</w:t>
      </w:r>
      <w:proofErr w:type="spellEnd"/>
      <w:r w:rsidRPr="00292F6A">
        <w:t xml:space="preserve"> Plot After Seasonal and Non-Seasonal Differencing </w:t>
      </w:r>
      <w:r>
        <w:t>– Saint John Dataset</w:t>
      </w:r>
      <w:bookmarkEnd w:id="240"/>
      <w:r w:rsidR="009B3449">
        <w:t xml:space="preserve"> </w:t>
      </w:r>
      <w:r w:rsidR="005D6395">
        <w:br w:type="page"/>
      </w:r>
    </w:p>
    <w:p w14:paraId="00B415E6" w14:textId="2A6B2E5F" w:rsidR="00654DE3" w:rsidRDefault="00AF67B7" w:rsidP="00C92783">
      <w:pPr>
        <w:pStyle w:val="Appendix"/>
      </w:pPr>
      <w:bookmarkStart w:id="241" w:name="_Toc90811928"/>
      <w:r>
        <w:lastRenderedPageBreak/>
        <w:t>Appendix</w:t>
      </w:r>
      <w:r w:rsidR="00343447">
        <w:t xml:space="preserve"> B</w:t>
      </w:r>
      <w:bookmarkEnd w:id="241"/>
    </w:p>
    <w:p w14:paraId="6CDEAE14" w14:textId="49AFA13B" w:rsidR="00485AB3" w:rsidRPr="00485AB3" w:rsidRDefault="00485AB3" w:rsidP="00485AB3">
      <w:pPr>
        <w:pStyle w:val="Heading2"/>
      </w:pPr>
      <w:bookmarkStart w:id="242" w:name="_Toc90811929"/>
      <w:r>
        <w:t xml:space="preserve">1 </w:t>
      </w:r>
      <w:r w:rsidR="00694C40" w:rsidRPr="00694C40">
        <w:t>Metrics for Overall Accuracy</w:t>
      </w:r>
      <w:bookmarkEnd w:id="242"/>
    </w:p>
    <w:p w14:paraId="187013F8" w14:textId="3CC95327" w:rsidR="00E93B16" w:rsidRDefault="00581432" w:rsidP="00485AB3">
      <w:pPr>
        <w:pStyle w:val="Heading3"/>
      </w:pPr>
      <w:bookmarkStart w:id="243" w:name="_Toc90811930"/>
      <w:r>
        <w:t xml:space="preserve">1.1 </w:t>
      </w:r>
      <w:r w:rsidR="00B91A69" w:rsidRPr="00B91A69">
        <w:t>The Toronto Dataset's Overall Performance Metrics</w:t>
      </w:r>
      <w:bookmarkEnd w:id="243"/>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6"/>
        <w:gridCol w:w="766"/>
        <w:gridCol w:w="783"/>
        <w:gridCol w:w="766"/>
        <w:gridCol w:w="766"/>
        <w:gridCol w:w="1172"/>
        <w:gridCol w:w="766"/>
      </w:tblGrid>
      <w:tr w:rsidR="0091648F" w:rsidRPr="00C15D07" w14:paraId="4BAFB683" w14:textId="77777777" w:rsidTr="003E4926">
        <w:trPr>
          <w:trHeight w:val="315"/>
          <w:jc w:val="center"/>
        </w:trPr>
        <w:tc>
          <w:tcPr>
            <w:tcW w:w="0" w:type="auto"/>
            <w:shd w:val="clear" w:color="auto" w:fill="auto"/>
            <w:noWrap/>
            <w:vAlign w:val="bottom"/>
            <w:hideMark/>
          </w:tcPr>
          <w:p w14:paraId="2F12F091" w14:textId="77777777" w:rsidR="0091648F" w:rsidRPr="00C15D07" w:rsidRDefault="0091648F" w:rsidP="0091648F">
            <w:pPr>
              <w:spacing w:line="240" w:lineRule="auto"/>
              <w:jc w:val="center"/>
              <w:rPr>
                <w:b/>
                <w:bCs/>
                <w:color w:val="000000"/>
                <w:sz w:val="20"/>
                <w:szCs w:val="20"/>
                <w:lang w:eastAsia="en-CA"/>
              </w:rPr>
            </w:pPr>
            <w:r w:rsidRPr="00C15D07">
              <w:rPr>
                <w:b/>
                <w:bCs/>
                <w:color w:val="000000"/>
                <w:sz w:val="20"/>
                <w:szCs w:val="20"/>
                <w:lang w:eastAsia="en-CA"/>
              </w:rPr>
              <w:t>Metrics</w:t>
            </w:r>
          </w:p>
        </w:tc>
        <w:tc>
          <w:tcPr>
            <w:tcW w:w="0" w:type="auto"/>
            <w:shd w:val="clear" w:color="auto" w:fill="auto"/>
            <w:noWrap/>
            <w:vAlign w:val="bottom"/>
            <w:hideMark/>
          </w:tcPr>
          <w:p w14:paraId="04A3C33F" w14:textId="77777777" w:rsidR="0091648F" w:rsidRPr="00C15D07" w:rsidRDefault="0091648F" w:rsidP="0091648F">
            <w:pPr>
              <w:spacing w:line="240" w:lineRule="auto"/>
              <w:jc w:val="center"/>
              <w:rPr>
                <w:b/>
                <w:bCs/>
                <w:color w:val="000000"/>
                <w:sz w:val="20"/>
                <w:szCs w:val="20"/>
                <w:lang w:eastAsia="en-CA"/>
              </w:rPr>
            </w:pPr>
            <w:r w:rsidRPr="00C15D07">
              <w:rPr>
                <w:b/>
                <w:bCs/>
                <w:color w:val="000000"/>
                <w:sz w:val="20"/>
                <w:szCs w:val="20"/>
                <w:lang w:eastAsia="en-CA"/>
              </w:rPr>
              <w:t>CNN</w:t>
            </w:r>
          </w:p>
        </w:tc>
        <w:tc>
          <w:tcPr>
            <w:tcW w:w="0" w:type="auto"/>
            <w:shd w:val="clear" w:color="auto" w:fill="auto"/>
            <w:noWrap/>
            <w:vAlign w:val="bottom"/>
            <w:hideMark/>
          </w:tcPr>
          <w:p w14:paraId="1985EFD4" w14:textId="77777777" w:rsidR="0091648F" w:rsidRPr="00C15D07" w:rsidRDefault="0091648F" w:rsidP="0091648F">
            <w:pPr>
              <w:spacing w:line="240" w:lineRule="auto"/>
              <w:jc w:val="center"/>
              <w:rPr>
                <w:b/>
                <w:bCs/>
                <w:color w:val="000000"/>
                <w:sz w:val="20"/>
                <w:szCs w:val="20"/>
                <w:lang w:eastAsia="en-CA"/>
              </w:rPr>
            </w:pPr>
            <w:r w:rsidRPr="00C15D07">
              <w:rPr>
                <w:b/>
                <w:bCs/>
                <w:color w:val="000000"/>
                <w:sz w:val="20"/>
                <w:szCs w:val="20"/>
                <w:lang w:eastAsia="en-CA"/>
              </w:rPr>
              <w:t>LSTM</w:t>
            </w:r>
          </w:p>
        </w:tc>
        <w:tc>
          <w:tcPr>
            <w:tcW w:w="0" w:type="auto"/>
            <w:shd w:val="clear" w:color="auto" w:fill="auto"/>
            <w:noWrap/>
            <w:vAlign w:val="bottom"/>
            <w:hideMark/>
          </w:tcPr>
          <w:p w14:paraId="424E4460" w14:textId="77777777" w:rsidR="0091648F" w:rsidRPr="00C15D07" w:rsidRDefault="0091648F" w:rsidP="0091648F">
            <w:pPr>
              <w:spacing w:line="240" w:lineRule="auto"/>
              <w:jc w:val="center"/>
              <w:rPr>
                <w:b/>
                <w:bCs/>
                <w:color w:val="000000"/>
                <w:sz w:val="20"/>
                <w:szCs w:val="20"/>
                <w:lang w:eastAsia="en-CA"/>
              </w:rPr>
            </w:pPr>
            <w:r w:rsidRPr="00C15D07">
              <w:rPr>
                <w:b/>
                <w:bCs/>
                <w:color w:val="000000"/>
                <w:sz w:val="20"/>
                <w:szCs w:val="20"/>
                <w:lang w:eastAsia="en-CA"/>
              </w:rPr>
              <w:t>ANN</w:t>
            </w:r>
          </w:p>
        </w:tc>
        <w:tc>
          <w:tcPr>
            <w:tcW w:w="0" w:type="auto"/>
            <w:shd w:val="clear" w:color="auto" w:fill="auto"/>
            <w:noWrap/>
            <w:vAlign w:val="bottom"/>
            <w:hideMark/>
          </w:tcPr>
          <w:p w14:paraId="4FA1DEBB" w14:textId="77777777" w:rsidR="0091648F" w:rsidRPr="00C15D07" w:rsidRDefault="0091648F" w:rsidP="0091648F">
            <w:pPr>
              <w:spacing w:line="240" w:lineRule="auto"/>
              <w:jc w:val="center"/>
              <w:rPr>
                <w:b/>
                <w:bCs/>
                <w:color w:val="000000"/>
                <w:sz w:val="20"/>
                <w:szCs w:val="20"/>
                <w:lang w:eastAsia="en-CA"/>
              </w:rPr>
            </w:pPr>
            <w:proofErr w:type="spellStart"/>
            <w:r w:rsidRPr="00C15D07">
              <w:rPr>
                <w:b/>
                <w:bCs/>
                <w:color w:val="000000"/>
                <w:sz w:val="20"/>
                <w:szCs w:val="20"/>
                <w:lang w:eastAsia="en-CA"/>
              </w:rPr>
              <w:t>MLR</w:t>
            </w:r>
            <w:proofErr w:type="spellEnd"/>
          </w:p>
        </w:tc>
        <w:tc>
          <w:tcPr>
            <w:tcW w:w="0" w:type="auto"/>
            <w:shd w:val="clear" w:color="auto" w:fill="auto"/>
            <w:noWrap/>
            <w:vAlign w:val="bottom"/>
            <w:hideMark/>
          </w:tcPr>
          <w:p w14:paraId="0FEA8D32" w14:textId="6A10634B" w:rsidR="0091648F" w:rsidRPr="00C15D07" w:rsidRDefault="0091648F" w:rsidP="0091648F">
            <w:pPr>
              <w:spacing w:line="240" w:lineRule="auto"/>
              <w:jc w:val="center"/>
              <w:rPr>
                <w:b/>
                <w:bCs/>
                <w:color w:val="000000"/>
                <w:sz w:val="20"/>
                <w:szCs w:val="20"/>
                <w:lang w:eastAsia="en-CA"/>
              </w:rPr>
            </w:pPr>
            <w:proofErr w:type="spellStart"/>
            <w:r w:rsidRPr="00C15D07">
              <w:rPr>
                <w:b/>
                <w:bCs/>
                <w:color w:val="000000"/>
                <w:sz w:val="20"/>
                <w:szCs w:val="20"/>
                <w:lang w:eastAsia="en-CA"/>
              </w:rPr>
              <w:t>SARIMAX</w:t>
            </w:r>
            <w:proofErr w:type="spellEnd"/>
          </w:p>
        </w:tc>
        <w:tc>
          <w:tcPr>
            <w:tcW w:w="0" w:type="auto"/>
            <w:shd w:val="clear" w:color="auto" w:fill="auto"/>
            <w:noWrap/>
            <w:vAlign w:val="bottom"/>
            <w:hideMark/>
          </w:tcPr>
          <w:p w14:paraId="343761CD" w14:textId="77777777" w:rsidR="0091648F" w:rsidRPr="00C15D07" w:rsidRDefault="0091648F" w:rsidP="0091648F">
            <w:pPr>
              <w:spacing w:line="240" w:lineRule="auto"/>
              <w:jc w:val="center"/>
              <w:rPr>
                <w:b/>
                <w:bCs/>
                <w:color w:val="000000"/>
                <w:sz w:val="20"/>
                <w:szCs w:val="20"/>
                <w:lang w:eastAsia="en-CA"/>
              </w:rPr>
            </w:pPr>
            <w:proofErr w:type="spellStart"/>
            <w:r w:rsidRPr="00C15D07">
              <w:rPr>
                <w:b/>
                <w:bCs/>
                <w:color w:val="000000"/>
                <w:sz w:val="20"/>
                <w:szCs w:val="20"/>
                <w:lang w:eastAsia="en-CA"/>
              </w:rPr>
              <w:t>SNF</w:t>
            </w:r>
            <w:proofErr w:type="spellEnd"/>
          </w:p>
        </w:tc>
      </w:tr>
      <w:tr w:rsidR="00AF5E37" w:rsidRPr="00C15D07" w14:paraId="213A86A8" w14:textId="77777777" w:rsidTr="0091648F">
        <w:trPr>
          <w:trHeight w:val="315"/>
          <w:jc w:val="center"/>
        </w:trPr>
        <w:tc>
          <w:tcPr>
            <w:tcW w:w="0" w:type="auto"/>
            <w:shd w:val="clear" w:color="auto" w:fill="auto"/>
            <w:noWrap/>
            <w:vAlign w:val="bottom"/>
            <w:hideMark/>
          </w:tcPr>
          <w:p w14:paraId="2EF98C8B" w14:textId="77777777" w:rsidR="00AF5E37" w:rsidRPr="00C15D07" w:rsidRDefault="00AF5E37" w:rsidP="00AF5E37">
            <w:pPr>
              <w:spacing w:line="240" w:lineRule="auto"/>
              <w:jc w:val="center"/>
              <w:rPr>
                <w:b/>
                <w:bCs/>
                <w:color w:val="000000"/>
                <w:sz w:val="20"/>
                <w:szCs w:val="20"/>
                <w:lang w:eastAsia="en-CA"/>
              </w:rPr>
            </w:pPr>
            <w:proofErr w:type="spellStart"/>
            <w:r w:rsidRPr="00C15D07">
              <w:rPr>
                <w:b/>
                <w:bCs/>
                <w:color w:val="000000"/>
                <w:sz w:val="20"/>
                <w:szCs w:val="20"/>
                <w:lang w:eastAsia="en-CA"/>
              </w:rPr>
              <w:t>MAPE</w:t>
            </w:r>
            <w:proofErr w:type="spellEnd"/>
            <w:r w:rsidRPr="00C15D07">
              <w:rPr>
                <w:b/>
                <w:bCs/>
                <w:color w:val="000000"/>
                <w:sz w:val="20"/>
                <w:szCs w:val="20"/>
                <w:lang w:eastAsia="en-CA"/>
              </w:rPr>
              <w:t xml:space="preserve"> (%)</w:t>
            </w:r>
          </w:p>
        </w:tc>
        <w:tc>
          <w:tcPr>
            <w:tcW w:w="0" w:type="auto"/>
            <w:shd w:val="clear" w:color="auto" w:fill="auto"/>
            <w:noWrap/>
            <w:vAlign w:val="bottom"/>
            <w:hideMark/>
          </w:tcPr>
          <w:p w14:paraId="369178E1"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2.16</w:t>
            </w:r>
          </w:p>
        </w:tc>
        <w:tc>
          <w:tcPr>
            <w:tcW w:w="0" w:type="auto"/>
            <w:shd w:val="clear" w:color="auto" w:fill="auto"/>
            <w:noWrap/>
            <w:vAlign w:val="bottom"/>
            <w:hideMark/>
          </w:tcPr>
          <w:p w14:paraId="05D7150D"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2.54</w:t>
            </w:r>
          </w:p>
        </w:tc>
        <w:tc>
          <w:tcPr>
            <w:tcW w:w="0" w:type="auto"/>
            <w:shd w:val="clear" w:color="auto" w:fill="auto"/>
            <w:noWrap/>
            <w:vAlign w:val="bottom"/>
            <w:hideMark/>
          </w:tcPr>
          <w:p w14:paraId="274F47E0"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2.30</w:t>
            </w:r>
          </w:p>
        </w:tc>
        <w:tc>
          <w:tcPr>
            <w:tcW w:w="0" w:type="auto"/>
            <w:shd w:val="clear" w:color="auto" w:fill="auto"/>
            <w:noWrap/>
            <w:vAlign w:val="bottom"/>
            <w:hideMark/>
          </w:tcPr>
          <w:p w14:paraId="27852009"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3.75</w:t>
            </w:r>
          </w:p>
        </w:tc>
        <w:tc>
          <w:tcPr>
            <w:tcW w:w="0" w:type="auto"/>
            <w:shd w:val="clear" w:color="auto" w:fill="auto"/>
            <w:noWrap/>
            <w:vAlign w:val="bottom"/>
          </w:tcPr>
          <w:p w14:paraId="392AD3EF" w14:textId="7DD69CF1" w:rsidR="00AF5E37" w:rsidRPr="00AF5E37" w:rsidRDefault="00AF5E37" w:rsidP="00AF5E37">
            <w:pPr>
              <w:spacing w:line="240" w:lineRule="auto"/>
              <w:jc w:val="center"/>
              <w:rPr>
                <w:color w:val="000000"/>
                <w:sz w:val="20"/>
                <w:szCs w:val="20"/>
                <w:lang w:eastAsia="en-CA"/>
              </w:rPr>
            </w:pPr>
            <w:r w:rsidRPr="00AF5E37">
              <w:rPr>
                <w:color w:val="000000"/>
                <w:sz w:val="20"/>
                <w:szCs w:val="20"/>
              </w:rPr>
              <w:t>4.00</w:t>
            </w:r>
          </w:p>
        </w:tc>
        <w:tc>
          <w:tcPr>
            <w:tcW w:w="0" w:type="auto"/>
            <w:shd w:val="clear" w:color="auto" w:fill="auto"/>
            <w:noWrap/>
            <w:vAlign w:val="bottom"/>
            <w:hideMark/>
          </w:tcPr>
          <w:p w14:paraId="3B11496C"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6.09</w:t>
            </w:r>
          </w:p>
        </w:tc>
      </w:tr>
      <w:tr w:rsidR="00AF5E37" w:rsidRPr="00C15D07" w14:paraId="016C4865" w14:textId="77777777" w:rsidTr="0091648F">
        <w:trPr>
          <w:trHeight w:val="315"/>
          <w:jc w:val="center"/>
        </w:trPr>
        <w:tc>
          <w:tcPr>
            <w:tcW w:w="0" w:type="auto"/>
            <w:shd w:val="clear" w:color="auto" w:fill="auto"/>
            <w:noWrap/>
            <w:vAlign w:val="bottom"/>
            <w:hideMark/>
          </w:tcPr>
          <w:p w14:paraId="5D4CAD60" w14:textId="77777777" w:rsidR="00AF5E37" w:rsidRPr="00C15D07" w:rsidRDefault="00AF5E37" w:rsidP="00AF5E37">
            <w:pPr>
              <w:spacing w:line="240" w:lineRule="auto"/>
              <w:jc w:val="center"/>
              <w:rPr>
                <w:b/>
                <w:bCs/>
                <w:color w:val="000000"/>
                <w:sz w:val="20"/>
                <w:szCs w:val="20"/>
                <w:lang w:eastAsia="en-CA"/>
              </w:rPr>
            </w:pPr>
            <w:r w:rsidRPr="00C15D07">
              <w:rPr>
                <w:b/>
                <w:bCs/>
                <w:color w:val="000000"/>
                <w:sz w:val="20"/>
                <w:szCs w:val="20"/>
                <w:lang w:eastAsia="en-CA"/>
              </w:rPr>
              <w:t>MBE (MW)</w:t>
            </w:r>
          </w:p>
        </w:tc>
        <w:tc>
          <w:tcPr>
            <w:tcW w:w="0" w:type="auto"/>
            <w:shd w:val="clear" w:color="auto" w:fill="auto"/>
            <w:noWrap/>
            <w:vAlign w:val="bottom"/>
            <w:hideMark/>
          </w:tcPr>
          <w:p w14:paraId="61A42D9D"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5.41</w:t>
            </w:r>
          </w:p>
        </w:tc>
        <w:tc>
          <w:tcPr>
            <w:tcW w:w="0" w:type="auto"/>
            <w:shd w:val="clear" w:color="auto" w:fill="auto"/>
            <w:noWrap/>
            <w:vAlign w:val="bottom"/>
            <w:hideMark/>
          </w:tcPr>
          <w:p w14:paraId="7276D5E5"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2.86</w:t>
            </w:r>
          </w:p>
        </w:tc>
        <w:tc>
          <w:tcPr>
            <w:tcW w:w="0" w:type="auto"/>
            <w:shd w:val="clear" w:color="auto" w:fill="auto"/>
            <w:noWrap/>
            <w:vAlign w:val="bottom"/>
            <w:hideMark/>
          </w:tcPr>
          <w:p w14:paraId="53F8A7AE"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4.04</w:t>
            </w:r>
          </w:p>
        </w:tc>
        <w:tc>
          <w:tcPr>
            <w:tcW w:w="0" w:type="auto"/>
            <w:shd w:val="clear" w:color="auto" w:fill="auto"/>
            <w:noWrap/>
            <w:vAlign w:val="bottom"/>
            <w:hideMark/>
          </w:tcPr>
          <w:p w14:paraId="054590DC"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10.81</w:t>
            </w:r>
          </w:p>
        </w:tc>
        <w:tc>
          <w:tcPr>
            <w:tcW w:w="0" w:type="auto"/>
            <w:shd w:val="clear" w:color="auto" w:fill="auto"/>
            <w:noWrap/>
            <w:vAlign w:val="bottom"/>
          </w:tcPr>
          <w:p w14:paraId="58D308CF" w14:textId="2D4FC9D4" w:rsidR="00AF5E37" w:rsidRPr="00AF5E37" w:rsidRDefault="00AF5E37" w:rsidP="00AF5E37">
            <w:pPr>
              <w:spacing w:line="240" w:lineRule="auto"/>
              <w:jc w:val="center"/>
              <w:rPr>
                <w:color w:val="000000"/>
                <w:sz w:val="20"/>
                <w:szCs w:val="20"/>
                <w:lang w:eastAsia="en-CA"/>
              </w:rPr>
            </w:pPr>
            <w:r w:rsidRPr="00AF5E37">
              <w:rPr>
                <w:color w:val="000000"/>
                <w:sz w:val="20"/>
                <w:szCs w:val="20"/>
              </w:rPr>
              <w:t>-0.01</w:t>
            </w:r>
          </w:p>
        </w:tc>
        <w:tc>
          <w:tcPr>
            <w:tcW w:w="0" w:type="auto"/>
            <w:shd w:val="clear" w:color="auto" w:fill="auto"/>
            <w:noWrap/>
            <w:vAlign w:val="bottom"/>
            <w:hideMark/>
          </w:tcPr>
          <w:p w14:paraId="3305D294"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1.67</w:t>
            </w:r>
          </w:p>
        </w:tc>
      </w:tr>
      <w:tr w:rsidR="00AF5E37" w:rsidRPr="00C15D07" w14:paraId="13E6FF99" w14:textId="77777777" w:rsidTr="0091648F">
        <w:trPr>
          <w:trHeight w:val="315"/>
          <w:jc w:val="center"/>
        </w:trPr>
        <w:tc>
          <w:tcPr>
            <w:tcW w:w="0" w:type="auto"/>
            <w:shd w:val="clear" w:color="auto" w:fill="auto"/>
            <w:noWrap/>
            <w:vAlign w:val="bottom"/>
            <w:hideMark/>
          </w:tcPr>
          <w:p w14:paraId="3221E8E4" w14:textId="77777777" w:rsidR="00AF5E37" w:rsidRPr="00C15D07" w:rsidRDefault="00AF5E37" w:rsidP="00AF5E37">
            <w:pPr>
              <w:spacing w:line="240" w:lineRule="auto"/>
              <w:jc w:val="center"/>
              <w:rPr>
                <w:b/>
                <w:bCs/>
                <w:color w:val="000000"/>
                <w:sz w:val="20"/>
                <w:szCs w:val="20"/>
                <w:lang w:eastAsia="en-CA"/>
              </w:rPr>
            </w:pPr>
            <w:r w:rsidRPr="00C15D07">
              <w:rPr>
                <w:b/>
                <w:bCs/>
                <w:color w:val="000000"/>
                <w:sz w:val="20"/>
                <w:szCs w:val="20"/>
                <w:lang w:eastAsia="en-CA"/>
              </w:rPr>
              <w:t xml:space="preserve">MAE (MW) </w:t>
            </w:r>
          </w:p>
        </w:tc>
        <w:tc>
          <w:tcPr>
            <w:tcW w:w="0" w:type="auto"/>
            <w:shd w:val="clear" w:color="auto" w:fill="auto"/>
            <w:noWrap/>
            <w:vAlign w:val="bottom"/>
            <w:hideMark/>
          </w:tcPr>
          <w:p w14:paraId="59F02E05"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125.73</w:t>
            </w:r>
          </w:p>
        </w:tc>
        <w:tc>
          <w:tcPr>
            <w:tcW w:w="0" w:type="auto"/>
            <w:shd w:val="clear" w:color="auto" w:fill="auto"/>
            <w:noWrap/>
            <w:vAlign w:val="bottom"/>
            <w:hideMark/>
          </w:tcPr>
          <w:p w14:paraId="6E226E30"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148.01</w:t>
            </w:r>
          </w:p>
        </w:tc>
        <w:tc>
          <w:tcPr>
            <w:tcW w:w="0" w:type="auto"/>
            <w:shd w:val="clear" w:color="auto" w:fill="auto"/>
            <w:noWrap/>
            <w:vAlign w:val="bottom"/>
            <w:hideMark/>
          </w:tcPr>
          <w:p w14:paraId="39EA0D0A"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134.87</w:t>
            </w:r>
          </w:p>
        </w:tc>
        <w:tc>
          <w:tcPr>
            <w:tcW w:w="0" w:type="auto"/>
            <w:shd w:val="clear" w:color="auto" w:fill="auto"/>
            <w:noWrap/>
            <w:vAlign w:val="bottom"/>
            <w:hideMark/>
          </w:tcPr>
          <w:p w14:paraId="63031E29"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214.88</w:t>
            </w:r>
          </w:p>
        </w:tc>
        <w:tc>
          <w:tcPr>
            <w:tcW w:w="0" w:type="auto"/>
            <w:shd w:val="clear" w:color="auto" w:fill="auto"/>
            <w:noWrap/>
            <w:vAlign w:val="bottom"/>
          </w:tcPr>
          <w:p w14:paraId="09A8E975" w14:textId="68FEA2A7" w:rsidR="00AF5E37" w:rsidRPr="00AF5E37" w:rsidRDefault="00AF5E37" w:rsidP="00AF5E37">
            <w:pPr>
              <w:spacing w:line="240" w:lineRule="auto"/>
              <w:jc w:val="center"/>
              <w:rPr>
                <w:color w:val="000000"/>
                <w:sz w:val="20"/>
                <w:szCs w:val="20"/>
                <w:lang w:eastAsia="en-CA"/>
              </w:rPr>
            </w:pPr>
            <w:r w:rsidRPr="00AF5E37">
              <w:rPr>
                <w:color w:val="000000"/>
                <w:sz w:val="20"/>
                <w:szCs w:val="20"/>
              </w:rPr>
              <w:t>231.59</w:t>
            </w:r>
          </w:p>
        </w:tc>
        <w:tc>
          <w:tcPr>
            <w:tcW w:w="0" w:type="auto"/>
            <w:shd w:val="clear" w:color="auto" w:fill="auto"/>
            <w:noWrap/>
            <w:vAlign w:val="bottom"/>
            <w:hideMark/>
          </w:tcPr>
          <w:p w14:paraId="3010E9D3"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350.36</w:t>
            </w:r>
          </w:p>
        </w:tc>
      </w:tr>
      <w:tr w:rsidR="00AF5E37" w:rsidRPr="00C15D07" w14:paraId="7D4A7754" w14:textId="77777777" w:rsidTr="0091648F">
        <w:trPr>
          <w:trHeight w:val="315"/>
          <w:jc w:val="center"/>
        </w:trPr>
        <w:tc>
          <w:tcPr>
            <w:tcW w:w="0" w:type="auto"/>
            <w:shd w:val="clear" w:color="auto" w:fill="auto"/>
            <w:noWrap/>
            <w:vAlign w:val="bottom"/>
            <w:hideMark/>
          </w:tcPr>
          <w:p w14:paraId="1FE8500C" w14:textId="77777777" w:rsidR="00AF5E37" w:rsidRPr="00C15D07" w:rsidRDefault="00AF5E37" w:rsidP="00AF5E37">
            <w:pPr>
              <w:spacing w:line="240" w:lineRule="auto"/>
              <w:jc w:val="center"/>
              <w:rPr>
                <w:b/>
                <w:bCs/>
                <w:color w:val="000000"/>
                <w:sz w:val="20"/>
                <w:szCs w:val="20"/>
                <w:lang w:eastAsia="en-CA"/>
              </w:rPr>
            </w:pPr>
            <w:proofErr w:type="spellStart"/>
            <w:r w:rsidRPr="00C15D07">
              <w:rPr>
                <w:b/>
                <w:bCs/>
                <w:color w:val="000000"/>
                <w:sz w:val="20"/>
                <w:szCs w:val="20"/>
                <w:lang w:eastAsia="en-CA"/>
              </w:rPr>
              <w:t>RMSE</w:t>
            </w:r>
            <w:proofErr w:type="spellEnd"/>
            <w:r w:rsidRPr="00C15D07">
              <w:rPr>
                <w:b/>
                <w:bCs/>
                <w:color w:val="000000"/>
                <w:sz w:val="20"/>
                <w:szCs w:val="20"/>
                <w:lang w:eastAsia="en-CA"/>
              </w:rPr>
              <w:t xml:space="preserve"> (MW)</w:t>
            </w:r>
          </w:p>
        </w:tc>
        <w:tc>
          <w:tcPr>
            <w:tcW w:w="0" w:type="auto"/>
            <w:shd w:val="clear" w:color="auto" w:fill="auto"/>
            <w:noWrap/>
            <w:vAlign w:val="bottom"/>
            <w:hideMark/>
          </w:tcPr>
          <w:p w14:paraId="2E53B06E"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189.76</w:t>
            </w:r>
          </w:p>
        </w:tc>
        <w:tc>
          <w:tcPr>
            <w:tcW w:w="0" w:type="auto"/>
            <w:shd w:val="clear" w:color="auto" w:fill="auto"/>
            <w:noWrap/>
            <w:vAlign w:val="bottom"/>
            <w:hideMark/>
          </w:tcPr>
          <w:p w14:paraId="5BA43E28"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219.57</w:t>
            </w:r>
          </w:p>
        </w:tc>
        <w:tc>
          <w:tcPr>
            <w:tcW w:w="0" w:type="auto"/>
            <w:shd w:val="clear" w:color="auto" w:fill="auto"/>
            <w:noWrap/>
            <w:vAlign w:val="bottom"/>
            <w:hideMark/>
          </w:tcPr>
          <w:p w14:paraId="46F16856"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201.32</w:t>
            </w:r>
          </w:p>
        </w:tc>
        <w:tc>
          <w:tcPr>
            <w:tcW w:w="0" w:type="auto"/>
            <w:shd w:val="clear" w:color="auto" w:fill="auto"/>
            <w:noWrap/>
            <w:vAlign w:val="bottom"/>
            <w:hideMark/>
          </w:tcPr>
          <w:p w14:paraId="363C82FC"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293.94</w:t>
            </w:r>
          </w:p>
        </w:tc>
        <w:tc>
          <w:tcPr>
            <w:tcW w:w="0" w:type="auto"/>
            <w:shd w:val="clear" w:color="auto" w:fill="auto"/>
            <w:noWrap/>
            <w:vAlign w:val="bottom"/>
          </w:tcPr>
          <w:p w14:paraId="4A79CBEC" w14:textId="27B65070" w:rsidR="00AF5E37" w:rsidRPr="00AF5E37" w:rsidRDefault="00AF5E37" w:rsidP="00AF5E37">
            <w:pPr>
              <w:spacing w:line="240" w:lineRule="auto"/>
              <w:jc w:val="center"/>
              <w:rPr>
                <w:color w:val="000000"/>
                <w:sz w:val="20"/>
                <w:szCs w:val="20"/>
                <w:lang w:eastAsia="en-CA"/>
              </w:rPr>
            </w:pPr>
            <w:r w:rsidRPr="00AF5E37">
              <w:rPr>
                <w:color w:val="000000"/>
                <w:sz w:val="20"/>
                <w:szCs w:val="20"/>
              </w:rPr>
              <w:t>321.58</w:t>
            </w:r>
          </w:p>
        </w:tc>
        <w:tc>
          <w:tcPr>
            <w:tcW w:w="0" w:type="auto"/>
            <w:shd w:val="clear" w:color="auto" w:fill="auto"/>
            <w:noWrap/>
            <w:vAlign w:val="bottom"/>
            <w:hideMark/>
          </w:tcPr>
          <w:p w14:paraId="3D90F66D"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488.07</w:t>
            </w:r>
          </w:p>
        </w:tc>
      </w:tr>
      <w:tr w:rsidR="00AF5E37" w:rsidRPr="00C15D07" w14:paraId="453C29A8" w14:textId="77777777" w:rsidTr="0091648F">
        <w:trPr>
          <w:trHeight w:val="315"/>
          <w:jc w:val="center"/>
        </w:trPr>
        <w:tc>
          <w:tcPr>
            <w:tcW w:w="0" w:type="auto"/>
            <w:shd w:val="clear" w:color="auto" w:fill="auto"/>
            <w:noWrap/>
            <w:vAlign w:val="bottom"/>
            <w:hideMark/>
          </w:tcPr>
          <w:p w14:paraId="2CD0D983" w14:textId="77777777" w:rsidR="00AF5E37" w:rsidRPr="00C15D07" w:rsidRDefault="00AF5E37" w:rsidP="00AF5E37">
            <w:pPr>
              <w:spacing w:line="240" w:lineRule="auto"/>
              <w:jc w:val="center"/>
              <w:rPr>
                <w:b/>
                <w:bCs/>
                <w:color w:val="000000"/>
                <w:sz w:val="20"/>
                <w:szCs w:val="20"/>
                <w:lang w:eastAsia="en-CA"/>
              </w:rPr>
            </w:pPr>
            <w:r w:rsidRPr="00C15D07">
              <w:rPr>
                <w:b/>
                <w:bCs/>
                <w:color w:val="000000"/>
                <w:sz w:val="20"/>
                <w:szCs w:val="20"/>
                <w:lang w:eastAsia="en-CA"/>
              </w:rPr>
              <w:t>STD (MW)</w:t>
            </w:r>
          </w:p>
        </w:tc>
        <w:tc>
          <w:tcPr>
            <w:tcW w:w="0" w:type="auto"/>
            <w:shd w:val="clear" w:color="auto" w:fill="auto"/>
            <w:noWrap/>
            <w:vAlign w:val="bottom"/>
            <w:hideMark/>
          </w:tcPr>
          <w:p w14:paraId="63354424"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189.69</w:t>
            </w:r>
          </w:p>
        </w:tc>
        <w:tc>
          <w:tcPr>
            <w:tcW w:w="0" w:type="auto"/>
            <w:shd w:val="clear" w:color="auto" w:fill="auto"/>
            <w:noWrap/>
            <w:vAlign w:val="bottom"/>
            <w:hideMark/>
          </w:tcPr>
          <w:p w14:paraId="0D83F2D8"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219.57</w:t>
            </w:r>
          </w:p>
        </w:tc>
        <w:tc>
          <w:tcPr>
            <w:tcW w:w="0" w:type="auto"/>
            <w:shd w:val="clear" w:color="auto" w:fill="auto"/>
            <w:noWrap/>
            <w:vAlign w:val="bottom"/>
            <w:hideMark/>
          </w:tcPr>
          <w:p w14:paraId="1A08132D"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201.29</w:t>
            </w:r>
          </w:p>
        </w:tc>
        <w:tc>
          <w:tcPr>
            <w:tcW w:w="0" w:type="auto"/>
            <w:shd w:val="clear" w:color="auto" w:fill="auto"/>
            <w:noWrap/>
            <w:vAlign w:val="bottom"/>
            <w:hideMark/>
          </w:tcPr>
          <w:p w14:paraId="42D45C7F"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293.75</w:t>
            </w:r>
          </w:p>
        </w:tc>
        <w:tc>
          <w:tcPr>
            <w:tcW w:w="0" w:type="auto"/>
            <w:shd w:val="clear" w:color="auto" w:fill="auto"/>
            <w:noWrap/>
            <w:vAlign w:val="bottom"/>
          </w:tcPr>
          <w:p w14:paraId="67ED41FC" w14:textId="1838ABB6" w:rsidR="00AF5E37" w:rsidRPr="00AF5E37" w:rsidRDefault="00AF5E37" w:rsidP="00AF5E37">
            <w:pPr>
              <w:spacing w:line="240" w:lineRule="auto"/>
              <w:jc w:val="center"/>
              <w:rPr>
                <w:color w:val="000000"/>
                <w:sz w:val="20"/>
                <w:szCs w:val="20"/>
                <w:lang w:eastAsia="en-CA"/>
              </w:rPr>
            </w:pPr>
            <w:r w:rsidRPr="00AF5E37">
              <w:rPr>
                <w:color w:val="000000"/>
                <w:sz w:val="20"/>
                <w:szCs w:val="20"/>
              </w:rPr>
              <w:t>321.59</w:t>
            </w:r>
          </w:p>
        </w:tc>
        <w:tc>
          <w:tcPr>
            <w:tcW w:w="0" w:type="auto"/>
            <w:shd w:val="clear" w:color="auto" w:fill="auto"/>
            <w:noWrap/>
            <w:vAlign w:val="bottom"/>
            <w:hideMark/>
          </w:tcPr>
          <w:p w14:paraId="14095630"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488.10</w:t>
            </w:r>
          </w:p>
        </w:tc>
      </w:tr>
    </w:tbl>
    <w:p w14:paraId="4E35F579" w14:textId="5643FA1A" w:rsidR="006143E0" w:rsidRDefault="00175B13" w:rsidP="00175B13">
      <w:pPr>
        <w:pStyle w:val="Caption"/>
        <w:jc w:val="center"/>
      </w:pPr>
      <w:bookmarkStart w:id="244" w:name="_Toc90811950"/>
      <w:r>
        <w:t xml:space="preserve">Table </w:t>
      </w:r>
      <w:fldSimple w:instr=" SEQ Table \* ARABIC ">
        <w:r w:rsidR="001873B6">
          <w:rPr>
            <w:noProof/>
          </w:rPr>
          <w:t>13</w:t>
        </w:r>
      </w:fldSimple>
      <w:r>
        <w:t xml:space="preserve"> – The Overall Performance Metrics – Toronto Dataset</w:t>
      </w:r>
      <w:bookmarkEnd w:id="244"/>
    </w:p>
    <w:p w14:paraId="55F5D20F" w14:textId="75410B3E" w:rsidR="00175B13" w:rsidRDefault="00581432" w:rsidP="00485AB3">
      <w:pPr>
        <w:pStyle w:val="Heading3"/>
      </w:pPr>
      <w:bookmarkStart w:id="245" w:name="_Toc90811931"/>
      <w:r>
        <w:t xml:space="preserve">1.2 </w:t>
      </w:r>
      <w:r w:rsidR="006438F6" w:rsidRPr="00B91A69">
        <w:t xml:space="preserve">The </w:t>
      </w:r>
      <w:r w:rsidR="006438F6">
        <w:t>Ottawa</w:t>
      </w:r>
      <w:r w:rsidR="006438F6" w:rsidRPr="00B91A69">
        <w:t xml:space="preserve"> Dataset's Overall Performance Metrics</w:t>
      </w:r>
      <w:bookmarkEnd w:id="245"/>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6"/>
        <w:gridCol w:w="666"/>
        <w:gridCol w:w="783"/>
        <w:gridCol w:w="666"/>
        <w:gridCol w:w="683"/>
        <w:gridCol w:w="1172"/>
        <w:gridCol w:w="766"/>
      </w:tblGrid>
      <w:tr w:rsidR="0091648F" w:rsidRPr="00C15D07" w14:paraId="4664C05A" w14:textId="77777777" w:rsidTr="003C5E94">
        <w:trPr>
          <w:trHeight w:val="315"/>
          <w:jc w:val="center"/>
        </w:trPr>
        <w:tc>
          <w:tcPr>
            <w:tcW w:w="0" w:type="auto"/>
            <w:shd w:val="clear" w:color="auto" w:fill="auto"/>
            <w:noWrap/>
            <w:vAlign w:val="bottom"/>
            <w:hideMark/>
          </w:tcPr>
          <w:p w14:paraId="3076C6C7" w14:textId="77777777" w:rsidR="0091648F" w:rsidRPr="00C15D07" w:rsidRDefault="0091648F" w:rsidP="0091648F">
            <w:pPr>
              <w:spacing w:line="240" w:lineRule="auto"/>
              <w:jc w:val="center"/>
              <w:rPr>
                <w:b/>
                <w:bCs/>
                <w:color w:val="000000"/>
                <w:sz w:val="20"/>
                <w:szCs w:val="20"/>
                <w:lang w:eastAsia="en-CA"/>
              </w:rPr>
            </w:pPr>
            <w:r w:rsidRPr="00C15D07">
              <w:rPr>
                <w:b/>
                <w:bCs/>
                <w:color w:val="000000"/>
                <w:sz w:val="20"/>
                <w:szCs w:val="20"/>
                <w:lang w:eastAsia="en-CA"/>
              </w:rPr>
              <w:t>Metrics</w:t>
            </w:r>
          </w:p>
        </w:tc>
        <w:tc>
          <w:tcPr>
            <w:tcW w:w="0" w:type="auto"/>
            <w:shd w:val="clear" w:color="auto" w:fill="auto"/>
            <w:noWrap/>
            <w:vAlign w:val="bottom"/>
            <w:hideMark/>
          </w:tcPr>
          <w:p w14:paraId="57B48048" w14:textId="77777777" w:rsidR="0091648F" w:rsidRPr="00C15D07" w:rsidRDefault="0091648F" w:rsidP="0091648F">
            <w:pPr>
              <w:spacing w:line="240" w:lineRule="auto"/>
              <w:jc w:val="center"/>
              <w:rPr>
                <w:b/>
                <w:bCs/>
                <w:color w:val="000000"/>
                <w:sz w:val="20"/>
                <w:szCs w:val="20"/>
                <w:lang w:eastAsia="en-CA"/>
              </w:rPr>
            </w:pPr>
            <w:r w:rsidRPr="00C15D07">
              <w:rPr>
                <w:b/>
                <w:bCs/>
                <w:color w:val="000000"/>
                <w:sz w:val="20"/>
                <w:szCs w:val="20"/>
                <w:lang w:eastAsia="en-CA"/>
              </w:rPr>
              <w:t>CNN</w:t>
            </w:r>
          </w:p>
        </w:tc>
        <w:tc>
          <w:tcPr>
            <w:tcW w:w="0" w:type="auto"/>
            <w:shd w:val="clear" w:color="auto" w:fill="auto"/>
            <w:noWrap/>
            <w:vAlign w:val="bottom"/>
            <w:hideMark/>
          </w:tcPr>
          <w:p w14:paraId="42AA28A4" w14:textId="77777777" w:rsidR="0091648F" w:rsidRPr="00C15D07" w:rsidRDefault="0091648F" w:rsidP="0091648F">
            <w:pPr>
              <w:spacing w:line="240" w:lineRule="auto"/>
              <w:jc w:val="center"/>
              <w:rPr>
                <w:b/>
                <w:bCs/>
                <w:color w:val="000000"/>
                <w:sz w:val="20"/>
                <w:szCs w:val="20"/>
                <w:lang w:eastAsia="en-CA"/>
              </w:rPr>
            </w:pPr>
            <w:r w:rsidRPr="00C15D07">
              <w:rPr>
                <w:b/>
                <w:bCs/>
                <w:color w:val="000000"/>
                <w:sz w:val="20"/>
                <w:szCs w:val="20"/>
                <w:lang w:eastAsia="en-CA"/>
              </w:rPr>
              <w:t>LSTM</w:t>
            </w:r>
          </w:p>
        </w:tc>
        <w:tc>
          <w:tcPr>
            <w:tcW w:w="0" w:type="auto"/>
            <w:shd w:val="clear" w:color="auto" w:fill="auto"/>
            <w:noWrap/>
            <w:vAlign w:val="bottom"/>
            <w:hideMark/>
          </w:tcPr>
          <w:p w14:paraId="14E5F74B" w14:textId="77777777" w:rsidR="0091648F" w:rsidRPr="00C15D07" w:rsidRDefault="0091648F" w:rsidP="0091648F">
            <w:pPr>
              <w:spacing w:line="240" w:lineRule="auto"/>
              <w:jc w:val="center"/>
              <w:rPr>
                <w:b/>
                <w:bCs/>
                <w:color w:val="000000"/>
                <w:sz w:val="20"/>
                <w:szCs w:val="20"/>
                <w:lang w:eastAsia="en-CA"/>
              </w:rPr>
            </w:pPr>
            <w:r w:rsidRPr="00C15D07">
              <w:rPr>
                <w:b/>
                <w:bCs/>
                <w:color w:val="000000"/>
                <w:sz w:val="20"/>
                <w:szCs w:val="20"/>
                <w:lang w:eastAsia="en-CA"/>
              </w:rPr>
              <w:t>ANN</w:t>
            </w:r>
          </w:p>
        </w:tc>
        <w:tc>
          <w:tcPr>
            <w:tcW w:w="0" w:type="auto"/>
            <w:shd w:val="clear" w:color="auto" w:fill="auto"/>
            <w:noWrap/>
            <w:vAlign w:val="bottom"/>
            <w:hideMark/>
          </w:tcPr>
          <w:p w14:paraId="554CB84F" w14:textId="77777777" w:rsidR="0091648F" w:rsidRPr="00C15D07" w:rsidRDefault="0091648F" w:rsidP="0091648F">
            <w:pPr>
              <w:spacing w:line="240" w:lineRule="auto"/>
              <w:jc w:val="center"/>
              <w:rPr>
                <w:b/>
                <w:bCs/>
                <w:color w:val="000000"/>
                <w:sz w:val="20"/>
                <w:szCs w:val="20"/>
                <w:lang w:eastAsia="en-CA"/>
              </w:rPr>
            </w:pPr>
            <w:proofErr w:type="spellStart"/>
            <w:r w:rsidRPr="00C15D07">
              <w:rPr>
                <w:b/>
                <w:bCs/>
                <w:color w:val="000000"/>
                <w:sz w:val="20"/>
                <w:szCs w:val="20"/>
                <w:lang w:eastAsia="en-CA"/>
              </w:rPr>
              <w:t>MLR</w:t>
            </w:r>
            <w:proofErr w:type="spellEnd"/>
          </w:p>
        </w:tc>
        <w:tc>
          <w:tcPr>
            <w:tcW w:w="0" w:type="auto"/>
            <w:shd w:val="clear" w:color="auto" w:fill="auto"/>
            <w:noWrap/>
            <w:vAlign w:val="bottom"/>
            <w:hideMark/>
          </w:tcPr>
          <w:p w14:paraId="7B479426" w14:textId="2EA7E547" w:rsidR="0091648F" w:rsidRPr="00C15D07" w:rsidRDefault="0091648F" w:rsidP="0091648F">
            <w:pPr>
              <w:spacing w:line="240" w:lineRule="auto"/>
              <w:jc w:val="center"/>
              <w:rPr>
                <w:b/>
                <w:bCs/>
                <w:color w:val="000000"/>
                <w:sz w:val="20"/>
                <w:szCs w:val="20"/>
                <w:lang w:eastAsia="en-CA"/>
              </w:rPr>
            </w:pPr>
            <w:proofErr w:type="spellStart"/>
            <w:r w:rsidRPr="00C15D07">
              <w:rPr>
                <w:b/>
                <w:bCs/>
                <w:color w:val="000000"/>
                <w:sz w:val="20"/>
                <w:szCs w:val="20"/>
                <w:lang w:eastAsia="en-CA"/>
              </w:rPr>
              <w:t>SARIMAX</w:t>
            </w:r>
            <w:proofErr w:type="spellEnd"/>
          </w:p>
        </w:tc>
        <w:tc>
          <w:tcPr>
            <w:tcW w:w="0" w:type="auto"/>
            <w:shd w:val="clear" w:color="auto" w:fill="auto"/>
            <w:noWrap/>
            <w:vAlign w:val="bottom"/>
            <w:hideMark/>
          </w:tcPr>
          <w:p w14:paraId="040B73C3" w14:textId="77777777" w:rsidR="0091648F" w:rsidRPr="00C15D07" w:rsidRDefault="0091648F" w:rsidP="0091648F">
            <w:pPr>
              <w:spacing w:line="240" w:lineRule="auto"/>
              <w:jc w:val="center"/>
              <w:rPr>
                <w:b/>
                <w:bCs/>
                <w:color w:val="000000"/>
                <w:sz w:val="20"/>
                <w:szCs w:val="20"/>
                <w:lang w:eastAsia="en-CA"/>
              </w:rPr>
            </w:pPr>
            <w:proofErr w:type="spellStart"/>
            <w:r w:rsidRPr="00C15D07">
              <w:rPr>
                <w:b/>
                <w:bCs/>
                <w:color w:val="000000"/>
                <w:sz w:val="20"/>
                <w:szCs w:val="20"/>
                <w:lang w:eastAsia="en-CA"/>
              </w:rPr>
              <w:t>SNF</w:t>
            </w:r>
            <w:proofErr w:type="spellEnd"/>
          </w:p>
        </w:tc>
      </w:tr>
      <w:tr w:rsidR="003F4F13" w:rsidRPr="00C15D07" w14:paraId="5FF91330" w14:textId="77777777" w:rsidTr="0091648F">
        <w:trPr>
          <w:trHeight w:val="315"/>
          <w:jc w:val="center"/>
        </w:trPr>
        <w:tc>
          <w:tcPr>
            <w:tcW w:w="0" w:type="auto"/>
            <w:shd w:val="clear" w:color="auto" w:fill="auto"/>
            <w:noWrap/>
            <w:vAlign w:val="bottom"/>
            <w:hideMark/>
          </w:tcPr>
          <w:p w14:paraId="22342599" w14:textId="77777777" w:rsidR="003F4F13" w:rsidRPr="00C15D07" w:rsidRDefault="003F4F13" w:rsidP="003F4F13">
            <w:pPr>
              <w:spacing w:line="240" w:lineRule="auto"/>
              <w:jc w:val="center"/>
              <w:rPr>
                <w:b/>
                <w:bCs/>
                <w:color w:val="000000"/>
                <w:sz w:val="20"/>
                <w:szCs w:val="20"/>
                <w:lang w:eastAsia="en-CA"/>
              </w:rPr>
            </w:pPr>
            <w:proofErr w:type="spellStart"/>
            <w:r w:rsidRPr="00C15D07">
              <w:rPr>
                <w:b/>
                <w:bCs/>
                <w:color w:val="000000"/>
                <w:sz w:val="20"/>
                <w:szCs w:val="20"/>
                <w:lang w:eastAsia="en-CA"/>
              </w:rPr>
              <w:t>MAPE</w:t>
            </w:r>
            <w:proofErr w:type="spellEnd"/>
            <w:r w:rsidRPr="00C15D07">
              <w:rPr>
                <w:b/>
                <w:bCs/>
                <w:color w:val="000000"/>
                <w:sz w:val="20"/>
                <w:szCs w:val="20"/>
                <w:lang w:eastAsia="en-CA"/>
              </w:rPr>
              <w:t xml:space="preserve"> (%)</w:t>
            </w:r>
          </w:p>
        </w:tc>
        <w:tc>
          <w:tcPr>
            <w:tcW w:w="0" w:type="auto"/>
            <w:shd w:val="clear" w:color="auto" w:fill="auto"/>
            <w:noWrap/>
            <w:vAlign w:val="bottom"/>
            <w:hideMark/>
          </w:tcPr>
          <w:p w14:paraId="45931D72"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2.72</w:t>
            </w:r>
          </w:p>
        </w:tc>
        <w:tc>
          <w:tcPr>
            <w:tcW w:w="0" w:type="auto"/>
            <w:shd w:val="clear" w:color="auto" w:fill="auto"/>
            <w:noWrap/>
            <w:vAlign w:val="bottom"/>
            <w:hideMark/>
          </w:tcPr>
          <w:p w14:paraId="37DD8777"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3.44</w:t>
            </w:r>
          </w:p>
        </w:tc>
        <w:tc>
          <w:tcPr>
            <w:tcW w:w="0" w:type="auto"/>
            <w:shd w:val="clear" w:color="auto" w:fill="auto"/>
            <w:noWrap/>
            <w:vAlign w:val="bottom"/>
            <w:hideMark/>
          </w:tcPr>
          <w:p w14:paraId="48A2AD08"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3.09</w:t>
            </w:r>
          </w:p>
        </w:tc>
        <w:tc>
          <w:tcPr>
            <w:tcW w:w="0" w:type="auto"/>
            <w:shd w:val="clear" w:color="auto" w:fill="auto"/>
            <w:noWrap/>
            <w:vAlign w:val="bottom"/>
            <w:hideMark/>
          </w:tcPr>
          <w:p w14:paraId="23D4ECB7"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4.78</w:t>
            </w:r>
          </w:p>
        </w:tc>
        <w:tc>
          <w:tcPr>
            <w:tcW w:w="0" w:type="auto"/>
            <w:shd w:val="clear" w:color="auto" w:fill="auto"/>
            <w:noWrap/>
            <w:vAlign w:val="bottom"/>
          </w:tcPr>
          <w:p w14:paraId="3A89F608" w14:textId="54B81680" w:rsidR="003F4F13" w:rsidRPr="003F4F13" w:rsidRDefault="003F4F13" w:rsidP="003F4F13">
            <w:pPr>
              <w:spacing w:line="240" w:lineRule="auto"/>
              <w:jc w:val="center"/>
              <w:rPr>
                <w:color w:val="000000"/>
                <w:sz w:val="20"/>
                <w:szCs w:val="20"/>
                <w:lang w:eastAsia="en-CA"/>
              </w:rPr>
            </w:pPr>
            <w:r w:rsidRPr="003F4F13">
              <w:rPr>
                <w:color w:val="000000"/>
                <w:sz w:val="20"/>
                <w:szCs w:val="20"/>
              </w:rPr>
              <w:t>4.98</w:t>
            </w:r>
          </w:p>
        </w:tc>
        <w:tc>
          <w:tcPr>
            <w:tcW w:w="0" w:type="auto"/>
            <w:shd w:val="clear" w:color="auto" w:fill="auto"/>
            <w:noWrap/>
            <w:vAlign w:val="bottom"/>
            <w:hideMark/>
          </w:tcPr>
          <w:p w14:paraId="59B06AAB"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7.33</w:t>
            </w:r>
          </w:p>
        </w:tc>
      </w:tr>
      <w:tr w:rsidR="003F4F13" w:rsidRPr="00C15D07" w14:paraId="103BF2C7" w14:textId="77777777" w:rsidTr="0091648F">
        <w:trPr>
          <w:trHeight w:val="315"/>
          <w:jc w:val="center"/>
        </w:trPr>
        <w:tc>
          <w:tcPr>
            <w:tcW w:w="0" w:type="auto"/>
            <w:shd w:val="clear" w:color="auto" w:fill="auto"/>
            <w:noWrap/>
            <w:vAlign w:val="bottom"/>
            <w:hideMark/>
          </w:tcPr>
          <w:p w14:paraId="7161F5F2" w14:textId="77777777" w:rsidR="003F4F13" w:rsidRPr="00C15D07" w:rsidRDefault="003F4F13" w:rsidP="003F4F13">
            <w:pPr>
              <w:spacing w:line="240" w:lineRule="auto"/>
              <w:jc w:val="center"/>
              <w:rPr>
                <w:b/>
                <w:bCs/>
                <w:color w:val="000000"/>
                <w:sz w:val="20"/>
                <w:szCs w:val="20"/>
                <w:lang w:eastAsia="en-CA"/>
              </w:rPr>
            </w:pPr>
            <w:r w:rsidRPr="00C15D07">
              <w:rPr>
                <w:b/>
                <w:bCs/>
                <w:color w:val="000000"/>
                <w:sz w:val="20"/>
                <w:szCs w:val="20"/>
                <w:lang w:eastAsia="en-CA"/>
              </w:rPr>
              <w:t>MBE (MW)</w:t>
            </w:r>
          </w:p>
        </w:tc>
        <w:tc>
          <w:tcPr>
            <w:tcW w:w="0" w:type="auto"/>
            <w:shd w:val="clear" w:color="auto" w:fill="auto"/>
            <w:noWrap/>
            <w:vAlign w:val="bottom"/>
            <w:hideMark/>
          </w:tcPr>
          <w:p w14:paraId="56253920"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-0.69</w:t>
            </w:r>
          </w:p>
        </w:tc>
        <w:tc>
          <w:tcPr>
            <w:tcW w:w="0" w:type="auto"/>
            <w:shd w:val="clear" w:color="auto" w:fill="auto"/>
            <w:noWrap/>
            <w:vAlign w:val="bottom"/>
            <w:hideMark/>
          </w:tcPr>
          <w:p w14:paraId="6D0D7656"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0.09</w:t>
            </w:r>
          </w:p>
        </w:tc>
        <w:tc>
          <w:tcPr>
            <w:tcW w:w="0" w:type="auto"/>
            <w:shd w:val="clear" w:color="auto" w:fill="auto"/>
            <w:noWrap/>
            <w:vAlign w:val="bottom"/>
            <w:hideMark/>
          </w:tcPr>
          <w:p w14:paraId="3881A8CB"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-0.70</w:t>
            </w:r>
          </w:p>
        </w:tc>
        <w:tc>
          <w:tcPr>
            <w:tcW w:w="0" w:type="auto"/>
            <w:shd w:val="clear" w:color="auto" w:fill="auto"/>
            <w:noWrap/>
            <w:vAlign w:val="bottom"/>
            <w:hideMark/>
          </w:tcPr>
          <w:p w14:paraId="61354EC8"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-4.29</w:t>
            </w:r>
          </w:p>
        </w:tc>
        <w:tc>
          <w:tcPr>
            <w:tcW w:w="0" w:type="auto"/>
            <w:shd w:val="clear" w:color="auto" w:fill="auto"/>
            <w:noWrap/>
            <w:vAlign w:val="bottom"/>
          </w:tcPr>
          <w:p w14:paraId="551C4318" w14:textId="35440FC8" w:rsidR="003F4F13" w:rsidRPr="003F4F13" w:rsidRDefault="003F4F13" w:rsidP="003F4F13">
            <w:pPr>
              <w:spacing w:line="240" w:lineRule="auto"/>
              <w:jc w:val="center"/>
              <w:rPr>
                <w:color w:val="000000"/>
                <w:sz w:val="20"/>
                <w:szCs w:val="20"/>
                <w:lang w:eastAsia="en-CA"/>
              </w:rPr>
            </w:pPr>
            <w:r w:rsidRPr="003F4F13">
              <w:rPr>
                <w:color w:val="000000"/>
                <w:sz w:val="20"/>
                <w:szCs w:val="20"/>
              </w:rPr>
              <w:t>4.69</w:t>
            </w:r>
          </w:p>
        </w:tc>
        <w:tc>
          <w:tcPr>
            <w:tcW w:w="0" w:type="auto"/>
            <w:shd w:val="clear" w:color="auto" w:fill="auto"/>
            <w:noWrap/>
            <w:vAlign w:val="bottom"/>
            <w:hideMark/>
          </w:tcPr>
          <w:p w14:paraId="3846D3E6"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1.05</w:t>
            </w:r>
          </w:p>
        </w:tc>
      </w:tr>
      <w:tr w:rsidR="003F4F13" w:rsidRPr="00C15D07" w14:paraId="18522A88" w14:textId="77777777" w:rsidTr="0091648F">
        <w:trPr>
          <w:trHeight w:val="315"/>
          <w:jc w:val="center"/>
        </w:trPr>
        <w:tc>
          <w:tcPr>
            <w:tcW w:w="0" w:type="auto"/>
            <w:shd w:val="clear" w:color="auto" w:fill="auto"/>
            <w:noWrap/>
            <w:vAlign w:val="bottom"/>
            <w:hideMark/>
          </w:tcPr>
          <w:p w14:paraId="66DD7610" w14:textId="77777777" w:rsidR="003F4F13" w:rsidRPr="00C15D07" w:rsidRDefault="003F4F13" w:rsidP="003F4F13">
            <w:pPr>
              <w:spacing w:line="240" w:lineRule="auto"/>
              <w:jc w:val="center"/>
              <w:rPr>
                <w:b/>
                <w:bCs/>
                <w:color w:val="000000"/>
                <w:sz w:val="20"/>
                <w:szCs w:val="20"/>
                <w:lang w:eastAsia="en-CA"/>
              </w:rPr>
            </w:pPr>
            <w:r w:rsidRPr="00C15D07">
              <w:rPr>
                <w:b/>
                <w:bCs/>
                <w:color w:val="000000"/>
                <w:sz w:val="20"/>
                <w:szCs w:val="20"/>
                <w:lang w:eastAsia="en-CA"/>
              </w:rPr>
              <w:t xml:space="preserve">MAE (MW) </w:t>
            </w:r>
          </w:p>
        </w:tc>
        <w:tc>
          <w:tcPr>
            <w:tcW w:w="0" w:type="auto"/>
            <w:shd w:val="clear" w:color="auto" w:fill="auto"/>
            <w:noWrap/>
            <w:vAlign w:val="bottom"/>
            <w:hideMark/>
          </w:tcPr>
          <w:p w14:paraId="59071F60"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27.70</w:t>
            </w:r>
          </w:p>
        </w:tc>
        <w:tc>
          <w:tcPr>
            <w:tcW w:w="0" w:type="auto"/>
            <w:shd w:val="clear" w:color="auto" w:fill="auto"/>
            <w:noWrap/>
            <w:vAlign w:val="bottom"/>
            <w:hideMark/>
          </w:tcPr>
          <w:p w14:paraId="014B7E5F"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35.10</w:t>
            </w:r>
          </w:p>
        </w:tc>
        <w:tc>
          <w:tcPr>
            <w:tcW w:w="0" w:type="auto"/>
            <w:shd w:val="clear" w:color="auto" w:fill="auto"/>
            <w:noWrap/>
            <w:vAlign w:val="bottom"/>
            <w:hideMark/>
          </w:tcPr>
          <w:p w14:paraId="483BA37B"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31.59</w:t>
            </w:r>
          </w:p>
        </w:tc>
        <w:tc>
          <w:tcPr>
            <w:tcW w:w="0" w:type="auto"/>
            <w:shd w:val="clear" w:color="auto" w:fill="auto"/>
            <w:noWrap/>
            <w:vAlign w:val="bottom"/>
            <w:hideMark/>
          </w:tcPr>
          <w:p w14:paraId="32FB7C87"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49.05</w:t>
            </w:r>
          </w:p>
        </w:tc>
        <w:tc>
          <w:tcPr>
            <w:tcW w:w="0" w:type="auto"/>
            <w:shd w:val="clear" w:color="auto" w:fill="auto"/>
            <w:noWrap/>
            <w:vAlign w:val="bottom"/>
          </w:tcPr>
          <w:p w14:paraId="74E519FC" w14:textId="0F1E38FC" w:rsidR="003F4F13" w:rsidRPr="003F4F13" w:rsidRDefault="003F4F13" w:rsidP="003F4F13">
            <w:pPr>
              <w:spacing w:line="240" w:lineRule="auto"/>
              <w:jc w:val="center"/>
              <w:rPr>
                <w:color w:val="000000"/>
                <w:sz w:val="20"/>
                <w:szCs w:val="20"/>
                <w:lang w:eastAsia="en-CA"/>
              </w:rPr>
            </w:pPr>
            <w:r w:rsidRPr="003F4F13">
              <w:rPr>
                <w:color w:val="000000"/>
                <w:sz w:val="20"/>
                <w:szCs w:val="20"/>
              </w:rPr>
              <w:t>50.96</w:t>
            </w:r>
          </w:p>
        </w:tc>
        <w:tc>
          <w:tcPr>
            <w:tcW w:w="0" w:type="auto"/>
            <w:shd w:val="clear" w:color="auto" w:fill="auto"/>
            <w:noWrap/>
            <w:vAlign w:val="bottom"/>
            <w:hideMark/>
          </w:tcPr>
          <w:p w14:paraId="1422DBAD"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75.79</w:t>
            </w:r>
          </w:p>
        </w:tc>
      </w:tr>
      <w:tr w:rsidR="003F4F13" w:rsidRPr="00C15D07" w14:paraId="7B4A1C8F" w14:textId="77777777" w:rsidTr="0091648F">
        <w:trPr>
          <w:trHeight w:val="315"/>
          <w:jc w:val="center"/>
        </w:trPr>
        <w:tc>
          <w:tcPr>
            <w:tcW w:w="0" w:type="auto"/>
            <w:shd w:val="clear" w:color="auto" w:fill="auto"/>
            <w:noWrap/>
            <w:vAlign w:val="bottom"/>
            <w:hideMark/>
          </w:tcPr>
          <w:p w14:paraId="23365D1A" w14:textId="77777777" w:rsidR="003F4F13" w:rsidRPr="00C15D07" w:rsidRDefault="003F4F13" w:rsidP="003F4F13">
            <w:pPr>
              <w:spacing w:line="240" w:lineRule="auto"/>
              <w:jc w:val="center"/>
              <w:rPr>
                <w:b/>
                <w:bCs/>
                <w:color w:val="000000"/>
                <w:sz w:val="20"/>
                <w:szCs w:val="20"/>
                <w:lang w:eastAsia="en-CA"/>
              </w:rPr>
            </w:pPr>
            <w:proofErr w:type="spellStart"/>
            <w:r w:rsidRPr="00C15D07">
              <w:rPr>
                <w:b/>
                <w:bCs/>
                <w:color w:val="000000"/>
                <w:sz w:val="20"/>
                <w:szCs w:val="20"/>
                <w:lang w:eastAsia="en-CA"/>
              </w:rPr>
              <w:t>RMSE</w:t>
            </w:r>
            <w:proofErr w:type="spellEnd"/>
            <w:r w:rsidRPr="00C15D07">
              <w:rPr>
                <w:b/>
                <w:bCs/>
                <w:color w:val="000000"/>
                <w:sz w:val="20"/>
                <w:szCs w:val="20"/>
                <w:lang w:eastAsia="en-CA"/>
              </w:rPr>
              <w:t xml:space="preserve"> (MW)</w:t>
            </w:r>
          </w:p>
        </w:tc>
        <w:tc>
          <w:tcPr>
            <w:tcW w:w="0" w:type="auto"/>
            <w:shd w:val="clear" w:color="auto" w:fill="auto"/>
            <w:noWrap/>
            <w:vAlign w:val="bottom"/>
            <w:hideMark/>
          </w:tcPr>
          <w:p w14:paraId="779E8309"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37.13</w:t>
            </w:r>
          </w:p>
        </w:tc>
        <w:tc>
          <w:tcPr>
            <w:tcW w:w="0" w:type="auto"/>
            <w:shd w:val="clear" w:color="auto" w:fill="auto"/>
            <w:noWrap/>
            <w:vAlign w:val="bottom"/>
            <w:hideMark/>
          </w:tcPr>
          <w:p w14:paraId="1715F33F"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46.82</w:t>
            </w:r>
          </w:p>
        </w:tc>
        <w:tc>
          <w:tcPr>
            <w:tcW w:w="0" w:type="auto"/>
            <w:shd w:val="clear" w:color="auto" w:fill="auto"/>
            <w:noWrap/>
            <w:vAlign w:val="bottom"/>
            <w:hideMark/>
          </w:tcPr>
          <w:p w14:paraId="40217ED8"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41.93</w:t>
            </w:r>
          </w:p>
        </w:tc>
        <w:tc>
          <w:tcPr>
            <w:tcW w:w="0" w:type="auto"/>
            <w:shd w:val="clear" w:color="auto" w:fill="auto"/>
            <w:noWrap/>
            <w:vAlign w:val="bottom"/>
            <w:hideMark/>
          </w:tcPr>
          <w:p w14:paraId="600BFED5"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65.77</w:t>
            </w:r>
          </w:p>
        </w:tc>
        <w:tc>
          <w:tcPr>
            <w:tcW w:w="0" w:type="auto"/>
            <w:shd w:val="clear" w:color="auto" w:fill="auto"/>
            <w:noWrap/>
            <w:vAlign w:val="bottom"/>
          </w:tcPr>
          <w:p w14:paraId="473C0D77" w14:textId="7166526E" w:rsidR="003F4F13" w:rsidRPr="003F4F13" w:rsidRDefault="003F4F13" w:rsidP="003F4F13">
            <w:pPr>
              <w:spacing w:line="240" w:lineRule="auto"/>
              <w:jc w:val="center"/>
              <w:rPr>
                <w:color w:val="000000"/>
                <w:sz w:val="20"/>
                <w:szCs w:val="20"/>
                <w:lang w:eastAsia="en-CA"/>
              </w:rPr>
            </w:pPr>
            <w:r w:rsidRPr="003F4F13">
              <w:rPr>
                <w:color w:val="000000"/>
                <w:sz w:val="20"/>
                <w:szCs w:val="20"/>
              </w:rPr>
              <w:t>68.58</w:t>
            </w:r>
          </w:p>
        </w:tc>
        <w:tc>
          <w:tcPr>
            <w:tcW w:w="0" w:type="auto"/>
            <w:shd w:val="clear" w:color="auto" w:fill="auto"/>
            <w:noWrap/>
            <w:vAlign w:val="bottom"/>
            <w:hideMark/>
          </w:tcPr>
          <w:p w14:paraId="65DD7122"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102.83</w:t>
            </w:r>
          </w:p>
        </w:tc>
      </w:tr>
      <w:tr w:rsidR="003F4F13" w:rsidRPr="00C15D07" w14:paraId="5F99AA09" w14:textId="77777777" w:rsidTr="0091648F">
        <w:trPr>
          <w:trHeight w:val="315"/>
          <w:jc w:val="center"/>
        </w:trPr>
        <w:tc>
          <w:tcPr>
            <w:tcW w:w="0" w:type="auto"/>
            <w:shd w:val="clear" w:color="auto" w:fill="auto"/>
            <w:noWrap/>
            <w:vAlign w:val="bottom"/>
            <w:hideMark/>
          </w:tcPr>
          <w:p w14:paraId="653699C6" w14:textId="77777777" w:rsidR="003F4F13" w:rsidRPr="00C15D07" w:rsidRDefault="003F4F13" w:rsidP="003F4F13">
            <w:pPr>
              <w:spacing w:line="240" w:lineRule="auto"/>
              <w:jc w:val="center"/>
              <w:rPr>
                <w:b/>
                <w:bCs/>
                <w:color w:val="000000"/>
                <w:sz w:val="20"/>
                <w:szCs w:val="20"/>
                <w:lang w:eastAsia="en-CA"/>
              </w:rPr>
            </w:pPr>
            <w:r w:rsidRPr="00C15D07">
              <w:rPr>
                <w:b/>
                <w:bCs/>
                <w:color w:val="000000"/>
                <w:sz w:val="20"/>
                <w:szCs w:val="20"/>
                <w:lang w:eastAsia="en-CA"/>
              </w:rPr>
              <w:t>STD (MW)</w:t>
            </w:r>
          </w:p>
        </w:tc>
        <w:tc>
          <w:tcPr>
            <w:tcW w:w="0" w:type="auto"/>
            <w:shd w:val="clear" w:color="auto" w:fill="auto"/>
            <w:noWrap/>
            <w:vAlign w:val="bottom"/>
            <w:hideMark/>
          </w:tcPr>
          <w:p w14:paraId="7AB63CA2"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37.13</w:t>
            </w:r>
          </w:p>
        </w:tc>
        <w:tc>
          <w:tcPr>
            <w:tcW w:w="0" w:type="auto"/>
            <w:shd w:val="clear" w:color="auto" w:fill="auto"/>
            <w:noWrap/>
            <w:vAlign w:val="bottom"/>
            <w:hideMark/>
          </w:tcPr>
          <w:p w14:paraId="3C410EC9"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46.82</w:t>
            </w:r>
          </w:p>
        </w:tc>
        <w:tc>
          <w:tcPr>
            <w:tcW w:w="0" w:type="auto"/>
            <w:shd w:val="clear" w:color="auto" w:fill="auto"/>
            <w:noWrap/>
            <w:vAlign w:val="bottom"/>
            <w:hideMark/>
          </w:tcPr>
          <w:p w14:paraId="26E0F948"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41.92</w:t>
            </w:r>
          </w:p>
        </w:tc>
        <w:tc>
          <w:tcPr>
            <w:tcW w:w="0" w:type="auto"/>
            <w:shd w:val="clear" w:color="auto" w:fill="auto"/>
            <w:noWrap/>
            <w:vAlign w:val="bottom"/>
            <w:hideMark/>
          </w:tcPr>
          <w:p w14:paraId="1FC804D8"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65.63</w:t>
            </w:r>
          </w:p>
        </w:tc>
        <w:tc>
          <w:tcPr>
            <w:tcW w:w="0" w:type="auto"/>
            <w:shd w:val="clear" w:color="auto" w:fill="auto"/>
            <w:noWrap/>
            <w:vAlign w:val="bottom"/>
          </w:tcPr>
          <w:p w14:paraId="576E8319" w14:textId="7D753E84" w:rsidR="003F4F13" w:rsidRPr="003F4F13" w:rsidRDefault="003F4F13" w:rsidP="003F4F13">
            <w:pPr>
              <w:spacing w:line="240" w:lineRule="auto"/>
              <w:jc w:val="center"/>
              <w:rPr>
                <w:color w:val="000000"/>
                <w:sz w:val="20"/>
                <w:szCs w:val="20"/>
                <w:lang w:eastAsia="en-CA"/>
              </w:rPr>
            </w:pPr>
            <w:r w:rsidRPr="003F4F13">
              <w:rPr>
                <w:color w:val="000000"/>
                <w:sz w:val="20"/>
                <w:szCs w:val="20"/>
              </w:rPr>
              <w:t>68.42</w:t>
            </w:r>
          </w:p>
        </w:tc>
        <w:tc>
          <w:tcPr>
            <w:tcW w:w="0" w:type="auto"/>
            <w:shd w:val="clear" w:color="auto" w:fill="auto"/>
            <w:noWrap/>
            <w:vAlign w:val="bottom"/>
            <w:hideMark/>
          </w:tcPr>
          <w:p w14:paraId="45A82B80"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102.83</w:t>
            </w:r>
          </w:p>
        </w:tc>
      </w:tr>
    </w:tbl>
    <w:p w14:paraId="09DE96B7" w14:textId="24F0F1FD" w:rsidR="00175B13" w:rsidRDefault="00174E49" w:rsidP="00174E49">
      <w:pPr>
        <w:pStyle w:val="Caption"/>
        <w:jc w:val="center"/>
      </w:pPr>
      <w:bookmarkStart w:id="246" w:name="_Toc90811951"/>
      <w:r>
        <w:t xml:space="preserve">Table </w:t>
      </w:r>
      <w:fldSimple w:instr=" SEQ Table \* ARABIC ">
        <w:r w:rsidR="001873B6">
          <w:rPr>
            <w:noProof/>
          </w:rPr>
          <w:t>14</w:t>
        </w:r>
      </w:fldSimple>
      <w:r>
        <w:t xml:space="preserve"> - The Overall Performance Metrics – Ottawa Dataset</w:t>
      </w:r>
      <w:bookmarkEnd w:id="246"/>
    </w:p>
    <w:p w14:paraId="4D938477" w14:textId="40DE8F9A" w:rsidR="00033DD7" w:rsidRDefault="00033DD7" w:rsidP="00485AB3">
      <w:pPr>
        <w:pStyle w:val="Heading3"/>
      </w:pPr>
      <w:bookmarkStart w:id="247" w:name="_Toc90811932"/>
      <w:r>
        <w:t xml:space="preserve">1.3 </w:t>
      </w:r>
      <w:r w:rsidR="006438F6" w:rsidRPr="00B91A69">
        <w:t xml:space="preserve">The </w:t>
      </w:r>
      <w:r w:rsidR="006438F6">
        <w:t>Saint John</w:t>
      </w:r>
      <w:r w:rsidR="006438F6" w:rsidRPr="00B91A69">
        <w:t xml:space="preserve"> Dataset's Overall Performance Metrics</w:t>
      </w:r>
      <w:bookmarkEnd w:id="247"/>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6"/>
        <w:gridCol w:w="650"/>
        <w:gridCol w:w="783"/>
        <w:gridCol w:w="650"/>
        <w:gridCol w:w="683"/>
        <w:gridCol w:w="1172"/>
        <w:gridCol w:w="666"/>
      </w:tblGrid>
      <w:tr w:rsidR="006431CE" w:rsidRPr="00C15D07" w14:paraId="2CD91D1F" w14:textId="77777777" w:rsidTr="001F531C">
        <w:trPr>
          <w:trHeight w:val="315"/>
          <w:jc w:val="center"/>
        </w:trPr>
        <w:tc>
          <w:tcPr>
            <w:tcW w:w="0" w:type="auto"/>
            <w:shd w:val="clear" w:color="auto" w:fill="auto"/>
            <w:noWrap/>
            <w:vAlign w:val="bottom"/>
            <w:hideMark/>
          </w:tcPr>
          <w:p w14:paraId="5D914FA7" w14:textId="77777777" w:rsidR="006431CE" w:rsidRPr="00C15D07" w:rsidRDefault="006431CE" w:rsidP="006431CE">
            <w:pPr>
              <w:spacing w:line="240" w:lineRule="auto"/>
              <w:jc w:val="center"/>
              <w:rPr>
                <w:b/>
                <w:bCs/>
                <w:color w:val="000000"/>
                <w:sz w:val="20"/>
                <w:szCs w:val="20"/>
                <w:lang w:eastAsia="en-CA"/>
              </w:rPr>
            </w:pPr>
            <w:r w:rsidRPr="00C15D07">
              <w:rPr>
                <w:b/>
                <w:bCs/>
                <w:color w:val="000000"/>
                <w:sz w:val="20"/>
                <w:szCs w:val="20"/>
                <w:lang w:eastAsia="en-CA"/>
              </w:rPr>
              <w:t>Metrics</w:t>
            </w:r>
          </w:p>
        </w:tc>
        <w:tc>
          <w:tcPr>
            <w:tcW w:w="0" w:type="auto"/>
            <w:shd w:val="clear" w:color="auto" w:fill="auto"/>
            <w:noWrap/>
            <w:vAlign w:val="bottom"/>
            <w:hideMark/>
          </w:tcPr>
          <w:p w14:paraId="2AA99A07" w14:textId="77777777" w:rsidR="006431CE" w:rsidRPr="00C15D07" w:rsidRDefault="006431CE" w:rsidP="006431CE">
            <w:pPr>
              <w:spacing w:line="240" w:lineRule="auto"/>
              <w:jc w:val="center"/>
              <w:rPr>
                <w:b/>
                <w:bCs/>
                <w:color w:val="000000"/>
                <w:sz w:val="20"/>
                <w:szCs w:val="20"/>
                <w:lang w:eastAsia="en-CA"/>
              </w:rPr>
            </w:pPr>
            <w:r w:rsidRPr="00C15D07">
              <w:rPr>
                <w:b/>
                <w:bCs/>
                <w:color w:val="000000"/>
                <w:sz w:val="20"/>
                <w:szCs w:val="20"/>
                <w:lang w:eastAsia="en-CA"/>
              </w:rPr>
              <w:t>CNN</w:t>
            </w:r>
          </w:p>
        </w:tc>
        <w:tc>
          <w:tcPr>
            <w:tcW w:w="0" w:type="auto"/>
            <w:shd w:val="clear" w:color="auto" w:fill="auto"/>
            <w:noWrap/>
            <w:vAlign w:val="bottom"/>
            <w:hideMark/>
          </w:tcPr>
          <w:p w14:paraId="4786C8A6" w14:textId="77777777" w:rsidR="006431CE" w:rsidRPr="00C15D07" w:rsidRDefault="006431CE" w:rsidP="006431CE">
            <w:pPr>
              <w:spacing w:line="240" w:lineRule="auto"/>
              <w:jc w:val="center"/>
              <w:rPr>
                <w:b/>
                <w:bCs/>
                <w:color w:val="000000"/>
                <w:sz w:val="20"/>
                <w:szCs w:val="20"/>
                <w:lang w:eastAsia="en-CA"/>
              </w:rPr>
            </w:pPr>
            <w:r w:rsidRPr="00C15D07">
              <w:rPr>
                <w:b/>
                <w:bCs/>
                <w:color w:val="000000"/>
                <w:sz w:val="20"/>
                <w:szCs w:val="20"/>
                <w:lang w:eastAsia="en-CA"/>
              </w:rPr>
              <w:t>LSTM</w:t>
            </w:r>
          </w:p>
        </w:tc>
        <w:tc>
          <w:tcPr>
            <w:tcW w:w="0" w:type="auto"/>
            <w:shd w:val="clear" w:color="auto" w:fill="auto"/>
            <w:noWrap/>
            <w:vAlign w:val="bottom"/>
            <w:hideMark/>
          </w:tcPr>
          <w:p w14:paraId="18CC546F" w14:textId="77777777" w:rsidR="006431CE" w:rsidRPr="00C15D07" w:rsidRDefault="006431CE" w:rsidP="006431CE">
            <w:pPr>
              <w:spacing w:line="240" w:lineRule="auto"/>
              <w:jc w:val="center"/>
              <w:rPr>
                <w:b/>
                <w:bCs/>
                <w:color w:val="000000"/>
                <w:sz w:val="20"/>
                <w:szCs w:val="20"/>
                <w:lang w:eastAsia="en-CA"/>
              </w:rPr>
            </w:pPr>
            <w:r w:rsidRPr="00C15D07">
              <w:rPr>
                <w:b/>
                <w:bCs/>
                <w:color w:val="000000"/>
                <w:sz w:val="20"/>
                <w:szCs w:val="20"/>
                <w:lang w:eastAsia="en-CA"/>
              </w:rPr>
              <w:t>ANN</w:t>
            </w:r>
          </w:p>
        </w:tc>
        <w:tc>
          <w:tcPr>
            <w:tcW w:w="0" w:type="auto"/>
            <w:shd w:val="clear" w:color="auto" w:fill="auto"/>
            <w:noWrap/>
            <w:vAlign w:val="bottom"/>
            <w:hideMark/>
          </w:tcPr>
          <w:p w14:paraId="71CFEEC7" w14:textId="77777777" w:rsidR="006431CE" w:rsidRPr="00C15D07" w:rsidRDefault="006431CE" w:rsidP="006431CE">
            <w:pPr>
              <w:spacing w:line="240" w:lineRule="auto"/>
              <w:jc w:val="center"/>
              <w:rPr>
                <w:b/>
                <w:bCs/>
                <w:color w:val="000000"/>
                <w:sz w:val="20"/>
                <w:szCs w:val="20"/>
                <w:lang w:eastAsia="en-CA"/>
              </w:rPr>
            </w:pPr>
            <w:proofErr w:type="spellStart"/>
            <w:r w:rsidRPr="00C15D07">
              <w:rPr>
                <w:b/>
                <w:bCs/>
                <w:color w:val="000000"/>
                <w:sz w:val="20"/>
                <w:szCs w:val="20"/>
                <w:lang w:eastAsia="en-CA"/>
              </w:rPr>
              <w:t>MLR</w:t>
            </w:r>
            <w:proofErr w:type="spellEnd"/>
          </w:p>
        </w:tc>
        <w:tc>
          <w:tcPr>
            <w:tcW w:w="0" w:type="auto"/>
            <w:shd w:val="clear" w:color="auto" w:fill="auto"/>
            <w:noWrap/>
            <w:vAlign w:val="bottom"/>
            <w:hideMark/>
          </w:tcPr>
          <w:p w14:paraId="51083AEF" w14:textId="398C2B20" w:rsidR="006431CE" w:rsidRPr="00C15D07" w:rsidRDefault="0091648F" w:rsidP="006431CE">
            <w:pPr>
              <w:spacing w:line="240" w:lineRule="auto"/>
              <w:jc w:val="center"/>
              <w:rPr>
                <w:b/>
                <w:bCs/>
                <w:color w:val="000000"/>
                <w:sz w:val="20"/>
                <w:szCs w:val="20"/>
                <w:lang w:eastAsia="en-CA"/>
              </w:rPr>
            </w:pPr>
            <w:proofErr w:type="spellStart"/>
            <w:r w:rsidRPr="00C15D07">
              <w:rPr>
                <w:b/>
                <w:bCs/>
                <w:color w:val="000000"/>
                <w:sz w:val="20"/>
                <w:szCs w:val="20"/>
                <w:lang w:eastAsia="en-CA"/>
              </w:rPr>
              <w:t>S</w:t>
            </w:r>
            <w:r w:rsidR="006431CE" w:rsidRPr="00C15D07">
              <w:rPr>
                <w:b/>
                <w:bCs/>
                <w:color w:val="000000"/>
                <w:sz w:val="20"/>
                <w:szCs w:val="20"/>
                <w:lang w:eastAsia="en-CA"/>
              </w:rPr>
              <w:t>ARIMA</w:t>
            </w:r>
            <w:r w:rsidRPr="00C15D07">
              <w:rPr>
                <w:b/>
                <w:bCs/>
                <w:color w:val="000000"/>
                <w:sz w:val="20"/>
                <w:szCs w:val="20"/>
                <w:lang w:eastAsia="en-CA"/>
              </w:rPr>
              <w:t>X</w:t>
            </w:r>
            <w:proofErr w:type="spellEnd"/>
          </w:p>
        </w:tc>
        <w:tc>
          <w:tcPr>
            <w:tcW w:w="0" w:type="auto"/>
            <w:shd w:val="clear" w:color="auto" w:fill="auto"/>
            <w:noWrap/>
            <w:vAlign w:val="bottom"/>
            <w:hideMark/>
          </w:tcPr>
          <w:p w14:paraId="43C9B95E" w14:textId="77777777" w:rsidR="006431CE" w:rsidRPr="00C15D07" w:rsidRDefault="006431CE" w:rsidP="006431CE">
            <w:pPr>
              <w:spacing w:line="240" w:lineRule="auto"/>
              <w:jc w:val="center"/>
              <w:rPr>
                <w:b/>
                <w:bCs/>
                <w:color w:val="000000"/>
                <w:sz w:val="20"/>
                <w:szCs w:val="20"/>
                <w:lang w:eastAsia="en-CA"/>
              </w:rPr>
            </w:pPr>
            <w:proofErr w:type="spellStart"/>
            <w:r w:rsidRPr="00C15D07">
              <w:rPr>
                <w:b/>
                <w:bCs/>
                <w:color w:val="000000"/>
                <w:sz w:val="20"/>
                <w:szCs w:val="20"/>
                <w:lang w:eastAsia="en-CA"/>
              </w:rPr>
              <w:t>SNF</w:t>
            </w:r>
            <w:proofErr w:type="spellEnd"/>
          </w:p>
        </w:tc>
      </w:tr>
      <w:tr w:rsidR="003F4F13" w:rsidRPr="00C15D07" w14:paraId="5AAB3EC4" w14:textId="77777777" w:rsidTr="0091648F">
        <w:trPr>
          <w:trHeight w:val="315"/>
          <w:jc w:val="center"/>
        </w:trPr>
        <w:tc>
          <w:tcPr>
            <w:tcW w:w="0" w:type="auto"/>
            <w:shd w:val="clear" w:color="auto" w:fill="auto"/>
            <w:noWrap/>
            <w:vAlign w:val="bottom"/>
            <w:hideMark/>
          </w:tcPr>
          <w:p w14:paraId="203EFD2A" w14:textId="77777777" w:rsidR="003F4F13" w:rsidRPr="00C15D07" w:rsidRDefault="003F4F13" w:rsidP="003F4F13">
            <w:pPr>
              <w:spacing w:line="240" w:lineRule="auto"/>
              <w:jc w:val="center"/>
              <w:rPr>
                <w:b/>
                <w:bCs/>
                <w:color w:val="000000"/>
                <w:sz w:val="20"/>
                <w:szCs w:val="20"/>
                <w:lang w:eastAsia="en-CA"/>
              </w:rPr>
            </w:pPr>
            <w:proofErr w:type="spellStart"/>
            <w:r w:rsidRPr="00C15D07">
              <w:rPr>
                <w:b/>
                <w:bCs/>
                <w:color w:val="000000"/>
                <w:sz w:val="20"/>
                <w:szCs w:val="20"/>
                <w:lang w:eastAsia="en-CA"/>
              </w:rPr>
              <w:t>MAPE</w:t>
            </w:r>
            <w:proofErr w:type="spellEnd"/>
            <w:r w:rsidRPr="00C15D07">
              <w:rPr>
                <w:b/>
                <w:bCs/>
                <w:color w:val="000000"/>
                <w:sz w:val="20"/>
                <w:szCs w:val="20"/>
                <w:lang w:eastAsia="en-CA"/>
              </w:rPr>
              <w:t xml:space="preserve"> (%)</w:t>
            </w:r>
          </w:p>
        </w:tc>
        <w:tc>
          <w:tcPr>
            <w:tcW w:w="0" w:type="auto"/>
            <w:shd w:val="clear" w:color="auto" w:fill="auto"/>
            <w:noWrap/>
            <w:vAlign w:val="bottom"/>
            <w:hideMark/>
          </w:tcPr>
          <w:p w14:paraId="2B82F200"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3.89</w:t>
            </w:r>
          </w:p>
        </w:tc>
        <w:tc>
          <w:tcPr>
            <w:tcW w:w="0" w:type="auto"/>
            <w:shd w:val="clear" w:color="auto" w:fill="auto"/>
            <w:noWrap/>
            <w:vAlign w:val="bottom"/>
            <w:hideMark/>
          </w:tcPr>
          <w:p w14:paraId="598AB740"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4.55</w:t>
            </w:r>
          </w:p>
        </w:tc>
        <w:tc>
          <w:tcPr>
            <w:tcW w:w="0" w:type="auto"/>
            <w:shd w:val="clear" w:color="auto" w:fill="auto"/>
            <w:noWrap/>
            <w:vAlign w:val="bottom"/>
            <w:hideMark/>
          </w:tcPr>
          <w:p w14:paraId="39A4F681"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4.33</w:t>
            </w:r>
          </w:p>
        </w:tc>
        <w:tc>
          <w:tcPr>
            <w:tcW w:w="0" w:type="auto"/>
            <w:shd w:val="clear" w:color="auto" w:fill="auto"/>
            <w:noWrap/>
            <w:vAlign w:val="bottom"/>
            <w:hideMark/>
          </w:tcPr>
          <w:p w14:paraId="08918E0E"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6.11</w:t>
            </w:r>
          </w:p>
        </w:tc>
        <w:tc>
          <w:tcPr>
            <w:tcW w:w="0" w:type="auto"/>
            <w:shd w:val="clear" w:color="auto" w:fill="auto"/>
            <w:noWrap/>
            <w:vAlign w:val="bottom"/>
          </w:tcPr>
          <w:p w14:paraId="530364BC" w14:textId="08B21AD3" w:rsidR="003F4F13" w:rsidRPr="003F4F13" w:rsidRDefault="003F4F13" w:rsidP="003F4F13">
            <w:pPr>
              <w:spacing w:line="240" w:lineRule="auto"/>
              <w:jc w:val="center"/>
              <w:rPr>
                <w:color w:val="000000"/>
                <w:sz w:val="20"/>
                <w:szCs w:val="20"/>
                <w:lang w:eastAsia="en-CA"/>
              </w:rPr>
            </w:pPr>
            <w:r w:rsidRPr="003F4F13">
              <w:rPr>
                <w:color w:val="000000"/>
                <w:sz w:val="20"/>
                <w:szCs w:val="20"/>
              </w:rPr>
              <w:t>5.33</w:t>
            </w:r>
          </w:p>
        </w:tc>
        <w:tc>
          <w:tcPr>
            <w:tcW w:w="0" w:type="auto"/>
            <w:shd w:val="clear" w:color="auto" w:fill="auto"/>
            <w:noWrap/>
            <w:vAlign w:val="bottom"/>
            <w:hideMark/>
          </w:tcPr>
          <w:p w14:paraId="443C5C3C"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9.39</w:t>
            </w:r>
          </w:p>
        </w:tc>
      </w:tr>
      <w:tr w:rsidR="003F4F13" w:rsidRPr="00C15D07" w14:paraId="7AC58785" w14:textId="77777777" w:rsidTr="0091648F">
        <w:trPr>
          <w:trHeight w:val="315"/>
          <w:jc w:val="center"/>
        </w:trPr>
        <w:tc>
          <w:tcPr>
            <w:tcW w:w="0" w:type="auto"/>
            <w:shd w:val="clear" w:color="auto" w:fill="auto"/>
            <w:noWrap/>
            <w:vAlign w:val="bottom"/>
            <w:hideMark/>
          </w:tcPr>
          <w:p w14:paraId="7693BE4A" w14:textId="77777777" w:rsidR="003F4F13" w:rsidRPr="00C15D07" w:rsidRDefault="003F4F13" w:rsidP="003F4F13">
            <w:pPr>
              <w:spacing w:line="240" w:lineRule="auto"/>
              <w:jc w:val="center"/>
              <w:rPr>
                <w:b/>
                <w:bCs/>
                <w:color w:val="000000"/>
                <w:sz w:val="20"/>
                <w:szCs w:val="20"/>
                <w:lang w:eastAsia="en-CA"/>
              </w:rPr>
            </w:pPr>
            <w:r w:rsidRPr="00C15D07">
              <w:rPr>
                <w:b/>
                <w:bCs/>
                <w:color w:val="000000"/>
                <w:sz w:val="20"/>
                <w:szCs w:val="20"/>
                <w:lang w:eastAsia="en-CA"/>
              </w:rPr>
              <w:t>MBE (MW)</w:t>
            </w:r>
          </w:p>
        </w:tc>
        <w:tc>
          <w:tcPr>
            <w:tcW w:w="0" w:type="auto"/>
            <w:shd w:val="clear" w:color="auto" w:fill="auto"/>
            <w:noWrap/>
            <w:vAlign w:val="bottom"/>
            <w:hideMark/>
          </w:tcPr>
          <w:p w14:paraId="1CF81BF7"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-0.08</w:t>
            </w:r>
          </w:p>
        </w:tc>
        <w:tc>
          <w:tcPr>
            <w:tcW w:w="0" w:type="auto"/>
            <w:shd w:val="clear" w:color="auto" w:fill="auto"/>
            <w:noWrap/>
            <w:vAlign w:val="bottom"/>
            <w:hideMark/>
          </w:tcPr>
          <w:p w14:paraId="7555889A"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0.32</w:t>
            </w:r>
          </w:p>
        </w:tc>
        <w:tc>
          <w:tcPr>
            <w:tcW w:w="0" w:type="auto"/>
            <w:shd w:val="clear" w:color="auto" w:fill="auto"/>
            <w:noWrap/>
            <w:vAlign w:val="bottom"/>
            <w:hideMark/>
          </w:tcPr>
          <w:p w14:paraId="6D666CC9"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0.19</w:t>
            </w:r>
          </w:p>
        </w:tc>
        <w:tc>
          <w:tcPr>
            <w:tcW w:w="0" w:type="auto"/>
            <w:shd w:val="clear" w:color="auto" w:fill="auto"/>
            <w:noWrap/>
            <w:vAlign w:val="bottom"/>
            <w:hideMark/>
          </w:tcPr>
          <w:p w14:paraId="0D684A24"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-0.65</w:t>
            </w:r>
          </w:p>
        </w:tc>
        <w:tc>
          <w:tcPr>
            <w:tcW w:w="0" w:type="auto"/>
            <w:shd w:val="clear" w:color="auto" w:fill="auto"/>
            <w:noWrap/>
            <w:vAlign w:val="bottom"/>
          </w:tcPr>
          <w:p w14:paraId="74F108F0" w14:textId="33BBD48A" w:rsidR="003F4F13" w:rsidRPr="003F4F13" w:rsidRDefault="003F4F13" w:rsidP="003F4F13">
            <w:pPr>
              <w:spacing w:line="240" w:lineRule="auto"/>
              <w:jc w:val="center"/>
              <w:rPr>
                <w:color w:val="000000"/>
                <w:sz w:val="20"/>
                <w:szCs w:val="20"/>
                <w:lang w:eastAsia="en-CA"/>
              </w:rPr>
            </w:pPr>
            <w:r w:rsidRPr="003F4F13">
              <w:rPr>
                <w:color w:val="000000"/>
                <w:sz w:val="20"/>
                <w:szCs w:val="20"/>
              </w:rPr>
              <w:t>-0.18</w:t>
            </w:r>
          </w:p>
        </w:tc>
        <w:tc>
          <w:tcPr>
            <w:tcW w:w="0" w:type="auto"/>
            <w:shd w:val="clear" w:color="auto" w:fill="auto"/>
            <w:noWrap/>
            <w:vAlign w:val="bottom"/>
            <w:hideMark/>
          </w:tcPr>
          <w:p w14:paraId="5DF0D26D"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0.08</w:t>
            </w:r>
          </w:p>
        </w:tc>
      </w:tr>
      <w:tr w:rsidR="003F4F13" w:rsidRPr="00C15D07" w14:paraId="6504E629" w14:textId="77777777" w:rsidTr="0091648F">
        <w:trPr>
          <w:trHeight w:val="315"/>
          <w:jc w:val="center"/>
        </w:trPr>
        <w:tc>
          <w:tcPr>
            <w:tcW w:w="0" w:type="auto"/>
            <w:shd w:val="clear" w:color="auto" w:fill="auto"/>
            <w:noWrap/>
            <w:vAlign w:val="bottom"/>
            <w:hideMark/>
          </w:tcPr>
          <w:p w14:paraId="06ECF70D" w14:textId="77777777" w:rsidR="003F4F13" w:rsidRPr="00C15D07" w:rsidRDefault="003F4F13" w:rsidP="003F4F13">
            <w:pPr>
              <w:spacing w:line="240" w:lineRule="auto"/>
              <w:jc w:val="center"/>
              <w:rPr>
                <w:b/>
                <w:bCs/>
                <w:color w:val="000000"/>
                <w:sz w:val="20"/>
                <w:szCs w:val="20"/>
                <w:lang w:eastAsia="en-CA"/>
              </w:rPr>
            </w:pPr>
            <w:r w:rsidRPr="00C15D07">
              <w:rPr>
                <w:b/>
                <w:bCs/>
                <w:color w:val="000000"/>
                <w:sz w:val="20"/>
                <w:szCs w:val="20"/>
                <w:lang w:eastAsia="en-CA"/>
              </w:rPr>
              <w:t xml:space="preserve">MAE (MW) </w:t>
            </w:r>
          </w:p>
        </w:tc>
        <w:tc>
          <w:tcPr>
            <w:tcW w:w="0" w:type="auto"/>
            <w:shd w:val="clear" w:color="auto" w:fill="auto"/>
            <w:noWrap/>
            <w:vAlign w:val="bottom"/>
            <w:hideMark/>
          </w:tcPr>
          <w:p w14:paraId="4BCE5968"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4.71</w:t>
            </w:r>
          </w:p>
        </w:tc>
        <w:tc>
          <w:tcPr>
            <w:tcW w:w="0" w:type="auto"/>
            <w:shd w:val="clear" w:color="auto" w:fill="auto"/>
            <w:noWrap/>
            <w:vAlign w:val="bottom"/>
            <w:hideMark/>
          </w:tcPr>
          <w:p w14:paraId="4648C0A6"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5.43</w:t>
            </w:r>
          </w:p>
        </w:tc>
        <w:tc>
          <w:tcPr>
            <w:tcW w:w="0" w:type="auto"/>
            <w:shd w:val="clear" w:color="auto" w:fill="auto"/>
            <w:noWrap/>
            <w:vAlign w:val="bottom"/>
            <w:hideMark/>
          </w:tcPr>
          <w:p w14:paraId="70138049"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5.08</w:t>
            </w:r>
          </w:p>
        </w:tc>
        <w:tc>
          <w:tcPr>
            <w:tcW w:w="0" w:type="auto"/>
            <w:shd w:val="clear" w:color="auto" w:fill="auto"/>
            <w:noWrap/>
            <w:vAlign w:val="bottom"/>
            <w:hideMark/>
          </w:tcPr>
          <w:p w14:paraId="372D6482"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7.18</w:t>
            </w:r>
          </w:p>
        </w:tc>
        <w:tc>
          <w:tcPr>
            <w:tcW w:w="0" w:type="auto"/>
            <w:shd w:val="clear" w:color="auto" w:fill="auto"/>
            <w:noWrap/>
            <w:vAlign w:val="bottom"/>
          </w:tcPr>
          <w:p w14:paraId="6375AFF5" w14:textId="47D57B56" w:rsidR="003F4F13" w:rsidRPr="003F4F13" w:rsidRDefault="003F4F13" w:rsidP="003F4F13">
            <w:pPr>
              <w:spacing w:line="240" w:lineRule="auto"/>
              <w:jc w:val="center"/>
              <w:rPr>
                <w:color w:val="000000"/>
                <w:sz w:val="20"/>
                <w:szCs w:val="20"/>
                <w:lang w:eastAsia="en-CA"/>
              </w:rPr>
            </w:pPr>
            <w:r w:rsidRPr="003F4F13">
              <w:rPr>
                <w:color w:val="000000"/>
                <w:sz w:val="20"/>
                <w:szCs w:val="20"/>
              </w:rPr>
              <w:t>6.30</w:t>
            </w:r>
          </w:p>
        </w:tc>
        <w:tc>
          <w:tcPr>
            <w:tcW w:w="0" w:type="auto"/>
            <w:shd w:val="clear" w:color="auto" w:fill="auto"/>
            <w:noWrap/>
            <w:vAlign w:val="bottom"/>
            <w:hideMark/>
          </w:tcPr>
          <w:p w14:paraId="34EC36F3"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10.96</w:t>
            </w:r>
          </w:p>
        </w:tc>
      </w:tr>
      <w:tr w:rsidR="003F4F13" w:rsidRPr="00C15D07" w14:paraId="76ECC25F" w14:textId="77777777" w:rsidTr="0091648F">
        <w:trPr>
          <w:trHeight w:val="315"/>
          <w:jc w:val="center"/>
        </w:trPr>
        <w:tc>
          <w:tcPr>
            <w:tcW w:w="0" w:type="auto"/>
            <w:shd w:val="clear" w:color="auto" w:fill="auto"/>
            <w:noWrap/>
            <w:vAlign w:val="bottom"/>
            <w:hideMark/>
          </w:tcPr>
          <w:p w14:paraId="07FEA397" w14:textId="77777777" w:rsidR="003F4F13" w:rsidRPr="00C15D07" w:rsidRDefault="003F4F13" w:rsidP="003F4F13">
            <w:pPr>
              <w:spacing w:line="240" w:lineRule="auto"/>
              <w:jc w:val="center"/>
              <w:rPr>
                <w:b/>
                <w:bCs/>
                <w:color w:val="000000"/>
                <w:sz w:val="20"/>
                <w:szCs w:val="20"/>
                <w:lang w:eastAsia="en-CA"/>
              </w:rPr>
            </w:pPr>
            <w:proofErr w:type="spellStart"/>
            <w:r w:rsidRPr="00C15D07">
              <w:rPr>
                <w:b/>
                <w:bCs/>
                <w:color w:val="000000"/>
                <w:sz w:val="20"/>
                <w:szCs w:val="20"/>
                <w:lang w:eastAsia="en-CA"/>
              </w:rPr>
              <w:t>RMSE</w:t>
            </w:r>
            <w:proofErr w:type="spellEnd"/>
            <w:r w:rsidRPr="00C15D07">
              <w:rPr>
                <w:b/>
                <w:bCs/>
                <w:color w:val="000000"/>
                <w:sz w:val="20"/>
                <w:szCs w:val="20"/>
                <w:lang w:eastAsia="en-CA"/>
              </w:rPr>
              <w:t xml:space="preserve"> (MW)</w:t>
            </w:r>
          </w:p>
        </w:tc>
        <w:tc>
          <w:tcPr>
            <w:tcW w:w="0" w:type="auto"/>
            <w:shd w:val="clear" w:color="auto" w:fill="auto"/>
            <w:noWrap/>
            <w:vAlign w:val="bottom"/>
            <w:hideMark/>
          </w:tcPr>
          <w:p w14:paraId="4ED69286"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8.06</w:t>
            </w:r>
          </w:p>
        </w:tc>
        <w:tc>
          <w:tcPr>
            <w:tcW w:w="0" w:type="auto"/>
            <w:shd w:val="clear" w:color="auto" w:fill="auto"/>
            <w:noWrap/>
            <w:vAlign w:val="bottom"/>
            <w:hideMark/>
          </w:tcPr>
          <w:p w14:paraId="18C00123"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8.95</w:t>
            </w:r>
          </w:p>
        </w:tc>
        <w:tc>
          <w:tcPr>
            <w:tcW w:w="0" w:type="auto"/>
            <w:shd w:val="clear" w:color="auto" w:fill="auto"/>
            <w:noWrap/>
            <w:vAlign w:val="bottom"/>
            <w:hideMark/>
          </w:tcPr>
          <w:p w14:paraId="18F8691E"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8.29</w:t>
            </w:r>
          </w:p>
        </w:tc>
        <w:tc>
          <w:tcPr>
            <w:tcW w:w="0" w:type="auto"/>
            <w:shd w:val="clear" w:color="auto" w:fill="auto"/>
            <w:noWrap/>
            <w:vAlign w:val="bottom"/>
            <w:hideMark/>
          </w:tcPr>
          <w:p w14:paraId="0CE56FBB"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11.06</w:t>
            </w:r>
          </w:p>
        </w:tc>
        <w:tc>
          <w:tcPr>
            <w:tcW w:w="0" w:type="auto"/>
            <w:shd w:val="clear" w:color="auto" w:fill="auto"/>
            <w:noWrap/>
            <w:vAlign w:val="bottom"/>
          </w:tcPr>
          <w:p w14:paraId="58FC0584" w14:textId="40710717" w:rsidR="003F4F13" w:rsidRPr="003F4F13" w:rsidRDefault="003F4F13" w:rsidP="003F4F13">
            <w:pPr>
              <w:spacing w:line="240" w:lineRule="auto"/>
              <w:jc w:val="center"/>
              <w:rPr>
                <w:color w:val="000000"/>
                <w:sz w:val="20"/>
                <w:szCs w:val="20"/>
                <w:lang w:eastAsia="en-CA"/>
              </w:rPr>
            </w:pPr>
            <w:r w:rsidRPr="003F4F13">
              <w:rPr>
                <w:color w:val="000000"/>
                <w:sz w:val="20"/>
                <w:szCs w:val="20"/>
              </w:rPr>
              <w:t>10.82</w:t>
            </w:r>
          </w:p>
        </w:tc>
        <w:tc>
          <w:tcPr>
            <w:tcW w:w="0" w:type="auto"/>
            <w:shd w:val="clear" w:color="auto" w:fill="auto"/>
            <w:noWrap/>
            <w:vAlign w:val="bottom"/>
            <w:hideMark/>
          </w:tcPr>
          <w:p w14:paraId="576C75B7"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16.90</w:t>
            </w:r>
          </w:p>
        </w:tc>
      </w:tr>
      <w:tr w:rsidR="003F4F13" w:rsidRPr="00C15D07" w14:paraId="41AEF3A6" w14:textId="77777777" w:rsidTr="0091648F">
        <w:trPr>
          <w:trHeight w:val="315"/>
          <w:jc w:val="center"/>
        </w:trPr>
        <w:tc>
          <w:tcPr>
            <w:tcW w:w="0" w:type="auto"/>
            <w:shd w:val="clear" w:color="auto" w:fill="auto"/>
            <w:noWrap/>
            <w:vAlign w:val="bottom"/>
            <w:hideMark/>
          </w:tcPr>
          <w:p w14:paraId="73E9AEFE" w14:textId="77777777" w:rsidR="003F4F13" w:rsidRPr="00C15D07" w:rsidRDefault="003F4F13" w:rsidP="003F4F13">
            <w:pPr>
              <w:spacing w:line="240" w:lineRule="auto"/>
              <w:jc w:val="center"/>
              <w:rPr>
                <w:b/>
                <w:bCs/>
                <w:color w:val="000000"/>
                <w:sz w:val="20"/>
                <w:szCs w:val="20"/>
                <w:lang w:eastAsia="en-CA"/>
              </w:rPr>
            </w:pPr>
            <w:r w:rsidRPr="00C15D07">
              <w:rPr>
                <w:b/>
                <w:bCs/>
                <w:color w:val="000000"/>
                <w:sz w:val="20"/>
                <w:szCs w:val="20"/>
                <w:lang w:eastAsia="en-CA"/>
              </w:rPr>
              <w:t>STD (MW)</w:t>
            </w:r>
          </w:p>
        </w:tc>
        <w:tc>
          <w:tcPr>
            <w:tcW w:w="0" w:type="auto"/>
            <w:shd w:val="clear" w:color="auto" w:fill="auto"/>
            <w:noWrap/>
            <w:vAlign w:val="bottom"/>
            <w:hideMark/>
          </w:tcPr>
          <w:p w14:paraId="66EB4979"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8.06</w:t>
            </w:r>
          </w:p>
        </w:tc>
        <w:tc>
          <w:tcPr>
            <w:tcW w:w="0" w:type="auto"/>
            <w:shd w:val="clear" w:color="auto" w:fill="auto"/>
            <w:noWrap/>
            <w:vAlign w:val="bottom"/>
            <w:hideMark/>
          </w:tcPr>
          <w:p w14:paraId="6B6E82E4"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8.95</w:t>
            </w:r>
          </w:p>
        </w:tc>
        <w:tc>
          <w:tcPr>
            <w:tcW w:w="0" w:type="auto"/>
            <w:shd w:val="clear" w:color="auto" w:fill="auto"/>
            <w:noWrap/>
            <w:vAlign w:val="bottom"/>
            <w:hideMark/>
          </w:tcPr>
          <w:p w14:paraId="09A0602A"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8.29</w:t>
            </w:r>
          </w:p>
        </w:tc>
        <w:tc>
          <w:tcPr>
            <w:tcW w:w="0" w:type="auto"/>
            <w:shd w:val="clear" w:color="auto" w:fill="auto"/>
            <w:noWrap/>
            <w:vAlign w:val="bottom"/>
            <w:hideMark/>
          </w:tcPr>
          <w:p w14:paraId="6895DE22"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11.04</w:t>
            </w:r>
          </w:p>
        </w:tc>
        <w:tc>
          <w:tcPr>
            <w:tcW w:w="0" w:type="auto"/>
            <w:shd w:val="clear" w:color="auto" w:fill="auto"/>
            <w:noWrap/>
            <w:vAlign w:val="bottom"/>
          </w:tcPr>
          <w:p w14:paraId="5877A501" w14:textId="4B29DAF1" w:rsidR="003F4F13" w:rsidRPr="003F4F13" w:rsidRDefault="003F4F13" w:rsidP="003F4F13">
            <w:pPr>
              <w:spacing w:line="240" w:lineRule="auto"/>
              <w:jc w:val="center"/>
              <w:rPr>
                <w:color w:val="000000"/>
                <w:sz w:val="20"/>
                <w:szCs w:val="20"/>
                <w:lang w:eastAsia="en-CA"/>
              </w:rPr>
            </w:pPr>
            <w:r w:rsidRPr="003F4F13">
              <w:rPr>
                <w:color w:val="000000"/>
                <w:sz w:val="20"/>
                <w:szCs w:val="20"/>
              </w:rPr>
              <w:t>10.82</w:t>
            </w:r>
          </w:p>
        </w:tc>
        <w:tc>
          <w:tcPr>
            <w:tcW w:w="0" w:type="auto"/>
            <w:shd w:val="clear" w:color="auto" w:fill="auto"/>
            <w:noWrap/>
            <w:vAlign w:val="bottom"/>
            <w:hideMark/>
          </w:tcPr>
          <w:p w14:paraId="0101EB5D"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16.91</w:t>
            </w:r>
          </w:p>
        </w:tc>
      </w:tr>
    </w:tbl>
    <w:p w14:paraId="51BC086B" w14:textId="2C43FF91" w:rsidR="00485AB3" w:rsidRDefault="003162DE" w:rsidP="00546FAC">
      <w:pPr>
        <w:pStyle w:val="Caption"/>
        <w:jc w:val="center"/>
      </w:pPr>
      <w:bookmarkStart w:id="248" w:name="_Toc90811952"/>
      <w:r>
        <w:t xml:space="preserve">Table </w:t>
      </w:r>
      <w:fldSimple w:instr=" SEQ Table \* ARABIC ">
        <w:r w:rsidR="001873B6">
          <w:rPr>
            <w:noProof/>
          </w:rPr>
          <w:t>15</w:t>
        </w:r>
      </w:fldSimple>
      <w:r>
        <w:t xml:space="preserve"> - The Overall Performance Metrics – Saint John Dataset</w:t>
      </w:r>
      <w:bookmarkEnd w:id="248"/>
    </w:p>
    <w:p w14:paraId="1CE397B7" w14:textId="79F32BDA" w:rsidR="00485AB3" w:rsidRDefault="00485AB3" w:rsidP="00485AB3">
      <w:pPr>
        <w:pStyle w:val="Heading2"/>
      </w:pPr>
      <w:bookmarkStart w:id="249" w:name="_Toc90811933"/>
      <w:r>
        <w:lastRenderedPageBreak/>
        <w:t xml:space="preserve">2 </w:t>
      </w:r>
      <w:r w:rsidR="00694C40" w:rsidRPr="00694C40">
        <w:t>Metrics for Peak Detection Accuracy</w:t>
      </w:r>
      <w:bookmarkEnd w:id="249"/>
    </w:p>
    <w:p w14:paraId="00E642FC" w14:textId="7E722056" w:rsidR="00DA55BC" w:rsidRPr="00DA55BC" w:rsidRDefault="00DA55BC" w:rsidP="00DA55BC">
      <w:pPr>
        <w:ind w:firstLine="288"/>
      </w:pPr>
      <w:r w:rsidRPr="00DA55BC">
        <w:t xml:space="preserve">In terms of peak detection accuracy, it is important to note that daily peaks are influenced by a variety of random variables, making prediction difficult. This is because random peaks can produce significantly higher peaks than regular peaks, and because we are calculating the daily maximum, we use the random peak rather than the regular peak. We only mentioned peaks because our datasets, which are hourly aggregated load demand, do not contain any spikes. As a result, the daily maximum represents the actual peak for the day. </w:t>
      </w:r>
      <w:r>
        <w:fldChar w:fldCharType="begin"/>
      </w:r>
      <w:r>
        <w:instrText xml:space="preserve"> REF _Ref88493564 \h </w:instrText>
      </w:r>
      <w:r>
        <w:fldChar w:fldCharType="separate"/>
      </w:r>
      <w:r w:rsidR="001873B6">
        <w:t xml:space="preserve">Figure </w:t>
      </w:r>
      <w:r w:rsidR="001873B6">
        <w:rPr>
          <w:noProof/>
        </w:rPr>
        <w:t>41</w:t>
      </w:r>
      <w:r>
        <w:fldChar w:fldCharType="end"/>
      </w:r>
      <w:r w:rsidRPr="00DA55BC">
        <w:t xml:space="preserve"> and the following paragraph provide succinct summaries of the preceding statements.</w:t>
      </w:r>
    </w:p>
    <w:p w14:paraId="6FA70EC6" w14:textId="77777777" w:rsidR="00422450" w:rsidRDefault="00422450" w:rsidP="00422450">
      <w:pPr>
        <w:ind w:firstLine="288"/>
        <w:jc w:val="center"/>
      </w:pPr>
      <w:r w:rsidRPr="00562DD0">
        <w:rPr>
          <w:noProof/>
        </w:rPr>
        <w:drawing>
          <wp:inline distT="0" distB="0" distL="0" distR="0" wp14:anchorId="3F3BB3E0" wp14:editId="18C05DE1">
            <wp:extent cx="3928409" cy="30289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123">
                      <a:extLst>
                        <a:ext uri="{28A0092B-C50C-407E-A947-70E740481C1C}">
                          <a14:useLocalDpi xmlns:a14="http://schemas.microsoft.com/office/drawing/2010/main" val="0"/>
                        </a:ext>
                      </a:extLst>
                    </a:blip>
                    <a:srcRect l="2504" t="5967" r="6082"/>
                    <a:stretch/>
                  </pic:blipFill>
                  <pic:spPr bwMode="auto">
                    <a:xfrm>
                      <a:off x="0" y="0"/>
                      <a:ext cx="3998768" cy="3083200"/>
                    </a:xfrm>
                    <a:prstGeom prst="rect">
                      <a:avLst/>
                    </a:prstGeom>
                    <a:noFill/>
                    <a:ln>
                      <a:noFill/>
                    </a:ln>
                    <a:extLst>
                      <a:ext uri="{53640926-AAD7-44D8-BBD7-CCE9431645EC}">
                        <a14:shadowObscured xmlns:a14="http://schemas.microsoft.com/office/drawing/2010/main"/>
                      </a:ext>
                    </a:extLst>
                  </pic:spPr>
                </pic:pic>
              </a:graphicData>
            </a:graphic>
          </wp:inline>
        </w:drawing>
      </w:r>
    </w:p>
    <w:p w14:paraId="25169D8E" w14:textId="3D75427E" w:rsidR="00422450" w:rsidRDefault="00422450" w:rsidP="00422450">
      <w:pPr>
        <w:pStyle w:val="Caption"/>
        <w:jc w:val="center"/>
      </w:pPr>
      <w:bookmarkStart w:id="250" w:name="_Ref88493564"/>
      <w:bookmarkStart w:id="251" w:name="_Toc90811993"/>
      <w:r>
        <w:t xml:space="preserve">Figure </w:t>
      </w:r>
      <w:fldSimple w:instr=" SEQ Figure \* ARABIC ">
        <w:r w:rsidR="001873B6">
          <w:rPr>
            <w:noProof/>
          </w:rPr>
          <w:t>41</w:t>
        </w:r>
      </w:fldSimple>
      <w:bookmarkEnd w:id="250"/>
      <w:r>
        <w:t xml:space="preserve"> - </w:t>
      </w:r>
      <w:r w:rsidRPr="005E08B9">
        <w:t xml:space="preserve">Load Demand on March 11, 2019, and CNN Forecast </w:t>
      </w:r>
      <w:r>
        <w:t>– Toronto Dataset</w:t>
      </w:r>
      <w:bookmarkEnd w:id="251"/>
    </w:p>
    <w:p w14:paraId="4F626E72" w14:textId="4A20BF2A" w:rsidR="00485AB3" w:rsidRDefault="00BF706A" w:rsidP="00485AB3">
      <w:pPr>
        <w:ind w:firstLine="288"/>
      </w:pPr>
      <w:r w:rsidRPr="00BF706A">
        <w:t xml:space="preserve">Although the Toronto dataset typically peaks between 16:00 and 21:00 in the evenings, a random peak with a value of 6594 MW occurred at 10:00, which was greater than the second-highest peak at 18:00 with a value of 6590 MW. It was only 4 MW more, but </w:t>
      </w:r>
      <w:r w:rsidRPr="00BF706A">
        <w:lastRenderedPageBreak/>
        <w:t>because we used the daily maximum, we had to use the peak at 10:00. However, CNN predicted a peak at 18:00 with a value of 6603 MW. Nonetheless, because we will be comparing the predicted time to the one at 10:00, the random peak affects our MAE and MBE accuracy metrics for the time difference. This is merely a point to consider in terms of forecasters' accuracy in detecting peaks. In future work, a significantly more accurate metric for comparing time differences could be used.</w:t>
      </w:r>
    </w:p>
    <w:p w14:paraId="5B2C4ABD" w14:textId="77777777" w:rsidR="00A14A23" w:rsidRDefault="004868D7" w:rsidP="004868D7">
      <w:pPr>
        <w:pStyle w:val="Heading2"/>
      </w:pPr>
      <w:bookmarkStart w:id="252" w:name="_Toc90811934"/>
      <w:r>
        <w:t xml:space="preserve">3 </w:t>
      </w:r>
      <w:r w:rsidRPr="004868D7">
        <w:t>Other Forecasters' Box Plots of the Error Distribution</w:t>
      </w:r>
      <w:bookmarkEnd w:id="252"/>
    </w:p>
    <w:p w14:paraId="0E054AB6" w14:textId="69ADC48D" w:rsidR="00A14A23" w:rsidRDefault="00A14A23" w:rsidP="00A14A23">
      <w:pPr>
        <w:pStyle w:val="Heading3"/>
      </w:pPr>
      <w:bookmarkStart w:id="253" w:name="_Toc90811935"/>
      <w:r>
        <w:t>3.1 The Toronto Dataset</w:t>
      </w:r>
      <w:bookmarkEnd w:id="253"/>
    </w:p>
    <w:p w14:paraId="4A5A44DE" w14:textId="109139D7" w:rsidR="00A14A23" w:rsidRPr="00A14A23" w:rsidRDefault="00A14A23" w:rsidP="00626DBD">
      <w:pPr>
        <w:pStyle w:val="Heading4"/>
      </w:pPr>
      <w:r>
        <w:t xml:space="preserve">3.1.1 </w:t>
      </w:r>
      <w:r w:rsidR="00626DBD" w:rsidRPr="0078706B">
        <w:t>The Hourly Performance</w:t>
      </w:r>
    </w:p>
    <w:p w14:paraId="7C0FD0CD" w14:textId="77777777" w:rsidR="00A14A23" w:rsidRPr="006B2C51" w:rsidRDefault="00A14A23" w:rsidP="00A14A23">
      <w:pPr>
        <w:jc w:val="center"/>
      </w:pPr>
      <w:r w:rsidRPr="00481896">
        <w:rPr>
          <w:noProof/>
        </w:rPr>
        <w:drawing>
          <wp:inline distT="0" distB="0" distL="0" distR="0" wp14:anchorId="33589296" wp14:editId="67FC59C2">
            <wp:extent cx="4490707" cy="3486150"/>
            <wp:effectExtent l="0" t="0" r="571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1"/>
                    <pic:cNvPicPr>
                      <a:picLocks noChangeAspect="1" noChangeArrowheads="1"/>
                    </pic:cNvPicPr>
                  </pic:nvPicPr>
                  <pic:blipFill rotWithShape="1">
                    <a:blip r:embed="rId124">
                      <a:extLst>
                        <a:ext uri="{28A0092B-C50C-407E-A947-70E740481C1C}">
                          <a14:useLocalDpi xmlns:a14="http://schemas.microsoft.com/office/drawing/2010/main" val="0"/>
                        </a:ext>
                      </a:extLst>
                    </a:blip>
                    <a:srcRect l="1489" t="6683" r="8408"/>
                    <a:stretch/>
                  </pic:blipFill>
                  <pic:spPr bwMode="auto">
                    <a:xfrm>
                      <a:off x="0" y="0"/>
                      <a:ext cx="4501035" cy="3494168"/>
                    </a:xfrm>
                    <a:prstGeom prst="rect">
                      <a:avLst/>
                    </a:prstGeom>
                    <a:noFill/>
                    <a:ln>
                      <a:noFill/>
                    </a:ln>
                    <a:extLst>
                      <a:ext uri="{53640926-AAD7-44D8-BBD7-CCE9431645EC}">
                        <a14:shadowObscured xmlns:a14="http://schemas.microsoft.com/office/drawing/2010/main"/>
                      </a:ext>
                    </a:extLst>
                  </pic:spPr>
                </pic:pic>
              </a:graphicData>
            </a:graphic>
          </wp:inline>
        </w:drawing>
      </w:r>
    </w:p>
    <w:p w14:paraId="05CA3A84" w14:textId="0B33A321" w:rsidR="00A14A23" w:rsidRDefault="00A14A23" w:rsidP="00A14A23">
      <w:pPr>
        <w:pStyle w:val="Caption"/>
        <w:jc w:val="center"/>
      </w:pPr>
      <w:bookmarkStart w:id="254" w:name="_Ref85382700"/>
      <w:bookmarkStart w:id="255" w:name="_Toc90811994"/>
      <w:r>
        <w:t xml:space="preserve">Figure </w:t>
      </w:r>
      <w:fldSimple w:instr=" SEQ Figure \* ARABIC ">
        <w:r w:rsidR="001873B6">
          <w:rPr>
            <w:noProof/>
          </w:rPr>
          <w:t>42</w:t>
        </w:r>
      </w:fldSimple>
      <w:bookmarkEnd w:id="254"/>
      <w:r>
        <w:t xml:space="preserve"> - </w:t>
      </w:r>
      <w:r w:rsidRPr="00F52C2D">
        <w:t xml:space="preserve">Hourly Error Distribution for the </w:t>
      </w:r>
      <w:proofErr w:type="spellStart"/>
      <w:r>
        <w:t>MLR</w:t>
      </w:r>
      <w:proofErr w:type="spellEnd"/>
      <w:r w:rsidRPr="00F52C2D">
        <w:t xml:space="preserve"> </w:t>
      </w:r>
      <w:r>
        <w:t>Forecaster</w:t>
      </w:r>
      <w:r w:rsidRPr="00F52C2D">
        <w:t xml:space="preserve"> </w:t>
      </w:r>
      <w:r>
        <w:t>– Toronto Dataset</w:t>
      </w:r>
      <w:bookmarkEnd w:id="255"/>
    </w:p>
    <w:p w14:paraId="4084CD48" w14:textId="353058DE" w:rsidR="00A50F2F" w:rsidRPr="00A50F2F" w:rsidRDefault="00A50F2F" w:rsidP="00A50F2F">
      <w:pPr>
        <w:jc w:val="center"/>
      </w:pPr>
      <w:r w:rsidRPr="00A50F2F">
        <w:rPr>
          <w:noProof/>
        </w:rPr>
        <w:lastRenderedPageBreak/>
        <w:drawing>
          <wp:inline distT="0" distB="0" distL="0" distR="0" wp14:anchorId="2550DC11" wp14:editId="18D75399">
            <wp:extent cx="4267200" cy="3548941"/>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610"/>
                    <pic:cNvPicPr>
                      <a:picLocks noChangeAspect="1" noChangeArrowheads="1"/>
                    </pic:cNvPicPr>
                  </pic:nvPicPr>
                  <pic:blipFill rotWithShape="1">
                    <a:blip r:embed="rId125">
                      <a:extLst>
                        <a:ext uri="{28A0092B-C50C-407E-A947-70E740481C1C}">
                          <a14:useLocalDpi xmlns:a14="http://schemas.microsoft.com/office/drawing/2010/main" val="0"/>
                        </a:ext>
                      </a:extLst>
                    </a:blip>
                    <a:srcRect l="1789" r="8086"/>
                    <a:stretch/>
                  </pic:blipFill>
                  <pic:spPr bwMode="auto">
                    <a:xfrm>
                      <a:off x="0" y="0"/>
                      <a:ext cx="4279908" cy="3559510"/>
                    </a:xfrm>
                    <a:prstGeom prst="rect">
                      <a:avLst/>
                    </a:prstGeom>
                    <a:noFill/>
                    <a:ln>
                      <a:noFill/>
                    </a:ln>
                    <a:extLst>
                      <a:ext uri="{53640926-AAD7-44D8-BBD7-CCE9431645EC}">
                        <a14:shadowObscured xmlns:a14="http://schemas.microsoft.com/office/drawing/2010/main"/>
                      </a:ext>
                    </a:extLst>
                  </pic:spPr>
                </pic:pic>
              </a:graphicData>
            </a:graphic>
          </wp:inline>
        </w:drawing>
      </w:r>
    </w:p>
    <w:p w14:paraId="696BE81C" w14:textId="635B1052" w:rsidR="00A14A23" w:rsidRDefault="00A14A23" w:rsidP="00A14A23">
      <w:pPr>
        <w:pStyle w:val="Caption"/>
        <w:jc w:val="center"/>
      </w:pPr>
      <w:bookmarkStart w:id="256" w:name="_Ref85382703"/>
      <w:bookmarkStart w:id="257" w:name="_Toc90811995"/>
      <w:r>
        <w:t xml:space="preserve">Figure </w:t>
      </w:r>
      <w:fldSimple w:instr=" SEQ Figure \* ARABIC ">
        <w:r w:rsidR="001873B6">
          <w:rPr>
            <w:noProof/>
          </w:rPr>
          <w:t>43</w:t>
        </w:r>
      </w:fldSimple>
      <w:bookmarkEnd w:id="256"/>
      <w:r>
        <w:t xml:space="preserve"> - </w:t>
      </w:r>
      <w:r w:rsidRPr="003758BF">
        <w:t xml:space="preserve">Hourly Error Distribution for the </w:t>
      </w:r>
      <w:proofErr w:type="spellStart"/>
      <w:r w:rsidR="00A50F2F">
        <w:t>S</w:t>
      </w:r>
      <w:r>
        <w:t>ARIMA</w:t>
      </w:r>
      <w:r w:rsidR="00A50F2F">
        <w:t>X</w:t>
      </w:r>
      <w:proofErr w:type="spellEnd"/>
      <w:r w:rsidRPr="003758BF">
        <w:t xml:space="preserve"> </w:t>
      </w:r>
      <w:r>
        <w:t>Forecaster</w:t>
      </w:r>
      <w:r w:rsidRPr="003758BF">
        <w:t xml:space="preserve"> </w:t>
      </w:r>
      <w:r>
        <w:t>– Toronto Dataset</w:t>
      </w:r>
      <w:bookmarkEnd w:id="257"/>
    </w:p>
    <w:p w14:paraId="6BB46C6F" w14:textId="77777777" w:rsidR="00A14A23" w:rsidRDefault="00A14A23" w:rsidP="00A14A23">
      <w:pPr>
        <w:jc w:val="center"/>
      </w:pPr>
      <w:r w:rsidRPr="008E6127">
        <w:rPr>
          <w:noProof/>
        </w:rPr>
        <w:drawing>
          <wp:inline distT="0" distB="0" distL="0" distR="0" wp14:anchorId="7AAD5EE3" wp14:editId="681E3395">
            <wp:extent cx="4329682" cy="340995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3"/>
                    <pic:cNvPicPr>
                      <a:picLocks noChangeAspect="1" noChangeArrowheads="1"/>
                    </pic:cNvPicPr>
                  </pic:nvPicPr>
                  <pic:blipFill rotWithShape="1">
                    <a:blip r:embed="rId126">
                      <a:extLst>
                        <a:ext uri="{28A0092B-C50C-407E-A947-70E740481C1C}">
                          <a14:useLocalDpi xmlns:a14="http://schemas.microsoft.com/office/drawing/2010/main" val="0"/>
                        </a:ext>
                      </a:extLst>
                    </a:blip>
                    <a:srcRect l="1789" t="6205" r="8945"/>
                    <a:stretch/>
                  </pic:blipFill>
                  <pic:spPr bwMode="auto">
                    <a:xfrm>
                      <a:off x="0" y="0"/>
                      <a:ext cx="4340574" cy="3418528"/>
                    </a:xfrm>
                    <a:prstGeom prst="rect">
                      <a:avLst/>
                    </a:prstGeom>
                    <a:noFill/>
                    <a:ln>
                      <a:noFill/>
                    </a:ln>
                    <a:extLst>
                      <a:ext uri="{53640926-AAD7-44D8-BBD7-CCE9431645EC}">
                        <a14:shadowObscured xmlns:a14="http://schemas.microsoft.com/office/drawing/2010/main"/>
                      </a:ext>
                    </a:extLst>
                  </pic:spPr>
                </pic:pic>
              </a:graphicData>
            </a:graphic>
          </wp:inline>
        </w:drawing>
      </w:r>
    </w:p>
    <w:p w14:paraId="03B0DE9B" w14:textId="77111167" w:rsidR="00A14A23" w:rsidRDefault="00A14A23" w:rsidP="00A14A23">
      <w:pPr>
        <w:pStyle w:val="Caption"/>
        <w:jc w:val="center"/>
      </w:pPr>
      <w:bookmarkStart w:id="258" w:name="_Ref85382705"/>
      <w:bookmarkStart w:id="259" w:name="_Toc90811996"/>
      <w:r>
        <w:t xml:space="preserve">Figure </w:t>
      </w:r>
      <w:fldSimple w:instr=" SEQ Figure \* ARABIC ">
        <w:r w:rsidR="001873B6">
          <w:rPr>
            <w:noProof/>
          </w:rPr>
          <w:t>44</w:t>
        </w:r>
      </w:fldSimple>
      <w:bookmarkEnd w:id="258"/>
      <w:r>
        <w:t xml:space="preserve"> - </w:t>
      </w:r>
      <w:r w:rsidRPr="00DC110F">
        <w:t xml:space="preserve">Hourly Error Distribution for the </w:t>
      </w:r>
      <w:proofErr w:type="spellStart"/>
      <w:r>
        <w:t>SNF</w:t>
      </w:r>
      <w:proofErr w:type="spellEnd"/>
      <w:r w:rsidRPr="00DC110F">
        <w:t xml:space="preserve"> </w:t>
      </w:r>
      <w:r>
        <w:t>Forecaster – Toronto Dataset</w:t>
      </w:r>
      <w:bookmarkEnd w:id="259"/>
    </w:p>
    <w:p w14:paraId="79991C47" w14:textId="06DA5214" w:rsidR="00646B24" w:rsidRDefault="003D11EB" w:rsidP="00646B24">
      <w:pPr>
        <w:pStyle w:val="Heading4"/>
      </w:pPr>
      <w:r>
        <w:lastRenderedPageBreak/>
        <w:t>3.1.</w:t>
      </w:r>
      <w:r w:rsidR="00BA5B03">
        <w:t>2</w:t>
      </w:r>
      <w:r>
        <w:t xml:space="preserve"> </w:t>
      </w:r>
      <w:r w:rsidRPr="0078706B">
        <w:t xml:space="preserve">The </w:t>
      </w:r>
      <w:r>
        <w:t>Daily</w:t>
      </w:r>
      <w:r w:rsidRPr="0078706B">
        <w:t xml:space="preserve"> Performance</w:t>
      </w:r>
    </w:p>
    <w:p w14:paraId="01DEC882" w14:textId="77777777" w:rsidR="00646B24" w:rsidRDefault="00646B24" w:rsidP="00646B24">
      <w:pPr>
        <w:jc w:val="center"/>
      </w:pPr>
      <w:r w:rsidRPr="00290E63">
        <w:rPr>
          <w:noProof/>
        </w:rPr>
        <w:drawing>
          <wp:inline distT="0" distB="0" distL="0" distR="0" wp14:anchorId="4FE1C9BA" wp14:editId="43892BEE">
            <wp:extent cx="4191000" cy="3295915"/>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8"/>
                    <pic:cNvPicPr>
                      <a:picLocks noChangeAspect="1" noChangeArrowheads="1"/>
                    </pic:cNvPicPr>
                  </pic:nvPicPr>
                  <pic:blipFill rotWithShape="1">
                    <a:blip r:embed="rId127">
                      <a:extLst>
                        <a:ext uri="{28A0092B-C50C-407E-A947-70E740481C1C}">
                          <a14:useLocalDpi xmlns:a14="http://schemas.microsoft.com/office/drawing/2010/main" val="0"/>
                        </a:ext>
                      </a:extLst>
                    </a:blip>
                    <a:srcRect l="1610" t="5967" r="8766"/>
                    <a:stretch/>
                  </pic:blipFill>
                  <pic:spPr bwMode="auto">
                    <a:xfrm>
                      <a:off x="0" y="0"/>
                      <a:ext cx="4204903" cy="3306849"/>
                    </a:xfrm>
                    <a:prstGeom prst="rect">
                      <a:avLst/>
                    </a:prstGeom>
                    <a:noFill/>
                    <a:ln>
                      <a:noFill/>
                    </a:ln>
                    <a:extLst>
                      <a:ext uri="{53640926-AAD7-44D8-BBD7-CCE9431645EC}">
                        <a14:shadowObscured xmlns:a14="http://schemas.microsoft.com/office/drawing/2010/main"/>
                      </a:ext>
                    </a:extLst>
                  </pic:spPr>
                </pic:pic>
              </a:graphicData>
            </a:graphic>
          </wp:inline>
        </w:drawing>
      </w:r>
    </w:p>
    <w:p w14:paraId="5ABEC851" w14:textId="7474B420" w:rsidR="00646B24" w:rsidRDefault="00646B24" w:rsidP="00646B24">
      <w:pPr>
        <w:pStyle w:val="Caption"/>
        <w:jc w:val="center"/>
      </w:pPr>
      <w:bookmarkStart w:id="260" w:name="_Toc90811997"/>
      <w:r>
        <w:t xml:space="preserve">Figure </w:t>
      </w:r>
      <w:fldSimple w:instr=" SEQ Figure \* ARABIC ">
        <w:r w:rsidR="001873B6">
          <w:rPr>
            <w:noProof/>
          </w:rPr>
          <w:t>45</w:t>
        </w:r>
      </w:fldSimple>
      <w:r>
        <w:t xml:space="preserve"> - </w:t>
      </w:r>
      <w:r w:rsidRPr="00DD6602">
        <w:t xml:space="preserve">Daily Error Distribution for the </w:t>
      </w:r>
      <w:proofErr w:type="spellStart"/>
      <w:r>
        <w:t>MLR</w:t>
      </w:r>
      <w:proofErr w:type="spellEnd"/>
      <w:r w:rsidRPr="00DD6602">
        <w:t xml:space="preserve"> </w:t>
      </w:r>
      <w:r>
        <w:t>Forecaster</w:t>
      </w:r>
      <w:r w:rsidRPr="00DD6602">
        <w:t xml:space="preserve"> </w:t>
      </w:r>
      <w:r>
        <w:t>– Toronto Dataset</w:t>
      </w:r>
      <w:bookmarkEnd w:id="260"/>
    </w:p>
    <w:p w14:paraId="6417A1E5" w14:textId="77777777" w:rsidR="00646B24" w:rsidRDefault="00646B24" w:rsidP="00646B24">
      <w:pPr>
        <w:jc w:val="center"/>
      </w:pPr>
      <w:r w:rsidRPr="006D5E4B">
        <w:rPr>
          <w:noProof/>
        </w:rPr>
        <w:drawing>
          <wp:inline distT="0" distB="0" distL="0" distR="0" wp14:anchorId="6806316A" wp14:editId="50A2993B">
            <wp:extent cx="4105275" cy="3247948"/>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617"/>
                    <pic:cNvPicPr>
                      <a:picLocks noChangeAspect="1" noChangeArrowheads="1"/>
                    </pic:cNvPicPr>
                  </pic:nvPicPr>
                  <pic:blipFill rotWithShape="1">
                    <a:blip r:embed="rId128">
                      <a:extLst>
                        <a:ext uri="{28A0092B-C50C-407E-A947-70E740481C1C}">
                          <a14:useLocalDpi xmlns:a14="http://schemas.microsoft.com/office/drawing/2010/main" val="0"/>
                        </a:ext>
                      </a:extLst>
                    </a:blip>
                    <a:srcRect l="2147" t="5967" r="8766"/>
                    <a:stretch/>
                  </pic:blipFill>
                  <pic:spPr bwMode="auto">
                    <a:xfrm>
                      <a:off x="0" y="0"/>
                      <a:ext cx="4107631" cy="3249812"/>
                    </a:xfrm>
                    <a:prstGeom prst="rect">
                      <a:avLst/>
                    </a:prstGeom>
                    <a:noFill/>
                    <a:ln>
                      <a:noFill/>
                    </a:ln>
                    <a:extLst>
                      <a:ext uri="{53640926-AAD7-44D8-BBD7-CCE9431645EC}">
                        <a14:shadowObscured xmlns:a14="http://schemas.microsoft.com/office/drawing/2010/main"/>
                      </a:ext>
                    </a:extLst>
                  </pic:spPr>
                </pic:pic>
              </a:graphicData>
            </a:graphic>
          </wp:inline>
        </w:drawing>
      </w:r>
    </w:p>
    <w:p w14:paraId="79AAB032" w14:textId="544E8394" w:rsidR="00646B24" w:rsidRDefault="00646B24" w:rsidP="00646B24">
      <w:pPr>
        <w:pStyle w:val="Caption"/>
        <w:jc w:val="center"/>
      </w:pPr>
      <w:bookmarkStart w:id="261" w:name="_Toc90811998"/>
      <w:r>
        <w:t xml:space="preserve">Figure </w:t>
      </w:r>
      <w:fldSimple w:instr=" SEQ Figure \* ARABIC ">
        <w:r w:rsidR="001873B6">
          <w:rPr>
            <w:noProof/>
          </w:rPr>
          <w:t>46</w:t>
        </w:r>
      </w:fldSimple>
      <w:r>
        <w:t xml:space="preserve"> - </w:t>
      </w:r>
      <w:r w:rsidRPr="00353ADF">
        <w:t xml:space="preserve">Daily Error Distribution for the </w:t>
      </w:r>
      <w:proofErr w:type="spellStart"/>
      <w:r>
        <w:t>SARIMAX</w:t>
      </w:r>
      <w:proofErr w:type="spellEnd"/>
      <w:r w:rsidRPr="00353ADF">
        <w:t xml:space="preserve"> </w:t>
      </w:r>
      <w:r>
        <w:t>Forecaster</w:t>
      </w:r>
      <w:r w:rsidRPr="00353ADF">
        <w:t xml:space="preserve"> </w:t>
      </w:r>
      <w:r>
        <w:t>– Toronto Dataset</w:t>
      </w:r>
      <w:bookmarkEnd w:id="261"/>
    </w:p>
    <w:p w14:paraId="78E25F5A" w14:textId="77777777" w:rsidR="00646B24" w:rsidRDefault="00646B24" w:rsidP="00646B24">
      <w:pPr>
        <w:keepNext/>
        <w:jc w:val="center"/>
      </w:pPr>
      <w:r w:rsidRPr="00B314B3">
        <w:rPr>
          <w:noProof/>
        </w:rPr>
        <w:lastRenderedPageBreak/>
        <w:drawing>
          <wp:inline distT="0" distB="0" distL="0" distR="0" wp14:anchorId="08DD5197" wp14:editId="6B1789F3">
            <wp:extent cx="4353533" cy="3390900"/>
            <wp:effectExtent l="0" t="0" r="952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0"/>
                    <pic:cNvPicPr>
                      <a:picLocks noChangeAspect="1" noChangeArrowheads="1"/>
                    </pic:cNvPicPr>
                  </pic:nvPicPr>
                  <pic:blipFill rotWithShape="1">
                    <a:blip r:embed="rId129">
                      <a:extLst>
                        <a:ext uri="{28A0092B-C50C-407E-A947-70E740481C1C}">
                          <a14:useLocalDpi xmlns:a14="http://schemas.microsoft.com/office/drawing/2010/main" val="0"/>
                        </a:ext>
                      </a:extLst>
                    </a:blip>
                    <a:srcRect l="1610" t="6683" r="8587"/>
                    <a:stretch/>
                  </pic:blipFill>
                  <pic:spPr bwMode="auto">
                    <a:xfrm>
                      <a:off x="0" y="0"/>
                      <a:ext cx="4354211" cy="3391428"/>
                    </a:xfrm>
                    <a:prstGeom prst="rect">
                      <a:avLst/>
                    </a:prstGeom>
                    <a:noFill/>
                    <a:ln>
                      <a:noFill/>
                    </a:ln>
                    <a:extLst>
                      <a:ext uri="{53640926-AAD7-44D8-BBD7-CCE9431645EC}">
                        <a14:shadowObscured xmlns:a14="http://schemas.microsoft.com/office/drawing/2010/main"/>
                      </a:ext>
                    </a:extLst>
                  </pic:spPr>
                </pic:pic>
              </a:graphicData>
            </a:graphic>
          </wp:inline>
        </w:drawing>
      </w:r>
    </w:p>
    <w:p w14:paraId="24365E7C" w14:textId="2E8B4FC4" w:rsidR="00646B24" w:rsidRDefault="00646B24" w:rsidP="00646B24">
      <w:pPr>
        <w:pStyle w:val="Caption"/>
        <w:jc w:val="center"/>
      </w:pPr>
      <w:bookmarkStart w:id="262" w:name="_Toc90811999"/>
      <w:r>
        <w:t xml:space="preserve">Figure </w:t>
      </w:r>
      <w:fldSimple w:instr=" SEQ Figure \* ARABIC ">
        <w:r w:rsidR="001873B6">
          <w:rPr>
            <w:noProof/>
          </w:rPr>
          <w:t>47</w:t>
        </w:r>
      </w:fldSimple>
      <w:r>
        <w:t xml:space="preserve"> - </w:t>
      </w:r>
      <w:r w:rsidRPr="00646B24">
        <w:t xml:space="preserve">Daily Error Distribution for the </w:t>
      </w:r>
      <w:proofErr w:type="spellStart"/>
      <w:r w:rsidRPr="00646B24">
        <w:t>SNF</w:t>
      </w:r>
      <w:proofErr w:type="spellEnd"/>
      <w:r w:rsidRPr="00646B24">
        <w:t xml:space="preserve"> Forecaster – Toronto Dataset</w:t>
      </w:r>
      <w:bookmarkEnd w:id="262"/>
    </w:p>
    <w:p w14:paraId="015C2A64" w14:textId="46999924" w:rsidR="00BA5B03" w:rsidRDefault="00BA5B03" w:rsidP="00BA5B03">
      <w:pPr>
        <w:pStyle w:val="Heading4"/>
      </w:pPr>
      <w:r>
        <w:t xml:space="preserve">3.1.3 </w:t>
      </w:r>
      <w:r w:rsidRPr="0078706B">
        <w:t xml:space="preserve">The </w:t>
      </w:r>
      <w:r>
        <w:t>Monthly</w:t>
      </w:r>
      <w:r w:rsidRPr="0078706B">
        <w:t xml:space="preserve"> Performance</w:t>
      </w:r>
    </w:p>
    <w:p w14:paraId="39DE7811" w14:textId="77777777" w:rsidR="00BA5B03" w:rsidRPr="00ED4DF2" w:rsidRDefault="00BA5B03" w:rsidP="00BA5B03">
      <w:pPr>
        <w:jc w:val="center"/>
      </w:pPr>
      <w:r w:rsidRPr="00ED4DF2">
        <w:rPr>
          <w:noProof/>
        </w:rPr>
        <w:drawing>
          <wp:inline distT="0" distB="0" distL="0" distR="0" wp14:anchorId="1C676195" wp14:editId="3A20E2FC">
            <wp:extent cx="3808602" cy="299085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5"/>
                    <pic:cNvPicPr>
                      <a:picLocks noChangeAspect="1" noChangeArrowheads="1"/>
                    </pic:cNvPicPr>
                  </pic:nvPicPr>
                  <pic:blipFill rotWithShape="1">
                    <a:blip r:embed="rId130">
                      <a:extLst>
                        <a:ext uri="{28A0092B-C50C-407E-A947-70E740481C1C}">
                          <a14:useLocalDpi xmlns:a14="http://schemas.microsoft.com/office/drawing/2010/main" val="0"/>
                        </a:ext>
                      </a:extLst>
                    </a:blip>
                    <a:srcRect l="1432" t="5728" r="8587"/>
                    <a:stretch/>
                  </pic:blipFill>
                  <pic:spPr bwMode="auto">
                    <a:xfrm>
                      <a:off x="0" y="0"/>
                      <a:ext cx="3808602" cy="2990850"/>
                    </a:xfrm>
                    <a:prstGeom prst="rect">
                      <a:avLst/>
                    </a:prstGeom>
                    <a:noFill/>
                    <a:ln>
                      <a:noFill/>
                    </a:ln>
                    <a:extLst>
                      <a:ext uri="{53640926-AAD7-44D8-BBD7-CCE9431645EC}">
                        <a14:shadowObscured xmlns:a14="http://schemas.microsoft.com/office/drawing/2010/main"/>
                      </a:ext>
                    </a:extLst>
                  </pic:spPr>
                </pic:pic>
              </a:graphicData>
            </a:graphic>
          </wp:inline>
        </w:drawing>
      </w:r>
    </w:p>
    <w:p w14:paraId="26B0F6D3" w14:textId="1015C9F1" w:rsidR="00BA5B03" w:rsidRDefault="00BA5B03" w:rsidP="00BA5B03">
      <w:pPr>
        <w:pStyle w:val="Caption"/>
        <w:jc w:val="center"/>
      </w:pPr>
      <w:bookmarkStart w:id="263" w:name="_Toc90812000"/>
      <w:r>
        <w:t xml:space="preserve">Figure </w:t>
      </w:r>
      <w:fldSimple w:instr=" SEQ Figure \* ARABIC ">
        <w:r w:rsidR="001873B6">
          <w:rPr>
            <w:noProof/>
          </w:rPr>
          <w:t>48</w:t>
        </w:r>
      </w:fldSimple>
      <w:r>
        <w:t xml:space="preserve"> - </w:t>
      </w:r>
      <w:r w:rsidRPr="00D91912">
        <w:t xml:space="preserve">Monthly Error Distribution for </w:t>
      </w:r>
      <w:proofErr w:type="spellStart"/>
      <w:r>
        <w:t>MLR</w:t>
      </w:r>
      <w:proofErr w:type="spellEnd"/>
      <w:r w:rsidRPr="00D91912">
        <w:t xml:space="preserve"> </w:t>
      </w:r>
      <w:r>
        <w:t>Forecaster– Toronto Dataset</w:t>
      </w:r>
      <w:bookmarkEnd w:id="263"/>
    </w:p>
    <w:p w14:paraId="6DF9BD8A" w14:textId="77777777" w:rsidR="00BA5B03" w:rsidRDefault="00BA5B03" w:rsidP="00BA5B03">
      <w:pPr>
        <w:jc w:val="center"/>
      </w:pPr>
      <w:r w:rsidRPr="00EE67F2">
        <w:rPr>
          <w:noProof/>
        </w:rPr>
        <w:lastRenderedPageBreak/>
        <w:drawing>
          <wp:inline distT="0" distB="0" distL="0" distR="0" wp14:anchorId="2B983E7D" wp14:editId="31E07DCC">
            <wp:extent cx="4381500" cy="3428239"/>
            <wp:effectExtent l="0" t="0" r="0" b="127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907"/>
                    <pic:cNvPicPr>
                      <a:picLocks noChangeAspect="1" noChangeArrowheads="1"/>
                    </pic:cNvPicPr>
                  </pic:nvPicPr>
                  <pic:blipFill rotWithShape="1">
                    <a:blip r:embed="rId131">
                      <a:extLst>
                        <a:ext uri="{28A0092B-C50C-407E-A947-70E740481C1C}">
                          <a14:useLocalDpi xmlns:a14="http://schemas.microsoft.com/office/drawing/2010/main" val="0"/>
                        </a:ext>
                      </a:extLst>
                    </a:blip>
                    <a:srcRect l="1789" t="6444" r="8588"/>
                    <a:stretch/>
                  </pic:blipFill>
                  <pic:spPr bwMode="auto">
                    <a:xfrm>
                      <a:off x="0" y="0"/>
                      <a:ext cx="4385573" cy="3431425"/>
                    </a:xfrm>
                    <a:prstGeom prst="rect">
                      <a:avLst/>
                    </a:prstGeom>
                    <a:noFill/>
                    <a:ln>
                      <a:noFill/>
                    </a:ln>
                    <a:extLst>
                      <a:ext uri="{53640926-AAD7-44D8-BBD7-CCE9431645EC}">
                        <a14:shadowObscured xmlns:a14="http://schemas.microsoft.com/office/drawing/2010/main"/>
                      </a:ext>
                    </a:extLst>
                  </pic:spPr>
                </pic:pic>
              </a:graphicData>
            </a:graphic>
          </wp:inline>
        </w:drawing>
      </w:r>
    </w:p>
    <w:p w14:paraId="20E93C83" w14:textId="309EC398" w:rsidR="00BA5B03" w:rsidRDefault="00BA5B03" w:rsidP="00BA5B03">
      <w:pPr>
        <w:pStyle w:val="Caption"/>
        <w:jc w:val="center"/>
      </w:pPr>
      <w:bookmarkStart w:id="264" w:name="_Toc90812001"/>
      <w:r>
        <w:t xml:space="preserve">Figure </w:t>
      </w:r>
      <w:fldSimple w:instr=" SEQ Figure \* ARABIC ">
        <w:r w:rsidR="001873B6">
          <w:rPr>
            <w:noProof/>
          </w:rPr>
          <w:t>49</w:t>
        </w:r>
      </w:fldSimple>
      <w:r>
        <w:t xml:space="preserve"> - </w:t>
      </w:r>
      <w:bookmarkStart w:id="265" w:name="_Hlk85314729"/>
      <w:r w:rsidRPr="00D91912">
        <w:t xml:space="preserve">Monthly Error Distribution for </w:t>
      </w:r>
      <w:proofErr w:type="spellStart"/>
      <w:r>
        <w:t>SARIMAX</w:t>
      </w:r>
      <w:proofErr w:type="spellEnd"/>
      <w:r w:rsidRPr="00D91912">
        <w:t xml:space="preserve"> </w:t>
      </w:r>
      <w:r>
        <w:t>Forecaster– Toronto Dataset</w:t>
      </w:r>
      <w:bookmarkEnd w:id="264"/>
      <w:bookmarkEnd w:id="265"/>
    </w:p>
    <w:p w14:paraId="2EC33E4A" w14:textId="77777777" w:rsidR="00BA5B03" w:rsidRPr="00142447" w:rsidRDefault="00BA5B03" w:rsidP="00BA5B03">
      <w:pPr>
        <w:jc w:val="center"/>
      </w:pPr>
      <w:r w:rsidRPr="00C27B93">
        <w:rPr>
          <w:noProof/>
        </w:rPr>
        <w:drawing>
          <wp:inline distT="0" distB="0" distL="0" distR="0" wp14:anchorId="0330CF26" wp14:editId="028792D1">
            <wp:extent cx="4315261" cy="3400425"/>
            <wp:effectExtent l="0" t="0" r="9525"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7"/>
                    <pic:cNvPicPr>
                      <a:picLocks noChangeAspect="1" noChangeArrowheads="1"/>
                    </pic:cNvPicPr>
                  </pic:nvPicPr>
                  <pic:blipFill rotWithShape="1">
                    <a:blip r:embed="rId132">
                      <a:extLst>
                        <a:ext uri="{28A0092B-C50C-407E-A947-70E740481C1C}">
                          <a14:useLocalDpi xmlns:a14="http://schemas.microsoft.com/office/drawing/2010/main" val="0"/>
                        </a:ext>
                      </a:extLst>
                    </a:blip>
                    <a:srcRect l="1968" t="5967" r="8587"/>
                    <a:stretch/>
                  </pic:blipFill>
                  <pic:spPr bwMode="auto">
                    <a:xfrm>
                      <a:off x="0" y="0"/>
                      <a:ext cx="4334849" cy="3415860"/>
                    </a:xfrm>
                    <a:prstGeom prst="rect">
                      <a:avLst/>
                    </a:prstGeom>
                    <a:noFill/>
                    <a:ln>
                      <a:noFill/>
                    </a:ln>
                    <a:extLst>
                      <a:ext uri="{53640926-AAD7-44D8-BBD7-CCE9431645EC}">
                        <a14:shadowObscured xmlns:a14="http://schemas.microsoft.com/office/drawing/2010/main"/>
                      </a:ext>
                    </a:extLst>
                  </pic:spPr>
                </pic:pic>
              </a:graphicData>
            </a:graphic>
          </wp:inline>
        </w:drawing>
      </w:r>
    </w:p>
    <w:p w14:paraId="1339686A" w14:textId="50A834DA" w:rsidR="00BA5B03" w:rsidRDefault="00BA5B03" w:rsidP="00BA5B03">
      <w:pPr>
        <w:pStyle w:val="Caption"/>
        <w:jc w:val="center"/>
      </w:pPr>
      <w:bookmarkStart w:id="266" w:name="_Toc90812002"/>
      <w:r>
        <w:t xml:space="preserve">Figure </w:t>
      </w:r>
      <w:fldSimple w:instr=" SEQ Figure \* ARABIC ">
        <w:r w:rsidR="001873B6">
          <w:rPr>
            <w:noProof/>
          </w:rPr>
          <w:t>50</w:t>
        </w:r>
      </w:fldSimple>
      <w:r>
        <w:t xml:space="preserve"> - </w:t>
      </w:r>
      <w:r w:rsidRPr="002F5DEA">
        <w:t xml:space="preserve">Monthly Error Distribution for </w:t>
      </w:r>
      <w:proofErr w:type="spellStart"/>
      <w:r>
        <w:t>SNF</w:t>
      </w:r>
      <w:proofErr w:type="spellEnd"/>
      <w:r w:rsidRPr="002F5DEA">
        <w:t xml:space="preserve"> </w:t>
      </w:r>
      <w:r>
        <w:t>Forecaster– Toronto Dataset</w:t>
      </w:r>
      <w:bookmarkEnd w:id="266"/>
    </w:p>
    <w:p w14:paraId="7A2D55BE" w14:textId="6D0F4D49" w:rsidR="00F23842" w:rsidRDefault="00F23842" w:rsidP="00F23842">
      <w:pPr>
        <w:pStyle w:val="Heading3"/>
      </w:pPr>
      <w:bookmarkStart w:id="267" w:name="_Toc90811936"/>
      <w:r>
        <w:lastRenderedPageBreak/>
        <w:t>3.2 The Ottawa Dataset</w:t>
      </w:r>
      <w:bookmarkEnd w:id="267"/>
    </w:p>
    <w:p w14:paraId="366C27DE" w14:textId="5040B37D" w:rsidR="00F23842" w:rsidRPr="00F23842" w:rsidRDefault="00F23842" w:rsidP="007D6513">
      <w:pPr>
        <w:pStyle w:val="Heading4"/>
      </w:pPr>
      <w:r>
        <w:t xml:space="preserve">3.2.1 </w:t>
      </w:r>
      <w:r w:rsidRPr="0078706B">
        <w:t>The Hourly Performance</w:t>
      </w:r>
    </w:p>
    <w:p w14:paraId="6E424FA1" w14:textId="77777777" w:rsidR="00F23842" w:rsidRDefault="00F23842" w:rsidP="00F23842">
      <w:pPr>
        <w:jc w:val="center"/>
      </w:pPr>
      <w:r w:rsidRPr="00F61C41">
        <w:rPr>
          <w:noProof/>
        </w:rPr>
        <w:drawing>
          <wp:inline distT="0" distB="0" distL="0" distR="0" wp14:anchorId="58F40547" wp14:editId="142CC6B7">
            <wp:extent cx="3933135" cy="313223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6"/>
                    <pic:cNvPicPr>
                      <a:picLocks noChangeAspect="1" noChangeArrowheads="1"/>
                    </pic:cNvPicPr>
                  </pic:nvPicPr>
                  <pic:blipFill rotWithShape="1">
                    <a:blip r:embed="rId133">
                      <a:extLst>
                        <a:ext uri="{28A0092B-C50C-407E-A947-70E740481C1C}">
                          <a14:useLocalDpi xmlns:a14="http://schemas.microsoft.com/office/drawing/2010/main" val="0"/>
                        </a:ext>
                      </a:extLst>
                    </a:blip>
                    <a:srcRect l="3221" t="5728" r="8050"/>
                    <a:stretch/>
                  </pic:blipFill>
                  <pic:spPr bwMode="auto">
                    <a:xfrm>
                      <a:off x="0" y="0"/>
                      <a:ext cx="3949556" cy="3145313"/>
                    </a:xfrm>
                    <a:prstGeom prst="rect">
                      <a:avLst/>
                    </a:prstGeom>
                    <a:noFill/>
                    <a:ln>
                      <a:noFill/>
                    </a:ln>
                    <a:extLst>
                      <a:ext uri="{53640926-AAD7-44D8-BBD7-CCE9431645EC}">
                        <a14:shadowObscured xmlns:a14="http://schemas.microsoft.com/office/drawing/2010/main"/>
                      </a:ext>
                    </a:extLst>
                  </pic:spPr>
                </pic:pic>
              </a:graphicData>
            </a:graphic>
          </wp:inline>
        </w:drawing>
      </w:r>
    </w:p>
    <w:p w14:paraId="00F5C77B" w14:textId="4E9F228E" w:rsidR="00F23842" w:rsidRDefault="00F23842" w:rsidP="00F23842">
      <w:pPr>
        <w:pStyle w:val="Caption"/>
        <w:jc w:val="center"/>
      </w:pPr>
      <w:bookmarkStart w:id="268" w:name="_Toc90812003"/>
      <w:r>
        <w:t xml:space="preserve">Figure </w:t>
      </w:r>
      <w:fldSimple w:instr=" SEQ Figure \* ARABIC ">
        <w:r w:rsidR="001873B6">
          <w:rPr>
            <w:noProof/>
          </w:rPr>
          <w:t>51</w:t>
        </w:r>
      </w:fldSimple>
      <w:r>
        <w:t xml:space="preserve"> - </w:t>
      </w:r>
      <w:r w:rsidRPr="00413AE5">
        <w:t xml:space="preserve">Hourly Error Distribution for the </w:t>
      </w:r>
      <w:proofErr w:type="spellStart"/>
      <w:r>
        <w:t>MLR</w:t>
      </w:r>
      <w:proofErr w:type="spellEnd"/>
      <w:r w:rsidRPr="00413AE5">
        <w:t xml:space="preserve"> </w:t>
      </w:r>
      <w:r>
        <w:t>Forecaster</w:t>
      </w:r>
      <w:r w:rsidRPr="00413AE5">
        <w:t xml:space="preserve"> </w:t>
      </w:r>
      <w:r>
        <w:t>– Ottawa Dataset</w:t>
      </w:r>
      <w:bookmarkEnd w:id="268"/>
    </w:p>
    <w:p w14:paraId="6FF2740D" w14:textId="77777777" w:rsidR="00F23842" w:rsidRPr="00AA2BF6" w:rsidRDefault="00F23842" w:rsidP="00F23842">
      <w:pPr>
        <w:jc w:val="center"/>
      </w:pPr>
      <w:r w:rsidRPr="00F23842">
        <w:rPr>
          <w:noProof/>
        </w:rPr>
        <w:drawing>
          <wp:inline distT="0" distB="0" distL="0" distR="0" wp14:anchorId="2DB4A9C0" wp14:editId="67784DB3">
            <wp:extent cx="3679784" cy="2912541"/>
            <wp:effectExtent l="0" t="0" r="0" b="254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538"/>
                    <pic:cNvPicPr>
                      <a:picLocks noChangeAspect="1" noChangeArrowheads="1"/>
                    </pic:cNvPicPr>
                  </pic:nvPicPr>
                  <pic:blipFill rotWithShape="1">
                    <a:blip r:embed="rId134">
                      <a:extLst>
                        <a:ext uri="{28A0092B-C50C-407E-A947-70E740481C1C}">
                          <a14:useLocalDpi xmlns:a14="http://schemas.microsoft.com/office/drawing/2010/main" val="0"/>
                        </a:ext>
                      </a:extLst>
                    </a:blip>
                    <a:srcRect l="3220" t="6683" r="8408"/>
                    <a:stretch/>
                  </pic:blipFill>
                  <pic:spPr bwMode="auto">
                    <a:xfrm>
                      <a:off x="0" y="0"/>
                      <a:ext cx="3725211" cy="2948497"/>
                    </a:xfrm>
                    <a:prstGeom prst="rect">
                      <a:avLst/>
                    </a:prstGeom>
                    <a:noFill/>
                    <a:ln>
                      <a:noFill/>
                    </a:ln>
                    <a:extLst>
                      <a:ext uri="{53640926-AAD7-44D8-BBD7-CCE9431645EC}">
                        <a14:shadowObscured xmlns:a14="http://schemas.microsoft.com/office/drawing/2010/main"/>
                      </a:ext>
                    </a:extLst>
                  </pic:spPr>
                </pic:pic>
              </a:graphicData>
            </a:graphic>
          </wp:inline>
        </w:drawing>
      </w:r>
    </w:p>
    <w:p w14:paraId="435B03AB" w14:textId="7CD980C4" w:rsidR="00F23842" w:rsidRDefault="00F23842" w:rsidP="00F23842">
      <w:pPr>
        <w:pStyle w:val="Caption"/>
        <w:jc w:val="center"/>
      </w:pPr>
      <w:bookmarkStart w:id="269" w:name="_Toc90812004"/>
      <w:r>
        <w:t xml:space="preserve">Figure </w:t>
      </w:r>
      <w:fldSimple w:instr=" SEQ Figure \* ARABIC ">
        <w:r w:rsidR="001873B6">
          <w:rPr>
            <w:noProof/>
          </w:rPr>
          <w:t>52</w:t>
        </w:r>
      </w:fldSimple>
      <w:r>
        <w:t xml:space="preserve"> - </w:t>
      </w:r>
      <w:r w:rsidRPr="00413AE5">
        <w:t xml:space="preserve">Hourly Error Distribution for the </w:t>
      </w:r>
      <w:proofErr w:type="spellStart"/>
      <w:r>
        <w:t>SARIMAX</w:t>
      </w:r>
      <w:proofErr w:type="spellEnd"/>
      <w:r w:rsidRPr="00413AE5">
        <w:t xml:space="preserve"> </w:t>
      </w:r>
      <w:r>
        <w:t>Forecaster</w:t>
      </w:r>
      <w:r w:rsidRPr="00413AE5">
        <w:t xml:space="preserve"> </w:t>
      </w:r>
      <w:r>
        <w:t>– Ottawa Dataset</w:t>
      </w:r>
      <w:bookmarkEnd w:id="269"/>
    </w:p>
    <w:p w14:paraId="15A8A08C" w14:textId="77777777" w:rsidR="00F23842" w:rsidRDefault="00F23842" w:rsidP="00F23842">
      <w:pPr>
        <w:jc w:val="center"/>
      </w:pPr>
      <w:r w:rsidRPr="00776107">
        <w:rPr>
          <w:noProof/>
        </w:rPr>
        <w:lastRenderedPageBreak/>
        <w:drawing>
          <wp:inline distT="0" distB="0" distL="0" distR="0" wp14:anchorId="7FD079AA" wp14:editId="71B4E49B">
            <wp:extent cx="3942987" cy="3152775"/>
            <wp:effectExtent l="0" t="0" r="63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9"/>
                    <pic:cNvPicPr>
                      <a:picLocks noChangeAspect="1" noChangeArrowheads="1"/>
                    </pic:cNvPicPr>
                  </pic:nvPicPr>
                  <pic:blipFill rotWithShape="1">
                    <a:blip r:embed="rId135">
                      <a:extLst>
                        <a:ext uri="{28A0092B-C50C-407E-A947-70E740481C1C}">
                          <a14:useLocalDpi xmlns:a14="http://schemas.microsoft.com/office/drawing/2010/main" val="0"/>
                        </a:ext>
                      </a:extLst>
                    </a:blip>
                    <a:srcRect l="3578" t="6683" r="8945"/>
                    <a:stretch/>
                  </pic:blipFill>
                  <pic:spPr bwMode="auto">
                    <a:xfrm>
                      <a:off x="0" y="0"/>
                      <a:ext cx="3945855" cy="3155068"/>
                    </a:xfrm>
                    <a:prstGeom prst="rect">
                      <a:avLst/>
                    </a:prstGeom>
                    <a:noFill/>
                    <a:ln>
                      <a:noFill/>
                    </a:ln>
                    <a:extLst>
                      <a:ext uri="{53640926-AAD7-44D8-BBD7-CCE9431645EC}">
                        <a14:shadowObscured xmlns:a14="http://schemas.microsoft.com/office/drawing/2010/main"/>
                      </a:ext>
                    </a:extLst>
                  </pic:spPr>
                </pic:pic>
              </a:graphicData>
            </a:graphic>
          </wp:inline>
        </w:drawing>
      </w:r>
    </w:p>
    <w:p w14:paraId="0123E425" w14:textId="03069D0C" w:rsidR="00F23842" w:rsidRDefault="00F23842" w:rsidP="00F23842">
      <w:pPr>
        <w:pStyle w:val="Caption"/>
        <w:jc w:val="center"/>
      </w:pPr>
      <w:bookmarkStart w:id="270" w:name="_Toc90812005"/>
      <w:r>
        <w:t xml:space="preserve">Figure </w:t>
      </w:r>
      <w:fldSimple w:instr=" SEQ Figure \* ARABIC ">
        <w:r w:rsidR="001873B6">
          <w:rPr>
            <w:noProof/>
          </w:rPr>
          <w:t>53</w:t>
        </w:r>
      </w:fldSimple>
      <w:r>
        <w:t xml:space="preserve"> - </w:t>
      </w:r>
      <w:r w:rsidRPr="00413AE5">
        <w:t xml:space="preserve">Hourly Error Distribution for the </w:t>
      </w:r>
      <w:proofErr w:type="spellStart"/>
      <w:r>
        <w:t>SNF</w:t>
      </w:r>
      <w:proofErr w:type="spellEnd"/>
      <w:r w:rsidRPr="00413AE5">
        <w:t xml:space="preserve"> </w:t>
      </w:r>
      <w:r>
        <w:t>Forecaster</w:t>
      </w:r>
      <w:r w:rsidRPr="00413AE5">
        <w:t xml:space="preserve"> </w:t>
      </w:r>
      <w:r>
        <w:t>– Ottawa Dataset</w:t>
      </w:r>
      <w:bookmarkEnd w:id="270"/>
    </w:p>
    <w:p w14:paraId="67AFF247" w14:textId="38A2E258" w:rsidR="00D97E9D" w:rsidRPr="00D97E9D" w:rsidRDefault="00A87A53" w:rsidP="005E3DBF">
      <w:pPr>
        <w:pStyle w:val="Heading4"/>
      </w:pPr>
      <w:r>
        <w:t xml:space="preserve">3.2.2 </w:t>
      </w:r>
      <w:r w:rsidRPr="0078706B">
        <w:t xml:space="preserve">The </w:t>
      </w:r>
      <w:r>
        <w:t>Daily</w:t>
      </w:r>
      <w:r w:rsidRPr="0078706B">
        <w:t xml:space="preserve"> Performance</w:t>
      </w:r>
    </w:p>
    <w:p w14:paraId="63EE8B72" w14:textId="77777777" w:rsidR="00D97E9D" w:rsidRPr="008E3AB3" w:rsidRDefault="00D97E9D" w:rsidP="00D97E9D">
      <w:pPr>
        <w:jc w:val="center"/>
      </w:pPr>
      <w:r w:rsidRPr="003536FD">
        <w:rPr>
          <w:noProof/>
        </w:rPr>
        <w:drawing>
          <wp:inline distT="0" distB="0" distL="0" distR="0" wp14:anchorId="623790E5" wp14:editId="46D85909">
            <wp:extent cx="4185657" cy="3314700"/>
            <wp:effectExtent l="0" t="0" r="571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3"/>
                    <pic:cNvPicPr>
                      <a:picLocks noChangeAspect="1" noChangeArrowheads="1"/>
                    </pic:cNvPicPr>
                  </pic:nvPicPr>
                  <pic:blipFill rotWithShape="1">
                    <a:blip r:embed="rId136">
                      <a:extLst>
                        <a:ext uri="{28A0092B-C50C-407E-A947-70E740481C1C}">
                          <a14:useLocalDpi xmlns:a14="http://schemas.microsoft.com/office/drawing/2010/main" val="0"/>
                        </a:ext>
                      </a:extLst>
                    </a:blip>
                    <a:srcRect l="3042" t="6444" r="8408"/>
                    <a:stretch/>
                  </pic:blipFill>
                  <pic:spPr bwMode="auto">
                    <a:xfrm>
                      <a:off x="0" y="0"/>
                      <a:ext cx="4209542" cy="3333615"/>
                    </a:xfrm>
                    <a:prstGeom prst="rect">
                      <a:avLst/>
                    </a:prstGeom>
                    <a:noFill/>
                    <a:ln>
                      <a:noFill/>
                    </a:ln>
                    <a:extLst>
                      <a:ext uri="{53640926-AAD7-44D8-BBD7-CCE9431645EC}">
                        <a14:shadowObscured xmlns:a14="http://schemas.microsoft.com/office/drawing/2010/main"/>
                      </a:ext>
                    </a:extLst>
                  </pic:spPr>
                </pic:pic>
              </a:graphicData>
            </a:graphic>
          </wp:inline>
        </w:drawing>
      </w:r>
    </w:p>
    <w:p w14:paraId="516885B4" w14:textId="0FDFE0B9" w:rsidR="00D97E9D" w:rsidRDefault="00D97E9D" w:rsidP="00D97E9D">
      <w:pPr>
        <w:pStyle w:val="Caption"/>
        <w:jc w:val="center"/>
      </w:pPr>
      <w:bookmarkStart w:id="271" w:name="_Toc90812006"/>
      <w:r>
        <w:t xml:space="preserve">Figure </w:t>
      </w:r>
      <w:fldSimple w:instr=" SEQ Figure \* ARABIC ">
        <w:r w:rsidR="001873B6">
          <w:rPr>
            <w:noProof/>
          </w:rPr>
          <w:t>54</w:t>
        </w:r>
      </w:fldSimple>
      <w:r>
        <w:t xml:space="preserve"> - </w:t>
      </w:r>
      <w:r w:rsidRPr="00A07775">
        <w:t xml:space="preserve">Daily Error Distribution for the </w:t>
      </w:r>
      <w:proofErr w:type="spellStart"/>
      <w:r>
        <w:t>MLR</w:t>
      </w:r>
      <w:proofErr w:type="spellEnd"/>
      <w:r w:rsidRPr="00A07775">
        <w:t xml:space="preserve"> </w:t>
      </w:r>
      <w:r>
        <w:t>Forecaster</w:t>
      </w:r>
      <w:r w:rsidRPr="00A07775">
        <w:t xml:space="preserve"> </w:t>
      </w:r>
      <w:r>
        <w:t>– Ottawa Dataset</w:t>
      </w:r>
      <w:bookmarkEnd w:id="271"/>
    </w:p>
    <w:p w14:paraId="31DE3CCF" w14:textId="77777777" w:rsidR="00D97E9D" w:rsidRDefault="00D97E9D" w:rsidP="00D97E9D">
      <w:pPr>
        <w:jc w:val="center"/>
      </w:pPr>
      <w:r w:rsidRPr="00D97E9D">
        <w:rPr>
          <w:noProof/>
        </w:rPr>
        <w:lastRenderedPageBreak/>
        <w:drawing>
          <wp:inline distT="0" distB="0" distL="0" distR="0" wp14:anchorId="1131B4AC" wp14:editId="3AECEA06">
            <wp:extent cx="4297680" cy="3436755"/>
            <wp:effectExtent l="0" t="0" r="762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884"/>
                    <pic:cNvPicPr>
                      <a:picLocks noChangeAspect="1" noChangeArrowheads="1"/>
                    </pic:cNvPicPr>
                  </pic:nvPicPr>
                  <pic:blipFill rotWithShape="1">
                    <a:blip r:embed="rId137">
                      <a:extLst>
                        <a:ext uri="{28A0092B-C50C-407E-A947-70E740481C1C}">
                          <a14:useLocalDpi xmlns:a14="http://schemas.microsoft.com/office/drawing/2010/main" val="0"/>
                        </a:ext>
                      </a:extLst>
                    </a:blip>
                    <a:srcRect l="3042" t="5489" r="8373"/>
                    <a:stretch/>
                  </pic:blipFill>
                  <pic:spPr bwMode="auto">
                    <a:xfrm>
                      <a:off x="0" y="0"/>
                      <a:ext cx="4300299" cy="3438849"/>
                    </a:xfrm>
                    <a:prstGeom prst="rect">
                      <a:avLst/>
                    </a:prstGeom>
                    <a:noFill/>
                    <a:ln>
                      <a:noFill/>
                    </a:ln>
                    <a:extLst>
                      <a:ext uri="{53640926-AAD7-44D8-BBD7-CCE9431645EC}">
                        <a14:shadowObscured xmlns:a14="http://schemas.microsoft.com/office/drawing/2010/main"/>
                      </a:ext>
                    </a:extLst>
                  </pic:spPr>
                </pic:pic>
              </a:graphicData>
            </a:graphic>
          </wp:inline>
        </w:drawing>
      </w:r>
    </w:p>
    <w:p w14:paraId="35CF92B0" w14:textId="2595FF79" w:rsidR="00D97E9D" w:rsidRDefault="00D97E9D" w:rsidP="00D97E9D">
      <w:pPr>
        <w:pStyle w:val="Caption"/>
        <w:jc w:val="center"/>
      </w:pPr>
      <w:bookmarkStart w:id="272" w:name="_Toc90812007"/>
      <w:r>
        <w:t xml:space="preserve">Figure </w:t>
      </w:r>
      <w:fldSimple w:instr=" SEQ Figure \* ARABIC ">
        <w:r w:rsidR="001873B6">
          <w:rPr>
            <w:noProof/>
          </w:rPr>
          <w:t>55</w:t>
        </w:r>
      </w:fldSimple>
      <w:r>
        <w:t xml:space="preserve"> - </w:t>
      </w:r>
      <w:r w:rsidRPr="00A07775">
        <w:t xml:space="preserve">Daily Error Distribution for the </w:t>
      </w:r>
      <w:proofErr w:type="spellStart"/>
      <w:r>
        <w:t>SARIMAX</w:t>
      </w:r>
      <w:proofErr w:type="spellEnd"/>
      <w:r w:rsidRPr="00A07775">
        <w:t xml:space="preserve"> </w:t>
      </w:r>
      <w:r>
        <w:t>Forecaster</w:t>
      </w:r>
      <w:r w:rsidRPr="00A07775">
        <w:t xml:space="preserve"> </w:t>
      </w:r>
      <w:r>
        <w:t>– Ottawa Dataset</w:t>
      </w:r>
      <w:bookmarkEnd w:id="272"/>
    </w:p>
    <w:p w14:paraId="773B3A55" w14:textId="77777777" w:rsidR="00D97E9D" w:rsidRDefault="00D97E9D" w:rsidP="00D97E9D">
      <w:pPr>
        <w:jc w:val="center"/>
      </w:pPr>
      <w:r w:rsidRPr="007614F6">
        <w:rPr>
          <w:noProof/>
        </w:rPr>
        <w:drawing>
          <wp:inline distT="0" distB="0" distL="0" distR="0" wp14:anchorId="2DDAC338" wp14:editId="271CE31F">
            <wp:extent cx="4391025" cy="3486208"/>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5"/>
                    <pic:cNvPicPr>
                      <a:picLocks noChangeAspect="1" noChangeArrowheads="1"/>
                    </pic:cNvPicPr>
                  </pic:nvPicPr>
                  <pic:blipFill rotWithShape="1">
                    <a:blip r:embed="rId138">
                      <a:extLst>
                        <a:ext uri="{28A0092B-C50C-407E-A947-70E740481C1C}">
                          <a14:useLocalDpi xmlns:a14="http://schemas.microsoft.com/office/drawing/2010/main" val="0"/>
                        </a:ext>
                      </a:extLst>
                    </a:blip>
                    <a:srcRect l="3220" t="6205" r="8229"/>
                    <a:stretch/>
                  </pic:blipFill>
                  <pic:spPr bwMode="auto">
                    <a:xfrm>
                      <a:off x="0" y="0"/>
                      <a:ext cx="4404395" cy="3496823"/>
                    </a:xfrm>
                    <a:prstGeom prst="rect">
                      <a:avLst/>
                    </a:prstGeom>
                    <a:noFill/>
                    <a:ln>
                      <a:noFill/>
                    </a:ln>
                    <a:extLst>
                      <a:ext uri="{53640926-AAD7-44D8-BBD7-CCE9431645EC}">
                        <a14:shadowObscured xmlns:a14="http://schemas.microsoft.com/office/drawing/2010/main"/>
                      </a:ext>
                    </a:extLst>
                  </pic:spPr>
                </pic:pic>
              </a:graphicData>
            </a:graphic>
          </wp:inline>
        </w:drawing>
      </w:r>
    </w:p>
    <w:p w14:paraId="3639CB43" w14:textId="0A17697D" w:rsidR="00D97E9D" w:rsidRDefault="00D97E9D" w:rsidP="00D97E9D">
      <w:pPr>
        <w:pStyle w:val="Caption"/>
        <w:jc w:val="center"/>
      </w:pPr>
      <w:bookmarkStart w:id="273" w:name="_Toc90812008"/>
      <w:r>
        <w:t xml:space="preserve">Figure </w:t>
      </w:r>
      <w:fldSimple w:instr=" SEQ Figure \* ARABIC ">
        <w:r w:rsidR="001873B6">
          <w:rPr>
            <w:noProof/>
          </w:rPr>
          <w:t>56</w:t>
        </w:r>
      </w:fldSimple>
      <w:r>
        <w:t xml:space="preserve"> - </w:t>
      </w:r>
      <w:r w:rsidRPr="00A07775">
        <w:t xml:space="preserve">Daily Error Distribution for the </w:t>
      </w:r>
      <w:proofErr w:type="spellStart"/>
      <w:r>
        <w:t>SNF</w:t>
      </w:r>
      <w:proofErr w:type="spellEnd"/>
      <w:r w:rsidRPr="00A07775">
        <w:t xml:space="preserve"> </w:t>
      </w:r>
      <w:r>
        <w:t>Forecaster</w:t>
      </w:r>
      <w:r w:rsidRPr="00A07775">
        <w:t xml:space="preserve"> </w:t>
      </w:r>
      <w:r>
        <w:t>– Ottawa Dataset</w:t>
      </w:r>
      <w:bookmarkEnd w:id="273"/>
    </w:p>
    <w:p w14:paraId="52B06B86" w14:textId="7ECA8042" w:rsidR="00AE7046" w:rsidRDefault="00AE7046" w:rsidP="00AE7046">
      <w:pPr>
        <w:pStyle w:val="Heading4"/>
      </w:pPr>
      <w:r>
        <w:lastRenderedPageBreak/>
        <w:t xml:space="preserve">3.2.3 </w:t>
      </w:r>
      <w:r w:rsidRPr="0078706B">
        <w:t xml:space="preserve">The </w:t>
      </w:r>
      <w:r>
        <w:t>Monthly</w:t>
      </w:r>
      <w:r w:rsidRPr="0078706B">
        <w:t xml:space="preserve"> Performance</w:t>
      </w:r>
    </w:p>
    <w:p w14:paraId="653C9025" w14:textId="77777777" w:rsidR="00B246C6" w:rsidRDefault="00B246C6" w:rsidP="00B246C6">
      <w:pPr>
        <w:jc w:val="center"/>
      </w:pPr>
      <w:r w:rsidRPr="00616D7B">
        <w:rPr>
          <w:noProof/>
        </w:rPr>
        <w:drawing>
          <wp:inline distT="0" distB="0" distL="0" distR="0" wp14:anchorId="53C8C177" wp14:editId="3399BF06">
            <wp:extent cx="4135308" cy="3281459"/>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9"/>
                    <pic:cNvPicPr>
                      <a:picLocks noChangeAspect="1" noChangeArrowheads="1"/>
                    </pic:cNvPicPr>
                  </pic:nvPicPr>
                  <pic:blipFill rotWithShape="1">
                    <a:blip r:embed="rId139">
                      <a:extLst>
                        <a:ext uri="{28A0092B-C50C-407E-A947-70E740481C1C}">
                          <a14:useLocalDpi xmlns:a14="http://schemas.microsoft.com/office/drawing/2010/main" val="0"/>
                        </a:ext>
                      </a:extLst>
                    </a:blip>
                    <a:srcRect l="3220" t="6444" r="8408"/>
                    <a:stretch/>
                  </pic:blipFill>
                  <pic:spPr bwMode="auto">
                    <a:xfrm>
                      <a:off x="0" y="0"/>
                      <a:ext cx="4152269" cy="3294918"/>
                    </a:xfrm>
                    <a:prstGeom prst="rect">
                      <a:avLst/>
                    </a:prstGeom>
                    <a:noFill/>
                    <a:ln>
                      <a:noFill/>
                    </a:ln>
                    <a:extLst>
                      <a:ext uri="{53640926-AAD7-44D8-BBD7-CCE9431645EC}">
                        <a14:shadowObscured xmlns:a14="http://schemas.microsoft.com/office/drawing/2010/main"/>
                      </a:ext>
                    </a:extLst>
                  </pic:spPr>
                </pic:pic>
              </a:graphicData>
            </a:graphic>
          </wp:inline>
        </w:drawing>
      </w:r>
    </w:p>
    <w:p w14:paraId="5F72D7AC" w14:textId="2FD661F9" w:rsidR="00B246C6" w:rsidRDefault="00B246C6" w:rsidP="00B246C6">
      <w:pPr>
        <w:pStyle w:val="Caption"/>
        <w:jc w:val="center"/>
      </w:pPr>
      <w:bookmarkStart w:id="274" w:name="_Toc90812009"/>
      <w:r>
        <w:t xml:space="preserve">Figure </w:t>
      </w:r>
      <w:fldSimple w:instr=" SEQ Figure \* ARABIC ">
        <w:r w:rsidR="001873B6">
          <w:rPr>
            <w:noProof/>
          </w:rPr>
          <w:t>57</w:t>
        </w:r>
      </w:fldSimple>
      <w:r>
        <w:t xml:space="preserve"> - </w:t>
      </w:r>
      <w:r w:rsidRPr="009A03DA">
        <w:t xml:space="preserve">Monthly Error Distribution for </w:t>
      </w:r>
      <w:proofErr w:type="spellStart"/>
      <w:r>
        <w:t>MLR</w:t>
      </w:r>
      <w:proofErr w:type="spellEnd"/>
      <w:r>
        <w:t xml:space="preserve"> Forecaster – Ottawa Dataset</w:t>
      </w:r>
      <w:bookmarkEnd w:id="274"/>
    </w:p>
    <w:p w14:paraId="1229760C" w14:textId="77777777" w:rsidR="00AE7046" w:rsidRPr="00D67FF2" w:rsidRDefault="00AE7046" w:rsidP="00AE7046">
      <w:pPr>
        <w:jc w:val="center"/>
      </w:pPr>
      <w:r w:rsidRPr="00AE7046">
        <w:rPr>
          <w:noProof/>
        </w:rPr>
        <w:drawing>
          <wp:inline distT="0" distB="0" distL="0" distR="0" wp14:anchorId="0A57BB2A" wp14:editId="76125CD3">
            <wp:extent cx="4166419" cy="3280888"/>
            <wp:effectExtent l="0" t="0" r="571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625"/>
                    <pic:cNvPicPr>
                      <a:picLocks noChangeAspect="1" noChangeArrowheads="1"/>
                    </pic:cNvPicPr>
                  </pic:nvPicPr>
                  <pic:blipFill rotWithShape="1">
                    <a:blip r:embed="rId140">
                      <a:extLst>
                        <a:ext uri="{28A0092B-C50C-407E-A947-70E740481C1C}">
                          <a14:useLocalDpi xmlns:a14="http://schemas.microsoft.com/office/drawing/2010/main" val="0"/>
                        </a:ext>
                      </a:extLst>
                    </a:blip>
                    <a:srcRect l="3041" t="6683" r="8134"/>
                    <a:stretch/>
                  </pic:blipFill>
                  <pic:spPr bwMode="auto">
                    <a:xfrm>
                      <a:off x="0" y="0"/>
                      <a:ext cx="4170236" cy="3283893"/>
                    </a:xfrm>
                    <a:prstGeom prst="rect">
                      <a:avLst/>
                    </a:prstGeom>
                    <a:noFill/>
                    <a:ln>
                      <a:noFill/>
                    </a:ln>
                    <a:extLst>
                      <a:ext uri="{53640926-AAD7-44D8-BBD7-CCE9431645EC}">
                        <a14:shadowObscured xmlns:a14="http://schemas.microsoft.com/office/drawing/2010/main"/>
                      </a:ext>
                    </a:extLst>
                  </pic:spPr>
                </pic:pic>
              </a:graphicData>
            </a:graphic>
          </wp:inline>
        </w:drawing>
      </w:r>
    </w:p>
    <w:p w14:paraId="5BA26D7E" w14:textId="15AD7254" w:rsidR="00AE7046" w:rsidRDefault="00AE7046" w:rsidP="00AE7046">
      <w:pPr>
        <w:pStyle w:val="Caption"/>
        <w:jc w:val="center"/>
      </w:pPr>
      <w:bookmarkStart w:id="275" w:name="_Toc90812010"/>
      <w:r>
        <w:t xml:space="preserve">Figure </w:t>
      </w:r>
      <w:fldSimple w:instr=" SEQ Figure \* ARABIC ">
        <w:r w:rsidR="001873B6">
          <w:rPr>
            <w:noProof/>
          </w:rPr>
          <w:t>58</w:t>
        </w:r>
      </w:fldSimple>
      <w:r>
        <w:t xml:space="preserve"> - </w:t>
      </w:r>
      <w:r w:rsidRPr="009A03DA">
        <w:t xml:space="preserve">Monthly Error Distribution for </w:t>
      </w:r>
      <w:proofErr w:type="spellStart"/>
      <w:r>
        <w:t>SARIMAX</w:t>
      </w:r>
      <w:proofErr w:type="spellEnd"/>
      <w:r w:rsidRPr="009A03DA">
        <w:t xml:space="preserve"> </w:t>
      </w:r>
      <w:r>
        <w:t>Forecaster – Ottawa Dataset</w:t>
      </w:r>
      <w:bookmarkEnd w:id="275"/>
    </w:p>
    <w:p w14:paraId="014F7164" w14:textId="77777777" w:rsidR="00AE7046" w:rsidRDefault="00AE7046" w:rsidP="00AE7046">
      <w:pPr>
        <w:jc w:val="center"/>
      </w:pPr>
      <w:r w:rsidRPr="00BF731E">
        <w:rPr>
          <w:noProof/>
        </w:rPr>
        <w:lastRenderedPageBreak/>
        <w:drawing>
          <wp:inline distT="0" distB="0" distL="0" distR="0" wp14:anchorId="2A3E67C8" wp14:editId="54064E13">
            <wp:extent cx="3721068" cy="295275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1"/>
                    <pic:cNvPicPr>
                      <a:picLocks noChangeAspect="1" noChangeArrowheads="1"/>
                    </pic:cNvPicPr>
                  </pic:nvPicPr>
                  <pic:blipFill rotWithShape="1">
                    <a:blip r:embed="rId141">
                      <a:extLst>
                        <a:ext uri="{28A0092B-C50C-407E-A947-70E740481C1C}">
                          <a14:useLocalDpi xmlns:a14="http://schemas.microsoft.com/office/drawing/2010/main" val="0"/>
                        </a:ext>
                      </a:extLst>
                    </a:blip>
                    <a:srcRect l="2862" t="6444" r="8766"/>
                    <a:stretch/>
                  </pic:blipFill>
                  <pic:spPr bwMode="auto">
                    <a:xfrm>
                      <a:off x="0" y="0"/>
                      <a:ext cx="3736556" cy="2965040"/>
                    </a:xfrm>
                    <a:prstGeom prst="rect">
                      <a:avLst/>
                    </a:prstGeom>
                    <a:noFill/>
                    <a:ln>
                      <a:noFill/>
                    </a:ln>
                    <a:extLst>
                      <a:ext uri="{53640926-AAD7-44D8-BBD7-CCE9431645EC}">
                        <a14:shadowObscured xmlns:a14="http://schemas.microsoft.com/office/drawing/2010/main"/>
                      </a:ext>
                    </a:extLst>
                  </pic:spPr>
                </pic:pic>
              </a:graphicData>
            </a:graphic>
          </wp:inline>
        </w:drawing>
      </w:r>
    </w:p>
    <w:p w14:paraId="30DCBA8A" w14:textId="1A73F022" w:rsidR="00653DC6" w:rsidRDefault="00AE7046" w:rsidP="002A51EE">
      <w:pPr>
        <w:pStyle w:val="Caption"/>
        <w:jc w:val="center"/>
      </w:pPr>
      <w:bookmarkStart w:id="276" w:name="_Toc90812011"/>
      <w:r>
        <w:t xml:space="preserve">Figure </w:t>
      </w:r>
      <w:fldSimple w:instr=" SEQ Figure \* ARABIC ">
        <w:r w:rsidR="001873B6">
          <w:rPr>
            <w:noProof/>
          </w:rPr>
          <w:t>59</w:t>
        </w:r>
      </w:fldSimple>
      <w:r>
        <w:t xml:space="preserve"> - </w:t>
      </w:r>
      <w:r w:rsidRPr="009A03DA">
        <w:t xml:space="preserve">Monthly Error Distribution for </w:t>
      </w:r>
      <w:proofErr w:type="spellStart"/>
      <w:r>
        <w:t>SNF</w:t>
      </w:r>
      <w:proofErr w:type="spellEnd"/>
      <w:r w:rsidRPr="009A03DA">
        <w:t xml:space="preserve"> </w:t>
      </w:r>
      <w:r>
        <w:t>Forecaster – Ottawa Dataset</w:t>
      </w:r>
      <w:bookmarkEnd w:id="276"/>
    </w:p>
    <w:p w14:paraId="1EED11CF" w14:textId="0AECA0C5" w:rsidR="002A51EE" w:rsidRDefault="002A51EE" w:rsidP="002A51EE">
      <w:pPr>
        <w:pStyle w:val="Heading3"/>
      </w:pPr>
      <w:bookmarkStart w:id="277" w:name="_Toc90811937"/>
      <w:r>
        <w:t>3.</w:t>
      </w:r>
      <w:r w:rsidR="004F300A">
        <w:t>3</w:t>
      </w:r>
      <w:r>
        <w:t xml:space="preserve"> The Saint John Dataset</w:t>
      </w:r>
      <w:bookmarkEnd w:id="277"/>
    </w:p>
    <w:p w14:paraId="07D0E53B" w14:textId="6A1E7280" w:rsidR="002A51EE" w:rsidRPr="00F23842" w:rsidRDefault="002A51EE" w:rsidP="002A51EE">
      <w:pPr>
        <w:pStyle w:val="Heading4"/>
      </w:pPr>
      <w:r>
        <w:t>3.</w:t>
      </w:r>
      <w:r w:rsidR="00181E4C">
        <w:t>3</w:t>
      </w:r>
      <w:r>
        <w:t xml:space="preserve">.1 </w:t>
      </w:r>
      <w:r w:rsidRPr="0078706B">
        <w:t>The Hourly Performance</w:t>
      </w:r>
    </w:p>
    <w:p w14:paraId="4B72B70D" w14:textId="77777777" w:rsidR="008B01CF" w:rsidRDefault="008B01CF" w:rsidP="008B01CF">
      <w:pPr>
        <w:keepNext/>
        <w:jc w:val="center"/>
      </w:pPr>
      <w:r w:rsidRPr="00C97DD7">
        <w:rPr>
          <w:noProof/>
        </w:rPr>
        <w:drawing>
          <wp:inline distT="0" distB="0" distL="0" distR="0" wp14:anchorId="5EB35A66" wp14:editId="41F9D64C">
            <wp:extent cx="3766579" cy="3019425"/>
            <wp:effectExtent l="0" t="0" r="5715"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89"/>
                    <pic:cNvPicPr>
                      <a:picLocks noChangeAspect="1" noChangeArrowheads="1"/>
                    </pic:cNvPicPr>
                  </pic:nvPicPr>
                  <pic:blipFill rotWithShape="1">
                    <a:blip r:embed="rId142">
                      <a:extLst>
                        <a:ext uri="{28A0092B-C50C-407E-A947-70E740481C1C}">
                          <a14:useLocalDpi xmlns:a14="http://schemas.microsoft.com/office/drawing/2010/main" val="0"/>
                        </a:ext>
                      </a:extLst>
                    </a:blip>
                    <a:srcRect l="4114" t="6444" r="8408"/>
                    <a:stretch/>
                  </pic:blipFill>
                  <pic:spPr bwMode="auto">
                    <a:xfrm>
                      <a:off x="0" y="0"/>
                      <a:ext cx="3807441" cy="3052182"/>
                    </a:xfrm>
                    <a:prstGeom prst="rect">
                      <a:avLst/>
                    </a:prstGeom>
                    <a:noFill/>
                    <a:ln>
                      <a:noFill/>
                    </a:ln>
                    <a:extLst>
                      <a:ext uri="{53640926-AAD7-44D8-BBD7-CCE9431645EC}">
                        <a14:shadowObscured xmlns:a14="http://schemas.microsoft.com/office/drawing/2010/main"/>
                      </a:ext>
                    </a:extLst>
                  </pic:spPr>
                </pic:pic>
              </a:graphicData>
            </a:graphic>
          </wp:inline>
        </w:drawing>
      </w:r>
    </w:p>
    <w:p w14:paraId="0AE55C52" w14:textId="1DDD6E29" w:rsidR="008B01CF" w:rsidRDefault="008B01CF" w:rsidP="008B01CF">
      <w:pPr>
        <w:pStyle w:val="Caption"/>
        <w:jc w:val="center"/>
      </w:pPr>
      <w:bookmarkStart w:id="278" w:name="_Toc90812012"/>
      <w:r>
        <w:t xml:space="preserve">Figure </w:t>
      </w:r>
      <w:fldSimple w:instr=" SEQ Figure \* ARABIC ">
        <w:r w:rsidR="001873B6">
          <w:rPr>
            <w:noProof/>
          </w:rPr>
          <w:t>60</w:t>
        </w:r>
      </w:fldSimple>
      <w:r>
        <w:t xml:space="preserve"> - </w:t>
      </w:r>
      <w:r w:rsidRPr="00413AE5">
        <w:t xml:space="preserve">Hourly Error Distribution for the </w:t>
      </w:r>
      <w:proofErr w:type="spellStart"/>
      <w:r>
        <w:t>MLR</w:t>
      </w:r>
      <w:proofErr w:type="spellEnd"/>
      <w:r w:rsidRPr="00413AE5">
        <w:t xml:space="preserve"> </w:t>
      </w:r>
      <w:r>
        <w:t>Forecaster – Saint John Dataset</w:t>
      </w:r>
      <w:bookmarkEnd w:id="278"/>
    </w:p>
    <w:p w14:paraId="1C136D2A" w14:textId="77777777" w:rsidR="008B01CF" w:rsidRDefault="008B01CF" w:rsidP="008B01CF">
      <w:pPr>
        <w:keepNext/>
        <w:jc w:val="center"/>
      </w:pPr>
      <w:r w:rsidRPr="008B01CF">
        <w:rPr>
          <w:noProof/>
        </w:rPr>
        <w:lastRenderedPageBreak/>
        <w:drawing>
          <wp:inline distT="0" distB="0" distL="0" distR="0" wp14:anchorId="0FCA97EC" wp14:editId="6A32EBFC">
            <wp:extent cx="4276508" cy="34194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143">
                      <a:extLst>
                        <a:ext uri="{28A0092B-C50C-407E-A947-70E740481C1C}">
                          <a14:useLocalDpi xmlns:a14="http://schemas.microsoft.com/office/drawing/2010/main" val="0"/>
                        </a:ext>
                      </a:extLst>
                    </a:blip>
                    <a:srcRect l="3220" t="5728" r="8408"/>
                    <a:stretch/>
                  </pic:blipFill>
                  <pic:spPr bwMode="auto">
                    <a:xfrm>
                      <a:off x="0" y="0"/>
                      <a:ext cx="4285012" cy="3426275"/>
                    </a:xfrm>
                    <a:prstGeom prst="rect">
                      <a:avLst/>
                    </a:prstGeom>
                    <a:noFill/>
                    <a:ln>
                      <a:noFill/>
                    </a:ln>
                    <a:extLst>
                      <a:ext uri="{53640926-AAD7-44D8-BBD7-CCE9431645EC}">
                        <a14:shadowObscured xmlns:a14="http://schemas.microsoft.com/office/drawing/2010/main"/>
                      </a:ext>
                    </a:extLst>
                  </pic:spPr>
                </pic:pic>
              </a:graphicData>
            </a:graphic>
          </wp:inline>
        </w:drawing>
      </w:r>
    </w:p>
    <w:p w14:paraId="304FA0A7" w14:textId="68AEC2B9" w:rsidR="008B01CF" w:rsidRDefault="008B01CF" w:rsidP="008B01CF">
      <w:pPr>
        <w:pStyle w:val="Caption"/>
        <w:jc w:val="center"/>
      </w:pPr>
      <w:bookmarkStart w:id="279" w:name="_Toc90812013"/>
      <w:r>
        <w:t xml:space="preserve">Figure </w:t>
      </w:r>
      <w:fldSimple w:instr=" SEQ Figure \* ARABIC ">
        <w:r w:rsidR="001873B6">
          <w:rPr>
            <w:noProof/>
          </w:rPr>
          <w:t>61</w:t>
        </w:r>
      </w:fldSimple>
      <w:r>
        <w:t xml:space="preserve"> - </w:t>
      </w:r>
      <w:r w:rsidRPr="00413AE5">
        <w:t xml:space="preserve">Hourly Error Distribution for the </w:t>
      </w:r>
      <w:proofErr w:type="spellStart"/>
      <w:r>
        <w:t>SARIMAX</w:t>
      </w:r>
      <w:proofErr w:type="spellEnd"/>
      <w:r w:rsidRPr="00413AE5">
        <w:t xml:space="preserve"> </w:t>
      </w:r>
      <w:r>
        <w:t>Forecaster – Saint John Dataset</w:t>
      </w:r>
      <w:bookmarkEnd w:id="279"/>
    </w:p>
    <w:p w14:paraId="79D2E993" w14:textId="77777777" w:rsidR="008B01CF" w:rsidRDefault="008B01CF" w:rsidP="008B01CF">
      <w:pPr>
        <w:pStyle w:val="Caption"/>
        <w:keepNext/>
        <w:jc w:val="center"/>
      </w:pPr>
      <w:r w:rsidRPr="0019395E">
        <w:rPr>
          <w:rFonts w:cs="Arial"/>
          <w:b w:val="0"/>
          <w:bCs w:val="0"/>
          <w:noProof/>
          <w:kern w:val="32"/>
          <w:sz w:val="28"/>
          <w:szCs w:val="32"/>
        </w:rPr>
        <w:drawing>
          <wp:inline distT="0" distB="0" distL="0" distR="0" wp14:anchorId="3E9405AD" wp14:editId="4FAAA39A">
            <wp:extent cx="4128539" cy="3314700"/>
            <wp:effectExtent l="0" t="0" r="5715"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92"/>
                    <pic:cNvPicPr>
                      <a:picLocks noChangeAspect="1" noChangeArrowheads="1"/>
                    </pic:cNvPicPr>
                  </pic:nvPicPr>
                  <pic:blipFill rotWithShape="1">
                    <a:blip r:embed="rId144">
                      <a:extLst>
                        <a:ext uri="{28A0092B-C50C-407E-A947-70E740481C1C}">
                          <a14:useLocalDpi xmlns:a14="http://schemas.microsoft.com/office/drawing/2010/main" val="0"/>
                        </a:ext>
                      </a:extLst>
                    </a:blip>
                    <a:srcRect l="3936" t="6683" r="8945"/>
                    <a:stretch/>
                  </pic:blipFill>
                  <pic:spPr bwMode="auto">
                    <a:xfrm>
                      <a:off x="0" y="0"/>
                      <a:ext cx="4133513" cy="3318694"/>
                    </a:xfrm>
                    <a:prstGeom prst="rect">
                      <a:avLst/>
                    </a:prstGeom>
                    <a:noFill/>
                    <a:ln>
                      <a:noFill/>
                    </a:ln>
                    <a:extLst>
                      <a:ext uri="{53640926-AAD7-44D8-BBD7-CCE9431645EC}">
                        <a14:shadowObscured xmlns:a14="http://schemas.microsoft.com/office/drawing/2010/main"/>
                      </a:ext>
                    </a:extLst>
                  </pic:spPr>
                </pic:pic>
              </a:graphicData>
            </a:graphic>
          </wp:inline>
        </w:drawing>
      </w:r>
    </w:p>
    <w:p w14:paraId="2B57B479" w14:textId="5D8FAEE4" w:rsidR="008B01CF" w:rsidRDefault="008B01CF" w:rsidP="008B01CF">
      <w:pPr>
        <w:pStyle w:val="Caption"/>
        <w:jc w:val="center"/>
      </w:pPr>
      <w:bookmarkStart w:id="280" w:name="_Toc90812014"/>
      <w:r>
        <w:t xml:space="preserve">Figure </w:t>
      </w:r>
      <w:fldSimple w:instr=" SEQ Figure \* ARABIC ">
        <w:r w:rsidR="001873B6">
          <w:rPr>
            <w:noProof/>
          </w:rPr>
          <w:t>62</w:t>
        </w:r>
      </w:fldSimple>
      <w:r>
        <w:t xml:space="preserve"> - </w:t>
      </w:r>
      <w:r w:rsidRPr="00413AE5">
        <w:t xml:space="preserve">Hourly Error Distribution for the </w:t>
      </w:r>
      <w:proofErr w:type="spellStart"/>
      <w:r>
        <w:t>SNF</w:t>
      </w:r>
      <w:proofErr w:type="spellEnd"/>
      <w:r w:rsidRPr="00413AE5">
        <w:t xml:space="preserve"> </w:t>
      </w:r>
      <w:r>
        <w:t>Forecaster – Saint John Dataset</w:t>
      </w:r>
      <w:bookmarkEnd w:id="280"/>
    </w:p>
    <w:p w14:paraId="0946C2E6" w14:textId="3E0AB4F7" w:rsidR="009E0883" w:rsidRDefault="009E0883" w:rsidP="009E0883">
      <w:pPr>
        <w:pStyle w:val="Heading4"/>
      </w:pPr>
      <w:r>
        <w:lastRenderedPageBreak/>
        <w:t xml:space="preserve">3.3.2 </w:t>
      </w:r>
      <w:r w:rsidRPr="0078706B">
        <w:t xml:space="preserve">The </w:t>
      </w:r>
      <w:r>
        <w:t>Daily</w:t>
      </w:r>
      <w:r w:rsidRPr="0078706B">
        <w:t xml:space="preserve"> Performance</w:t>
      </w:r>
    </w:p>
    <w:p w14:paraId="58BDB7CB" w14:textId="77777777" w:rsidR="00C6707F" w:rsidRDefault="00C6707F" w:rsidP="00C6707F">
      <w:pPr>
        <w:keepNext/>
        <w:jc w:val="center"/>
      </w:pPr>
      <w:r w:rsidRPr="0083510A">
        <w:rPr>
          <w:noProof/>
        </w:rPr>
        <w:drawing>
          <wp:inline distT="0" distB="0" distL="0" distR="0" wp14:anchorId="0D220C98" wp14:editId="67FEFBFE">
            <wp:extent cx="4167656" cy="3352800"/>
            <wp:effectExtent l="0" t="0" r="4445"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79"/>
                    <pic:cNvPicPr>
                      <a:picLocks noChangeAspect="1" noChangeArrowheads="1"/>
                    </pic:cNvPicPr>
                  </pic:nvPicPr>
                  <pic:blipFill rotWithShape="1">
                    <a:blip r:embed="rId145">
                      <a:extLst>
                        <a:ext uri="{28A0092B-C50C-407E-A947-70E740481C1C}">
                          <a14:useLocalDpi xmlns:a14="http://schemas.microsoft.com/office/drawing/2010/main" val="0"/>
                        </a:ext>
                      </a:extLst>
                    </a:blip>
                    <a:srcRect l="3935" t="5728" r="8229"/>
                    <a:stretch/>
                  </pic:blipFill>
                  <pic:spPr bwMode="auto">
                    <a:xfrm>
                      <a:off x="0" y="0"/>
                      <a:ext cx="4187506" cy="3368769"/>
                    </a:xfrm>
                    <a:prstGeom prst="rect">
                      <a:avLst/>
                    </a:prstGeom>
                    <a:noFill/>
                    <a:ln>
                      <a:noFill/>
                    </a:ln>
                    <a:extLst>
                      <a:ext uri="{53640926-AAD7-44D8-BBD7-CCE9431645EC}">
                        <a14:shadowObscured xmlns:a14="http://schemas.microsoft.com/office/drawing/2010/main"/>
                      </a:ext>
                    </a:extLst>
                  </pic:spPr>
                </pic:pic>
              </a:graphicData>
            </a:graphic>
          </wp:inline>
        </w:drawing>
      </w:r>
    </w:p>
    <w:p w14:paraId="0140D844" w14:textId="32BC1099" w:rsidR="00C6707F" w:rsidRDefault="00C6707F" w:rsidP="00C6707F">
      <w:pPr>
        <w:pStyle w:val="Caption"/>
        <w:jc w:val="center"/>
      </w:pPr>
      <w:bookmarkStart w:id="281" w:name="_Toc90812015"/>
      <w:r>
        <w:t xml:space="preserve">Figure </w:t>
      </w:r>
      <w:fldSimple w:instr=" SEQ Figure \* ARABIC ">
        <w:r w:rsidR="001873B6">
          <w:rPr>
            <w:noProof/>
          </w:rPr>
          <w:t>63</w:t>
        </w:r>
      </w:fldSimple>
      <w:r>
        <w:t xml:space="preserve"> - </w:t>
      </w:r>
      <w:r w:rsidRPr="00A07775">
        <w:t xml:space="preserve">Daily Error Distribution for the </w:t>
      </w:r>
      <w:proofErr w:type="spellStart"/>
      <w:r>
        <w:t>MLR</w:t>
      </w:r>
      <w:proofErr w:type="spellEnd"/>
      <w:r w:rsidRPr="00A07775">
        <w:t xml:space="preserve"> </w:t>
      </w:r>
      <w:r>
        <w:t>Forecaster</w:t>
      </w:r>
      <w:r w:rsidRPr="00A07775">
        <w:t xml:space="preserve"> </w:t>
      </w:r>
      <w:r>
        <w:t>– Saint John Dataset</w:t>
      </w:r>
      <w:bookmarkEnd w:id="281"/>
    </w:p>
    <w:p w14:paraId="2FB5634C" w14:textId="77777777" w:rsidR="00C6707F" w:rsidRDefault="00C6707F" w:rsidP="00C6707F">
      <w:pPr>
        <w:keepNext/>
        <w:jc w:val="center"/>
      </w:pPr>
      <w:r w:rsidRPr="0090243E">
        <w:rPr>
          <w:noProof/>
        </w:rPr>
        <w:drawing>
          <wp:inline distT="0" distB="0" distL="0" distR="0" wp14:anchorId="1FD2B274" wp14:editId="0972CBC4">
            <wp:extent cx="4065376" cy="32194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22"/>
                    <pic:cNvPicPr>
                      <a:picLocks noChangeAspect="1" noChangeArrowheads="1"/>
                    </pic:cNvPicPr>
                  </pic:nvPicPr>
                  <pic:blipFill rotWithShape="1">
                    <a:blip r:embed="rId146">
                      <a:extLst>
                        <a:ext uri="{28A0092B-C50C-407E-A947-70E740481C1C}">
                          <a14:useLocalDpi xmlns:a14="http://schemas.microsoft.com/office/drawing/2010/main" val="0"/>
                        </a:ext>
                      </a:extLst>
                    </a:blip>
                    <a:srcRect l="3042" t="6444" r="8408"/>
                    <a:stretch/>
                  </pic:blipFill>
                  <pic:spPr bwMode="auto">
                    <a:xfrm>
                      <a:off x="0" y="0"/>
                      <a:ext cx="4076855" cy="3228541"/>
                    </a:xfrm>
                    <a:prstGeom prst="rect">
                      <a:avLst/>
                    </a:prstGeom>
                    <a:noFill/>
                    <a:ln>
                      <a:noFill/>
                    </a:ln>
                    <a:extLst>
                      <a:ext uri="{53640926-AAD7-44D8-BBD7-CCE9431645EC}">
                        <a14:shadowObscured xmlns:a14="http://schemas.microsoft.com/office/drawing/2010/main"/>
                      </a:ext>
                    </a:extLst>
                  </pic:spPr>
                </pic:pic>
              </a:graphicData>
            </a:graphic>
          </wp:inline>
        </w:drawing>
      </w:r>
    </w:p>
    <w:p w14:paraId="5CAF3619" w14:textId="6B246948" w:rsidR="00C6707F" w:rsidRDefault="00C6707F" w:rsidP="00C6707F">
      <w:pPr>
        <w:pStyle w:val="Caption"/>
        <w:jc w:val="center"/>
      </w:pPr>
      <w:bookmarkStart w:id="282" w:name="_Toc90812016"/>
      <w:r>
        <w:t xml:space="preserve">Figure </w:t>
      </w:r>
      <w:fldSimple w:instr=" SEQ Figure \* ARABIC ">
        <w:r w:rsidR="001873B6">
          <w:rPr>
            <w:noProof/>
          </w:rPr>
          <w:t>64</w:t>
        </w:r>
      </w:fldSimple>
      <w:r>
        <w:t xml:space="preserve"> - </w:t>
      </w:r>
      <w:r w:rsidRPr="00A07775">
        <w:t xml:space="preserve">Daily Error Distribution for the </w:t>
      </w:r>
      <w:proofErr w:type="spellStart"/>
      <w:r>
        <w:t>SARIMAX</w:t>
      </w:r>
      <w:proofErr w:type="spellEnd"/>
      <w:r w:rsidRPr="00A07775">
        <w:t xml:space="preserve"> </w:t>
      </w:r>
      <w:r>
        <w:t>Forecaster</w:t>
      </w:r>
      <w:r w:rsidRPr="00A07775">
        <w:t xml:space="preserve"> </w:t>
      </w:r>
      <w:r>
        <w:t>– Saint John Dataset</w:t>
      </w:r>
      <w:bookmarkEnd w:id="282"/>
    </w:p>
    <w:p w14:paraId="48BB3A1B" w14:textId="77777777" w:rsidR="00C6707F" w:rsidRDefault="00C6707F" w:rsidP="00C6707F">
      <w:pPr>
        <w:keepNext/>
        <w:jc w:val="center"/>
      </w:pPr>
      <w:r w:rsidRPr="002E7933">
        <w:rPr>
          <w:noProof/>
        </w:rPr>
        <w:lastRenderedPageBreak/>
        <w:drawing>
          <wp:inline distT="0" distB="0" distL="0" distR="0" wp14:anchorId="4618CA46" wp14:editId="2BEC4F61">
            <wp:extent cx="4076700" cy="3276365"/>
            <wp:effectExtent l="0" t="0" r="0" b="63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82"/>
                    <pic:cNvPicPr>
                      <a:picLocks noChangeAspect="1" noChangeArrowheads="1"/>
                    </pic:cNvPicPr>
                  </pic:nvPicPr>
                  <pic:blipFill rotWithShape="1">
                    <a:blip r:embed="rId147">
                      <a:extLst>
                        <a:ext uri="{28A0092B-C50C-407E-A947-70E740481C1C}">
                          <a14:useLocalDpi xmlns:a14="http://schemas.microsoft.com/office/drawing/2010/main" val="0"/>
                        </a:ext>
                      </a:extLst>
                    </a:blip>
                    <a:srcRect l="4114" t="6205" r="8408"/>
                    <a:stretch/>
                  </pic:blipFill>
                  <pic:spPr bwMode="auto">
                    <a:xfrm>
                      <a:off x="0" y="0"/>
                      <a:ext cx="4079562" cy="3278665"/>
                    </a:xfrm>
                    <a:prstGeom prst="rect">
                      <a:avLst/>
                    </a:prstGeom>
                    <a:noFill/>
                    <a:ln>
                      <a:noFill/>
                    </a:ln>
                    <a:extLst>
                      <a:ext uri="{53640926-AAD7-44D8-BBD7-CCE9431645EC}">
                        <a14:shadowObscured xmlns:a14="http://schemas.microsoft.com/office/drawing/2010/main"/>
                      </a:ext>
                    </a:extLst>
                  </pic:spPr>
                </pic:pic>
              </a:graphicData>
            </a:graphic>
          </wp:inline>
        </w:drawing>
      </w:r>
    </w:p>
    <w:p w14:paraId="51B0F7DF" w14:textId="3B0F67D6" w:rsidR="00C6707F" w:rsidRDefault="00C6707F" w:rsidP="00C6707F">
      <w:pPr>
        <w:pStyle w:val="Caption"/>
        <w:jc w:val="center"/>
      </w:pPr>
      <w:bookmarkStart w:id="283" w:name="_Toc90812017"/>
      <w:r>
        <w:t xml:space="preserve">Figure </w:t>
      </w:r>
      <w:fldSimple w:instr=" SEQ Figure \* ARABIC ">
        <w:r w:rsidR="001873B6">
          <w:rPr>
            <w:noProof/>
          </w:rPr>
          <w:t>65</w:t>
        </w:r>
      </w:fldSimple>
      <w:r>
        <w:t xml:space="preserve"> - </w:t>
      </w:r>
      <w:r w:rsidRPr="00A07775">
        <w:t xml:space="preserve">Daily Error Distribution for the </w:t>
      </w:r>
      <w:proofErr w:type="spellStart"/>
      <w:r>
        <w:t>SNF</w:t>
      </w:r>
      <w:proofErr w:type="spellEnd"/>
      <w:r w:rsidRPr="00A07775">
        <w:t xml:space="preserve"> </w:t>
      </w:r>
      <w:r>
        <w:t>Forecaster</w:t>
      </w:r>
      <w:r w:rsidRPr="00A07775">
        <w:t xml:space="preserve"> </w:t>
      </w:r>
      <w:r>
        <w:t>– Saint John Dataset</w:t>
      </w:r>
      <w:bookmarkEnd w:id="283"/>
    </w:p>
    <w:p w14:paraId="51F09F8C" w14:textId="67D1C754" w:rsidR="005B5575" w:rsidRDefault="005B5575" w:rsidP="005B5575">
      <w:pPr>
        <w:pStyle w:val="Heading4"/>
      </w:pPr>
      <w:r>
        <w:t xml:space="preserve">3.3.3 </w:t>
      </w:r>
      <w:r w:rsidRPr="0078706B">
        <w:t xml:space="preserve">The </w:t>
      </w:r>
      <w:r>
        <w:t>Monthly</w:t>
      </w:r>
      <w:r w:rsidRPr="0078706B">
        <w:t xml:space="preserve"> Performance</w:t>
      </w:r>
    </w:p>
    <w:p w14:paraId="182DB180" w14:textId="77777777" w:rsidR="00611460" w:rsidRDefault="00611460" w:rsidP="00611460">
      <w:pPr>
        <w:keepNext/>
        <w:jc w:val="center"/>
      </w:pPr>
      <w:r w:rsidRPr="00B2048C">
        <w:rPr>
          <w:noProof/>
        </w:rPr>
        <w:drawing>
          <wp:inline distT="0" distB="0" distL="0" distR="0" wp14:anchorId="77116655" wp14:editId="7961E3C7">
            <wp:extent cx="3935953" cy="3190875"/>
            <wp:effectExtent l="0" t="0" r="762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89"/>
                    <pic:cNvPicPr>
                      <a:picLocks noChangeAspect="1" noChangeArrowheads="1"/>
                    </pic:cNvPicPr>
                  </pic:nvPicPr>
                  <pic:blipFill rotWithShape="1">
                    <a:blip r:embed="rId148">
                      <a:extLst>
                        <a:ext uri="{28A0092B-C50C-407E-A947-70E740481C1C}">
                          <a14:useLocalDpi xmlns:a14="http://schemas.microsoft.com/office/drawing/2010/main" val="0"/>
                        </a:ext>
                      </a:extLst>
                    </a:blip>
                    <a:srcRect l="4294" t="5967" r="8766"/>
                    <a:stretch/>
                  </pic:blipFill>
                  <pic:spPr bwMode="auto">
                    <a:xfrm>
                      <a:off x="0" y="0"/>
                      <a:ext cx="3956291" cy="3207363"/>
                    </a:xfrm>
                    <a:prstGeom prst="rect">
                      <a:avLst/>
                    </a:prstGeom>
                    <a:noFill/>
                    <a:ln>
                      <a:noFill/>
                    </a:ln>
                    <a:extLst>
                      <a:ext uri="{53640926-AAD7-44D8-BBD7-CCE9431645EC}">
                        <a14:shadowObscured xmlns:a14="http://schemas.microsoft.com/office/drawing/2010/main"/>
                      </a:ext>
                    </a:extLst>
                  </pic:spPr>
                </pic:pic>
              </a:graphicData>
            </a:graphic>
          </wp:inline>
        </w:drawing>
      </w:r>
    </w:p>
    <w:p w14:paraId="2BFF28FC" w14:textId="20093E0A" w:rsidR="00611460" w:rsidRDefault="00611460" w:rsidP="00611460">
      <w:pPr>
        <w:pStyle w:val="Caption"/>
        <w:jc w:val="center"/>
      </w:pPr>
      <w:bookmarkStart w:id="284" w:name="_Toc90812018"/>
      <w:r>
        <w:t xml:space="preserve">Figure </w:t>
      </w:r>
      <w:fldSimple w:instr=" SEQ Figure \* ARABIC ">
        <w:r w:rsidR="001873B6">
          <w:rPr>
            <w:noProof/>
          </w:rPr>
          <w:t>66</w:t>
        </w:r>
      </w:fldSimple>
      <w:r>
        <w:t xml:space="preserve"> - </w:t>
      </w:r>
      <w:r w:rsidRPr="009A03DA">
        <w:t xml:space="preserve">Monthly Error Distribution for </w:t>
      </w:r>
      <w:proofErr w:type="spellStart"/>
      <w:r>
        <w:t>MLR</w:t>
      </w:r>
      <w:proofErr w:type="spellEnd"/>
      <w:r w:rsidRPr="009A03DA">
        <w:t xml:space="preserve"> </w:t>
      </w:r>
      <w:r>
        <w:t>Forecaster – Saint John Dataset</w:t>
      </w:r>
      <w:bookmarkEnd w:id="284"/>
    </w:p>
    <w:p w14:paraId="76D408D6" w14:textId="77777777" w:rsidR="00611460" w:rsidRDefault="00611460" w:rsidP="00611460">
      <w:pPr>
        <w:keepNext/>
        <w:jc w:val="center"/>
      </w:pPr>
      <w:r w:rsidRPr="001B1A45">
        <w:rPr>
          <w:noProof/>
        </w:rPr>
        <w:lastRenderedPageBreak/>
        <w:drawing>
          <wp:inline distT="0" distB="0" distL="0" distR="0" wp14:anchorId="35578BD4" wp14:editId="7A9C0294">
            <wp:extent cx="4241800" cy="3447553"/>
            <wp:effectExtent l="0" t="0" r="6350" b="63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91"/>
                    <pic:cNvPicPr>
                      <a:picLocks noChangeAspect="1" noChangeArrowheads="1"/>
                    </pic:cNvPicPr>
                  </pic:nvPicPr>
                  <pic:blipFill rotWithShape="1">
                    <a:blip r:embed="rId149">
                      <a:extLst>
                        <a:ext uri="{28A0092B-C50C-407E-A947-70E740481C1C}">
                          <a14:useLocalDpi xmlns:a14="http://schemas.microsoft.com/office/drawing/2010/main" val="0"/>
                        </a:ext>
                      </a:extLst>
                    </a:blip>
                    <a:srcRect l="4294" t="5728" r="8766"/>
                    <a:stretch/>
                  </pic:blipFill>
                  <pic:spPr bwMode="auto">
                    <a:xfrm>
                      <a:off x="0" y="0"/>
                      <a:ext cx="4246899" cy="3451697"/>
                    </a:xfrm>
                    <a:prstGeom prst="rect">
                      <a:avLst/>
                    </a:prstGeom>
                    <a:noFill/>
                    <a:ln>
                      <a:noFill/>
                    </a:ln>
                    <a:extLst>
                      <a:ext uri="{53640926-AAD7-44D8-BBD7-CCE9431645EC}">
                        <a14:shadowObscured xmlns:a14="http://schemas.microsoft.com/office/drawing/2010/main"/>
                      </a:ext>
                    </a:extLst>
                  </pic:spPr>
                </pic:pic>
              </a:graphicData>
            </a:graphic>
          </wp:inline>
        </w:drawing>
      </w:r>
    </w:p>
    <w:p w14:paraId="3F63E9E9" w14:textId="4221FCDF" w:rsidR="00611460" w:rsidRDefault="00611460" w:rsidP="00611460">
      <w:pPr>
        <w:pStyle w:val="Caption"/>
        <w:jc w:val="center"/>
      </w:pPr>
      <w:bookmarkStart w:id="285" w:name="_Toc90812019"/>
      <w:r>
        <w:t xml:space="preserve">Figure </w:t>
      </w:r>
      <w:fldSimple w:instr=" SEQ Figure \* ARABIC ">
        <w:r w:rsidR="001873B6">
          <w:rPr>
            <w:noProof/>
          </w:rPr>
          <w:t>67</w:t>
        </w:r>
      </w:fldSimple>
      <w:r>
        <w:t xml:space="preserve"> - </w:t>
      </w:r>
      <w:r w:rsidRPr="009A03DA">
        <w:t xml:space="preserve">Monthly Error Distribution for </w:t>
      </w:r>
      <w:proofErr w:type="spellStart"/>
      <w:r>
        <w:t>SNF</w:t>
      </w:r>
      <w:proofErr w:type="spellEnd"/>
      <w:r w:rsidRPr="009A03DA">
        <w:t xml:space="preserve"> </w:t>
      </w:r>
      <w:r>
        <w:t>Forecaster – Saint John Dataset</w:t>
      </w:r>
      <w:bookmarkEnd w:id="285"/>
    </w:p>
    <w:p w14:paraId="75D8C5EB" w14:textId="77777777" w:rsidR="00611460" w:rsidRPr="00611460" w:rsidRDefault="00611460" w:rsidP="00611460"/>
    <w:p w14:paraId="0B79925D" w14:textId="77777777" w:rsidR="005B5575" w:rsidRPr="005B5575" w:rsidRDefault="005B5575" w:rsidP="005B5575"/>
    <w:p w14:paraId="3BCD319C" w14:textId="77777777" w:rsidR="00C6707F" w:rsidRPr="00C6707F" w:rsidRDefault="00C6707F" w:rsidP="00C6707F"/>
    <w:p w14:paraId="229A01E0" w14:textId="77777777" w:rsidR="009E0883" w:rsidRPr="009E0883" w:rsidRDefault="009E0883" w:rsidP="009E0883"/>
    <w:p w14:paraId="26D7E9F6" w14:textId="77777777" w:rsidR="008B01CF" w:rsidRDefault="008B01CF"/>
    <w:p w14:paraId="774892F6" w14:textId="7A123067" w:rsidR="00406E94" w:rsidRDefault="00406E94">
      <w:pPr>
        <w:sectPr w:rsidR="00406E94" w:rsidSect="006214A8">
          <w:pgSz w:w="12240" w:h="15840" w:code="1"/>
          <w:pgMar w:top="1440" w:right="1440" w:bottom="1440" w:left="2160" w:header="720" w:footer="720" w:gutter="0"/>
          <w:cols w:space="720"/>
          <w:docGrid w:linePitch="360"/>
        </w:sectPr>
      </w:pPr>
    </w:p>
    <w:p w14:paraId="363AD883" w14:textId="2DC2680D" w:rsidR="00E85A44" w:rsidRPr="006269F5" w:rsidRDefault="00E85A44" w:rsidP="00E85A44">
      <w:pPr>
        <w:jc w:val="center"/>
        <w:rPr>
          <w:b/>
        </w:rPr>
      </w:pPr>
      <w:bookmarkStart w:id="286" w:name="_Toc172013004"/>
      <w:r w:rsidRPr="006269F5">
        <w:rPr>
          <w:b/>
          <w:sz w:val="28"/>
        </w:rPr>
        <w:lastRenderedPageBreak/>
        <w:t>Curriculum Vitae</w:t>
      </w:r>
      <w:bookmarkEnd w:id="286"/>
    </w:p>
    <w:p w14:paraId="0A90D7DC" w14:textId="09FACFA1" w:rsidR="003819CA" w:rsidRDefault="00C262DB">
      <w:r w:rsidRPr="00FC6B7E">
        <w:rPr>
          <w:b/>
          <w:bCs/>
        </w:rPr>
        <w:t>Candidate</w:t>
      </w:r>
      <w:r w:rsidR="006826B9" w:rsidRPr="00FC6B7E">
        <w:rPr>
          <w:b/>
          <w:bCs/>
        </w:rPr>
        <w:t>’</w:t>
      </w:r>
      <w:r w:rsidRPr="00FC6B7E">
        <w:rPr>
          <w:b/>
          <w:bCs/>
        </w:rPr>
        <w:t>s full name:</w:t>
      </w:r>
      <w:r w:rsidR="00FC6B7E">
        <w:rPr>
          <w:b/>
          <w:bCs/>
        </w:rPr>
        <w:t xml:space="preserve"> </w:t>
      </w:r>
      <w:r w:rsidR="00FC6B7E">
        <w:rPr>
          <w:b/>
          <w:bCs/>
        </w:rPr>
        <w:tab/>
      </w:r>
      <w:r w:rsidR="00FC6B7E">
        <w:rPr>
          <w:b/>
          <w:bCs/>
        </w:rPr>
        <w:tab/>
      </w:r>
      <w:r w:rsidR="006A5AD7">
        <w:t>Tolulope Oluwaseun Olugbenga</w:t>
      </w:r>
    </w:p>
    <w:p w14:paraId="58FA33A1" w14:textId="75FC125A" w:rsidR="00340110" w:rsidRPr="00FC6B7E" w:rsidRDefault="00C262DB">
      <w:pPr>
        <w:rPr>
          <w:b/>
          <w:bCs/>
        </w:rPr>
      </w:pPr>
      <w:r w:rsidRPr="00FC6B7E">
        <w:rPr>
          <w:b/>
          <w:bCs/>
        </w:rPr>
        <w:t>Universities attended:</w:t>
      </w:r>
      <w:r w:rsidR="00FC6B7E">
        <w:rPr>
          <w:b/>
          <w:bCs/>
        </w:rPr>
        <w:tab/>
      </w:r>
      <w:r w:rsidR="00FC6B7E">
        <w:rPr>
          <w:b/>
          <w:bCs/>
        </w:rPr>
        <w:tab/>
      </w:r>
      <w:r w:rsidR="00FC6B7E">
        <w:rPr>
          <w:b/>
          <w:bCs/>
        </w:rPr>
        <w:tab/>
      </w:r>
      <w:r w:rsidR="00FC6B7E">
        <w:t>University of Debrecen, Debrecen, Hungary</w:t>
      </w:r>
    </w:p>
    <w:p w14:paraId="71B5C439" w14:textId="6258EFBE" w:rsidR="003819CA" w:rsidRDefault="00FC6B7E">
      <w:r w:rsidRPr="00FC6B7E">
        <w:rPr>
          <w:b/>
          <w:bCs/>
        </w:rPr>
        <w:t>Degree:</w:t>
      </w:r>
      <w:r>
        <w:t xml:space="preserve"> </w:t>
      </w:r>
      <w:r>
        <w:tab/>
      </w:r>
      <w:r>
        <w:tab/>
      </w:r>
      <w:r>
        <w:tab/>
      </w:r>
      <w:r>
        <w:tab/>
      </w:r>
      <w:r>
        <w:tab/>
      </w:r>
      <w:r>
        <w:tab/>
      </w:r>
      <w:r>
        <w:tab/>
      </w:r>
      <w:r>
        <w:tab/>
      </w:r>
      <w:r w:rsidR="006A5AD7">
        <w:t>BSc in Computer Science Engineering, 2018</w:t>
      </w:r>
    </w:p>
    <w:p w14:paraId="6535AC7A" w14:textId="08F23F57" w:rsidR="003819CA" w:rsidRDefault="00C262DB">
      <w:r w:rsidRPr="00FC6B7E">
        <w:rPr>
          <w:b/>
          <w:bCs/>
        </w:rPr>
        <w:t>Publications:</w:t>
      </w:r>
      <w:r>
        <w:t xml:space="preserve"> </w:t>
      </w:r>
      <w:r w:rsidR="00FC6B7E">
        <w:tab/>
      </w:r>
      <w:r w:rsidR="00FC6B7E">
        <w:tab/>
      </w:r>
      <w:r w:rsidR="00FC6B7E">
        <w:tab/>
      </w:r>
      <w:r w:rsidR="00FC6B7E">
        <w:tab/>
      </w:r>
      <w:r w:rsidR="00FC6B7E">
        <w:tab/>
      </w:r>
      <w:r w:rsidR="00FC6B7E">
        <w:tab/>
      </w:r>
      <w:r w:rsidR="006A5AD7">
        <w:t>None</w:t>
      </w:r>
    </w:p>
    <w:p w14:paraId="5726A234" w14:textId="5074B4FC" w:rsidR="00C262DB" w:rsidRPr="00CF3F52" w:rsidRDefault="00C262DB">
      <w:pPr>
        <w:rPr>
          <w:b/>
          <w:bCs/>
          <w:lang w:val="en-US"/>
        </w:rPr>
      </w:pPr>
      <w:r w:rsidRPr="00FC6B7E">
        <w:rPr>
          <w:b/>
          <w:bCs/>
        </w:rPr>
        <w:t>Conference Presentations:</w:t>
      </w:r>
      <w:r>
        <w:t xml:space="preserve"> </w:t>
      </w:r>
      <w:r w:rsidR="00FC6B7E">
        <w:tab/>
      </w:r>
      <w:r w:rsidR="006A5AD7">
        <w:t>None</w:t>
      </w:r>
    </w:p>
    <w:sectPr w:rsidR="00C262DB" w:rsidRPr="00CF3F52" w:rsidSect="006214A8">
      <w:headerReference w:type="even" r:id="rId150"/>
      <w:headerReference w:type="default" r:id="rId151"/>
      <w:footerReference w:type="default" r:id="rId152"/>
      <w:pgSz w:w="12240" w:h="15840" w:code="1"/>
      <w:pgMar w:top="1440" w:right="1440" w:bottom="1440" w:left="216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41" w:author="Dawn MacIsaac" w:date="2021-12-21T04:45:00Z" w:initials="DM">
    <w:p w14:paraId="6EFFA5F3" w14:textId="3B70D16C" w:rsidR="005A0A15" w:rsidRDefault="005A0A15">
      <w:pPr>
        <w:pStyle w:val="CommentText"/>
      </w:pPr>
      <w:r>
        <w:rPr>
          <w:rStyle w:val="CommentReference"/>
        </w:rPr>
        <w:annotationRef/>
      </w:r>
      <w:r>
        <w:t xml:space="preserve">NO – explain in </w:t>
      </w:r>
      <w:proofErr w:type="spellStart"/>
      <w:r>
        <w:t>1D</w:t>
      </w:r>
      <w:proofErr w:type="spellEnd"/>
      <w:r>
        <w:t xml:space="preserve">.  Its OK to refer to </w:t>
      </w:r>
      <w:proofErr w:type="spellStart"/>
      <w:r>
        <w:t>2D</w:t>
      </w:r>
      <w:proofErr w:type="spellEnd"/>
      <w:r>
        <w:t xml:space="preserve"> if you have to, but be sure to include the </w:t>
      </w:r>
      <w:proofErr w:type="spellStart"/>
      <w:r>
        <w:t>1D</w:t>
      </w:r>
      <w:proofErr w:type="spellEnd"/>
      <w:r>
        <w:t xml:space="preserve"> explanation</w:t>
      </w:r>
    </w:p>
  </w:comment>
  <w:comment w:id="42" w:author="Dawn MacIsaac" w:date="2021-12-21T04:46:00Z" w:initials="DM">
    <w:p w14:paraId="3E6EB138" w14:textId="1B182392" w:rsidR="00936757" w:rsidRDefault="00936757">
      <w:pPr>
        <w:pStyle w:val="CommentText"/>
      </w:pPr>
      <w:r>
        <w:rPr>
          <w:rStyle w:val="CommentReference"/>
        </w:rPr>
        <w:annotationRef/>
      </w:r>
      <w:r>
        <w:t>This is only 2 things, so its not clear how 3 layers is connected to these 2 things.</w:t>
      </w:r>
    </w:p>
  </w:comment>
  <w:comment w:id="43" w:author="Dawn MacIsaac" w:date="2021-12-21T04:47:00Z" w:initials="DM">
    <w:p w14:paraId="31133D69" w14:textId="52FF8000" w:rsidR="00936757" w:rsidRDefault="00936757">
      <w:pPr>
        <w:pStyle w:val="CommentText"/>
      </w:pPr>
      <w:r>
        <w:rPr>
          <w:rStyle w:val="CommentReference"/>
        </w:rPr>
        <w:annotationRef/>
      </w:r>
      <w:r>
        <w:t>What’s a kernel?</w:t>
      </w:r>
    </w:p>
  </w:comment>
  <w:comment w:id="44" w:author="Dawn MacIsaac" w:date="2021-12-21T04:47:00Z" w:initials="DM">
    <w:p w14:paraId="7697FD7C" w14:textId="3DC11C3D" w:rsidR="00936757" w:rsidRDefault="00936757">
      <w:pPr>
        <w:pStyle w:val="CommentText"/>
      </w:pPr>
      <w:r>
        <w:rPr>
          <w:rStyle w:val="CommentReference"/>
        </w:rPr>
        <w:annotationRef/>
      </w:r>
      <w:r>
        <w:t>Using it to do what?</w:t>
      </w:r>
    </w:p>
  </w:comment>
  <w:comment w:id="45" w:author="Dawn MacIsaac" w:date="2021-12-21T04:48:00Z" w:initials="DM">
    <w:p w14:paraId="7D434397" w14:textId="60253728" w:rsidR="00936757" w:rsidRDefault="00936757">
      <w:pPr>
        <w:pStyle w:val="CommentText"/>
      </w:pPr>
      <w:r>
        <w:rPr>
          <w:rStyle w:val="CommentReference"/>
        </w:rPr>
        <w:annotationRef/>
      </w:r>
      <w:r>
        <w:t>Its not clear what this is.</w:t>
      </w:r>
    </w:p>
  </w:comment>
  <w:comment w:id="46" w:author="Dawn MacIsaac" w:date="2021-12-21T04:49:00Z" w:initials="DM">
    <w:p w14:paraId="7A85B14F" w14:textId="20CFC6C9" w:rsidR="00936757" w:rsidRDefault="00936757">
      <w:pPr>
        <w:pStyle w:val="CommentText"/>
      </w:pPr>
      <w:r>
        <w:rPr>
          <w:rStyle w:val="CommentReference"/>
        </w:rPr>
        <w:annotationRef/>
      </w:r>
      <w:r>
        <w:t>Its not clear what connections you are referring to</w:t>
      </w:r>
    </w:p>
  </w:comment>
  <w:comment w:id="47" w:author="Dawn MacIsaac" w:date="2021-12-21T04:49:00Z" w:initials="DM">
    <w:p w14:paraId="68913028" w14:textId="37CB9EF5" w:rsidR="00936757" w:rsidRDefault="00936757">
      <w:pPr>
        <w:pStyle w:val="CommentText"/>
      </w:pPr>
      <w:r>
        <w:rPr>
          <w:rStyle w:val="CommentReference"/>
        </w:rPr>
        <w:annotationRef/>
      </w:r>
      <w:r>
        <w:t>What is this?</w:t>
      </w:r>
    </w:p>
  </w:comment>
  <w:comment w:id="50" w:author="Dawn MacIsaac" w:date="2021-12-21T04:50:00Z" w:initials="DM">
    <w:p w14:paraId="4FCE643B" w14:textId="53BD8719" w:rsidR="00936757" w:rsidRDefault="00936757">
      <w:pPr>
        <w:pStyle w:val="CommentText"/>
      </w:pPr>
      <w:r>
        <w:rPr>
          <w:rStyle w:val="CommentReference"/>
        </w:rPr>
        <w:annotationRef/>
      </w:r>
      <w:r>
        <w:t xml:space="preserve">This concept needs to be brought forward…how is convolution related to </w:t>
      </w:r>
      <w:r w:rsidR="003874A8">
        <w:t>the ‘weighted sums’ concept of a neural network?</w:t>
      </w:r>
    </w:p>
  </w:comment>
  <w:comment w:id="51" w:author="Dawn MacIsaac" w:date="2021-12-21T04:50:00Z" w:initials="DM">
    <w:p w14:paraId="70B1DE08" w14:textId="1D91E08E" w:rsidR="00936757" w:rsidRDefault="00936757">
      <w:pPr>
        <w:pStyle w:val="CommentText"/>
      </w:pPr>
      <w:r>
        <w:rPr>
          <w:rStyle w:val="CommentReference"/>
        </w:rPr>
        <w:annotationRef/>
      </w:r>
      <w:r>
        <w:t>Its not clear what this means.</w:t>
      </w:r>
    </w:p>
  </w:comment>
  <w:comment w:id="58" w:author="Dawn MacIsaac" w:date="2021-12-21T04:56:00Z" w:initials="DM">
    <w:p w14:paraId="177EFB3F" w14:textId="63F5898E" w:rsidR="003874A8" w:rsidRDefault="003874A8">
      <w:pPr>
        <w:pStyle w:val="CommentText"/>
      </w:pPr>
      <w:r>
        <w:rPr>
          <w:rStyle w:val="CommentReference"/>
        </w:rPr>
        <w:annotationRef/>
      </w:r>
      <w:r>
        <w:t>What’s this…I don’t think you need to introduce this concept.</w:t>
      </w:r>
    </w:p>
  </w:comment>
  <w:comment w:id="59" w:author="Dawn MacIsaac" w:date="2021-12-21T04:56:00Z" w:initials="DM">
    <w:p w14:paraId="077DC129" w14:textId="07C125E4" w:rsidR="00C10348" w:rsidRDefault="00C10348">
      <w:pPr>
        <w:pStyle w:val="CommentText"/>
      </w:pPr>
      <w:r>
        <w:rPr>
          <w:rStyle w:val="CommentReference"/>
        </w:rPr>
        <w:annotationRef/>
      </w:r>
      <w:r>
        <w:t>You already said this.</w:t>
      </w:r>
    </w:p>
  </w:comment>
  <w:comment w:id="60" w:author="Dawn MacIsaac" w:date="2021-12-21T04:57:00Z" w:initials="DM">
    <w:p w14:paraId="6D619FBC" w14:textId="11D33E56" w:rsidR="00C10348" w:rsidRDefault="00C10348">
      <w:pPr>
        <w:pStyle w:val="CommentText"/>
      </w:pPr>
      <w:r>
        <w:rPr>
          <w:rStyle w:val="CommentReference"/>
        </w:rPr>
        <w:annotationRef/>
      </w:r>
      <w:r>
        <w:t xml:space="preserve">Can we get a diagram of the parts…like we did for </w:t>
      </w:r>
      <w:proofErr w:type="spellStart"/>
      <w:r>
        <w:t>LTSM</w:t>
      </w:r>
      <w:proofErr w:type="spellEnd"/>
      <w:r>
        <w:t>?</w:t>
      </w:r>
    </w:p>
  </w:comment>
  <w:comment w:id="61" w:author="Dawn MacIsaac" w:date="2021-12-21T04:58:00Z" w:initials="DM">
    <w:p w14:paraId="2D36B639" w14:textId="47C2E444" w:rsidR="00C10348" w:rsidRDefault="00C10348">
      <w:pPr>
        <w:pStyle w:val="CommentText"/>
      </w:pPr>
      <w:r>
        <w:rPr>
          <w:rStyle w:val="CommentReference"/>
        </w:rPr>
        <w:annotationRef/>
      </w:r>
      <w:r>
        <w:t>You should start with this…then describe how each layer works.</w:t>
      </w:r>
    </w:p>
  </w:comment>
  <w:comment w:id="62" w:author="Dawn MacIsaac" w:date="2021-12-21T04:58:00Z" w:initials="DM">
    <w:p w14:paraId="053E7F1D" w14:textId="49BFD557" w:rsidR="00C10348" w:rsidRDefault="00C10348">
      <w:pPr>
        <w:pStyle w:val="CommentText"/>
      </w:pPr>
      <w:r>
        <w:rPr>
          <w:rStyle w:val="CommentReference"/>
        </w:rPr>
        <w:annotationRef/>
      </w:r>
      <w:r>
        <w:t>We don’t care about images…how does this apply to our case?</w:t>
      </w:r>
    </w:p>
  </w:comment>
  <w:comment w:id="63" w:author="Dawn MacIsaac" w:date="2021-12-21T04:59:00Z" w:initials="DM">
    <w:p w14:paraId="5603B994" w14:textId="0C00AC6B" w:rsidR="00C10348" w:rsidRDefault="00C10348">
      <w:pPr>
        <w:pStyle w:val="CommentText"/>
      </w:pPr>
      <w:r>
        <w:rPr>
          <w:rStyle w:val="CommentReference"/>
        </w:rPr>
        <w:annotationRef/>
      </w:r>
      <w:r>
        <w:t>Yes – but its not clear how.</w:t>
      </w:r>
    </w:p>
  </w:comment>
  <w:comment w:id="64" w:author="Dawn MacIsaac" w:date="2021-12-21T04:59:00Z" w:initials="DM">
    <w:p w14:paraId="4A02CD48" w14:textId="216CBC53" w:rsidR="00C10348" w:rsidRDefault="00C10348">
      <w:pPr>
        <w:pStyle w:val="CommentText"/>
      </w:pPr>
      <w:r>
        <w:rPr>
          <w:rStyle w:val="CommentReference"/>
        </w:rPr>
        <w:annotationRef/>
      </w:r>
      <w:r>
        <w:t>I don’t know what this means.</w:t>
      </w:r>
    </w:p>
  </w:comment>
  <w:comment w:id="65" w:author="Dawn MacIsaac" w:date="2021-12-21T05:10:00Z" w:initials="DM">
    <w:p w14:paraId="54AA8945" w14:textId="77777777" w:rsidR="009F41C8" w:rsidRDefault="009F41C8">
      <w:pPr>
        <w:pStyle w:val="CommentText"/>
      </w:pPr>
      <w:r>
        <w:rPr>
          <w:rStyle w:val="CommentReference"/>
        </w:rPr>
        <w:annotationRef/>
      </w:r>
      <w:r>
        <w:t xml:space="preserve">Lets not make this a separate section…in fact, lets make this the section, and fill in the details to explain how </w:t>
      </w:r>
      <w:proofErr w:type="spellStart"/>
      <w:r>
        <w:t>CNNs</w:t>
      </w:r>
      <w:proofErr w:type="spellEnd"/>
      <w:r>
        <w:t xml:space="preserve"> work.  And do we do something to make sure our </w:t>
      </w:r>
      <w:proofErr w:type="spellStart"/>
      <w:r>
        <w:t>CNNs</w:t>
      </w:r>
      <w:proofErr w:type="spellEnd"/>
      <w:r>
        <w:t xml:space="preserve"> stay causal?</w:t>
      </w:r>
    </w:p>
    <w:p w14:paraId="22FD3E11" w14:textId="77777777" w:rsidR="00986066" w:rsidRDefault="00986066">
      <w:pPr>
        <w:pStyle w:val="CommentText"/>
      </w:pPr>
    </w:p>
    <w:p w14:paraId="23DDB388" w14:textId="6E199836" w:rsidR="00986066" w:rsidRDefault="00986066">
      <w:pPr>
        <w:pStyle w:val="CommentText"/>
      </w:pPr>
      <w:r>
        <w:t xml:space="preserve">!D aren’t much different then </w:t>
      </w:r>
      <w:proofErr w:type="spellStart"/>
      <w:r>
        <w:t>2D</w:t>
      </w:r>
      <w:proofErr w:type="spellEnd"/>
      <w:r>
        <w:t xml:space="preserve">, really its just that the filters can only be applied across </w:t>
      </w:r>
      <w:proofErr w:type="spellStart"/>
      <w:r>
        <w:t>1D</w:t>
      </w:r>
      <w:proofErr w:type="spellEnd"/>
      <w:r>
        <w:t xml:space="preserve"> instead of 2.</w:t>
      </w:r>
    </w:p>
  </w:comment>
  <w:comment w:id="66" w:author="Dawn MacIsaac" w:date="2021-12-21T05:01:00Z" w:initials="DM">
    <w:p w14:paraId="71E6FBEC" w14:textId="10B093CE" w:rsidR="00C10348" w:rsidRDefault="00C10348">
      <w:pPr>
        <w:pStyle w:val="CommentText"/>
      </w:pPr>
      <w:r>
        <w:rPr>
          <w:rStyle w:val="CommentReference"/>
        </w:rPr>
        <w:annotationRef/>
      </w:r>
      <w:r>
        <w:t xml:space="preserve">This doesn’t explain well enough why we think </w:t>
      </w:r>
      <w:proofErr w:type="spellStart"/>
      <w:r>
        <w:t>CNNs</w:t>
      </w:r>
      <w:proofErr w:type="spellEnd"/>
      <w:r>
        <w:t xml:space="preserve"> can work.</w:t>
      </w:r>
    </w:p>
  </w:comment>
  <w:comment w:id="67" w:author="Dawn MacIsaac" w:date="2021-12-21T05:03:00Z" w:initials="DM">
    <w:p w14:paraId="4F0831C2" w14:textId="4F855BA6" w:rsidR="00C07481" w:rsidRDefault="00C07481">
      <w:pPr>
        <w:pStyle w:val="CommentText"/>
      </w:pPr>
      <w:r>
        <w:rPr>
          <w:rStyle w:val="CommentReference"/>
        </w:rPr>
        <w:annotationRef/>
      </w:r>
      <w:r>
        <w:t>I would start from here…and then explain what happens in the convolution layer.  You can add a paragraph about adding things like pooled layer to reduce dimensionality, then describe what the happens in the fully connected layer.</w:t>
      </w:r>
    </w:p>
  </w:comment>
  <w:comment w:id="70" w:author="Dawn MacIsaac" w:date="2021-12-21T05:05:00Z" w:initials="DM">
    <w:p w14:paraId="37220CCF" w14:textId="5030101A" w:rsidR="00C07481" w:rsidRDefault="00C07481">
      <w:pPr>
        <w:pStyle w:val="CommentText"/>
      </w:pPr>
      <w:r>
        <w:rPr>
          <w:rStyle w:val="CommentReference"/>
        </w:rPr>
        <w:annotationRef/>
      </w:r>
      <w:r>
        <w:t xml:space="preserve">I have a question about this…did we input the </w:t>
      </w:r>
      <w:proofErr w:type="spellStart"/>
      <w:r>
        <w:t>ANNSTLF</w:t>
      </w:r>
      <w:proofErr w:type="spellEnd"/>
      <w:r>
        <w:t xml:space="preserve"> features into our CNN, or the raw data?  I I thought you indicated the other day that our inputs were the original 79 features…which confuses me about the value of using these networks?</w:t>
      </w:r>
    </w:p>
  </w:comment>
  <w:comment w:id="71" w:author="Dawn MacIsaac" w:date="2021-12-21T05:06:00Z" w:initials="DM">
    <w:p w14:paraId="1D98B136" w14:textId="61113B81" w:rsidR="00C07481" w:rsidRDefault="00C07481">
      <w:pPr>
        <w:pStyle w:val="CommentText"/>
      </w:pPr>
      <w:r>
        <w:rPr>
          <w:rStyle w:val="CommentReference"/>
        </w:rPr>
        <w:annotationRef/>
      </w:r>
      <w:r>
        <w:t>YES – how?</w:t>
      </w:r>
    </w:p>
  </w:comment>
  <w:comment w:id="72" w:author="Dawn MacIsaac" w:date="2021-12-21T05:07:00Z" w:initials="DM">
    <w:p w14:paraId="582983AA" w14:textId="749479E3" w:rsidR="009F41C8" w:rsidRDefault="009F41C8">
      <w:pPr>
        <w:pStyle w:val="CommentText"/>
      </w:pPr>
      <w:r>
        <w:rPr>
          <w:rStyle w:val="CommentReference"/>
        </w:rPr>
        <w:annotationRef/>
      </w:r>
      <w:r>
        <w:t>In the fully connected layer?</w:t>
      </w:r>
    </w:p>
  </w:comment>
  <w:comment w:id="73" w:author="Dawn MacIsaac" w:date="2021-12-21T05:08:00Z" w:initials="DM">
    <w:p w14:paraId="389C263E" w14:textId="4E5F106C" w:rsidR="009F41C8" w:rsidRDefault="009F41C8">
      <w:pPr>
        <w:pStyle w:val="CommentText"/>
      </w:pPr>
      <w:r>
        <w:rPr>
          <w:rStyle w:val="CommentReference"/>
        </w:rPr>
        <w:annotationRef/>
      </w:r>
      <w:r>
        <w:t>What activation functions are used here and why?</w:t>
      </w:r>
    </w:p>
  </w:comment>
  <w:comment w:id="75" w:author="Dawn MacIsaac" w:date="2021-12-21T05:08:00Z" w:initials="DM">
    <w:p w14:paraId="20EEC4BA" w14:textId="59AB3C3B" w:rsidR="009F41C8" w:rsidRDefault="009F41C8">
      <w:pPr>
        <w:pStyle w:val="CommentText"/>
      </w:pPr>
      <w:r>
        <w:rPr>
          <w:rStyle w:val="CommentReference"/>
        </w:rPr>
        <w:annotationRef/>
      </w:r>
      <w:r>
        <w:t>Its not clear what this means.</w:t>
      </w:r>
    </w:p>
  </w:comment>
  <w:comment w:id="76" w:author="Dawn MacIsaac" w:date="2021-12-21T05:09:00Z" w:initials="DM">
    <w:p w14:paraId="7AB10F86" w14:textId="75034623" w:rsidR="009F41C8" w:rsidRDefault="009F41C8">
      <w:pPr>
        <w:pStyle w:val="CommentText"/>
      </w:pPr>
      <w:r>
        <w:rPr>
          <w:rStyle w:val="CommentReference"/>
        </w:rPr>
        <w:annotationRef/>
      </w:r>
      <w:r>
        <w:t>Of what?</w:t>
      </w:r>
    </w:p>
  </w:comment>
  <w:comment w:id="77" w:author="Dawn MacIsaac" w:date="2021-12-21T05:09:00Z" w:initials="DM">
    <w:p w14:paraId="52D05E76" w14:textId="27AAFB37" w:rsidR="009F41C8" w:rsidRDefault="009F41C8">
      <w:pPr>
        <w:pStyle w:val="CommentText"/>
      </w:pPr>
      <w:r>
        <w:rPr>
          <w:rStyle w:val="CommentReference"/>
        </w:rPr>
        <w:annotationRef/>
      </w:r>
      <w:r>
        <w:t>Which – the CNN, or the fully connected layer?</w:t>
      </w:r>
    </w:p>
  </w:comment>
  <w:comment w:id="79" w:author="Dawn MacIsaac" w:date="2021-12-21T05:14:00Z" w:initials="DM">
    <w:p w14:paraId="1EAEC06A" w14:textId="0569A45B" w:rsidR="00C54B10" w:rsidRDefault="00C54B10">
      <w:pPr>
        <w:pStyle w:val="CommentText"/>
      </w:pPr>
      <w:r>
        <w:rPr>
          <w:rStyle w:val="CommentReference"/>
        </w:rPr>
        <w:annotationRef/>
      </w:r>
      <w:r>
        <w:t xml:space="preserve">This should come at the end of this section.  Again…it is hard for me to see how the temporal information is provided to the LSTM (or CNN) since </w:t>
      </w:r>
      <w:proofErr w:type="spellStart"/>
      <w:r>
        <w:t>ANNSTLF</w:t>
      </w:r>
      <w:proofErr w:type="spellEnd"/>
      <w:r>
        <w:t xml:space="preserve"> only provides 1 day back data.  </w:t>
      </w:r>
    </w:p>
  </w:comment>
  <w:comment w:id="80" w:author="Dawn MacIsaac" w:date="2021-12-21T05:13:00Z" w:initials="DM">
    <w:p w14:paraId="5D379010" w14:textId="3A06AC1F" w:rsidR="00C54B10" w:rsidRDefault="00C54B10">
      <w:pPr>
        <w:pStyle w:val="CommentText"/>
      </w:pPr>
      <w:r>
        <w:rPr>
          <w:rStyle w:val="CommentReference"/>
        </w:rPr>
        <w:annotationRef/>
      </w:r>
      <w:r>
        <w:t>You said above that it was only a few.  You are still making this inconsistency.  It needs to be cleared up.</w:t>
      </w:r>
    </w:p>
  </w:comment>
  <w:comment w:id="88" w:author="Dawn MacIsaac" w:date="2021-12-21T05:20:00Z" w:initials="DM">
    <w:p w14:paraId="5E48AD38" w14:textId="2E3FB400" w:rsidR="00DD1B5F" w:rsidRDefault="00DD1B5F">
      <w:pPr>
        <w:pStyle w:val="CommentText"/>
      </w:pPr>
      <w:r>
        <w:rPr>
          <w:rStyle w:val="CommentReference"/>
        </w:rPr>
        <w:annotationRef/>
      </w:r>
      <w:r>
        <w:t>I will let you fill this in.</w:t>
      </w:r>
    </w:p>
  </w:comment>
  <w:comment w:id="90" w:author="Dawn MacIsaac" w:date="2021-12-21T05:18:00Z" w:initials="DM">
    <w:p w14:paraId="361BBE8A" w14:textId="3028899A" w:rsidR="00DD1B5F" w:rsidRDefault="00DD1B5F">
      <w:pPr>
        <w:pStyle w:val="CommentText"/>
      </w:pPr>
      <w:r>
        <w:rPr>
          <w:rStyle w:val="CommentReference"/>
        </w:rPr>
        <w:annotationRef/>
      </w:r>
      <w:r>
        <w:t>Always – can we not track base load over a weekly period for instance?</w:t>
      </w:r>
    </w:p>
  </w:comment>
  <w:comment w:id="97" w:author="Dawn MacIsaac" w:date="2021-12-21T05:23:00Z" w:initials="DM">
    <w:p w14:paraId="663F5CB1" w14:textId="346E8DE4" w:rsidR="000218F3" w:rsidRDefault="000218F3">
      <w:pPr>
        <w:pStyle w:val="CommentText"/>
      </w:pPr>
      <w:r>
        <w:rPr>
          <w:rStyle w:val="CommentReference"/>
        </w:rPr>
        <w:annotationRef/>
      </w:r>
      <w:r>
        <w:t>What is a cycle?  When things are measured (</w:t>
      </w:r>
      <w:proofErr w:type="spellStart"/>
      <w:r>
        <w:t>ie</w:t>
      </w:r>
      <w:proofErr w:type="spellEnd"/>
      <w:r>
        <w:t xml:space="preserve"> a measuring cycle)?  Is Peak Load established for a given period, or compared over periods to establish a new peak load?</w:t>
      </w:r>
    </w:p>
  </w:comment>
  <w:comment w:id="101" w:author="Dawn MacIsaac" w:date="2021-12-21T05:26:00Z" w:initials="DM">
    <w:p w14:paraId="3E3C51BB" w14:textId="77777777" w:rsidR="000218F3" w:rsidRDefault="000218F3">
      <w:pPr>
        <w:pStyle w:val="CommentText"/>
      </w:pPr>
      <w:r>
        <w:rPr>
          <w:rStyle w:val="CommentReference"/>
        </w:rPr>
        <w:annotationRef/>
      </w:r>
      <w:r>
        <w:t>I would put this right after the first sentence that I added at the top of this section.</w:t>
      </w:r>
    </w:p>
    <w:p w14:paraId="491CDBE5" w14:textId="77777777" w:rsidR="000218F3" w:rsidRDefault="000218F3">
      <w:pPr>
        <w:pStyle w:val="CommentText"/>
      </w:pPr>
    </w:p>
    <w:p w14:paraId="5EF04CE1" w14:textId="77777777" w:rsidR="000218F3" w:rsidRDefault="000218F3">
      <w:pPr>
        <w:pStyle w:val="CommentText"/>
      </w:pPr>
      <w:r>
        <w:t>Then include the details about how the concepts are precisely defined.</w:t>
      </w:r>
    </w:p>
    <w:p w14:paraId="1D554C60" w14:textId="77777777" w:rsidR="000218F3" w:rsidRDefault="000218F3">
      <w:pPr>
        <w:pStyle w:val="CommentText"/>
      </w:pPr>
    </w:p>
    <w:p w14:paraId="6D09CFF8" w14:textId="4A8CD24F" w:rsidR="000218F3" w:rsidRDefault="000218F3">
      <w:pPr>
        <w:pStyle w:val="CommentText"/>
      </w:pPr>
      <w:r>
        <w:t xml:space="preserve">Its better for the reader this way – they know what you are talking about when you go to define something </w:t>
      </w:r>
      <w:proofErr w:type="spellStart"/>
      <w:r>
        <w:t>precilsely</w:t>
      </w:r>
      <w:proofErr w:type="spellEnd"/>
      <w:r>
        <w:t>.</w:t>
      </w:r>
    </w:p>
  </w:comment>
  <w:comment w:id="102" w:author="Dawn MacIsaac" w:date="2021-12-21T05:28:00Z" w:initials="DM">
    <w:p w14:paraId="5DECEE6F" w14:textId="002D6090" w:rsidR="00176A3C" w:rsidRDefault="00176A3C">
      <w:pPr>
        <w:pStyle w:val="CommentText"/>
      </w:pPr>
      <w:r>
        <w:rPr>
          <w:rStyle w:val="CommentReference"/>
        </w:rPr>
        <w:annotationRef/>
      </w:r>
      <w:r>
        <w:t>From what – base load, or themselves?  I think you mean that Peak Loads have 3 defining characteristics.</w:t>
      </w:r>
    </w:p>
  </w:comment>
  <w:comment w:id="104" w:author="Dawn MacIsaac" w:date="2021-12-21T05:30:00Z" w:initials="DM">
    <w:p w14:paraId="1C0BCB80" w14:textId="0884F8D6" w:rsidR="00176A3C" w:rsidRDefault="00176A3C">
      <w:pPr>
        <w:pStyle w:val="CommentText"/>
      </w:pPr>
      <w:r>
        <w:rPr>
          <w:rStyle w:val="CommentReference"/>
        </w:rPr>
        <w:annotationRef/>
      </w:r>
      <w:r>
        <w:t>You aren’t talking about your results in this section…you are talking about ways to measure performance of load forecasters in general, and what aspects to consider.  Reset this section accordingly.</w:t>
      </w:r>
    </w:p>
  </w:comment>
  <w:comment w:id="112" w:author="Tolulope Olugbenga" w:date="2021-12-01T20:01:00Z" w:initials="TO">
    <w:p w14:paraId="02E147CE" w14:textId="0263226E" w:rsidR="00085C58" w:rsidRDefault="00085C58">
      <w:pPr>
        <w:pStyle w:val="CommentText"/>
      </w:pPr>
      <w:r>
        <w:rPr>
          <w:rStyle w:val="CommentReference"/>
        </w:rPr>
        <w:annotationRef/>
      </w:r>
      <w:r w:rsidR="007249C0" w:rsidRPr="007249C0">
        <w:t>I believe that bolder lines are preferable because they make it easier for the reader to see the figure even when it is smaller.</w:t>
      </w:r>
    </w:p>
  </w:comment>
  <w:comment w:id="116" w:author="Dawn MacIsaac" w:date="2021-12-01T09:50:00Z" w:initials="DM">
    <w:p w14:paraId="27D2897B" w14:textId="4F63070B" w:rsidR="00765AF7" w:rsidRDefault="00765AF7">
      <w:pPr>
        <w:pStyle w:val="CommentText"/>
      </w:pPr>
      <w:r>
        <w:rPr>
          <w:rStyle w:val="CommentReference"/>
        </w:rPr>
        <w:annotationRef/>
      </w:r>
      <w:r>
        <w:t xml:space="preserve">Shouldn’t your first set of terms go to 11 instead of 10?  </w:t>
      </w:r>
      <w:r w:rsidR="00CD6169">
        <w:t xml:space="preserve">I don’t understand what the 56 terms are?  If there are 11 independent terms and we take the products of each with each other, that gives us more than 56 </w:t>
      </w:r>
      <w:proofErr w:type="spellStart"/>
      <w:r w:rsidR="00CD6169">
        <w:t>tterms</w:t>
      </w:r>
      <w:proofErr w:type="spellEnd"/>
      <w:r w:rsidR="00CD6169">
        <w:t>?</w:t>
      </w:r>
    </w:p>
  </w:comment>
  <w:comment w:id="117" w:author="Tolulope Olugbenga" w:date="2021-12-01T20:16:00Z" w:initials="TO">
    <w:p w14:paraId="27DD650A" w14:textId="752B7BC3" w:rsidR="009B3B84" w:rsidRPr="009B3B84" w:rsidRDefault="009B3B84">
      <w:pPr>
        <w:pStyle w:val="CommentText"/>
      </w:pPr>
      <w:r>
        <w:rPr>
          <w:rStyle w:val="CommentReference"/>
        </w:rPr>
        <w:annotationRef/>
      </w:r>
      <w:r>
        <w:t xml:space="preserve">There are ten independent variables. </w:t>
      </w:r>
      <w:proofErr w:type="spellStart"/>
      <w:r>
        <w:t>B</w:t>
      </w:r>
      <w:r>
        <w:rPr>
          <w:vertAlign w:val="subscript"/>
        </w:rPr>
        <w:t>0</w:t>
      </w:r>
      <w:proofErr w:type="spellEnd"/>
      <w:r>
        <w:rPr>
          <w:vertAlign w:val="subscript"/>
        </w:rPr>
        <w:t xml:space="preserve"> </w:t>
      </w:r>
      <w:r>
        <w:t xml:space="preserve">is the intercept term. </w:t>
      </w:r>
      <w:r w:rsidR="00486539">
        <w:t>The intercept, the independent variables and their products sum up to 56 terms.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EFFA5F3" w15:done="0"/>
  <w15:commentEx w15:paraId="3E6EB138" w15:done="0"/>
  <w15:commentEx w15:paraId="31133D69" w15:done="0"/>
  <w15:commentEx w15:paraId="7697FD7C" w15:done="0"/>
  <w15:commentEx w15:paraId="7D434397" w15:done="0"/>
  <w15:commentEx w15:paraId="7A85B14F" w15:done="0"/>
  <w15:commentEx w15:paraId="68913028" w15:done="0"/>
  <w15:commentEx w15:paraId="4FCE643B" w15:done="0"/>
  <w15:commentEx w15:paraId="70B1DE08" w15:done="0"/>
  <w15:commentEx w15:paraId="177EFB3F" w15:done="0"/>
  <w15:commentEx w15:paraId="077DC129" w15:done="0"/>
  <w15:commentEx w15:paraId="6D619FBC" w15:done="0"/>
  <w15:commentEx w15:paraId="2D36B639" w15:done="0"/>
  <w15:commentEx w15:paraId="053E7F1D" w15:done="0"/>
  <w15:commentEx w15:paraId="5603B994" w15:done="0"/>
  <w15:commentEx w15:paraId="4A02CD48" w15:done="0"/>
  <w15:commentEx w15:paraId="23DDB388" w15:done="0"/>
  <w15:commentEx w15:paraId="71E6FBEC" w15:done="0"/>
  <w15:commentEx w15:paraId="4F0831C2" w15:done="0"/>
  <w15:commentEx w15:paraId="37220CCF" w15:done="0"/>
  <w15:commentEx w15:paraId="1D98B136" w15:done="0"/>
  <w15:commentEx w15:paraId="582983AA" w15:done="0"/>
  <w15:commentEx w15:paraId="389C263E" w15:done="0"/>
  <w15:commentEx w15:paraId="20EEC4BA" w15:done="0"/>
  <w15:commentEx w15:paraId="7AB10F86" w15:done="0"/>
  <w15:commentEx w15:paraId="52D05E76" w15:done="0"/>
  <w15:commentEx w15:paraId="1EAEC06A" w15:done="0"/>
  <w15:commentEx w15:paraId="5D379010" w15:done="0"/>
  <w15:commentEx w15:paraId="5E48AD38" w15:done="0"/>
  <w15:commentEx w15:paraId="361BBE8A" w15:done="0"/>
  <w15:commentEx w15:paraId="663F5CB1" w15:done="0"/>
  <w15:commentEx w15:paraId="6D09CFF8" w15:done="0"/>
  <w15:commentEx w15:paraId="5DECEE6F" w15:done="0"/>
  <w15:commentEx w15:paraId="1C0BCB80" w15:done="0"/>
  <w15:commentEx w15:paraId="02E147CE" w15:done="1"/>
  <w15:commentEx w15:paraId="27D2897B" w15:done="1"/>
  <w15:commentEx w15:paraId="27DD650A" w15:paraIdParent="27D2897B"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6BDA56" w16cex:dateUtc="2021-12-21T08:45:00Z"/>
  <w16cex:commentExtensible w16cex:durableId="256BDABD" w16cex:dateUtc="2021-12-21T08:46:00Z"/>
  <w16cex:commentExtensible w16cex:durableId="256BDAE2" w16cex:dateUtc="2021-12-21T08:47:00Z"/>
  <w16cex:commentExtensible w16cex:durableId="256BDAFF" w16cex:dateUtc="2021-12-21T08:47:00Z"/>
  <w16cex:commentExtensible w16cex:durableId="256BDB30" w16cex:dateUtc="2021-12-21T08:48:00Z"/>
  <w16cex:commentExtensible w16cex:durableId="256BDB42" w16cex:dateUtc="2021-12-21T08:49:00Z"/>
  <w16cex:commentExtensible w16cex:durableId="256BDB66" w16cex:dateUtc="2021-12-21T08:49:00Z"/>
  <w16cex:commentExtensible w16cex:durableId="256BDBA3" w16cex:dateUtc="2021-12-21T08:50:00Z"/>
  <w16cex:commentExtensible w16cex:durableId="256BDB99" w16cex:dateUtc="2021-12-21T08:50:00Z"/>
  <w16cex:commentExtensible w16cex:durableId="256BDCE7" w16cex:dateUtc="2021-12-21T08:56:00Z"/>
  <w16cex:commentExtensible w16cex:durableId="256BDCFB" w16cex:dateUtc="2021-12-21T08:56:00Z"/>
  <w16cex:commentExtensible w16cex:durableId="256BDD21" w16cex:dateUtc="2021-12-21T08:57:00Z"/>
  <w16cex:commentExtensible w16cex:durableId="256BDD89" w16cex:dateUtc="2021-12-21T08:58:00Z"/>
  <w16cex:commentExtensible w16cex:durableId="256BDD6D" w16cex:dateUtc="2021-12-21T08:58:00Z"/>
  <w16cex:commentExtensible w16cex:durableId="256BDDA8" w16cex:dateUtc="2021-12-21T08:59:00Z"/>
  <w16cex:commentExtensible w16cex:durableId="256BDDC9" w16cex:dateUtc="2021-12-21T08:59:00Z"/>
  <w16cex:commentExtensible w16cex:durableId="256BE063" w16cex:dateUtc="2021-12-21T09:10:00Z"/>
  <w16cex:commentExtensible w16cex:durableId="256BDE1E" w16cex:dateUtc="2021-12-21T09:01:00Z"/>
  <w16cex:commentExtensible w16cex:durableId="256BDEA7" w16cex:dateUtc="2021-12-21T09:03:00Z"/>
  <w16cex:commentExtensible w16cex:durableId="256BDF06" w16cex:dateUtc="2021-12-21T09:05:00Z"/>
  <w16cex:commentExtensible w16cex:durableId="256BDF58" w16cex:dateUtc="2021-12-21T09:06:00Z"/>
  <w16cex:commentExtensible w16cex:durableId="256BDF86" w16cex:dateUtc="2021-12-21T09:07:00Z"/>
  <w16cex:commentExtensible w16cex:durableId="256BDFB0" w16cex:dateUtc="2021-12-21T09:08:00Z"/>
  <w16cex:commentExtensible w16cex:durableId="256BDFD9" w16cex:dateUtc="2021-12-21T09:08:00Z"/>
  <w16cex:commentExtensible w16cex:durableId="256BDFEE" w16cex:dateUtc="2021-12-21T09:09:00Z"/>
  <w16cex:commentExtensible w16cex:durableId="256BE000" w16cex:dateUtc="2021-12-21T09:09:00Z"/>
  <w16cex:commentExtensible w16cex:durableId="256BE13F" w16cex:dateUtc="2021-12-21T09:14:00Z"/>
  <w16cex:commentExtensible w16cex:durableId="256BE0F4" w16cex:dateUtc="2021-12-21T09:13:00Z"/>
  <w16cex:commentExtensible w16cex:durableId="256BE28C" w16cex:dateUtc="2021-12-21T09:20:00Z"/>
  <w16cex:commentExtensible w16cex:durableId="256BE21F" w16cex:dateUtc="2021-12-21T09:18:00Z"/>
  <w16cex:commentExtensible w16cex:durableId="256BE34D" w16cex:dateUtc="2021-12-21T09:23:00Z"/>
  <w16cex:commentExtensible w16cex:durableId="256BE422" w16cex:dateUtc="2021-12-21T09:26:00Z"/>
  <w16cex:commentExtensible w16cex:durableId="256BE474" w16cex:dateUtc="2021-12-21T09:28:00Z"/>
  <w16cex:commentExtensible w16cex:durableId="256BE4E6" w16cex:dateUtc="2021-12-21T09:30:00Z"/>
  <w16cex:commentExtensible w16cex:durableId="255244EE" w16cex:dateUtc="2021-12-02T00:01:00Z"/>
  <w16cex:commentExtensible w16cex:durableId="2551C3EA" w16cex:dateUtc="2021-12-01T13:50:00Z"/>
  <w16cex:commentExtensible w16cex:durableId="255248A2" w16cex:dateUtc="2021-12-02T00:1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EFFA5F3" w16cid:durableId="256BDA56"/>
  <w16cid:commentId w16cid:paraId="3E6EB138" w16cid:durableId="256BDABD"/>
  <w16cid:commentId w16cid:paraId="31133D69" w16cid:durableId="256BDAE2"/>
  <w16cid:commentId w16cid:paraId="7697FD7C" w16cid:durableId="256BDAFF"/>
  <w16cid:commentId w16cid:paraId="7D434397" w16cid:durableId="256BDB30"/>
  <w16cid:commentId w16cid:paraId="7A85B14F" w16cid:durableId="256BDB42"/>
  <w16cid:commentId w16cid:paraId="68913028" w16cid:durableId="256BDB66"/>
  <w16cid:commentId w16cid:paraId="4FCE643B" w16cid:durableId="256BDBA3"/>
  <w16cid:commentId w16cid:paraId="70B1DE08" w16cid:durableId="256BDB99"/>
  <w16cid:commentId w16cid:paraId="177EFB3F" w16cid:durableId="256BDCE7"/>
  <w16cid:commentId w16cid:paraId="077DC129" w16cid:durableId="256BDCFB"/>
  <w16cid:commentId w16cid:paraId="6D619FBC" w16cid:durableId="256BDD21"/>
  <w16cid:commentId w16cid:paraId="2D36B639" w16cid:durableId="256BDD89"/>
  <w16cid:commentId w16cid:paraId="053E7F1D" w16cid:durableId="256BDD6D"/>
  <w16cid:commentId w16cid:paraId="5603B994" w16cid:durableId="256BDDA8"/>
  <w16cid:commentId w16cid:paraId="4A02CD48" w16cid:durableId="256BDDC9"/>
  <w16cid:commentId w16cid:paraId="23DDB388" w16cid:durableId="256BE063"/>
  <w16cid:commentId w16cid:paraId="71E6FBEC" w16cid:durableId="256BDE1E"/>
  <w16cid:commentId w16cid:paraId="4F0831C2" w16cid:durableId="256BDEA7"/>
  <w16cid:commentId w16cid:paraId="37220CCF" w16cid:durableId="256BDF06"/>
  <w16cid:commentId w16cid:paraId="1D98B136" w16cid:durableId="256BDF58"/>
  <w16cid:commentId w16cid:paraId="582983AA" w16cid:durableId="256BDF86"/>
  <w16cid:commentId w16cid:paraId="389C263E" w16cid:durableId="256BDFB0"/>
  <w16cid:commentId w16cid:paraId="20EEC4BA" w16cid:durableId="256BDFD9"/>
  <w16cid:commentId w16cid:paraId="7AB10F86" w16cid:durableId="256BDFEE"/>
  <w16cid:commentId w16cid:paraId="52D05E76" w16cid:durableId="256BE000"/>
  <w16cid:commentId w16cid:paraId="1EAEC06A" w16cid:durableId="256BE13F"/>
  <w16cid:commentId w16cid:paraId="5D379010" w16cid:durableId="256BE0F4"/>
  <w16cid:commentId w16cid:paraId="5E48AD38" w16cid:durableId="256BE28C"/>
  <w16cid:commentId w16cid:paraId="361BBE8A" w16cid:durableId="256BE21F"/>
  <w16cid:commentId w16cid:paraId="663F5CB1" w16cid:durableId="256BE34D"/>
  <w16cid:commentId w16cid:paraId="6D09CFF8" w16cid:durableId="256BE422"/>
  <w16cid:commentId w16cid:paraId="5DECEE6F" w16cid:durableId="256BE474"/>
  <w16cid:commentId w16cid:paraId="1C0BCB80" w16cid:durableId="256BE4E6"/>
  <w16cid:commentId w16cid:paraId="02E147CE" w16cid:durableId="255244EE"/>
  <w16cid:commentId w16cid:paraId="27D2897B" w16cid:durableId="2551C3EA"/>
  <w16cid:commentId w16cid:paraId="27DD650A" w16cid:durableId="255248A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EC7D650" w14:textId="77777777" w:rsidR="00C03480" w:rsidRDefault="00C03480">
      <w:r>
        <w:separator/>
      </w:r>
    </w:p>
    <w:p w14:paraId="23756639" w14:textId="77777777" w:rsidR="00C03480" w:rsidRDefault="00C03480"/>
    <w:p w14:paraId="69DF6428" w14:textId="77777777" w:rsidR="00C03480" w:rsidRDefault="00C03480"/>
    <w:p w14:paraId="3A124F5D" w14:textId="77777777" w:rsidR="00C03480" w:rsidRDefault="00C03480"/>
    <w:p w14:paraId="6B7B6DC9" w14:textId="77777777" w:rsidR="00C03480" w:rsidRDefault="00C03480"/>
    <w:p w14:paraId="792FB166" w14:textId="77777777" w:rsidR="00C03480" w:rsidRDefault="00C03480"/>
    <w:p w14:paraId="35B5A026" w14:textId="77777777" w:rsidR="00C03480" w:rsidRDefault="00C03480"/>
    <w:p w14:paraId="13CDA2A8" w14:textId="77777777" w:rsidR="00C03480" w:rsidRDefault="00C03480"/>
    <w:p w14:paraId="52E5BA22" w14:textId="77777777" w:rsidR="00C03480" w:rsidRDefault="00C03480"/>
  </w:endnote>
  <w:endnote w:type="continuationSeparator" w:id="0">
    <w:p w14:paraId="1083E57E" w14:textId="77777777" w:rsidR="00C03480" w:rsidRDefault="00C03480">
      <w:r>
        <w:continuationSeparator/>
      </w:r>
    </w:p>
    <w:p w14:paraId="2F07DF20" w14:textId="77777777" w:rsidR="00C03480" w:rsidRDefault="00C03480"/>
    <w:p w14:paraId="5C07ABFC" w14:textId="77777777" w:rsidR="00C03480" w:rsidRDefault="00C03480"/>
    <w:p w14:paraId="2D5DC8D3" w14:textId="77777777" w:rsidR="00C03480" w:rsidRDefault="00C03480"/>
    <w:p w14:paraId="01EE1E2C" w14:textId="77777777" w:rsidR="00C03480" w:rsidRDefault="00C03480"/>
    <w:p w14:paraId="27083775" w14:textId="77777777" w:rsidR="00C03480" w:rsidRDefault="00C03480"/>
    <w:p w14:paraId="01444333" w14:textId="77777777" w:rsidR="00C03480" w:rsidRDefault="00C03480"/>
    <w:p w14:paraId="32D2AEC8" w14:textId="77777777" w:rsidR="00C03480" w:rsidRDefault="00C03480"/>
    <w:p w14:paraId="5787EB6C" w14:textId="77777777" w:rsidR="00C03480" w:rsidRDefault="00C0348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S Mincho">
    <w:altName w:val="MS Mincho"/>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D05DD9" w14:textId="5F01205D" w:rsidR="003819CA" w:rsidRDefault="00AF2700">
    <w:pPr>
      <w:pStyle w:val="Footer"/>
      <w:framePr w:wrap="around" w:vAnchor="text" w:hAnchor="margin" w:xAlign="center" w:y="1"/>
      <w:rPr>
        <w:rStyle w:val="PageNumber"/>
      </w:rPr>
    </w:pPr>
    <w:r>
      <w:rPr>
        <w:rStyle w:val="PageNumber"/>
      </w:rPr>
      <w:fldChar w:fldCharType="begin"/>
    </w:r>
    <w:r w:rsidR="00C262DB">
      <w:rPr>
        <w:rStyle w:val="PageNumber"/>
      </w:rPr>
      <w:instrText xml:space="preserve">PAGE  </w:instrText>
    </w:r>
    <w:r>
      <w:rPr>
        <w:rStyle w:val="PageNumber"/>
      </w:rPr>
      <w:fldChar w:fldCharType="separate"/>
    </w:r>
    <w:r w:rsidR="002A6B03">
      <w:rPr>
        <w:rStyle w:val="PageNumber"/>
        <w:noProof/>
      </w:rPr>
      <w:t>1</w:t>
    </w:r>
    <w:r>
      <w:rPr>
        <w:rStyle w:val="PageNumber"/>
      </w:rPr>
      <w:fldChar w:fldCharType="end"/>
    </w:r>
  </w:p>
  <w:p w14:paraId="58AD311C" w14:textId="77777777" w:rsidR="003819CA" w:rsidRDefault="003819C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0ECD26" w14:textId="77777777" w:rsidR="00261586" w:rsidRDefault="009E64DF" w:rsidP="00925984">
    <w:pPr>
      <w:pStyle w:val="Footer"/>
      <w:jc w:val="center"/>
    </w:pPr>
    <w:r>
      <w:fldChar w:fldCharType="begin"/>
    </w:r>
    <w:r>
      <w:instrText xml:space="preserve"> PAGE   \* MERGEFORMAT </w:instrText>
    </w:r>
    <w:r>
      <w:fldChar w:fldCharType="separate"/>
    </w:r>
    <w:r w:rsidR="003C792A">
      <w:rPr>
        <w:noProof/>
      </w:rPr>
      <w:t>viii</w:t>
    </w:r>
    <w:r>
      <w:rPr>
        <w:noProof/>
      </w:rPr>
      <w:fldChar w:fldCharType="end"/>
    </w:r>
  </w:p>
  <w:p w14:paraId="3AE0DB82" w14:textId="77777777" w:rsidR="00261586" w:rsidRDefault="0026158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199ED3" w14:textId="77777777" w:rsidR="00925984" w:rsidRDefault="009E64DF">
    <w:pPr>
      <w:pStyle w:val="Footer"/>
      <w:jc w:val="center"/>
    </w:pPr>
    <w:r>
      <w:fldChar w:fldCharType="begin"/>
    </w:r>
    <w:r>
      <w:instrText xml:space="preserve"> PAGE   \* MERGEFORMAT </w:instrText>
    </w:r>
    <w:r>
      <w:fldChar w:fldCharType="separate"/>
    </w:r>
    <w:r w:rsidR="003C792A">
      <w:rPr>
        <w:noProof/>
      </w:rPr>
      <w:t>4</w:t>
    </w:r>
    <w:r>
      <w:rPr>
        <w:noProof/>
      </w:rPr>
      <w:fldChar w:fldCharType="end"/>
    </w:r>
  </w:p>
  <w:p w14:paraId="68EEF21F" w14:textId="77777777" w:rsidR="003819CA" w:rsidRDefault="003819CA">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9FCB04" w14:textId="77777777" w:rsidR="003819CA" w:rsidRDefault="003819C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548A663" w14:textId="77777777" w:rsidR="00C03480" w:rsidRDefault="00C03480">
      <w:r>
        <w:separator/>
      </w:r>
    </w:p>
    <w:p w14:paraId="0F23F1D2" w14:textId="77777777" w:rsidR="00C03480" w:rsidRDefault="00C03480"/>
  </w:footnote>
  <w:footnote w:type="continuationSeparator" w:id="0">
    <w:p w14:paraId="4227BB1C" w14:textId="77777777" w:rsidR="00C03480" w:rsidRDefault="00C03480">
      <w:r>
        <w:continuationSeparator/>
      </w:r>
    </w:p>
    <w:p w14:paraId="09420042" w14:textId="77777777" w:rsidR="00C03480" w:rsidRDefault="00C03480"/>
  </w:footnote>
  <w:footnote w:type="continuationNotice" w:id="1">
    <w:p w14:paraId="4E71CD93" w14:textId="77777777" w:rsidR="00C03480" w:rsidRPr="00C92783" w:rsidRDefault="00C03480" w:rsidP="00C92783">
      <w:pPr>
        <w:pStyle w:val="Footer"/>
      </w:pPr>
    </w:p>
    <w:p w14:paraId="7EE868D9" w14:textId="77777777" w:rsidR="00C03480" w:rsidRDefault="00C03480"/>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C40D35" w14:textId="62EB4669" w:rsidR="003819CA" w:rsidRDefault="00AF2700">
    <w:pPr>
      <w:pStyle w:val="Header"/>
      <w:framePr w:wrap="around" w:vAnchor="text" w:hAnchor="margin" w:xAlign="right" w:y="1"/>
      <w:rPr>
        <w:rStyle w:val="PageNumber"/>
      </w:rPr>
    </w:pPr>
    <w:r>
      <w:rPr>
        <w:rStyle w:val="PageNumber"/>
      </w:rPr>
      <w:fldChar w:fldCharType="begin"/>
    </w:r>
    <w:r w:rsidR="00C262DB">
      <w:rPr>
        <w:rStyle w:val="PageNumber"/>
      </w:rPr>
      <w:instrText xml:space="preserve">PAGE  </w:instrText>
    </w:r>
    <w:r>
      <w:rPr>
        <w:rStyle w:val="PageNumber"/>
      </w:rPr>
      <w:fldChar w:fldCharType="separate"/>
    </w:r>
    <w:r w:rsidR="002A6B03">
      <w:rPr>
        <w:rStyle w:val="PageNumber"/>
        <w:noProof/>
      </w:rPr>
      <w:t>1</w:t>
    </w:r>
    <w:r>
      <w:rPr>
        <w:rStyle w:val="PageNumber"/>
      </w:rPr>
      <w:fldChar w:fldCharType="end"/>
    </w:r>
  </w:p>
  <w:p w14:paraId="373B9879" w14:textId="77777777" w:rsidR="003819CA" w:rsidRDefault="003819CA">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08ED73" w14:textId="77777777" w:rsidR="003819CA" w:rsidRDefault="003819CA">
    <w:pPr>
      <w:pStyle w:val="Header"/>
      <w:ind w:right="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B6A328" w14:textId="77777777" w:rsidR="003819CA" w:rsidRDefault="003819CA"/>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39103F" w14:textId="77777777" w:rsidR="003819CA" w:rsidRDefault="003819C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F"/>
    <w:multiLevelType w:val="singleLevel"/>
    <w:tmpl w:val="A0F0AFA6"/>
    <w:lvl w:ilvl="0">
      <w:start w:val="1"/>
      <w:numFmt w:val="decimal"/>
      <w:pStyle w:val="ListNumber2"/>
      <w:lvlText w:val="%1."/>
      <w:lvlJc w:val="left"/>
      <w:pPr>
        <w:tabs>
          <w:tab w:val="num" w:pos="720"/>
        </w:tabs>
        <w:ind w:left="720" w:hanging="360"/>
      </w:pPr>
    </w:lvl>
  </w:abstractNum>
  <w:abstractNum w:abstractNumId="1" w15:restartNumberingAfterBreak="0">
    <w:nsid w:val="FFFFFF89"/>
    <w:multiLevelType w:val="singleLevel"/>
    <w:tmpl w:val="0FCAF8B0"/>
    <w:lvl w:ilvl="0">
      <w:start w:val="1"/>
      <w:numFmt w:val="bullet"/>
      <w:pStyle w:val="ListBullet"/>
      <w:lvlText w:val=""/>
      <w:lvlJc w:val="left"/>
      <w:pPr>
        <w:tabs>
          <w:tab w:val="num" w:pos="360"/>
        </w:tabs>
        <w:ind w:left="360" w:hanging="360"/>
      </w:pPr>
      <w:rPr>
        <w:rFonts w:ascii="Symbol" w:hAnsi="Symbol" w:hint="default"/>
      </w:rPr>
    </w:lvl>
  </w:abstractNum>
  <w:abstractNum w:abstractNumId="2" w15:restartNumberingAfterBreak="0">
    <w:nsid w:val="11DD7719"/>
    <w:multiLevelType w:val="hybridMultilevel"/>
    <w:tmpl w:val="B4CEE27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 w15:restartNumberingAfterBreak="0">
    <w:nsid w:val="3351744E"/>
    <w:multiLevelType w:val="multilevel"/>
    <w:tmpl w:val="3C90DB2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1"/>
  </w:num>
  <w:num w:numId="2">
    <w:abstractNumId w:val="0"/>
  </w:num>
  <w:num w:numId="3">
    <w:abstractNumId w:val="2"/>
  </w:num>
  <w:num w:numId="4">
    <w:abstractNumId w:val="3"/>
  </w:num>
  <w:numIdMacAtCleanup w:val="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Dawn MacIsaac">
    <w15:presenceInfo w15:providerId="AD" w15:userId="S::dmac@unb.ca::04f604b3-34bc-430e-a023-d159ba488116"/>
  </w15:person>
  <w15:person w15:author="Tolulope Olugbenga">
    <w15:presenceInfo w15:providerId="Windows Live" w15:userId="2b6513319c3ec8d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val="bestFit" w:percent="160"/>
  <w:activeWritingStyle w:appName="MSWord" w:lang="en-CA" w:vendorID="64" w:dllVersion="0" w:nlCheck="1" w:checkStyle="0"/>
  <w:proofState w:spelling="clean"/>
  <w:attachedTemplate r:id="rId1"/>
  <w:trackRevisions/>
  <w:defaultTabStop w:val="288"/>
  <w:drawingGridHorizontalSpacing w:val="187"/>
  <w:drawingGridVerticalSpacing w:val="187"/>
  <w:noPunctuationKerning/>
  <w:characterSpacingControl w:val="doNotCompress"/>
  <w:hdrShapeDefaults>
    <o:shapedefaults v:ext="edit" spidmax="2050"/>
  </w:hdrShapeDefaults>
  <w:footnotePr>
    <w:footnote w:id="-1"/>
    <w:footnote w:id="0"/>
    <w:footnote w:id="1"/>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zM1sbQwNDc2NTYxMTNR0lEKTi0uzszPAymwsKwFAJLEsAMtAAAA"/>
  </w:docVars>
  <w:rsids>
    <w:rsidRoot w:val="008C4389"/>
    <w:rsid w:val="00001008"/>
    <w:rsid w:val="0000110F"/>
    <w:rsid w:val="00001230"/>
    <w:rsid w:val="00001AB6"/>
    <w:rsid w:val="00002690"/>
    <w:rsid w:val="00002A22"/>
    <w:rsid w:val="00003AED"/>
    <w:rsid w:val="00003D0F"/>
    <w:rsid w:val="000048E7"/>
    <w:rsid w:val="00004E51"/>
    <w:rsid w:val="00005349"/>
    <w:rsid w:val="00005834"/>
    <w:rsid w:val="00005CF2"/>
    <w:rsid w:val="000068A0"/>
    <w:rsid w:val="00010201"/>
    <w:rsid w:val="00010A26"/>
    <w:rsid w:val="00010ABA"/>
    <w:rsid w:val="00010F51"/>
    <w:rsid w:val="00010FE6"/>
    <w:rsid w:val="00011267"/>
    <w:rsid w:val="000112BB"/>
    <w:rsid w:val="00011BFF"/>
    <w:rsid w:val="000128D3"/>
    <w:rsid w:val="00013107"/>
    <w:rsid w:val="00013ADB"/>
    <w:rsid w:val="00013B85"/>
    <w:rsid w:val="000142E6"/>
    <w:rsid w:val="000142FD"/>
    <w:rsid w:val="00014510"/>
    <w:rsid w:val="000148F4"/>
    <w:rsid w:val="000165F7"/>
    <w:rsid w:val="00016C17"/>
    <w:rsid w:val="00016CC2"/>
    <w:rsid w:val="00017265"/>
    <w:rsid w:val="0001765A"/>
    <w:rsid w:val="00017CF1"/>
    <w:rsid w:val="00017DA8"/>
    <w:rsid w:val="000201CE"/>
    <w:rsid w:val="0002035C"/>
    <w:rsid w:val="000211D0"/>
    <w:rsid w:val="000218F3"/>
    <w:rsid w:val="00021961"/>
    <w:rsid w:val="00021D20"/>
    <w:rsid w:val="000224F9"/>
    <w:rsid w:val="00022BD4"/>
    <w:rsid w:val="00023362"/>
    <w:rsid w:val="00023D41"/>
    <w:rsid w:val="00024812"/>
    <w:rsid w:val="00024A99"/>
    <w:rsid w:val="00024D51"/>
    <w:rsid w:val="000252E2"/>
    <w:rsid w:val="00025DC6"/>
    <w:rsid w:val="00026095"/>
    <w:rsid w:val="0002614A"/>
    <w:rsid w:val="00026237"/>
    <w:rsid w:val="00026A4A"/>
    <w:rsid w:val="00027267"/>
    <w:rsid w:val="00030565"/>
    <w:rsid w:val="000305CC"/>
    <w:rsid w:val="00030AD1"/>
    <w:rsid w:val="00030B63"/>
    <w:rsid w:val="0003127E"/>
    <w:rsid w:val="00032506"/>
    <w:rsid w:val="000326ED"/>
    <w:rsid w:val="00032AA2"/>
    <w:rsid w:val="00032B83"/>
    <w:rsid w:val="00032C57"/>
    <w:rsid w:val="0003301A"/>
    <w:rsid w:val="00033413"/>
    <w:rsid w:val="000338CC"/>
    <w:rsid w:val="00033DA4"/>
    <w:rsid w:val="00033DD7"/>
    <w:rsid w:val="00033DE3"/>
    <w:rsid w:val="00035C61"/>
    <w:rsid w:val="00035E0B"/>
    <w:rsid w:val="000360A8"/>
    <w:rsid w:val="0003615F"/>
    <w:rsid w:val="00036550"/>
    <w:rsid w:val="00036781"/>
    <w:rsid w:val="0003681F"/>
    <w:rsid w:val="00036971"/>
    <w:rsid w:val="00036C82"/>
    <w:rsid w:val="000372F7"/>
    <w:rsid w:val="000375D2"/>
    <w:rsid w:val="00037907"/>
    <w:rsid w:val="000379A2"/>
    <w:rsid w:val="00040840"/>
    <w:rsid w:val="00040D21"/>
    <w:rsid w:val="00041A29"/>
    <w:rsid w:val="00041F56"/>
    <w:rsid w:val="0004282F"/>
    <w:rsid w:val="0004290B"/>
    <w:rsid w:val="00043A72"/>
    <w:rsid w:val="00044156"/>
    <w:rsid w:val="00044AA0"/>
    <w:rsid w:val="00044CDE"/>
    <w:rsid w:val="00045120"/>
    <w:rsid w:val="00045798"/>
    <w:rsid w:val="00045FA1"/>
    <w:rsid w:val="000464B4"/>
    <w:rsid w:val="00046639"/>
    <w:rsid w:val="00046EF6"/>
    <w:rsid w:val="0005010A"/>
    <w:rsid w:val="0005038E"/>
    <w:rsid w:val="0005075A"/>
    <w:rsid w:val="00050D22"/>
    <w:rsid w:val="00051B56"/>
    <w:rsid w:val="00051D04"/>
    <w:rsid w:val="0005318D"/>
    <w:rsid w:val="00053C88"/>
    <w:rsid w:val="00053CB8"/>
    <w:rsid w:val="00054300"/>
    <w:rsid w:val="00054D25"/>
    <w:rsid w:val="00055946"/>
    <w:rsid w:val="000559FB"/>
    <w:rsid w:val="00056024"/>
    <w:rsid w:val="00056CED"/>
    <w:rsid w:val="0005712F"/>
    <w:rsid w:val="00057429"/>
    <w:rsid w:val="00060304"/>
    <w:rsid w:val="00060729"/>
    <w:rsid w:val="000609CB"/>
    <w:rsid w:val="00060BA2"/>
    <w:rsid w:val="00060E43"/>
    <w:rsid w:val="00062BBE"/>
    <w:rsid w:val="00064BA7"/>
    <w:rsid w:val="00064CC3"/>
    <w:rsid w:val="00064D78"/>
    <w:rsid w:val="00065BAC"/>
    <w:rsid w:val="00065E97"/>
    <w:rsid w:val="00066B36"/>
    <w:rsid w:val="00066CAF"/>
    <w:rsid w:val="000672A0"/>
    <w:rsid w:val="0006755F"/>
    <w:rsid w:val="00070492"/>
    <w:rsid w:val="000705F4"/>
    <w:rsid w:val="0007061E"/>
    <w:rsid w:val="000706FE"/>
    <w:rsid w:val="00070F14"/>
    <w:rsid w:val="00071959"/>
    <w:rsid w:val="0007198B"/>
    <w:rsid w:val="00071E30"/>
    <w:rsid w:val="000725A8"/>
    <w:rsid w:val="0007309F"/>
    <w:rsid w:val="00073711"/>
    <w:rsid w:val="00073C10"/>
    <w:rsid w:val="000747EC"/>
    <w:rsid w:val="00074F35"/>
    <w:rsid w:val="00075723"/>
    <w:rsid w:val="00076604"/>
    <w:rsid w:val="000779CF"/>
    <w:rsid w:val="00077E12"/>
    <w:rsid w:val="00080973"/>
    <w:rsid w:val="00080ABC"/>
    <w:rsid w:val="000811A4"/>
    <w:rsid w:val="000812DE"/>
    <w:rsid w:val="00081B3B"/>
    <w:rsid w:val="00082429"/>
    <w:rsid w:val="000831BA"/>
    <w:rsid w:val="00083309"/>
    <w:rsid w:val="00083523"/>
    <w:rsid w:val="00083A00"/>
    <w:rsid w:val="00083E94"/>
    <w:rsid w:val="00083EEB"/>
    <w:rsid w:val="00084775"/>
    <w:rsid w:val="00084F53"/>
    <w:rsid w:val="00085058"/>
    <w:rsid w:val="00085109"/>
    <w:rsid w:val="00085C58"/>
    <w:rsid w:val="00085CF4"/>
    <w:rsid w:val="00087018"/>
    <w:rsid w:val="0008758E"/>
    <w:rsid w:val="000904D6"/>
    <w:rsid w:val="00090A47"/>
    <w:rsid w:val="000912AA"/>
    <w:rsid w:val="0009181A"/>
    <w:rsid w:val="00091EB2"/>
    <w:rsid w:val="00092560"/>
    <w:rsid w:val="000929AF"/>
    <w:rsid w:val="00092A88"/>
    <w:rsid w:val="000930A5"/>
    <w:rsid w:val="00093B7E"/>
    <w:rsid w:val="00094871"/>
    <w:rsid w:val="000949D5"/>
    <w:rsid w:val="00094A49"/>
    <w:rsid w:val="00095C95"/>
    <w:rsid w:val="00096339"/>
    <w:rsid w:val="0009633E"/>
    <w:rsid w:val="00096FDA"/>
    <w:rsid w:val="00097218"/>
    <w:rsid w:val="00097375"/>
    <w:rsid w:val="00097FD8"/>
    <w:rsid w:val="000A0060"/>
    <w:rsid w:val="000A0645"/>
    <w:rsid w:val="000A09A7"/>
    <w:rsid w:val="000A0F20"/>
    <w:rsid w:val="000A111B"/>
    <w:rsid w:val="000A1C5F"/>
    <w:rsid w:val="000A1E8F"/>
    <w:rsid w:val="000A20BD"/>
    <w:rsid w:val="000A28EC"/>
    <w:rsid w:val="000A2DB1"/>
    <w:rsid w:val="000A30C1"/>
    <w:rsid w:val="000A3154"/>
    <w:rsid w:val="000A3499"/>
    <w:rsid w:val="000A382E"/>
    <w:rsid w:val="000A3AFC"/>
    <w:rsid w:val="000A3EC7"/>
    <w:rsid w:val="000A402A"/>
    <w:rsid w:val="000A42D7"/>
    <w:rsid w:val="000A4513"/>
    <w:rsid w:val="000A4EFE"/>
    <w:rsid w:val="000A5182"/>
    <w:rsid w:val="000A5F94"/>
    <w:rsid w:val="000A67F7"/>
    <w:rsid w:val="000A6D5C"/>
    <w:rsid w:val="000A7717"/>
    <w:rsid w:val="000B0583"/>
    <w:rsid w:val="000B066B"/>
    <w:rsid w:val="000B0C36"/>
    <w:rsid w:val="000B1138"/>
    <w:rsid w:val="000B13E4"/>
    <w:rsid w:val="000B1A90"/>
    <w:rsid w:val="000B209D"/>
    <w:rsid w:val="000B213C"/>
    <w:rsid w:val="000B32A1"/>
    <w:rsid w:val="000B46F1"/>
    <w:rsid w:val="000B4915"/>
    <w:rsid w:val="000B4A17"/>
    <w:rsid w:val="000B4DF9"/>
    <w:rsid w:val="000B5601"/>
    <w:rsid w:val="000B57A7"/>
    <w:rsid w:val="000B5951"/>
    <w:rsid w:val="000B5B79"/>
    <w:rsid w:val="000B5D4C"/>
    <w:rsid w:val="000B6682"/>
    <w:rsid w:val="000B6A34"/>
    <w:rsid w:val="000B6B7A"/>
    <w:rsid w:val="000B7A5A"/>
    <w:rsid w:val="000B7A78"/>
    <w:rsid w:val="000B7D78"/>
    <w:rsid w:val="000C0298"/>
    <w:rsid w:val="000C1535"/>
    <w:rsid w:val="000C19D2"/>
    <w:rsid w:val="000C22DD"/>
    <w:rsid w:val="000C2B04"/>
    <w:rsid w:val="000C320D"/>
    <w:rsid w:val="000C3614"/>
    <w:rsid w:val="000C3947"/>
    <w:rsid w:val="000C41C2"/>
    <w:rsid w:val="000C480B"/>
    <w:rsid w:val="000C575A"/>
    <w:rsid w:val="000C57BB"/>
    <w:rsid w:val="000C6357"/>
    <w:rsid w:val="000C65FE"/>
    <w:rsid w:val="000C6874"/>
    <w:rsid w:val="000C704E"/>
    <w:rsid w:val="000C7391"/>
    <w:rsid w:val="000D0515"/>
    <w:rsid w:val="000D07CB"/>
    <w:rsid w:val="000D15C6"/>
    <w:rsid w:val="000D17B6"/>
    <w:rsid w:val="000D1C5F"/>
    <w:rsid w:val="000D2106"/>
    <w:rsid w:val="000D280C"/>
    <w:rsid w:val="000D2A41"/>
    <w:rsid w:val="000D346C"/>
    <w:rsid w:val="000D4110"/>
    <w:rsid w:val="000D4162"/>
    <w:rsid w:val="000D443E"/>
    <w:rsid w:val="000D4540"/>
    <w:rsid w:val="000D46B0"/>
    <w:rsid w:val="000D4AAE"/>
    <w:rsid w:val="000D5076"/>
    <w:rsid w:val="000D5A1D"/>
    <w:rsid w:val="000D63A3"/>
    <w:rsid w:val="000D662F"/>
    <w:rsid w:val="000D6756"/>
    <w:rsid w:val="000D6B2E"/>
    <w:rsid w:val="000D78E7"/>
    <w:rsid w:val="000E0567"/>
    <w:rsid w:val="000E0761"/>
    <w:rsid w:val="000E13C8"/>
    <w:rsid w:val="000E17DF"/>
    <w:rsid w:val="000E1DCC"/>
    <w:rsid w:val="000E1E7D"/>
    <w:rsid w:val="000E2104"/>
    <w:rsid w:val="000E28DA"/>
    <w:rsid w:val="000E41B9"/>
    <w:rsid w:val="000E478D"/>
    <w:rsid w:val="000E4DC9"/>
    <w:rsid w:val="000E5632"/>
    <w:rsid w:val="000E5A42"/>
    <w:rsid w:val="000E7939"/>
    <w:rsid w:val="000F035F"/>
    <w:rsid w:val="000F09C0"/>
    <w:rsid w:val="000F0BDB"/>
    <w:rsid w:val="000F156C"/>
    <w:rsid w:val="000F2742"/>
    <w:rsid w:val="000F28AD"/>
    <w:rsid w:val="000F3D48"/>
    <w:rsid w:val="000F42B2"/>
    <w:rsid w:val="000F4580"/>
    <w:rsid w:val="000F4654"/>
    <w:rsid w:val="000F4984"/>
    <w:rsid w:val="000F4EF8"/>
    <w:rsid w:val="000F521A"/>
    <w:rsid w:val="000F5FD1"/>
    <w:rsid w:val="000F62DF"/>
    <w:rsid w:val="000F6966"/>
    <w:rsid w:val="000F72A8"/>
    <w:rsid w:val="0010026B"/>
    <w:rsid w:val="00100391"/>
    <w:rsid w:val="001004CE"/>
    <w:rsid w:val="00101285"/>
    <w:rsid w:val="00101567"/>
    <w:rsid w:val="00102BD5"/>
    <w:rsid w:val="00103328"/>
    <w:rsid w:val="001042B1"/>
    <w:rsid w:val="0010473E"/>
    <w:rsid w:val="00105191"/>
    <w:rsid w:val="001057B1"/>
    <w:rsid w:val="001057F1"/>
    <w:rsid w:val="001059E4"/>
    <w:rsid w:val="00105F26"/>
    <w:rsid w:val="001060B9"/>
    <w:rsid w:val="001065E2"/>
    <w:rsid w:val="001069DD"/>
    <w:rsid w:val="00106A96"/>
    <w:rsid w:val="001077B2"/>
    <w:rsid w:val="00107927"/>
    <w:rsid w:val="0011070D"/>
    <w:rsid w:val="00110C2C"/>
    <w:rsid w:val="00111D92"/>
    <w:rsid w:val="001132DD"/>
    <w:rsid w:val="0011350D"/>
    <w:rsid w:val="00113D8A"/>
    <w:rsid w:val="00114474"/>
    <w:rsid w:val="00115679"/>
    <w:rsid w:val="00115CE6"/>
    <w:rsid w:val="00116899"/>
    <w:rsid w:val="00116916"/>
    <w:rsid w:val="00116AA8"/>
    <w:rsid w:val="00117679"/>
    <w:rsid w:val="001204A8"/>
    <w:rsid w:val="0012097E"/>
    <w:rsid w:val="00121315"/>
    <w:rsid w:val="00122F13"/>
    <w:rsid w:val="00123A36"/>
    <w:rsid w:val="001240BB"/>
    <w:rsid w:val="00124333"/>
    <w:rsid w:val="00124664"/>
    <w:rsid w:val="001246CF"/>
    <w:rsid w:val="00124BE6"/>
    <w:rsid w:val="00125320"/>
    <w:rsid w:val="001253D2"/>
    <w:rsid w:val="001253E2"/>
    <w:rsid w:val="00125519"/>
    <w:rsid w:val="001255C7"/>
    <w:rsid w:val="0012605F"/>
    <w:rsid w:val="00126B31"/>
    <w:rsid w:val="00126C1B"/>
    <w:rsid w:val="001273F8"/>
    <w:rsid w:val="00127DF8"/>
    <w:rsid w:val="00130E7E"/>
    <w:rsid w:val="001316D0"/>
    <w:rsid w:val="0013197E"/>
    <w:rsid w:val="00132553"/>
    <w:rsid w:val="001331BA"/>
    <w:rsid w:val="0013450C"/>
    <w:rsid w:val="001349C4"/>
    <w:rsid w:val="001350B8"/>
    <w:rsid w:val="00135693"/>
    <w:rsid w:val="001358D2"/>
    <w:rsid w:val="00135BBA"/>
    <w:rsid w:val="00136209"/>
    <w:rsid w:val="00136262"/>
    <w:rsid w:val="001365CD"/>
    <w:rsid w:val="00136FC3"/>
    <w:rsid w:val="0014008E"/>
    <w:rsid w:val="00140391"/>
    <w:rsid w:val="00142014"/>
    <w:rsid w:val="00142447"/>
    <w:rsid w:val="001424D0"/>
    <w:rsid w:val="0014315D"/>
    <w:rsid w:val="001436DE"/>
    <w:rsid w:val="00143A19"/>
    <w:rsid w:val="00143B9A"/>
    <w:rsid w:val="00144873"/>
    <w:rsid w:val="001448EB"/>
    <w:rsid w:val="00144E96"/>
    <w:rsid w:val="00144FD7"/>
    <w:rsid w:val="0014554C"/>
    <w:rsid w:val="001469D5"/>
    <w:rsid w:val="001469E8"/>
    <w:rsid w:val="00146A7B"/>
    <w:rsid w:val="0014753F"/>
    <w:rsid w:val="00147856"/>
    <w:rsid w:val="00150161"/>
    <w:rsid w:val="0015084A"/>
    <w:rsid w:val="00150CBA"/>
    <w:rsid w:val="00150CDF"/>
    <w:rsid w:val="0015144D"/>
    <w:rsid w:val="00151630"/>
    <w:rsid w:val="001525A0"/>
    <w:rsid w:val="00152A4F"/>
    <w:rsid w:val="00152BA6"/>
    <w:rsid w:val="00152F39"/>
    <w:rsid w:val="001530C8"/>
    <w:rsid w:val="0015352E"/>
    <w:rsid w:val="001538D2"/>
    <w:rsid w:val="00153A16"/>
    <w:rsid w:val="0015421C"/>
    <w:rsid w:val="001545BB"/>
    <w:rsid w:val="001569BF"/>
    <w:rsid w:val="00156EEA"/>
    <w:rsid w:val="001570D1"/>
    <w:rsid w:val="001574E8"/>
    <w:rsid w:val="00160482"/>
    <w:rsid w:val="00160D76"/>
    <w:rsid w:val="0016204E"/>
    <w:rsid w:val="00162246"/>
    <w:rsid w:val="00162784"/>
    <w:rsid w:val="00162D48"/>
    <w:rsid w:val="001634DB"/>
    <w:rsid w:val="00164120"/>
    <w:rsid w:val="00164311"/>
    <w:rsid w:val="00164B57"/>
    <w:rsid w:val="00164E39"/>
    <w:rsid w:val="00165D1C"/>
    <w:rsid w:val="00166AA2"/>
    <w:rsid w:val="001671EB"/>
    <w:rsid w:val="0016738E"/>
    <w:rsid w:val="0016766B"/>
    <w:rsid w:val="00170E6E"/>
    <w:rsid w:val="00171F4E"/>
    <w:rsid w:val="00172474"/>
    <w:rsid w:val="00172581"/>
    <w:rsid w:val="00172D44"/>
    <w:rsid w:val="00172E3C"/>
    <w:rsid w:val="00172F53"/>
    <w:rsid w:val="00173F42"/>
    <w:rsid w:val="00174304"/>
    <w:rsid w:val="001746BC"/>
    <w:rsid w:val="00174950"/>
    <w:rsid w:val="00174CBE"/>
    <w:rsid w:val="00174E49"/>
    <w:rsid w:val="00175339"/>
    <w:rsid w:val="0017549E"/>
    <w:rsid w:val="00175B13"/>
    <w:rsid w:val="00175B1E"/>
    <w:rsid w:val="00176334"/>
    <w:rsid w:val="00176A2D"/>
    <w:rsid w:val="00176A3C"/>
    <w:rsid w:val="00176DEE"/>
    <w:rsid w:val="00176FD0"/>
    <w:rsid w:val="001771D2"/>
    <w:rsid w:val="00177B9E"/>
    <w:rsid w:val="00177C24"/>
    <w:rsid w:val="0018165C"/>
    <w:rsid w:val="00181AF2"/>
    <w:rsid w:val="00181E4C"/>
    <w:rsid w:val="0018208B"/>
    <w:rsid w:val="0018258D"/>
    <w:rsid w:val="0018271C"/>
    <w:rsid w:val="00182828"/>
    <w:rsid w:val="00183E15"/>
    <w:rsid w:val="0018400D"/>
    <w:rsid w:val="00184570"/>
    <w:rsid w:val="0018476A"/>
    <w:rsid w:val="00184782"/>
    <w:rsid w:val="00185A6C"/>
    <w:rsid w:val="00186CA4"/>
    <w:rsid w:val="00186F3A"/>
    <w:rsid w:val="001873B6"/>
    <w:rsid w:val="001878B4"/>
    <w:rsid w:val="00187E96"/>
    <w:rsid w:val="0019073F"/>
    <w:rsid w:val="00190842"/>
    <w:rsid w:val="00190EAC"/>
    <w:rsid w:val="00191CA1"/>
    <w:rsid w:val="001935E6"/>
    <w:rsid w:val="001938A8"/>
    <w:rsid w:val="0019395E"/>
    <w:rsid w:val="00194FE1"/>
    <w:rsid w:val="00194FF1"/>
    <w:rsid w:val="001960FA"/>
    <w:rsid w:val="00196415"/>
    <w:rsid w:val="0019662F"/>
    <w:rsid w:val="00196BA3"/>
    <w:rsid w:val="00196F87"/>
    <w:rsid w:val="0019725E"/>
    <w:rsid w:val="00197524"/>
    <w:rsid w:val="0019755B"/>
    <w:rsid w:val="00197EE0"/>
    <w:rsid w:val="001A0176"/>
    <w:rsid w:val="001A02D8"/>
    <w:rsid w:val="001A0485"/>
    <w:rsid w:val="001A08D9"/>
    <w:rsid w:val="001A0B9A"/>
    <w:rsid w:val="001A1736"/>
    <w:rsid w:val="001A1B12"/>
    <w:rsid w:val="001A1C2D"/>
    <w:rsid w:val="001A2209"/>
    <w:rsid w:val="001A24B2"/>
    <w:rsid w:val="001A254D"/>
    <w:rsid w:val="001A28B1"/>
    <w:rsid w:val="001A2C40"/>
    <w:rsid w:val="001A2C58"/>
    <w:rsid w:val="001A3586"/>
    <w:rsid w:val="001A3FAF"/>
    <w:rsid w:val="001A469E"/>
    <w:rsid w:val="001A6047"/>
    <w:rsid w:val="001A607F"/>
    <w:rsid w:val="001A63BF"/>
    <w:rsid w:val="001A64D6"/>
    <w:rsid w:val="001A66F3"/>
    <w:rsid w:val="001A7F97"/>
    <w:rsid w:val="001B00BF"/>
    <w:rsid w:val="001B0ADC"/>
    <w:rsid w:val="001B0E0D"/>
    <w:rsid w:val="001B14FB"/>
    <w:rsid w:val="001B1735"/>
    <w:rsid w:val="001B1A45"/>
    <w:rsid w:val="001B206B"/>
    <w:rsid w:val="001B220D"/>
    <w:rsid w:val="001B235C"/>
    <w:rsid w:val="001B2628"/>
    <w:rsid w:val="001B28ED"/>
    <w:rsid w:val="001B30EC"/>
    <w:rsid w:val="001B3A83"/>
    <w:rsid w:val="001B550A"/>
    <w:rsid w:val="001B5E36"/>
    <w:rsid w:val="001B672D"/>
    <w:rsid w:val="001B6BBB"/>
    <w:rsid w:val="001B6C67"/>
    <w:rsid w:val="001B709C"/>
    <w:rsid w:val="001B77A9"/>
    <w:rsid w:val="001B78AD"/>
    <w:rsid w:val="001B7B59"/>
    <w:rsid w:val="001C03AD"/>
    <w:rsid w:val="001C08BA"/>
    <w:rsid w:val="001C0B29"/>
    <w:rsid w:val="001C0BF5"/>
    <w:rsid w:val="001C183F"/>
    <w:rsid w:val="001C1B28"/>
    <w:rsid w:val="001C274B"/>
    <w:rsid w:val="001C2F9E"/>
    <w:rsid w:val="001C30F5"/>
    <w:rsid w:val="001C331C"/>
    <w:rsid w:val="001C3509"/>
    <w:rsid w:val="001C43DF"/>
    <w:rsid w:val="001C4457"/>
    <w:rsid w:val="001C5450"/>
    <w:rsid w:val="001C575F"/>
    <w:rsid w:val="001C5A9E"/>
    <w:rsid w:val="001C5FDC"/>
    <w:rsid w:val="001C6C19"/>
    <w:rsid w:val="001C7E01"/>
    <w:rsid w:val="001D01A3"/>
    <w:rsid w:val="001D0821"/>
    <w:rsid w:val="001D0D28"/>
    <w:rsid w:val="001D10E7"/>
    <w:rsid w:val="001D1A45"/>
    <w:rsid w:val="001D1BCA"/>
    <w:rsid w:val="001D21A6"/>
    <w:rsid w:val="001D33B5"/>
    <w:rsid w:val="001D3620"/>
    <w:rsid w:val="001D39DD"/>
    <w:rsid w:val="001D492C"/>
    <w:rsid w:val="001D49DB"/>
    <w:rsid w:val="001D51CD"/>
    <w:rsid w:val="001D6480"/>
    <w:rsid w:val="001E0143"/>
    <w:rsid w:val="001E0C2F"/>
    <w:rsid w:val="001E106B"/>
    <w:rsid w:val="001E1A5E"/>
    <w:rsid w:val="001E2060"/>
    <w:rsid w:val="001E3072"/>
    <w:rsid w:val="001E425A"/>
    <w:rsid w:val="001E42B5"/>
    <w:rsid w:val="001E443E"/>
    <w:rsid w:val="001E456B"/>
    <w:rsid w:val="001E4A41"/>
    <w:rsid w:val="001E5388"/>
    <w:rsid w:val="001E6DE6"/>
    <w:rsid w:val="001E6DEB"/>
    <w:rsid w:val="001E7569"/>
    <w:rsid w:val="001E7AD6"/>
    <w:rsid w:val="001E7F93"/>
    <w:rsid w:val="001F01E0"/>
    <w:rsid w:val="001F2627"/>
    <w:rsid w:val="001F26EC"/>
    <w:rsid w:val="001F28BA"/>
    <w:rsid w:val="001F32B1"/>
    <w:rsid w:val="001F4954"/>
    <w:rsid w:val="001F4B37"/>
    <w:rsid w:val="001F508B"/>
    <w:rsid w:val="001F5161"/>
    <w:rsid w:val="001F531C"/>
    <w:rsid w:val="001F599F"/>
    <w:rsid w:val="001F59E9"/>
    <w:rsid w:val="001F5B49"/>
    <w:rsid w:val="001F5F5C"/>
    <w:rsid w:val="001F6129"/>
    <w:rsid w:val="001F617F"/>
    <w:rsid w:val="001F685B"/>
    <w:rsid w:val="001F6CFC"/>
    <w:rsid w:val="001F7134"/>
    <w:rsid w:val="001F7262"/>
    <w:rsid w:val="001F728F"/>
    <w:rsid w:val="002004B1"/>
    <w:rsid w:val="00201186"/>
    <w:rsid w:val="002012F6"/>
    <w:rsid w:val="002013C6"/>
    <w:rsid w:val="00201B51"/>
    <w:rsid w:val="00201F56"/>
    <w:rsid w:val="00202A8C"/>
    <w:rsid w:val="00202DCE"/>
    <w:rsid w:val="00203516"/>
    <w:rsid w:val="00203C78"/>
    <w:rsid w:val="00204514"/>
    <w:rsid w:val="002050C4"/>
    <w:rsid w:val="00205484"/>
    <w:rsid w:val="0020610B"/>
    <w:rsid w:val="00206802"/>
    <w:rsid w:val="00207C96"/>
    <w:rsid w:val="00207E38"/>
    <w:rsid w:val="00210FB0"/>
    <w:rsid w:val="00211060"/>
    <w:rsid w:val="00212A49"/>
    <w:rsid w:val="00212AA2"/>
    <w:rsid w:val="00212C1D"/>
    <w:rsid w:val="00213183"/>
    <w:rsid w:val="002135BA"/>
    <w:rsid w:val="00213DEC"/>
    <w:rsid w:val="002147D3"/>
    <w:rsid w:val="00214AF7"/>
    <w:rsid w:val="00214D67"/>
    <w:rsid w:val="00214E63"/>
    <w:rsid w:val="00215365"/>
    <w:rsid w:val="002156FF"/>
    <w:rsid w:val="00216088"/>
    <w:rsid w:val="002162C3"/>
    <w:rsid w:val="00217A94"/>
    <w:rsid w:val="00217E95"/>
    <w:rsid w:val="00220180"/>
    <w:rsid w:val="00220348"/>
    <w:rsid w:val="002203E5"/>
    <w:rsid w:val="0022046D"/>
    <w:rsid w:val="002208FB"/>
    <w:rsid w:val="00221337"/>
    <w:rsid w:val="0022195F"/>
    <w:rsid w:val="00221CE4"/>
    <w:rsid w:val="002223E6"/>
    <w:rsid w:val="0022249D"/>
    <w:rsid w:val="00222EE4"/>
    <w:rsid w:val="00223704"/>
    <w:rsid w:val="002242F1"/>
    <w:rsid w:val="0022432D"/>
    <w:rsid w:val="00225B54"/>
    <w:rsid w:val="002278B3"/>
    <w:rsid w:val="002301BC"/>
    <w:rsid w:val="0023093D"/>
    <w:rsid w:val="00230E48"/>
    <w:rsid w:val="00231544"/>
    <w:rsid w:val="002315A5"/>
    <w:rsid w:val="002328F7"/>
    <w:rsid w:val="00233745"/>
    <w:rsid w:val="002337EA"/>
    <w:rsid w:val="002338C3"/>
    <w:rsid w:val="00233A79"/>
    <w:rsid w:val="00234639"/>
    <w:rsid w:val="00234A46"/>
    <w:rsid w:val="00235B36"/>
    <w:rsid w:val="0023685D"/>
    <w:rsid w:val="00236EC7"/>
    <w:rsid w:val="00237579"/>
    <w:rsid w:val="0023778C"/>
    <w:rsid w:val="00237994"/>
    <w:rsid w:val="00237B33"/>
    <w:rsid w:val="002401EE"/>
    <w:rsid w:val="00242C55"/>
    <w:rsid w:val="00242D30"/>
    <w:rsid w:val="002432B7"/>
    <w:rsid w:val="002440BB"/>
    <w:rsid w:val="002441D8"/>
    <w:rsid w:val="002445EB"/>
    <w:rsid w:val="002456BD"/>
    <w:rsid w:val="002456F0"/>
    <w:rsid w:val="00246988"/>
    <w:rsid w:val="00246BD4"/>
    <w:rsid w:val="0025001F"/>
    <w:rsid w:val="002500F6"/>
    <w:rsid w:val="002502EC"/>
    <w:rsid w:val="0025042C"/>
    <w:rsid w:val="00250904"/>
    <w:rsid w:val="00250B8B"/>
    <w:rsid w:val="00250F08"/>
    <w:rsid w:val="002512A4"/>
    <w:rsid w:val="00251923"/>
    <w:rsid w:val="00251D3C"/>
    <w:rsid w:val="00252BCC"/>
    <w:rsid w:val="00253C5B"/>
    <w:rsid w:val="00253CE3"/>
    <w:rsid w:val="0025420C"/>
    <w:rsid w:val="00254904"/>
    <w:rsid w:val="002553C9"/>
    <w:rsid w:val="002553FB"/>
    <w:rsid w:val="002557E4"/>
    <w:rsid w:val="00257257"/>
    <w:rsid w:val="002574E7"/>
    <w:rsid w:val="00257A9C"/>
    <w:rsid w:val="0026008A"/>
    <w:rsid w:val="002611DF"/>
    <w:rsid w:val="00261586"/>
    <w:rsid w:val="00261696"/>
    <w:rsid w:val="0026247C"/>
    <w:rsid w:val="002625C8"/>
    <w:rsid w:val="002629CC"/>
    <w:rsid w:val="00263132"/>
    <w:rsid w:val="0026398F"/>
    <w:rsid w:val="00263D41"/>
    <w:rsid w:val="00264251"/>
    <w:rsid w:val="00264446"/>
    <w:rsid w:val="00264E38"/>
    <w:rsid w:val="002676EB"/>
    <w:rsid w:val="00267C70"/>
    <w:rsid w:val="002706A3"/>
    <w:rsid w:val="00270A42"/>
    <w:rsid w:val="00270DD1"/>
    <w:rsid w:val="00270EBE"/>
    <w:rsid w:val="002710D3"/>
    <w:rsid w:val="00271B3F"/>
    <w:rsid w:val="0027211A"/>
    <w:rsid w:val="002724A8"/>
    <w:rsid w:val="00272904"/>
    <w:rsid w:val="00273A4F"/>
    <w:rsid w:val="0027431D"/>
    <w:rsid w:val="002745CD"/>
    <w:rsid w:val="002745F8"/>
    <w:rsid w:val="00274A18"/>
    <w:rsid w:val="00274CC7"/>
    <w:rsid w:val="00274F8F"/>
    <w:rsid w:val="002751B4"/>
    <w:rsid w:val="0027573A"/>
    <w:rsid w:val="00275D17"/>
    <w:rsid w:val="00276B5E"/>
    <w:rsid w:val="00276F6C"/>
    <w:rsid w:val="00280222"/>
    <w:rsid w:val="002804B8"/>
    <w:rsid w:val="00280636"/>
    <w:rsid w:val="00280C4F"/>
    <w:rsid w:val="00281B31"/>
    <w:rsid w:val="00282546"/>
    <w:rsid w:val="00282B58"/>
    <w:rsid w:val="00283179"/>
    <w:rsid w:val="00283641"/>
    <w:rsid w:val="00284194"/>
    <w:rsid w:val="00284D7D"/>
    <w:rsid w:val="0028529A"/>
    <w:rsid w:val="00285A48"/>
    <w:rsid w:val="00286290"/>
    <w:rsid w:val="002866AD"/>
    <w:rsid w:val="00286948"/>
    <w:rsid w:val="00287359"/>
    <w:rsid w:val="002876F1"/>
    <w:rsid w:val="00287726"/>
    <w:rsid w:val="0028799D"/>
    <w:rsid w:val="00290393"/>
    <w:rsid w:val="00290471"/>
    <w:rsid w:val="0029084A"/>
    <w:rsid w:val="00290E63"/>
    <w:rsid w:val="00290F67"/>
    <w:rsid w:val="0029125C"/>
    <w:rsid w:val="002919ED"/>
    <w:rsid w:val="00291E03"/>
    <w:rsid w:val="00292F6A"/>
    <w:rsid w:val="002936EF"/>
    <w:rsid w:val="002936FA"/>
    <w:rsid w:val="00293FF8"/>
    <w:rsid w:val="00294512"/>
    <w:rsid w:val="002950B9"/>
    <w:rsid w:val="00295109"/>
    <w:rsid w:val="00295C05"/>
    <w:rsid w:val="0029650D"/>
    <w:rsid w:val="00296752"/>
    <w:rsid w:val="00296FEC"/>
    <w:rsid w:val="00297A2D"/>
    <w:rsid w:val="00297C12"/>
    <w:rsid w:val="002A08D7"/>
    <w:rsid w:val="002A0ED6"/>
    <w:rsid w:val="002A0FC0"/>
    <w:rsid w:val="002A11E6"/>
    <w:rsid w:val="002A1213"/>
    <w:rsid w:val="002A1846"/>
    <w:rsid w:val="002A1878"/>
    <w:rsid w:val="002A1917"/>
    <w:rsid w:val="002A2505"/>
    <w:rsid w:val="002A2930"/>
    <w:rsid w:val="002A29A2"/>
    <w:rsid w:val="002A2E60"/>
    <w:rsid w:val="002A361F"/>
    <w:rsid w:val="002A45ED"/>
    <w:rsid w:val="002A4A09"/>
    <w:rsid w:val="002A4EFD"/>
    <w:rsid w:val="002A4F62"/>
    <w:rsid w:val="002A4FF5"/>
    <w:rsid w:val="002A5020"/>
    <w:rsid w:val="002A51EE"/>
    <w:rsid w:val="002A5AD4"/>
    <w:rsid w:val="002A61EA"/>
    <w:rsid w:val="002A68D8"/>
    <w:rsid w:val="002A6B03"/>
    <w:rsid w:val="002A6FC6"/>
    <w:rsid w:val="002A769C"/>
    <w:rsid w:val="002A78A6"/>
    <w:rsid w:val="002B0786"/>
    <w:rsid w:val="002B0A5A"/>
    <w:rsid w:val="002B10CA"/>
    <w:rsid w:val="002B1763"/>
    <w:rsid w:val="002B1938"/>
    <w:rsid w:val="002B1F03"/>
    <w:rsid w:val="002B1FF4"/>
    <w:rsid w:val="002B2391"/>
    <w:rsid w:val="002B24A1"/>
    <w:rsid w:val="002B2BE3"/>
    <w:rsid w:val="002B3474"/>
    <w:rsid w:val="002B37C0"/>
    <w:rsid w:val="002B38C2"/>
    <w:rsid w:val="002B3F78"/>
    <w:rsid w:val="002B44AF"/>
    <w:rsid w:val="002B48B4"/>
    <w:rsid w:val="002B4E80"/>
    <w:rsid w:val="002B5A03"/>
    <w:rsid w:val="002B5D9A"/>
    <w:rsid w:val="002B69C3"/>
    <w:rsid w:val="002B792E"/>
    <w:rsid w:val="002B7B79"/>
    <w:rsid w:val="002C03D8"/>
    <w:rsid w:val="002C08CE"/>
    <w:rsid w:val="002C0E1B"/>
    <w:rsid w:val="002C131F"/>
    <w:rsid w:val="002C1713"/>
    <w:rsid w:val="002C178D"/>
    <w:rsid w:val="002C1B91"/>
    <w:rsid w:val="002C1F47"/>
    <w:rsid w:val="002C2129"/>
    <w:rsid w:val="002C22F8"/>
    <w:rsid w:val="002C2942"/>
    <w:rsid w:val="002C32DE"/>
    <w:rsid w:val="002C392C"/>
    <w:rsid w:val="002C3B55"/>
    <w:rsid w:val="002C4551"/>
    <w:rsid w:val="002C4587"/>
    <w:rsid w:val="002C5F33"/>
    <w:rsid w:val="002C758E"/>
    <w:rsid w:val="002D00EF"/>
    <w:rsid w:val="002D053F"/>
    <w:rsid w:val="002D0E70"/>
    <w:rsid w:val="002D15E6"/>
    <w:rsid w:val="002D259E"/>
    <w:rsid w:val="002D425B"/>
    <w:rsid w:val="002D46A2"/>
    <w:rsid w:val="002D4BFA"/>
    <w:rsid w:val="002D5AB0"/>
    <w:rsid w:val="002D5F78"/>
    <w:rsid w:val="002D5F7E"/>
    <w:rsid w:val="002D6258"/>
    <w:rsid w:val="002D6489"/>
    <w:rsid w:val="002D67F6"/>
    <w:rsid w:val="002D71D6"/>
    <w:rsid w:val="002D738C"/>
    <w:rsid w:val="002D7CE0"/>
    <w:rsid w:val="002E03D3"/>
    <w:rsid w:val="002E0AEC"/>
    <w:rsid w:val="002E1480"/>
    <w:rsid w:val="002E20D5"/>
    <w:rsid w:val="002E2AB4"/>
    <w:rsid w:val="002E2C93"/>
    <w:rsid w:val="002E308F"/>
    <w:rsid w:val="002E35C3"/>
    <w:rsid w:val="002E3920"/>
    <w:rsid w:val="002E5131"/>
    <w:rsid w:val="002E5C50"/>
    <w:rsid w:val="002E652B"/>
    <w:rsid w:val="002E670B"/>
    <w:rsid w:val="002E77A1"/>
    <w:rsid w:val="002E7933"/>
    <w:rsid w:val="002E7BE3"/>
    <w:rsid w:val="002F1313"/>
    <w:rsid w:val="002F1F03"/>
    <w:rsid w:val="002F4145"/>
    <w:rsid w:val="002F495B"/>
    <w:rsid w:val="002F51C1"/>
    <w:rsid w:val="002F5DEA"/>
    <w:rsid w:val="002F6CDC"/>
    <w:rsid w:val="003007EF"/>
    <w:rsid w:val="00300892"/>
    <w:rsid w:val="00300E93"/>
    <w:rsid w:val="00300F8D"/>
    <w:rsid w:val="003017BF"/>
    <w:rsid w:val="0030216B"/>
    <w:rsid w:val="003024F1"/>
    <w:rsid w:val="003029FE"/>
    <w:rsid w:val="00302DC4"/>
    <w:rsid w:val="00302E7F"/>
    <w:rsid w:val="00303132"/>
    <w:rsid w:val="00303A4D"/>
    <w:rsid w:val="0030478C"/>
    <w:rsid w:val="00305128"/>
    <w:rsid w:val="003057CD"/>
    <w:rsid w:val="003063F8"/>
    <w:rsid w:val="00307C55"/>
    <w:rsid w:val="00307E7F"/>
    <w:rsid w:val="00307F9A"/>
    <w:rsid w:val="0031001C"/>
    <w:rsid w:val="00310CD9"/>
    <w:rsid w:val="00311925"/>
    <w:rsid w:val="00311999"/>
    <w:rsid w:val="00312059"/>
    <w:rsid w:val="00312268"/>
    <w:rsid w:val="0031226F"/>
    <w:rsid w:val="00312547"/>
    <w:rsid w:val="003147BA"/>
    <w:rsid w:val="003148D4"/>
    <w:rsid w:val="00314909"/>
    <w:rsid w:val="00314C97"/>
    <w:rsid w:val="00314CDF"/>
    <w:rsid w:val="003151B5"/>
    <w:rsid w:val="0031624A"/>
    <w:rsid w:val="003162DE"/>
    <w:rsid w:val="0031650A"/>
    <w:rsid w:val="0031667E"/>
    <w:rsid w:val="00316D15"/>
    <w:rsid w:val="00317CC3"/>
    <w:rsid w:val="00320647"/>
    <w:rsid w:val="003207EC"/>
    <w:rsid w:val="003208D5"/>
    <w:rsid w:val="0032151F"/>
    <w:rsid w:val="003217DD"/>
    <w:rsid w:val="00321C25"/>
    <w:rsid w:val="00321D49"/>
    <w:rsid w:val="00322733"/>
    <w:rsid w:val="00322962"/>
    <w:rsid w:val="0032340F"/>
    <w:rsid w:val="00323A5C"/>
    <w:rsid w:val="0032478E"/>
    <w:rsid w:val="003248D2"/>
    <w:rsid w:val="00324DC9"/>
    <w:rsid w:val="0032685F"/>
    <w:rsid w:val="00326997"/>
    <w:rsid w:val="00326E08"/>
    <w:rsid w:val="0033083A"/>
    <w:rsid w:val="00331589"/>
    <w:rsid w:val="0033161E"/>
    <w:rsid w:val="00332399"/>
    <w:rsid w:val="00332609"/>
    <w:rsid w:val="00333E90"/>
    <w:rsid w:val="00333F34"/>
    <w:rsid w:val="00333F55"/>
    <w:rsid w:val="00335059"/>
    <w:rsid w:val="00335284"/>
    <w:rsid w:val="0033580D"/>
    <w:rsid w:val="00335811"/>
    <w:rsid w:val="00335BA8"/>
    <w:rsid w:val="00335BD7"/>
    <w:rsid w:val="00336356"/>
    <w:rsid w:val="003365AC"/>
    <w:rsid w:val="00336FE9"/>
    <w:rsid w:val="003377A3"/>
    <w:rsid w:val="00337A5A"/>
    <w:rsid w:val="00337EB7"/>
    <w:rsid w:val="00340110"/>
    <w:rsid w:val="00341AAC"/>
    <w:rsid w:val="00341DDD"/>
    <w:rsid w:val="0034248E"/>
    <w:rsid w:val="003429CF"/>
    <w:rsid w:val="00343213"/>
    <w:rsid w:val="00343447"/>
    <w:rsid w:val="00343DF7"/>
    <w:rsid w:val="00344524"/>
    <w:rsid w:val="00344ADD"/>
    <w:rsid w:val="0034523F"/>
    <w:rsid w:val="00345818"/>
    <w:rsid w:val="00345BEB"/>
    <w:rsid w:val="00346FB7"/>
    <w:rsid w:val="0034707F"/>
    <w:rsid w:val="0034751B"/>
    <w:rsid w:val="003475BD"/>
    <w:rsid w:val="0035051A"/>
    <w:rsid w:val="0035091F"/>
    <w:rsid w:val="00350C8C"/>
    <w:rsid w:val="003527E5"/>
    <w:rsid w:val="00353469"/>
    <w:rsid w:val="003536FD"/>
    <w:rsid w:val="00353ADF"/>
    <w:rsid w:val="00353E3C"/>
    <w:rsid w:val="0035404D"/>
    <w:rsid w:val="003545F4"/>
    <w:rsid w:val="00354929"/>
    <w:rsid w:val="0035494C"/>
    <w:rsid w:val="00354EAD"/>
    <w:rsid w:val="003550EC"/>
    <w:rsid w:val="00355361"/>
    <w:rsid w:val="00355678"/>
    <w:rsid w:val="00356002"/>
    <w:rsid w:val="0035621F"/>
    <w:rsid w:val="00356293"/>
    <w:rsid w:val="00356832"/>
    <w:rsid w:val="00357265"/>
    <w:rsid w:val="003575C6"/>
    <w:rsid w:val="00357CA6"/>
    <w:rsid w:val="00360090"/>
    <w:rsid w:val="0036025F"/>
    <w:rsid w:val="003610BC"/>
    <w:rsid w:val="00361393"/>
    <w:rsid w:val="00361535"/>
    <w:rsid w:val="0036161B"/>
    <w:rsid w:val="003620F8"/>
    <w:rsid w:val="003623FD"/>
    <w:rsid w:val="00362A74"/>
    <w:rsid w:val="00362E32"/>
    <w:rsid w:val="00363207"/>
    <w:rsid w:val="0036322B"/>
    <w:rsid w:val="0036326B"/>
    <w:rsid w:val="003635B0"/>
    <w:rsid w:val="003635D2"/>
    <w:rsid w:val="00364E27"/>
    <w:rsid w:val="00366077"/>
    <w:rsid w:val="003665B8"/>
    <w:rsid w:val="00366E8A"/>
    <w:rsid w:val="00367FB3"/>
    <w:rsid w:val="003701AF"/>
    <w:rsid w:val="003713A4"/>
    <w:rsid w:val="003714C7"/>
    <w:rsid w:val="00371DF5"/>
    <w:rsid w:val="003721D0"/>
    <w:rsid w:val="00372984"/>
    <w:rsid w:val="003733DA"/>
    <w:rsid w:val="00373662"/>
    <w:rsid w:val="00374E63"/>
    <w:rsid w:val="0037526E"/>
    <w:rsid w:val="003753AA"/>
    <w:rsid w:val="003758BF"/>
    <w:rsid w:val="00375F21"/>
    <w:rsid w:val="00376A2D"/>
    <w:rsid w:val="00377231"/>
    <w:rsid w:val="00377CF2"/>
    <w:rsid w:val="00380AC3"/>
    <w:rsid w:val="00380B78"/>
    <w:rsid w:val="00381871"/>
    <w:rsid w:val="003819CA"/>
    <w:rsid w:val="00381D4E"/>
    <w:rsid w:val="00383242"/>
    <w:rsid w:val="0038422A"/>
    <w:rsid w:val="003845A2"/>
    <w:rsid w:val="00386121"/>
    <w:rsid w:val="00386608"/>
    <w:rsid w:val="00386645"/>
    <w:rsid w:val="00386E40"/>
    <w:rsid w:val="00387310"/>
    <w:rsid w:val="003874A8"/>
    <w:rsid w:val="003875D1"/>
    <w:rsid w:val="0038772A"/>
    <w:rsid w:val="00387733"/>
    <w:rsid w:val="0039085F"/>
    <w:rsid w:val="003918DF"/>
    <w:rsid w:val="00391FC0"/>
    <w:rsid w:val="003923CD"/>
    <w:rsid w:val="003923DF"/>
    <w:rsid w:val="0039248D"/>
    <w:rsid w:val="00392973"/>
    <w:rsid w:val="00392A7A"/>
    <w:rsid w:val="00393A2F"/>
    <w:rsid w:val="003956A4"/>
    <w:rsid w:val="003963E8"/>
    <w:rsid w:val="003968C7"/>
    <w:rsid w:val="00396DAE"/>
    <w:rsid w:val="00397486"/>
    <w:rsid w:val="00397508"/>
    <w:rsid w:val="003A03F0"/>
    <w:rsid w:val="003A071B"/>
    <w:rsid w:val="003A145C"/>
    <w:rsid w:val="003A1751"/>
    <w:rsid w:val="003A2B7F"/>
    <w:rsid w:val="003A2ED7"/>
    <w:rsid w:val="003A3005"/>
    <w:rsid w:val="003A386A"/>
    <w:rsid w:val="003A3905"/>
    <w:rsid w:val="003A3B39"/>
    <w:rsid w:val="003A407E"/>
    <w:rsid w:val="003A43D9"/>
    <w:rsid w:val="003A4542"/>
    <w:rsid w:val="003A4E4E"/>
    <w:rsid w:val="003A5669"/>
    <w:rsid w:val="003A58FB"/>
    <w:rsid w:val="003A59E6"/>
    <w:rsid w:val="003A5B39"/>
    <w:rsid w:val="003A5E5B"/>
    <w:rsid w:val="003B004D"/>
    <w:rsid w:val="003B0C3A"/>
    <w:rsid w:val="003B0FF0"/>
    <w:rsid w:val="003B182F"/>
    <w:rsid w:val="003B1AF4"/>
    <w:rsid w:val="003B25F6"/>
    <w:rsid w:val="003B2A06"/>
    <w:rsid w:val="003B2A84"/>
    <w:rsid w:val="003B2AB9"/>
    <w:rsid w:val="003B2B9D"/>
    <w:rsid w:val="003B2F77"/>
    <w:rsid w:val="003B2FC3"/>
    <w:rsid w:val="003B3D62"/>
    <w:rsid w:val="003B45B0"/>
    <w:rsid w:val="003B4631"/>
    <w:rsid w:val="003B5466"/>
    <w:rsid w:val="003B608A"/>
    <w:rsid w:val="003B608F"/>
    <w:rsid w:val="003B64C7"/>
    <w:rsid w:val="003B723E"/>
    <w:rsid w:val="003B74D8"/>
    <w:rsid w:val="003B794E"/>
    <w:rsid w:val="003B7A30"/>
    <w:rsid w:val="003B7CD8"/>
    <w:rsid w:val="003C02DC"/>
    <w:rsid w:val="003C0378"/>
    <w:rsid w:val="003C04FE"/>
    <w:rsid w:val="003C0F76"/>
    <w:rsid w:val="003C1202"/>
    <w:rsid w:val="003C2098"/>
    <w:rsid w:val="003C246C"/>
    <w:rsid w:val="003C3F28"/>
    <w:rsid w:val="003C4614"/>
    <w:rsid w:val="003C49D5"/>
    <w:rsid w:val="003C519C"/>
    <w:rsid w:val="003C54FF"/>
    <w:rsid w:val="003C5E94"/>
    <w:rsid w:val="003C6AAD"/>
    <w:rsid w:val="003C6ABA"/>
    <w:rsid w:val="003C6BAB"/>
    <w:rsid w:val="003C6E56"/>
    <w:rsid w:val="003C745B"/>
    <w:rsid w:val="003C7542"/>
    <w:rsid w:val="003C792A"/>
    <w:rsid w:val="003C7939"/>
    <w:rsid w:val="003D0652"/>
    <w:rsid w:val="003D0C79"/>
    <w:rsid w:val="003D11EB"/>
    <w:rsid w:val="003D1D72"/>
    <w:rsid w:val="003D22CC"/>
    <w:rsid w:val="003D23CD"/>
    <w:rsid w:val="003D349E"/>
    <w:rsid w:val="003D36E5"/>
    <w:rsid w:val="003D381C"/>
    <w:rsid w:val="003D5E90"/>
    <w:rsid w:val="003D6024"/>
    <w:rsid w:val="003D6F79"/>
    <w:rsid w:val="003D707E"/>
    <w:rsid w:val="003D77D0"/>
    <w:rsid w:val="003D7D3D"/>
    <w:rsid w:val="003E0262"/>
    <w:rsid w:val="003E0397"/>
    <w:rsid w:val="003E04CF"/>
    <w:rsid w:val="003E0BF9"/>
    <w:rsid w:val="003E0CCB"/>
    <w:rsid w:val="003E106C"/>
    <w:rsid w:val="003E14C7"/>
    <w:rsid w:val="003E1694"/>
    <w:rsid w:val="003E1CC6"/>
    <w:rsid w:val="003E1FD4"/>
    <w:rsid w:val="003E2443"/>
    <w:rsid w:val="003E2E35"/>
    <w:rsid w:val="003E485E"/>
    <w:rsid w:val="003E4926"/>
    <w:rsid w:val="003E4DAB"/>
    <w:rsid w:val="003E5AD3"/>
    <w:rsid w:val="003E5D0E"/>
    <w:rsid w:val="003E60FC"/>
    <w:rsid w:val="003E63A4"/>
    <w:rsid w:val="003E6E95"/>
    <w:rsid w:val="003E7C45"/>
    <w:rsid w:val="003F0462"/>
    <w:rsid w:val="003F072B"/>
    <w:rsid w:val="003F0B0A"/>
    <w:rsid w:val="003F10CF"/>
    <w:rsid w:val="003F129E"/>
    <w:rsid w:val="003F2712"/>
    <w:rsid w:val="003F37CC"/>
    <w:rsid w:val="003F3F8D"/>
    <w:rsid w:val="003F41C3"/>
    <w:rsid w:val="003F4538"/>
    <w:rsid w:val="003F4CE9"/>
    <w:rsid w:val="003F4E6F"/>
    <w:rsid w:val="003F4F13"/>
    <w:rsid w:val="003F5201"/>
    <w:rsid w:val="003F5968"/>
    <w:rsid w:val="003F5D66"/>
    <w:rsid w:val="003F68C8"/>
    <w:rsid w:val="003F69B9"/>
    <w:rsid w:val="003F6EEF"/>
    <w:rsid w:val="003F791A"/>
    <w:rsid w:val="003F7E4C"/>
    <w:rsid w:val="00400168"/>
    <w:rsid w:val="00400FE5"/>
    <w:rsid w:val="004012D7"/>
    <w:rsid w:val="00402913"/>
    <w:rsid w:val="00402948"/>
    <w:rsid w:val="00402A4E"/>
    <w:rsid w:val="00403D33"/>
    <w:rsid w:val="004042BF"/>
    <w:rsid w:val="00404EFD"/>
    <w:rsid w:val="004055D9"/>
    <w:rsid w:val="004056EF"/>
    <w:rsid w:val="00405DD9"/>
    <w:rsid w:val="00406B9E"/>
    <w:rsid w:val="00406DB6"/>
    <w:rsid w:val="00406E94"/>
    <w:rsid w:val="004070B9"/>
    <w:rsid w:val="00407381"/>
    <w:rsid w:val="004076A4"/>
    <w:rsid w:val="004076DA"/>
    <w:rsid w:val="0041051A"/>
    <w:rsid w:val="00410917"/>
    <w:rsid w:val="004117AE"/>
    <w:rsid w:val="00411FC0"/>
    <w:rsid w:val="0041301D"/>
    <w:rsid w:val="004131C4"/>
    <w:rsid w:val="00413AE5"/>
    <w:rsid w:val="00413BD3"/>
    <w:rsid w:val="00413C61"/>
    <w:rsid w:val="004153D4"/>
    <w:rsid w:val="0041557D"/>
    <w:rsid w:val="004157AA"/>
    <w:rsid w:val="004167AD"/>
    <w:rsid w:val="0041717F"/>
    <w:rsid w:val="0041727B"/>
    <w:rsid w:val="00417F9C"/>
    <w:rsid w:val="00420429"/>
    <w:rsid w:val="00420BC9"/>
    <w:rsid w:val="00420D7C"/>
    <w:rsid w:val="00421202"/>
    <w:rsid w:val="00421315"/>
    <w:rsid w:val="00421507"/>
    <w:rsid w:val="00422321"/>
    <w:rsid w:val="00422450"/>
    <w:rsid w:val="0042253E"/>
    <w:rsid w:val="00422E48"/>
    <w:rsid w:val="004233B0"/>
    <w:rsid w:val="0042377F"/>
    <w:rsid w:val="004245B5"/>
    <w:rsid w:val="00424A6D"/>
    <w:rsid w:val="00425084"/>
    <w:rsid w:val="004250F1"/>
    <w:rsid w:val="0042516B"/>
    <w:rsid w:val="00425998"/>
    <w:rsid w:val="00425E3F"/>
    <w:rsid w:val="00425F7F"/>
    <w:rsid w:val="0042690A"/>
    <w:rsid w:val="00426B79"/>
    <w:rsid w:val="00427BF0"/>
    <w:rsid w:val="00430064"/>
    <w:rsid w:val="004302EA"/>
    <w:rsid w:val="00430E64"/>
    <w:rsid w:val="0043182D"/>
    <w:rsid w:val="00431A2D"/>
    <w:rsid w:val="00431AF3"/>
    <w:rsid w:val="00431C30"/>
    <w:rsid w:val="004325EF"/>
    <w:rsid w:val="004325F4"/>
    <w:rsid w:val="0043267A"/>
    <w:rsid w:val="0043314E"/>
    <w:rsid w:val="00433A13"/>
    <w:rsid w:val="00433E42"/>
    <w:rsid w:val="00433F56"/>
    <w:rsid w:val="00433FD9"/>
    <w:rsid w:val="004371BB"/>
    <w:rsid w:val="00437D6C"/>
    <w:rsid w:val="00440BED"/>
    <w:rsid w:val="004411CC"/>
    <w:rsid w:val="00441410"/>
    <w:rsid w:val="00441AB9"/>
    <w:rsid w:val="00441AE9"/>
    <w:rsid w:val="00441D56"/>
    <w:rsid w:val="004422D5"/>
    <w:rsid w:val="00443401"/>
    <w:rsid w:val="00443C9D"/>
    <w:rsid w:val="00444173"/>
    <w:rsid w:val="004458C8"/>
    <w:rsid w:val="004462E0"/>
    <w:rsid w:val="004466DF"/>
    <w:rsid w:val="00447450"/>
    <w:rsid w:val="0044749C"/>
    <w:rsid w:val="00447506"/>
    <w:rsid w:val="00447A6E"/>
    <w:rsid w:val="00447EDF"/>
    <w:rsid w:val="00450AD3"/>
    <w:rsid w:val="00450F7E"/>
    <w:rsid w:val="00451254"/>
    <w:rsid w:val="00451402"/>
    <w:rsid w:val="00453436"/>
    <w:rsid w:val="004545CE"/>
    <w:rsid w:val="00455487"/>
    <w:rsid w:val="0045553E"/>
    <w:rsid w:val="00455BEB"/>
    <w:rsid w:val="00456BF7"/>
    <w:rsid w:val="00460018"/>
    <w:rsid w:val="00460284"/>
    <w:rsid w:val="004603EB"/>
    <w:rsid w:val="004605B4"/>
    <w:rsid w:val="00460864"/>
    <w:rsid w:val="00460E1D"/>
    <w:rsid w:val="004627E3"/>
    <w:rsid w:val="00464DFA"/>
    <w:rsid w:val="00464FB6"/>
    <w:rsid w:val="00465D89"/>
    <w:rsid w:val="00466678"/>
    <w:rsid w:val="004666A0"/>
    <w:rsid w:val="00466A36"/>
    <w:rsid w:val="00466D08"/>
    <w:rsid w:val="00470E05"/>
    <w:rsid w:val="004712E5"/>
    <w:rsid w:val="00471E7D"/>
    <w:rsid w:val="0047279F"/>
    <w:rsid w:val="00473371"/>
    <w:rsid w:val="004736A1"/>
    <w:rsid w:val="004737B0"/>
    <w:rsid w:val="00473989"/>
    <w:rsid w:val="0047398B"/>
    <w:rsid w:val="00473FA9"/>
    <w:rsid w:val="00474544"/>
    <w:rsid w:val="00474DF6"/>
    <w:rsid w:val="00474E55"/>
    <w:rsid w:val="00475097"/>
    <w:rsid w:val="0047527A"/>
    <w:rsid w:val="004752BC"/>
    <w:rsid w:val="004752C5"/>
    <w:rsid w:val="00475877"/>
    <w:rsid w:val="00475B02"/>
    <w:rsid w:val="004763A5"/>
    <w:rsid w:val="004763B3"/>
    <w:rsid w:val="00476E53"/>
    <w:rsid w:val="0048024F"/>
    <w:rsid w:val="00480959"/>
    <w:rsid w:val="00480E90"/>
    <w:rsid w:val="0048185E"/>
    <w:rsid w:val="00481896"/>
    <w:rsid w:val="00481CDE"/>
    <w:rsid w:val="00482A41"/>
    <w:rsid w:val="00482A43"/>
    <w:rsid w:val="00482B33"/>
    <w:rsid w:val="00482D45"/>
    <w:rsid w:val="00483304"/>
    <w:rsid w:val="004833E1"/>
    <w:rsid w:val="00483B15"/>
    <w:rsid w:val="004840A1"/>
    <w:rsid w:val="00484128"/>
    <w:rsid w:val="00484DDD"/>
    <w:rsid w:val="00484FFF"/>
    <w:rsid w:val="00485243"/>
    <w:rsid w:val="00485AA2"/>
    <w:rsid w:val="00485AB3"/>
    <w:rsid w:val="00486100"/>
    <w:rsid w:val="00486539"/>
    <w:rsid w:val="0048674A"/>
    <w:rsid w:val="004868D7"/>
    <w:rsid w:val="00487928"/>
    <w:rsid w:val="004879E6"/>
    <w:rsid w:val="00487D22"/>
    <w:rsid w:val="00487E67"/>
    <w:rsid w:val="00490D6A"/>
    <w:rsid w:val="00490F5F"/>
    <w:rsid w:val="00491545"/>
    <w:rsid w:val="00491F59"/>
    <w:rsid w:val="00492AEB"/>
    <w:rsid w:val="00493BC5"/>
    <w:rsid w:val="00494DB3"/>
    <w:rsid w:val="0049506F"/>
    <w:rsid w:val="0049564F"/>
    <w:rsid w:val="00495ACC"/>
    <w:rsid w:val="00495C28"/>
    <w:rsid w:val="00496395"/>
    <w:rsid w:val="00496903"/>
    <w:rsid w:val="00496FA2"/>
    <w:rsid w:val="00497036"/>
    <w:rsid w:val="0049763C"/>
    <w:rsid w:val="004A07B1"/>
    <w:rsid w:val="004A0973"/>
    <w:rsid w:val="004A0DB7"/>
    <w:rsid w:val="004A1155"/>
    <w:rsid w:val="004A190C"/>
    <w:rsid w:val="004A1D66"/>
    <w:rsid w:val="004A24AA"/>
    <w:rsid w:val="004A25BC"/>
    <w:rsid w:val="004A48B8"/>
    <w:rsid w:val="004A4981"/>
    <w:rsid w:val="004A49DB"/>
    <w:rsid w:val="004A4EA4"/>
    <w:rsid w:val="004A5412"/>
    <w:rsid w:val="004A59DA"/>
    <w:rsid w:val="004A59E0"/>
    <w:rsid w:val="004A5BA8"/>
    <w:rsid w:val="004A5D46"/>
    <w:rsid w:val="004A65C3"/>
    <w:rsid w:val="004B0540"/>
    <w:rsid w:val="004B0638"/>
    <w:rsid w:val="004B1551"/>
    <w:rsid w:val="004B18D4"/>
    <w:rsid w:val="004B2625"/>
    <w:rsid w:val="004B4806"/>
    <w:rsid w:val="004B52E9"/>
    <w:rsid w:val="004B573A"/>
    <w:rsid w:val="004B5E17"/>
    <w:rsid w:val="004B6127"/>
    <w:rsid w:val="004B6527"/>
    <w:rsid w:val="004B76FD"/>
    <w:rsid w:val="004B7AAD"/>
    <w:rsid w:val="004B7D6B"/>
    <w:rsid w:val="004C07CB"/>
    <w:rsid w:val="004C0B5A"/>
    <w:rsid w:val="004C1C0D"/>
    <w:rsid w:val="004C1E34"/>
    <w:rsid w:val="004C2350"/>
    <w:rsid w:val="004C27A4"/>
    <w:rsid w:val="004C3437"/>
    <w:rsid w:val="004C34C5"/>
    <w:rsid w:val="004C351F"/>
    <w:rsid w:val="004C3A9B"/>
    <w:rsid w:val="004C42DE"/>
    <w:rsid w:val="004C5206"/>
    <w:rsid w:val="004C52EE"/>
    <w:rsid w:val="004C5E63"/>
    <w:rsid w:val="004C61BB"/>
    <w:rsid w:val="004C63F7"/>
    <w:rsid w:val="004C66BE"/>
    <w:rsid w:val="004C6DF3"/>
    <w:rsid w:val="004C7482"/>
    <w:rsid w:val="004C777A"/>
    <w:rsid w:val="004C7A30"/>
    <w:rsid w:val="004C7C47"/>
    <w:rsid w:val="004D16D9"/>
    <w:rsid w:val="004D1871"/>
    <w:rsid w:val="004D1C63"/>
    <w:rsid w:val="004D2071"/>
    <w:rsid w:val="004D2C96"/>
    <w:rsid w:val="004D2FAB"/>
    <w:rsid w:val="004D30A7"/>
    <w:rsid w:val="004D373E"/>
    <w:rsid w:val="004D381C"/>
    <w:rsid w:val="004D3E89"/>
    <w:rsid w:val="004D4030"/>
    <w:rsid w:val="004D4191"/>
    <w:rsid w:val="004D4D3D"/>
    <w:rsid w:val="004D5D24"/>
    <w:rsid w:val="004D61CC"/>
    <w:rsid w:val="004D62F7"/>
    <w:rsid w:val="004D65A2"/>
    <w:rsid w:val="004D71E2"/>
    <w:rsid w:val="004D74A9"/>
    <w:rsid w:val="004D7EF4"/>
    <w:rsid w:val="004E0AE9"/>
    <w:rsid w:val="004E1280"/>
    <w:rsid w:val="004E163A"/>
    <w:rsid w:val="004E1C26"/>
    <w:rsid w:val="004E3597"/>
    <w:rsid w:val="004E3B9B"/>
    <w:rsid w:val="004E480B"/>
    <w:rsid w:val="004E4A40"/>
    <w:rsid w:val="004E4C3E"/>
    <w:rsid w:val="004E5540"/>
    <w:rsid w:val="004E66C3"/>
    <w:rsid w:val="004E6A0A"/>
    <w:rsid w:val="004E7647"/>
    <w:rsid w:val="004F00AD"/>
    <w:rsid w:val="004F1056"/>
    <w:rsid w:val="004F130B"/>
    <w:rsid w:val="004F1C26"/>
    <w:rsid w:val="004F300A"/>
    <w:rsid w:val="004F3420"/>
    <w:rsid w:val="004F407A"/>
    <w:rsid w:val="004F5305"/>
    <w:rsid w:val="004F5D4F"/>
    <w:rsid w:val="004F620F"/>
    <w:rsid w:val="004F62C4"/>
    <w:rsid w:val="004F63E5"/>
    <w:rsid w:val="004F710A"/>
    <w:rsid w:val="004F7377"/>
    <w:rsid w:val="004F744F"/>
    <w:rsid w:val="004F7657"/>
    <w:rsid w:val="004F7FA2"/>
    <w:rsid w:val="00501A6D"/>
    <w:rsid w:val="0050243F"/>
    <w:rsid w:val="005026CB"/>
    <w:rsid w:val="00502CFC"/>
    <w:rsid w:val="00503541"/>
    <w:rsid w:val="00504D9E"/>
    <w:rsid w:val="00504F7E"/>
    <w:rsid w:val="00505464"/>
    <w:rsid w:val="00505862"/>
    <w:rsid w:val="00505BE5"/>
    <w:rsid w:val="00505BF3"/>
    <w:rsid w:val="00505D15"/>
    <w:rsid w:val="005061FC"/>
    <w:rsid w:val="00506452"/>
    <w:rsid w:val="00506A2F"/>
    <w:rsid w:val="005102B1"/>
    <w:rsid w:val="00510906"/>
    <w:rsid w:val="00510B38"/>
    <w:rsid w:val="00510CF2"/>
    <w:rsid w:val="005114AB"/>
    <w:rsid w:val="0051257C"/>
    <w:rsid w:val="00512E6B"/>
    <w:rsid w:val="00512FF0"/>
    <w:rsid w:val="0051380A"/>
    <w:rsid w:val="005139E4"/>
    <w:rsid w:val="00513B96"/>
    <w:rsid w:val="00514531"/>
    <w:rsid w:val="00514636"/>
    <w:rsid w:val="00514BA4"/>
    <w:rsid w:val="0051656F"/>
    <w:rsid w:val="00516E69"/>
    <w:rsid w:val="00517416"/>
    <w:rsid w:val="00517EFD"/>
    <w:rsid w:val="00521DF6"/>
    <w:rsid w:val="00522298"/>
    <w:rsid w:val="0052241B"/>
    <w:rsid w:val="00523A1E"/>
    <w:rsid w:val="00523B38"/>
    <w:rsid w:val="00524A55"/>
    <w:rsid w:val="00525708"/>
    <w:rsid w:val="00525B44"/>
    <w:rsid w:val="005262E5"/>
    <w:rsid w:val="00526964"/>
    <w:rsid w:val="00527297"/>
    <w:rsid w:val="005276D2"/>
    <w:rsid w:val="005320DC"/>
    <w:rsid w:val="0053296E"/>
    <w:rsid w:val="00532DA3"/>
    <w:rsid w:val="00532EDC"/>
    <w:rsid w:val="005343B5"/>
    <w:rsid w:val="00534F05"/>
    <w:rsid w:val="00535417"/>
    <w:rsid w:val="00535E27"/>
    <w:rsid w:val="005360DC"/>
    <w:rsid w:val="0053699A"/>
    <w:rsid w:val="005370EA"/>
    <w:rsid w:val="00537953"/>
    <w:rsid w:val="00537995"/>
    <w:rsid w:val="00537D2A"/>
    <w:rsid w:val="005402F9"/>
    <w:rsid w:val="00540C3A"/>
    <w:rsid w:val="00540C44"/>
    <w:rsid w:val="00540F83"/>
    <w:rsid w:val="0054123E"/>
    <w:rsid w:val="005413B6"/>
    <w:rsid w:val="0054140D"/>
    <w:rsid w:val="00541D10"/>
    <w:rsid w:val="00541E81"/>
    <w:rsid w:val="00541EAD"/>
    <w:rsid w:val="00542869"/>
    <w:rsid w:val="00542D54"/>
    <w:rsid w:val="00542E1F"/>
    <w:rsid w:val="00543D17"/>
    <w:rsid w:val="00544CF7"/>
    <w:rsid w:val="00544F54"/>
    <w:rsid w:val="005459BB"/>
    <w:rsid w:val="00545ADD"/>
    <w:rsid w:val="00546074"/>
    <w:rsid w:val="00546FAC"/>
    <w:rsid w:val="005474D1"/>
    <w:rsid w:val="005475F1"/>
    <w:rsid w:val="00547B80"/>
    <w:rsid w:val="00552709"/>
    <w:rsid w:val="00553B8C"/>
    <w:rsid w:val="00553C3C"/>
    <w:rsid w:val="00553E72"/>
    <w:rsid w:val="00554520"/>
    <w:rsid w:val="00554616"/>
    <w:rsid w:val="0055487E"/>
    <w:rsid w:val="00554D2D"/>
    <w:rsid w:val="0055508E"/>
    <w:rsid w:val="00556EE1"/>
    <w:rsid w:val="0055729B"/>
    <w:rsid w:val="00557374"/>
    <w:rsid w:val="00557FD3"/>
    <w:rsid w:val="005610FE"/>
    <w:rsid w:val="005614DD"/>
    <w:rsid w:val="00561C52"/>
    <w:rsid w:val="00561ECC"/>
    <w:rsid w:val="0056248B"/>
    <w:rsid w:val="005625A9"/>
    <w:rsid w:val="00562983"/>
    <w:rsid w:val="00562A13"/>
    <w:rsid w:val="00562D90"/>
    <w:rsid w:val="00562DD0"/>
    <w:rsid w:val="005632B8"/>
    <w:rsid w:val="0056361D"/>
    <w:rsid w:val="005637F4"/>
    <w:rsid w:val="0056500B"/>
    <w:rsid w:val="005656B4"/>
    <w:rsid w:val="00565D82"/>
    <w:rsid w:val="0056711B"/>
    <w:rsid w:val="00567D7C"/>
    <w:rsid w:val="00570A8C"/>
    <w:rsid w:val="00570FA3"/>
    <w:rsid w:val="00571B08"/>
    <w:rsid w:val="00571BE4"/>
    <w:rsid w:val="00572469"/>
    <w:rsid w:val="00572B33"/>
    <w:rsid w:val="00572E3E"/>
    <w:rsid w:val="005734C1"/>
    <w:rsid w:val="00573B8D"/>
    <w:rsid w:val="005746E3"/>
    <w:rsid w:val="0057485B"/>
    <w:rsid w:val="00574BB4"/>
    <w:rsid w:val="00576A9E"/>
    <w:rsid w:val="00576F42"/>
    <w:rsid w:val="005777B1"/>
    <w:rsid w:val="0057781A"/>
    <w:rsid w:val="00577B42"/>
    <w:rsid w:val="00580636"/>
    <w:rsid w:val="00580F47"/>
    <w:rsid w:val="00581432"/>
    <w:rsid w:val="00581D70"/>
    <w:rsid w:val="00581FDA"/>
    <w:rsid w:val="00582499"/>
    <w:rsid w:val="00582E6B"/>
    <w:rsid w:val="005831C9"/>
    <w:rsid w:val="005836E7"/>
    <w:rsid w:val="0058398F"/>
    <w:rsid w:val="00584215"/>
    <w:rsid w:val="005844D7"/>
    <w:rsid w:val="0058475C"/>
    <w:rsid w:val="0058524F"/>
    <w:rsid w:val="005859B0"/>
    <w:rsid w:val="00586136"/>
    <w:rsid w:val="005861F5"/>
    <w:rsid w:val="00586DCC"/>
    <w:rsid w:val="005902EF"/>
    <w:rsid w:val="005913D1"/>
    <w:rsid w:val="0059142A"/>
    <w:rsid w:val="005916CF"/>
    <w:rsid w:val="00591E6F"/>
    <w:rsid w:val="00591F40"/>
    <w:rsid w:val="00592EFD"/>
    <w:rsid w:val="0059370C"/>
    <w:rsid w:val="0059387D"/>
    <w:rsid w:val="0059476E"/>
    <w:rsid w:val="00595010"/>
    <w:rsid w:val="005962E0"/>
    <w:rsid w:val="005968D5"/>
    <w:rsid w:val="00597B6F"/>
    <w:rsid w:val="00597C3B"/>
    <w:rsid w:val="005A056F"/>
    <w:rsid w:val="005A0A15"/>
    <w:rsid w:val="005A10AB"/>
    <w:rsid w:val="005A13E8"/>
    <w:rsid w:val="005A1913"/>
    <w:rsid w:val="005A1B24"/>
    <w:rsid w:val="005A1C88"/>
    <w:rsid w:val="005A1D10"/>
    <w:rsid w:val="005A2E9A"/>
    <w:rsid w:val="005A35EA"/>
    <w:rsid w:val="005A3C7B"/>
    <w:rsid w:val="005A497A"/>
    <w:rsid w:val="005A4EE3"/>
    <w:rsid w:val="005A4FC5"/>
    <w:rsid w:val="005A566A"/>
    <w:rsid w:val="005A6358"/>
    <w:rsid w:val="005A642B"/>
    <w:rsid w:val="005A698D"/>
    <w:rsid w:val="005A7517"/>
    <w:rsid w:val="005A7CDB"/>
    <w:rsid w:val="005A7F02"/>
    <w:rsid w:val="005B0109"/>
    <w:rsid w:val="005B0651"/>
    <w:rsid w:val="005B102C"/>
    <w:rsid w:val="005B119B"/>
    <w:rsid w:val="005B1688"/>
    <w:rsid w:val="005B1E68"/>
    <w:rsid w:val="005B275F"/>
    <w:rsid w:val="005B2917"/>
    <w:rsid w:val="005B2C53"/>
    <w:rsid w:val="005B3372"/>
    <w:rsid w:val="005B341B"/>
    <w:rsid w:val="005B3499"/>
    <w:rsid w:val="005B4CAE"/>
    <w:rsid w:val="005B5429"/>
    <w:rsid w:val="005B5575"/>
    <w:rsid w:val="005B5DCE"/>
    <w:rsid w:val="005B6C66"/>
    <w:rsid w:val="005B7608"/>
    <w:rsid w:val="005C10D8"/>
    <w:rsid w:val="005C1760"/>
    <w:rsid w:val="005C2006"/>
    <w:rsid w:val="005C204C"/>
    <w:rsid w:val="005C20B1"/>
    <w:rsid w:val="005C21C3"/>
    <w:rsid w:val="005C2B64"/>
    <w:rsid w:val="005C38F6"/>
    <w:rsid w:val="005C399B"/>
    <w:rsid w:val="005C3F39"/>
    <w:rsid w:val="005C41C5"/>
    <w:rsid w:val="005C422F"/>
    <w:rsid w:val="005C442E"/>
    <w:rsid w:val="005C44FC"/>
    <w:rsid w:val="005C4F27"/>
    <w:rsid w:val="005C5057"/>
    <w:rsid w:val="005C58EF"/>
    <w:rsid w:val="005C5901"/>
    <w:rsid w:val="005C61B6"/>
    <w:rsid w:val="005C65F9"/>
    <w:rsid w:val="005C72F2"/>
    <w:rsid w:val="005C7602"/>
    <w:rsid w:val="005D082E"/>
    <w:rsid w:val="005D0D6D"/>
    <w:rsid w:val="005D131F"/>
    <w:rsid w:val="005D1394"/>
    <w:rsid w:val="005D1506"/>
    <w:rsid w:val="005D1B20"/>
    <w:rsid w:val="005D3519"/>
    <w:rsid w:val="005D3E95"/>
    <w:rsid w:val="005D3FD1"/>
    <w:rsid w:val="005D4417"/>
    <w:rsid w:val="005D5040"/>
    <w:rsid w:val="005D529B"/>
    <w:rsid w:val="005D5CF6"/>
    <w:rsid w:val="005D616F"/>
    <w:rsid w:val="005D6395"/>
    <w:rsid w:val="005D66B9"/>
    <w:rsid w:val="005D6CE8"/>
    <w:rsid w:val="005D76AB"/>
    <w:rsid w:val="005E070B"/>
    <w:rsid w:val="005E08B9"/>
    <w:rsid w:val="005E12BB"/>
    <w:rsid w:val="005E1FE2"/>
    <w:rsid w:val="005E24EA"/>
    <w:rsid w:val="005E2682"/>
    <w:rsid w:val="005E272D"/>
    <w:rsid w:val="005E2E6D"/>
    <w:rsid w:val="005E3ACC"/>
    <w:rsid w:val="005E3DBF"/>
    <w:rsid w:val="005E4019"/>
    <w:rsid w:val="005E40BC"/>
    <w:rsid w:val="005E4605"/>
    <w:rsid w:val="005E4C31"/>
    <w:rsid w:val="005E521F"/>
    <w:rsid w:val="005E5905"/>
    <w:rsid w:val="005E63A5"/>
    <w:rsid w:val="005E641E"/>
    <w:rsid w:val="005E6433"/>
    <w:rsid w:val="005E68A6"/>
    <w:rsid w:val="005E701B"/>
    <w:rsid w:val="005E757E"/>
    <w:rsid w:val="005E7980"/>
    <w:rsid w:val="005F0014"/>
    <w:rsid w:val="005F05E5"/>
    <w:rsid w:val="005F0AB5"/>
    <w:rsid w:val="005F0D48"/>
    <w:rsid w:val="005F130D"/>
    <w:rsid w:val="005F2160"/>
    <w:rsid w:val="005F22A0"/>
    <w:rsid w:val="005F2A70"/>
    <w:rsid w:val="005F309E"/>
    <w:rsid w:val="005F3309"/>
    <w:rsid w:val="005F34D3"/>
    <w:rsid w:val="005F395B"/>
    <w:rsid w:val="005F3A58"/>
    <w:rsid w:val="005F3B64"/>
    <w:rsid w:val="005F400D"/>
    <w:rsid w:val="005F414E"/>
    <w:rsid w:val="005F4197"/>
    <w:rsid w:val="005F4E23"/>
    <w:rsid w:val="005F4E36"/>
    <w:rsid w:val="005F4FBC"/>
    <w:rsid w:val="005F5475"/>
    <w:rsid w:val="005F56CE"/>
    <w:rsid w:val="005F5C47"/>
    <w:rsid w:val="005F5F45"/>
    <w:rsid w:val="005F6446"/>
    <w:rsid w:val="005F6CE7"/>
    <w:rsid w:val="005F7315"/>
    <w:rsid w:val="005F7415"/>
    <w:rsid w:val="005F7708"/>
    <w:rsid w:val="005F7F3D"/>
    <w:rsid w:val="00600BA1"/>
    <w:rsid w:val="00600C1A"/>
    <w:rsid w:val="00600E41"/>
    <w:rsid w:val="00600E42"/>
    <w:rsid w:val="00600F26"/>
    <w:rsid w:val="00601152"/>
    <w:rsid w:val="00601643"/>
    <w:rsid w:val="006027DE"/>
    <w:rsid w:val="00602A0B"/>
    <w:rsid w:val="00602A83"/>
    <w:rsid w:val="00603260"/>
    <w:rsid w:val="006035D6"/>
    <w:rsid w:val="006037B1"/>
    <w:rsid w:val="00603864"/>
    <w:rsid w:val="006040D1"/>
    <w:rsid w:val="00604151"/>
    <w:rsid w:val="00604480"/>
    <w:rsid w:val="006052A7"/>
    <w:rsid w:val="00605403"/>
    <w:rsid w:val="006059DA"/>
    <w:rsid w:val="0060607D"/>
    <w:rsid w:val="00606255"/>
    <w:rsid w:val="0060651C"/>
    <w:rsid w:val="0060700F"/>
    <w:rsid w:val="00607A55"/>
    <w:rsid w:val="00607C05"/>
    <w:rsid w:val="00610053"/>
    <w:rsid w:val="00610090"/>
    <w:rsid w:val="00610512"/>
    <w:rsid w:val="006112AA"/>
    <w:rsid w:val="00611460"/>
    <w:rsid w:val="006115DB"/>
    <w:rsid w:val="006119F4"/>
    <w:rsid w:val="00611F08"/>
    <w:rsid w:val="00612677"/>
    <w:rsid w:val="0061268A"/>
    <w:rsid w:val="006129FC"/>
    <w:rsid w:val="00612D1C"/>
    <w:rsid w:val="006133A3"/>
    <w:rsid w:val="0061391E"/>
    <w:rsid w:val="006143E0"/>
    <w:rsid w:val="00616D7B"/>
    <w:rsid w:val="00616E3D"/>
    <w:rsid w:val="00617F17"/>
    <w:rsid w:val="00617FC1"/>
    <w:rsid w:val="006203E3"/>
    <w:rsid w:val="006214A8"/>
    <w:rsid w:val="00621838"/>
    <w:rsid w:val="00621BE5"/>
    <w:rsid w:val="00621C62"/>
    <w:rsid w:val="00622AEB"/>
    <w:rsid w:val="00623525"/>
    <w:rsid w:val="00624289"/>
    <w:rsid w:val="006249C5"/>
    <w:rsid w:val="00624B14"/>
    <w:rsid w:val="006251CC"/>
    <w:rsid w:val="00625B0E"/>
    <w:rsid w:val="00626DBD"/>
    <w:rsid w:val="00626E0F"/>
    <w:rsid w:val="0062728E"/>
    <w:rsid w:val="0062752F"/>
    <w:rsid w:val="00627BA7"/>
    <w:rsid w:val="00630536"/>
    <w:rsid w:val="006305CB"/>
    <w:rsid w:val="0063066F"/>
    <w:rsid w:val="00630EA9"/>
    <w:rsid w:val="00630EBC"/>
    <w:rsid w:val="0063121B"/>
    <w:rsid w:val="00631E28"/>
    <w:rsid w:val="0063322B"/>
    <w:rsid w:val="00633AC4"/>
    <w:rsid w:val="00634870"/>
    <w:rsid w:val="00634A27"/>
    <w:rsid w:val="00634A7D"/>
    <w:rsid w:val="00634CD3"/>
    <w:rsid w:val="006353DC"/>
    <w:rsid w:val="00635B46"/>
    <w:rsid w:val="00635BE9"/>
    <w:rsid w:val="00635EF5"/>
    <w:rsid w:val="00636394"/>
    <w:rsid w:val="00636F18"/>
    <w:rsid w:val="0063767D"/>
    <w:rsid w:val="00637712"/>
    <w:rsid w:val="006409BA"/>
    <w:rsid w:val="006410C5"/>
    <w:rsid w:val="00641A48"/>
    <w:rsid w:val="00642028"/>
    <w:rsid w:val="00642386"/>
    <w:rsid w:val="006425A4"/>
    <w:rsid w:val="006431CE"/>
    <w:rsid w:val="00643841"/>
    <w:rsid w:val="006438F6"/>
    <w:rsid w:val="00643C34"/>
    <w:rsid w:val="00644346"/>
    <w:rsid w:val="00644446"/>
    <w:rsid w:val="006448CB"/>
    <w:rsid w:val="00645A7F"/>
    <w:rsid w:val="00645ACE"/>
    <w:rsid w:val="00645ED0"/>
    <w:rsid w:val="0064614F"/>
    <w:rsid w:val="00646349"/>
    <w:rsid w:val="00646B24"/>
    <w:rsid w:val="006479A4"/>
    <w:rsid w:val="00647D51"/>
    <w:rsid w:val="00647E56"/>
    <w:rsid w:val="00650362"/>
    <w:rsid w:val="006525D4"/>
    <w:rsid w:val="00652B84"/>
    <w:rsid w:val="00652FC0"/>
    <w:rsid w:val="00653032"/>
    <w:rsid w:val="006538AC"/>
    <w:rsid w:val="00653A32"/>
    <w:rsid w:val="00653AF7"/>
    <w:rsid w:val="00653DC6"/>
    <w:rsid w:val="0065404E"/>
    <w:rsid w:val="00654B3E"/>
    <w:rsid w:val="00654DE3"/>
    <w:rsid w:val="00655514"/>
    <w:rsid w:val="006559F9"/>
    <w:rsid w:val="00655E04"/>
    <w:rsid w:val="00656E68"/>
    <w:rsid w:val="00657499"/>
    <w:rsid w:val="006576F0"/>
    <w:rsid w:val="00657F03"/>
    <w:rsid w:val="00660715"/>
    <w:rsid w:val="00660934"/>
    <w:rsid w:val="0066112A"/>
    <w:rsid w:val="00661497"/>
    <w:rsid w:val="0066149D"/>
    <w:rsid w:val="00661EA3"/>
    <w:rsid w:val="00662722"/>
    <w:rsid w:val="00662BEE"/>
    <w:rsid w:val="006635C7"/>
    <w:rsid w:val="00663BA4"/>
    <w:rsid w:val="006649F2"/>
    <w:rsid w:val="00664EB1"/>
    <w:rsid w:val="00665CF5"/>
    <w:rsid w:val="00665F8D"/>
    <w:rsid w:val="00667CEF"/>
    <w:rsid w:val="00667DD2"/>
    <w:rsid w:val="00670263"/>
    <w:rsid w:val="006717BC"/>
    <w:rsid w:val="00671A42"/>
    <w:rsid w:val="00672207"/>
    <w:rsid w:val="006728E0"/>
    <w:rsid w:val="00672D34"/>
    <w:rsid w:val="006730FD"/>
    <w:rsid w:val="00673D70"/>
    <w:rsid w:val="00673DC9"/>
    <w:rsid w:val="00674369"/>
    <w:rsid w:val="006755E1"/>
    <w:rsid w:val="006763BE"/>
    <w:rsid w:val="006768AB"/>
    <w:rsid w:val="006768F5"/>
    <w:rsid w:val="00676ABE"/>
    <w:rsid w:val="006771A6"/>
    <w:rsid w:val="006772F5"/>
    <w:rsid w:val="0068001A"/>
    <w:rsid w:val="0068036C"/>
    <w:rsid w:val="006810A7"/>
    <w:rsid w:val="00681517"/>
    <w:rsid w:val="006818DB"/>
    <w:rsid w:val="00681C1E"/>
    <w:rsid w:val="00681D03"/>
    <w:rsid w:val="006826B9"/>
    <w:rsid w:val="00684410"/>
    <w:rsid w:val="00684746"/>
    <w:rsid w:val="006847F3"/>
    <w:rsid w:val="00684A12"/>
    <w:rsid w:val="00684BB9"/>
    <w:rsid w:val="00684E20"/>
    <w:rsid w:val="00684EFE"/>
    <w:rsid w:val="00685975"/>
    <w:rsid w:val="00686203"/>
    <w:rsid w:val="006874E4"/>
    <w:rsid w:val="00687A11"/>
    <w:rsid w:val="00687AA8"/>
    <w:rsid w:val="00687E78"/>
    <w:rsid w:val="006901F2"/>
    <w:rsid w:val="0069064F"/>
    <w:rsid w:val="0069081C"/>
    <w:rsid w:val="006909F2"/>
    <w:rsid w:val="006919E0"/>
    <w:rsid w:val="006920A9"/>
    <w:rsid w:val="006924C3"/>
    <w:rsid w:val="00692ECD"/>
    <w:rsid w:val="006935CB"/>
    <w:rsid w:val="00694850"/>
    <w:rsid w:val="00694B7C"/>
    <w:rsid w:val="00694C40"/>
    <w:rsid w:val="006954BA"/>
    <w:rsid w:val="006963BD"/>
    <w:rsid w:val="00696591"/>
    <w:rsid w:val="00696804"/>
    <w:rsid w:val="00696DFB"/>
    <w:rsid w:val="00696FD2"/>
    <w:rsid w:val="0069748C"/>
    <w:rsid w:val="00697691"/>
    <w:rsid w:val="00697789"/>
    <w:rsid w:val="00697DE6"/>
    <w:rsid w:val="006A02FE"/>
    <w:rsid w:val="006A0A9A"/>
    <w:rsid w:val="006A10E4"/>
    <w:rsid w:val="006A18FF"/>
    <w:rsid w:val="006A1F68"/>
    <w:rsid w:val="006A223F"/>
    <w:rsid w:val="006A26D3"/>
    <w:rsid w:val="006A30D1"/>
    <w:rsid w:val="006A3294"/>
    <w:rsid w:val="006A3DEE"/>
    <w:rsid w:val="006A3E4D"/>
    <w:rsid w:val="006A438D"/>
    <w:rsid w:val="006A4598"/>
    <w:rsid w:val="006A529A"/>
    <w:rsid w:val="006A5AD7"/>
    <w:rsid w:val="006A6505"/>
    <w:rsid w:val="006A69EC"/>
    <w:rsid w:val="006A6F53"/>
    <w:rsid w:val="006A7159"/>
    <w:rsid w:val="006A74A9"/>
    <w:rsid w:val="006A7655"/>
    <w:rsid w:val="006A7B8E"/>
    <w:rsid w:val="006A7D71"/>
    <w:rsid w:val="006B01A8"/>
    <w:rsid w:val="006B0BD5"/>
    <w:rsid w:val="006B0D1C"/>
    <w:rsid w:val="006B0F80"/>
    <w:rsid w:val="006B18C3"/>
    <w:rsid w:val="006B213D"/>
    <w:rsid w:val="006B230B"/>
    <w:rsid w:val="006B2C51"/>
    <w:rsid w:val="006B36D5"/>
    <w:rsid w:val="006B3EC2"/>
    <w:rsid w:val="006B4B6F"/>
    <w:rsid w:val="006B591B"/>
    <w:rsid w:val="006B5DD7"/>
    <w:rsid w:val="006B6164"/>
    <w:rsid w:val="006B70E4"/>
    <w:rsid w:val="006B73D4"/>
    <w:rsid w:val="006C0647"/>
    <w:rsid w:val="006C0791"/>
    <w:rsid w:val="006C09B7"/>
    <w:rsid w:val="006C0D3B"/>
    <w:rsid w:val="006C103A"/>
    <w:rsid w:val="006C12C8"/>
    <w:rsid w:val="006C136D"/>
    <w:rsid w:val="006C1B7F"/>
    <w:rsid w:val="006C1F99"/>
    <w:rsid w:val="006C2046"/>
    <w:rsid w:val="006C2904"/>
    <w:rsid w:val="006C296D"/>
    <w:rsid w:val="006C2A76"/>
    <w:rsid w:val="006C2CA9"/>
    <w:rsid w:val="006C2D49"/>
    <w:rsid w:val="006C2DFE"/>
    <w:rsid w:val="006C3E8B"/>
    <w:rsid w:val="006C3FEC"/>
    <w:rsid w:val="006C40B5"/>
    <w:rsid w:val="006C47B6"/>
    <w:rsid w:val="006C4F1C"/>
    <w:rsid w:val="006C51DA"/>
    <w:rsid w:val="006C5608"/>
    <w:rsid w:val="006C58EC"/>
    <w:rsid w:val="006C5A64"/>
    <w:rsid w:val="006C5B46"/>
    <w:rsid w:val="006C5C9E"/>
    <w:rsid w:val="006C6E4D"/>
    <w:rsid w:val="006C72CD"/>
    <w:rsid w:val="006C732D"/>
    <w:rsid w:val="006C7C31"/>
    <w:rsid w:val="006D0051"/>
    <w:rsid w:val="006D0920"/>
    <w:rsid w:val="006D0AFD"/>
    <w:rsid w:val="006D2B36"/>
    <w:rsid w:val="006D3285"/>
    <w:rsid w:val="006D3295"/>
    <w:rsid w:val="006D449A"/>
    <w:rsid w:val="006D52D3"/>
    <w:rsid w:val="006D5A46"/>
    <w:rsid w:val="006D5E4B"/>
    <w:rsid w:val="006D605F"/>
    <w:rsid w:val="006D6965"/>
    <w:rsid w:val="006D6A01"/>
    <w:rsid w:val="006D6FDA"/>
    <w:rsid w:val="006D72D3"/>
    <w:rsid w:val="006D7412"/>
    <w:rsid w:val="006D7554"/>
    <w:rsid w:val="006D7C11"/>
    <w:rsid w:val="006E0992"/>
    <w:rsid w:val="006E0ED1"/>
    <w:rsid w:val="006E16DA"/>
    <w:rsid w:val="006E2897"/>
    <w:rsid w:val="006E38A4"/>
    <w:rsid w:val="006E3DA3"/>
    <w:rsid w:val="006E4C2F"/>
    <w:rsid w:val="006E4E73"/>
    <w:rsid w:val="006E59E0"/>
    <w:rsid w:val="006E605B"/>
    <w:rsid w:val="006E609C"/>
    <w:rsid w:val="006E60B8"/>
    <w:rsid w:val="006E67E5"/>
    <w:rsid w:val="006E68AA"/>
    <w:rsid w:val="006E6EA3"/>
    <w:rsid w:val="006E6EF1"/>
    <w:rsid w:val="006E725A"/>
    <w:rsid w:val="006F0354"/>
    <w:rsid w:val="006F0C14"/>
    <w:rsid w:val="006F0C4D"/>
    <w:rsid w:val="006F1115"/>
    <w:rsid w:val="006F1CC2"/>
    <w:rsid w:val="006F3967"/>
    <w:rsid w:val="006F51CD"/>
    <w:rsid w:val="006F5730"/>
    <w:rsid w:val="006F5EC7"/>
    <w:rsid w:val="006F6BFD"/>
    <w:rsid w:val="006F7877"/>
    <w:rsid w:val="006F7E24"/>
    <w:rsid w:val="0070115F"/>
    <w:rsid w:val="00701964"/>
    <w:rsid w:val="00701F08"/>
    <w:rsid w:val="00702042"/>
    <w:rsid w:val="00702285"/>
    <w:rsid w:val="00702903"/>
    <w:rsid w:val="00702C42"/>
    <w:rsid w:val="00702E7B"/>
    <w:rsid w:val="00704037"/>
    <w:rsid w:val="007047EF"/>
    <w:rsid w:val="00704A3D"/>
    <w:rsid w:val="00704BB5"/>
    <w:rsid w:val="0070550A"/>
    <w:rsid w:val="0070662B"/>
    <w:rsid w:val="007068A4"/>
    <w:rsid w:val="00706BBA"/>
    <w:rsid w:val="00706BF1"/>
    <w:rsid w:val="00707ADD"/>
    <w:rsid w:val="00707D40"/>
    <w:rsid w:val="00707D68"/>
    <w:rsid w:val="00707EBA"/>
    <w:rsid w:val="00710561"/>
    <w:rsid w:val="00710759"/>
    <w:rsid w:val="007107CB"/>
    <w:rsid w:val="007118D2"/>
    <w:rsid w:val="0071287A"/>
    <w:rsid w:val="00712FFB"/>
    <w:rsid w:val="00713BE3"/>
    <w:rsid w:val="00714342"/>
    <w:rsid w:val="0071499A"/>
    <w:rsid w:val="00714E2D"/>
    <w:rsid w:val="007155C7"/>
    <w:rsid w:val="007163FB"/>
    <w:rsid w:val="0071680C"/>
    <w:rsid w:val="00716CAA"/>
    <w:rsid w:val="00716CD7"/>
    <w:rsid w:val="00717368"/>
    <w:rsid w:val="007174D0"/>
    <w:rsid w:val="00717D9A"/>
    <w:rsid w:val="0072011D"/>
    <w:rsid w:val="007203DF"/>
    <w:rsid w:val="007204C4"/>
    <w:rsid w:val="00720BD7"/>
    <w:rsid w:val="00720E3C"/>
    <w:rsid w:val="00721945"/>
    <w:rsid w:val="00722230"/>
    <w:rsid w:val="0072267D"/>
    <w:rsid w:val="00722795"/>
    <w:rsid w:val="007229D8"/>
    <w:rsid w:val="00722AF3"/>
    <w:rsid w:val="00722D81"/>
    <w:rsid w:val="00722EB2"/>
    <w:rsid w:val="007236BF"/>
    <w:rsid w:val="00724138"/>
    <w:rsid w:val="007241BD"/>
    <w:rsid w:val="007245BE"/>
    <w:rsid w:val="007249C0"/>
    <w:rsid w:val="00724C1B"/>
    <w:rsid w:val="00724DAE"/>
    <w:rsid w:val="00725174"/>
    <w:rsid w:val="00726102"/>
    <w:rsid w:val="00726DD3"/>
    <w:rsid w:val="00727BCC"/>
    <w:rsid w:val="00727D42"/>
    <w:rsid w:val="00730138"/>
    <w:rsid w:val="00730385"/>
    <w:rsid w:val="0073125E"/>
    <w:rsid w:val="00731A63"/>
    <w:rsid w:val="00731CB2"/>
    <w:rsid w:val="00731DE8"/>
    <w:rsid w:val="00731F37"/>
    <w:rsid w:val="00731FDA"/>
    <w:rsid w:val="00732907"/>
    <w:rsid w:val="00732D1E"/>
    <w:rsid w:val="007338DA"/>
    <w:rsid w:val="00734860"/>
    <w:rsid w:val="0073564A"/>
    <w:rsid w:val="007370A0"/>
    <w:rsid w:val="0073777B"/>
    <w:rsid w:val="0074005E"/>
    <w:rsid w:val="0074070F"/>
    <w:rsid w:val="0074103D"/>
    <w:rsid w:val="007416F9"/>
    <w:rsid w:val="00741BD5"/>
    <w:rsid w:val="00742149"/>
    <w:rsid w:val="0074244B"/>
    <w:rsid w:val="00742952"/>
    <w:rsid w:val="00742A0A"/>
    <w:rsid w:val="00742E80"/>
    <w:rsid w:val="007438D1"/>
    <w:rsid w:val="007443A6"/>
    <w:rsid w:val="007444C4"/>
    <w:rsid w:val="00744571"/>
    <w:rsid w:val="00745567"/>
    <w:rsid w:val="0074559A"/>
    <w:rsid w:val="007456C5"/>
    <w:rsid w:val="007457B3"/>
    <w:rsid w:val="007459FC"/>
    <w:rsid w:val="00746E1E"/>
    <w:rsid w:val="0075028F"/>
    <w:rsid w:val="007504F9"/>
    <w:rsid w:val="00750EFD"/>
    <w:rsid w:val="00751611"/>
    <w:rsid w:val="007516EA"/>
    <w:rsid w:val="007517A5"/>
    <w:rsid w:val="00751B39"/>
    <w:rsid w:val="0075277D"/>
    <w:rsid w:val="00752FE7"/>
    <w:rsid w:val="007540A5"/>
    <w:rsid w:val="007544C6"/>
    <w:rsid w:val="00754801"/>
    <w:rsid w:val="007548DA"/>
    <w:rsid w:val="00754CE2"/>
    <w:rsid w:val="00755357"/>
    <w:rsid w:val="00755D37"/>
    <w:rsid w:val="007569AA"/>
    <w:rsid w:val="00757670"/>
    <w:rsid w:val="00757B98"/>
    <w:rsid w:val="00757F34"/>
    <w:rsid w:val="00760369"/>
    <w:rsid w:val="00760F1F"/>
    <w:rsid w:val="007614F6"/>
    <w:rsid w:val="00761587"/>
    <w:rsid w:val="00761830"/>
    <w:rsid w:val="00761C0C"/>
    <w:rsid w:val="00762CBA"/>
    <w:rsid w:val="00763158"/>
    <w:rsid w:val="007633F6"/>
    <w:rsid w:val="00763560"/>
    <w:rsid w:val="00765262"/>
    <w:rsid w:val="007659E6"/>
    <w:rsid w:val="00765AF7"/>
    <w:rsid w:val="00765FC5"/>
    <w:rsid w:val="0076631A"/>
    <w:rsid w:val="007666C2"/>
    <w:rsid w:val="0076689E"/>
    <w:rsid w:val="007669F0"/>
    <w:rsid w:val="00766BD7"/>
    <w:rsid w:val="00767236"/>
    <w:rsid w:val="00767C65"/>
    <w:rsid w:val="0077009A"/>
    <w:rsid w:val="0077158C"/>
    <w:rsid w:val="007716BC"/>
    <w:rsid w:val="0077170C"/>
    <w:rsid w:val="00771740"/>
    <w:rsid w:val="00771949"/>
    <w:rsid w:val="00771DC1"/>
    <w:rsid w:val="00772378"/>
    <w:rsid w:val="00772C52"/>
    <w:rsid w:val="00772D97"/>
    <w:rsid w:val="00773351"/>
    <w:rsid w:val="007733DC"/>
    <w:rsid w:val="00774E7F"/>
    <w:rsid w:val="0077501A"/>
    <w:rsid w:val="0077523D"/>
    <w:rsid w:val="007758BE"/>
    <w:rsid w:val="00775968"/>
    <w:rsid w:val="00776107"/>
    <w:rsid w:val="00776981"/>
    <w:rsid w:val="00776DBA"/>
    <w:rsid w:val="0077706F"/>
    <w:rsid w:val="00777141"/>
    <w:rsid w:val="0078007E"/>
    <w:rsid w:val="007802B2"/>
    <w:rsid w:val="00780B39"/>
    <w:rsid w:val="0078166C"/>
    <w:rsid w:val="00781A6E"/>
    <w:rsid w:val="00782DEA"/>
    <w:rsid w:val="007836A8"/>
    <w:rsid w:val="00783786"/>
    <w:rsid w:val="0078424D"/>
    <w:rsid w:val="00786136"/>
    <w:rsid w:val="00786795"/>
    <w:rsid w:val="0078706B"/>
    <w:rsid w:val="00787121"/>
    <w:rsid w:val="007875DD"/>
    <w:rsid w:val="0079016F"/>
    <w:rsid w:val="0079047F"/>
    <w:rsid w:val="0079055D"/>
    <w:rsid w:val="007906D8"/>
    <w:rsid w:val="007909E7"/>
    <w:rsid w:val="00791350"/>
    <w:rsid w:val="00792DF5"/>
    <w:rsid w:val="00793253"/>
    <w:rsid w:val="0079383C"/>
    <w:rsid w:val="00793B50"/>
    <w:rsid w:val="00794000"/>
    <w:rsid w:val="007945E3"/>
    <w:rsid w:val="0079499F"/>
    <w:rsid w:val="007957A9"/>
    <w:rsid w:val="007963B5"/>
    <w:rsid w:val="007965A6"/>
    <w:rsid w:val="0079781D"/>
    <w:rsid w:val="00797ECA"/>
    <w:rsid w:val="007A0182"/>
    <w:rsid w:val="007A099E"/>
    <w:rsid w:val="007A0CA5"/>
    <w:rsid w:val="007A0F16"/>
    <w:rsid w:val="007A1439"/>
    <w:rsid w:val="007A1A10"/>
    <w:rsid w:val="007A1B2E"/>
    <w:rsid w:val="007A26A5"/>
    <w:rsid w:val="007A2CE9"/>
    <w:rsid w:val="007A3172"/>
    <w:rsid w:val="007A3234"/>
    <w:rsid w:val="007A4B2F"/>
    <w:rsid w:val="007A56E4"/>
    <w:rsid w:val="007A67EA"/>
    <w:rsid w:val="007A731E"/>
    <w:rsid w:val="007A755D"/>
    <w:rsid w:val="007A7689"/>
    <w:rsid w:val="007A76D3"/>
    <w:rsid w:val="007A7BB3"/>
    <w:rsid w:val="007B0131"/>
    <w:rsid w:val="007B0505"/>
    <w:rsid w:val="007B05A3"/>
    <w:rsid w:val="007B07A7"/>
    <w:rsid w:val="007B0C44"/>
    <w:rsid w:val="007B1483"/>
    <w:rsid w:val="007B1B42"/>
    <w:rsid w:val="007B3332"/>
    <w:rsid w:val="007B3D50"/>
    <w:rsid w:val="007B48A9"/>
    <w:rsid w:val="007B48CB"/>
    <w:rsid w:val="007B5845"/>
    <w:rsid w:val="007B5DE0"/>
    <w:rsid w:val="007B6168"/>
    <w:rsid w:val="007B6394"/>
    <w:rsid w:val="007B6A06"/>
    <w:rsid w:val="007B6D32"/>
    <w:rsid w:val="007B735E"/>
    <w:rsid w:val="007B7F90"/>
    <w:rsid w:val="007C0C31"/>
    <w:rsid w:val="007C0D2F"/>
    <w:rsid w:val="007C0EC0"/>
    <w:rsid w:val="007C121E"/>
    <w:rsid w:val="007C129C"/>
    <w:rsid w:val="007C1B36"/>
    <w:rsid w:val="007C1CE5"/>
    <w:rsid w:val="007C2455"/>
    <w:rsid w:val="007C29CA"/>
    <w:rsid w:val="007C32D2"/>
    <w:rsid w:val="007C427F"/>
    <w:rsid w:val="007C4301"/>
    <w:rsid w:val="007C46C8"/>
    <w:rsid w:val="007C4780"/>
    <w:rsid w:val="007C487D"/>
    <w:rsid w:val="007C4AA1"/>
    <w:rsid w:val="007C507C"/>
    <w:rsid w:val="007C551D"/>
    <w:rsid w:val="007C569A"/>
    <w:rsid w:val="007C5DDE"/>
    <w:rsid w:val="007C6821"/>
    <w:rsid w:val="007C68D2"/>
    <w:rsid w:val="007C73B1"/>
    <w:rsid w:val="007C7519"/>
    <w:rsid w:val="007D01F9"/>
    <w:rsid w:val="007D03D9"/>
    <w:rsid w:val="007D0884"/>
    <w:rsid w:val="007D0D79"/>
    <w:rsid w:val="007D1A0C"/>
    <w:rsid w:val="007D2AB1"/>
    <w:rsid w:val="007D2D13"/>
    <w:rsid w:val="007D2E83"/>
    <w:rsid w:val="007D3784"/>
    <w:rsid w:val="007D392A"/>
    <w:rsid w:val="007D4434"/>
    <w:rsid w:val="007D4CD3"/>
    <w:rsid w:val="007D5593"/>
    <w:rsid w:val="007D58D6"/>
    <w:rsid w:val="007D5B98"/>
    <w:rsid w:val="007D5CE8"/>
    <w:rsid w:val="007D6452"/>
    <w:rsid w:val="007D64EB"/>
    <w:rsid w:val="007D6513"/>
    <w:rsid w:val="007D6F36"/>
    <w:rsid w:val="007D6F68"/>
    <w:rsid w:val="007D724C"/>
    <w:rsid w:val="007E02B7"/>
    <w:rsid w:val="007E0D8E"/>
    <w:rsid w:val="007E1084"/>
    <w:rsid w:val="007E2562"/>
    <w:rsid w:val="007E28CC"/>
    <w:rsid w:val="007E29EE"/>
    <w:rsid w:val="007E363D"/>
    <w:rsid w:val="007E36CA"/>
    <w:rsid w:val="007E3F81"/>
    <w:rsid w:val="007E409F"/>
    <w:rsid w:val="007E455F"/>
    <w:rsid w:val="007E4603"/>
    <w:rsid w:val="007E5CD6"/>
    <w:rsid w:val="007E630E"/>
    <w:rsid w:val="007E63D1"/>
    <w:rsid w:val="007E66CA"/>
    <w:rsid w:val="007E6A36"/>
    <w:rsid w:val="007E701B"/>
    <w:rsid w:val="007E70A9"/>
    <w:rsid w:val="007E791F"/>
    <w:rsid w:val="007F1ADC"/>
    <w:rsid w:val="007F2450"/>
    <w:rsid w:val="007F2676"/>
    <w:rsid w:val="007F2D41"/>
    <w:rsid w:val="007F2F94"/>
    <w:rsid w:val="007F3120"/>
    <w:rsid w:val="007F386D"/>
    <w:rsid w:val="007F4177"/>
    <w:rsid w:val="007F46EE"/>
    <w:rsid w:val="007F477C"/>
    <w:rsid w:val="007F4B8F"/>
    <w:rsid w:val="007F4DB1"/>
    <w:rsid w:val="007F4FC5"/>
    <w:rsid w:val="007F544E"/>
    <w:rsid w:val="007F5852"/>
    <w:rsid w:val="007F6DAC"/>
    <w:rsid w:val="007F7268"/>
    <w:rsid w:val="0080222C"/>
    <w:rsid w:val="0080228C"/>
    <w:rsid w:val="00802DE9"/>
    <w:rsid w:val="00803203"/>
    <w:rsid w:val="00803729"/>
    <w:rsid w:val="00803ABA"/>
    <w:rsid w:val="00803BF3"/>
    <w:rsid w:val="008051B5"/>
    <w:rsid w:val="00806465"/>
    <w:rsid w:val="00806E1A"/>
    <w:rsid w:val="00806F26"/>
    <w:rsid w:val="008071AA"/>
    <w:rsid w:val="008071D7"/>
    <w:rsid w:val="008074A2"/>
    <w:rsid w:val="008110CE"/>
    <w:rsid w:val="00811406"/>
    <w:rsid w:val="0081143A"/>
    <w:rsid w:val="008115F2"/>
    <w:rsid w:val="0081237C"/>
    <w:rsid w:val="00812B52"/>
    <w:rsid w:val="00812DCF"/>
    <w:rsid w:val="008138E3"/>
    <w:rsid w:val="008144AE"/>
    <w:rsid w:val="00814784"/>
    <w:rsid w:val="00815685"/>
    <w:rsid w:val="00820427"/>
    <w:rsid w:val="008209A7"/>
    <w:rsid w:val="008213A7"/>
    <w:rsid w:val="00821553"/>
    <w:rsid w:val="008222F5"/>
    <w:rsid w:val="008223C2"/>
    <w:rsid w:val="008226D4"/>
    <w:rsid w:val="00822C9D"/>
    <w:rsid w:val="00822ED1"/>
    <w:rsid w:val="00823EC0"/>
    <w:rsid w:val="00824072"/>
    <w:rsid w:val="0082408F"/>
    <w:rsid w:val="00825107"/>
    <w:rsid w:val="00825BB9"/>
    <w:rsid w:val="00826364"/>
    <w:rsid w:val="00826FC3"/>
    <w:rsid w:val="00827E1B"/>
    <w:rsid w:val="008305F8"/>
    <w:rsid w:val="00830B80"/>
    <w:rsid w:val="0083126C"/>
    <w:rsid w:val="00831993"/>
    <w:rsid w:val="00832676"/>
    <w:rsid w:val="00832A55"/>
    <w:rsid w:val="00833544"/>
    <w:rsid w:val="008346E8"/>
    <w:rsid w:val="00834E4F"/>
    <w:rsid w:val="00834F84"/>
    <w:rsid w:val="008350B4"/>
    <w:rsid w:val="0083510A"/>
    <w:rsid w:val="0083566E"/>
    <w:rsid w:val="0083592A"/>
    <w:rsid w:val="0083627A"/>
    <w:rsid w:val="00837CB3"/>
    <w:rsid w:val="00837DD2"/>
    <w:rsid w:val="008408D3"/>
    <w:rsid w:val="0084097F"/>
    <w:rsid w:val="008415F7"/>
    <w:rsid w:val="0084161C"/>
    <w:rsid w:val="0084181F"/>
    <w:rsid w:val="0084208C"/>
    <w:rsid w:val="00842516"/>
    <w:rsid w:val="008425D0"/>
    <w:rsid w:val="00842C77"/>
    <w:rsid w:val="00843131"/>
    <w:rsid w:val="008431D3"/>
    <w:rsid w:val="00843436"/>
    <w:rsid w:val="008443C7"/>
    <w:rsid w:val="0084460F"/>
    <w:rsid w:val="0084472F"/>
    <w:rsid w:val="00845315"/>
    <w:rsid w:val="00845485"/>
    <w:rsid w:val="00845954"/>
    <w:rsid w:val="00845970"/>
    <w:rsid w:val="00845D9C"/>
    <w:rsid w:val="008464CD"/>
    <w:rsid w:val="00846E62"/>
    <w:rsid w:val="008471CD"/>
    <w:rsid w:val="00847D23"/>
    <w:rsid w:val="00847F46"/>
    <w:rsid w:val="008502DC"/>
    <w:rsid w:val="008506F4"/>
    <w:rsid w:val="00850E52"/>
    <w:rsid w:val="00850E80"/>
    <w:rsid w:val="008513C4"/>
    <w:rsid w:val="00851989"/>
    <w:rsid w:val="00853192"/>
    <w:rsid w:val="008531EA"/>
    <w:rsid w:val="0085471B"/>
    <w:rsid w:val="00854971"/>
    <w:rsid w:val="00855331"/>
    <w:rsid w:val="00856529"/>
    <w:rsid w:val="008567F8"/>
    <w:rsid w:val="00856EF5"/>
    <w:rsid w:val="00856F28"/>
    <w:rsid w:val="0085726E"/>
    <w:rsid w:val="0085771E"/>
    <w:rsid w:val="00860DF1"/>
    <w:rsid w:val="0086166A"/>
    <w:rsid w:val="00862055"/>
    <w:rsid w:val="00862138"/>
    <w:rsid w:val="00862508"/>
    <w:rsid w:val="00862E3E"/>
    <w:rsid w:val="0086393A"/>
    <w:rsid w:val="00863A5C"/>
    <w:rsid w:val="008648A3"/>
    <w:rsid w:val="0086563C"/>
    <w:rsid w:val="0086570D"/>
    <w:rsid w:val="00866353"/>
    <w:rsid w:val="00866A23"/>
    <w:rsid w:val="00867703"/>
    <w:rsid w:val="00867A6C"/>
    <w:rsid w:val="0087045E"/>
    <w:rsid w:val="00870C1A"/>
    <w:rsid w:val="00870D99"/>
    <w:rsid w:val="00872A50"/>
    <w:rsid w:val="00873756"/>
    <w:rsid w:val="008740AE"/>
    <w:rsid w:val="0087463D"/>
    <w:rsid w:val="00874A0F"/>
    <w:rsid w:val="008750DD"/>
    <w:rsid w:val="0087525B"/>
    <w:rsid w:val="0087531F"/>
    <w:rsid w:val="00875531"/>
    <w:rsid w:val="00875953"/>
    <w:rsid w:val="0087641C"/>
    <w:rsid w:val="008774DA"/>
    <w:rsid w:val="00877876"/>
    <w:rsid w:val="00877D1A"/>
    <w:rsid w:val="00880967"/>
    <w:rsid w:val="00880C34"/>
    <w:rsid w:val="0088132F"/>
    <w:rsid w:val="0088139E"/>
    <w:rsid w:val="0088211B"/>
    <w:rsid w:val="0088291F"/>
    <w:rsid w:val="00882C49"/>
    <w:rsid w:val="00882D7B"/>
    <w:rsid w:val="008835AB"/>
    <w:rsid w:val="008845FA"/>
    <w:rsid w:val="00884B8F"/>
    <w:rsid w:val="00884BBC"/>
    <w:rsid w:val="00885082"/>
    <w:rsid w:val="0088579E"/>
    <w:rsid w:val="0088588B"/>
    <w:rsid w:val="00886D25"/>
    <w:rsid w:val="00887D23"/>
    <w:rsid w:val="00890072"/>
    <w:rsid w:val="008911FA"/>
    <w:rsid w:val="008914C4"/>
    <w:rsid w:val="0089180D"/>
    <w:rsid w:val="00891A51"/>
    <w:rsid w:val="008923C4"/>
    <w:rsid w:val="0089255F"/>
    <w:rsid w:val="00892A6E"/>
    <w:rsid w:val="00893A7C"/>
    <w:rsid w:val="0089482A"/>
    <w:rsid w:val="00894D72"/>
    <w:rsid w:val="0089660D"/>
    <w:rsid w:val="008970C1"/>
    <w:rsid w:val="00897559"/>
    <w:rsid w:val="008A011F"/>
    <w:rsid w:val="008A0772"/>
    <w:rsid w:val="008A07DB"/>
    <w:rsid w:val="008A0FF1"/>
    <w:rsid w:val="008A1339"/>
    <w:rsid w:val="008A13AD"/>
    <w:rsid w:val="008A14B0"/>
    <w:rsid w:val="008A162F"/>
    <w:rsid w:val="008A1911"/>
    <w:rsid w:val="008A19D7"/>
    <w:rsid w:val="008A23E0"/>
    <w:rsid w:val="008A2521"/>
    <w:rsid w:val="008A34C0"/>
    <w:rsid w:val="008A3B00"/>
    <w:rsid w:val="008A409D"/>
    <w:rsid w:val="008A465C"/>
    <w:rsid w:val="008A47C4"/>
    <w:rsid w:val="008A4BC4"/>
    <w:rsid w:val="008A4BDA"/>
    <w:rsid w:val="008A4CA8"/>
    <w:rsid w:val="008A52B7"/>
    <w:rsid w:val="008A5431"/>
    <w:rsid w:val="008A58E1"/>
    <w:rsid w:val="008A5CF0"/>
    <w:rsid w:val="008A6B44"/>
    <w:rsid w:val="008A6FFF"/>
    <w:rsid w:val="008A78F6"/>
    <w:rsid w:val="008A7CBB"/>
    <w:rsid w:val="008B01CF"/>
    <w:rsid w:val="008B069F"/>
    <w:rsid w:val="008B088E"/>
    <w:rsid w:val="008B0A2E"/>
    <w:rsid w:val="008B0B15"/>
    <w:rsid w:val="008B0ED6"/>
    <w:rsid w:val="008B12D7"/>
    <w:rsid w:val="008B1867"/>
    <w:rsid w:val="008B1CA8"/>
    <w:rsid w:val="008B25E5"/>
    <w:rsid w:val="008B2D21"/>
    <w:rsid w:val="008B31C4"/>
    <w:rsid w:val="008B376A"/>
    <w:rsid w:val="008B4862"/>
    <w:rsid w:val="008B51B0"/>
    <w:rsid w:val="008B5225"/>
    <w:rsid w:val="008B54F8"/>
    <w:rsid w:val="008B5586"/>
    <w:rsid w:val="008B5EF3"/>
    <w:rsid w:val="008B600C"/>
    <w:rsid w:val="008B6506"/>
    <w:rsid w:val="008B6611"/>
    <w:rsid w:val="008C0294"/>
    <w:rsid w:val="008C065C"/>
    <w:rsid w:val="008C0A68"/>
    <w:rsid w:val="008C1743"/>
    <w:rsid w:val="008C1960"/>
    <w:rsid w:val="008C1E35"/>
    <w:rsid w:val="008C2D07"/>
    <w:rsid w:val="008C3EF0"/>
    <w:rsid w:val="008C4389"/>
    <w:rsid w:val="008C4778"/>
    <w:rsid w:val="008C4A69"/>
    <w:rsid w:val="008C4D99"/>
    <w:rsid w:val="008C517B"/>
    <w:rsid w:val="008C5AE2"/>
    <w:rsid w:val="008C674B"/>
    <w:rsid w:val="008C74C1"/>
    <w:rsid w:val="008C7536"/>
    <w:rsid w:val="008C7D2A"/>
    <w:rsid w:val="008D04D5"/>
    <w:rsid w:val="008D1853"/>
    <w:rsid w:val="008D1AD3"/>
    <w:rsid w:val="008D1C5E"/>
    <w:rsid w:val="008D2386"/>
    <w:rsid w:val="008D2935"/>
    <w:rsid w:val="008D2C82"/>
    <w:rsid w:val="008D3706"/>
    <w:rsid w:val="008D3904"/>
    <w:rsid w:val="008D49B1"/>
    <w:rsid w:val="008D5AD1"/>
    <w:rsid w:val="008D75BE"/>
    <w:rsid w:val="008D7D87"/>
    <w:rsid w:val="008D7EF5"/>
    <w:rsid w:val="008E1ED1"/>
    <w:rsid w:val="008E1FA9"/>
    <w:rsid w:val="008E20E6"/>
    <w:rsid w:val="008E288C"/>
    <w:rsid w:val="008E3597"/>
    <w:rsid w:val="008E3AB3"/>
    <w:rsid w:val="008E4260"/>
    <w:rsid w:val="008E4CE6"/>
    <w:rsid w:val="008E4D4A"/>
    <w:rsid w:val="008E51A0"/>
    <w:rsid w:val="008E5AE5"/>
    <w:rsid w:val="008E5DD3"/>
    <w:rsid w:val="008E6127"/>
    <w:rsid w:val="008E676A"/>
    <w:rsid w:val="008E6E5D"/>
    <w:rsid w:val="008E7525"/>
    <w:rsid w:val="008F0768"/>
    <w:rsid w:val="008F086A"/>
    <w:rsid w:val="008F1108"/>
    <w:rsid w:val="008F110A"/>
    <w:rsid w:val="008F168D"/>
    <w:rsid w:val="008F205F"/>
    <w:rsid w:val="008F208C"/>
    <w:rsid w:val="008F2947"/>
    <w:rsid w:val="008F335F"/>
    <w:rsid w:val="008F3AC9"/>
    <w:rsid w:val="008F3EF6"/>
    <w:rsid w:val="008F425F"/>
    <w:rsid w:val="008F44DD"/>
    <w:rsid w:val="008F497E"/>
    <w:rsid w:val="008F4ADA"/>
    <w:rsid w:val="008F526A"/>
    <w:rsid w:val="008F54CB"/>
    <w:rsid w:val="008F59B9"/>
    <w:rsid w:val="008F5CFD"/>
    <w:rsid w:val="008F5F2A"/>
    <w:rsid w:val="008F63D4"/>
    <w:rsid w:val="008F68AB"/>
    <w:rsid w:val="008F6D19"/>
    <w:rsid w:val="008F7E25"/>
    <w:rsid w:val="0090048A"/>
    <w:rsid w:val="0090132C"/>
    <w:rsid w:val="00901600"/>
    <w:rsid w:val="00901D96"/>
    <w:rsid w:val="00901E19"/>
    <w:rsid w:val="0090235E"/>
    <w:rsid w:val="0090243E"/>
    <w:rsid w:val="0090268B"/>
    <w:rsid w:val="00902D40"/>
    <w:rsid w:val="00903DC9"/>
    <w:rsid w:val="00904271"/>
    <w:rsid w:val="00904F38"/>
    <w:rsid w:val="00905106"/>
    <w:rsid w:val="00905362"/>
    <w:rsid w:val="009056A3"/>
    <w:rsid w:val="009056B8"/>
    <w:rsid w:val="009057F4"/>
    <w:rsid w:val="00905DDA"/>
    <w:rsid w:val="009066EF"/>
    <w:rsid w:val="0090672E"/>
    <w:rsid w:val="00906920"/>
    <w:rsid w:val="00906D69"/>
    <w:rsid w:val="009071BE"/>
    <w:rsid w:val="009105C6"/>
    <w:rsid w:val="0091186F"/>
    <w:rsid w:val="00912033"/>
    <w:rsid w:val="009136A8"/>
    <w:rsid w:val="00913734"/>
    <w:rsid w:val="009138AB"/>
    <w:rsid w:val="00914772"/>
    <w:rsid w:val="0091648F"/>
    <w:rsid w:val="00917157"/>
    <w:rsid w:val="00917267"/>
    <w:rsid w:val="00917591"/>
    <w:rsid w:val="0091762B"/>
    <w:rsid w:val="009177C0"/>
    <w:rsid w:val="00917E37"/>
    <w:rsid w:val="00920FA3"/>
    <w:rsid w:val="009216E5"/>
    <w:rsid w:val="00921FED"/>
    <w:rsid w:val="009220F2"/>
    <w:rsid w:val="0092258C"/>
    <w:rsid w:val="00922FDF"/>
    <w:rsid w:val="00923606"/>
    <w:rsid w:val="00923B27"/>
    <w:rsid w:val="009241A9"/>
    <w:rsid w:val="009256BF"/>
    <w:rsid w:val="00925984"/>
    <w:rsid w:val="00926569"/>
    <w:rsid w:val="00931F21"/>
    <w:rsid w:val="00932C39"/>
    <w:rsid w:val="00933F0E"/>
    <w:rsid w:val="009340A0"/>
    <w:rsid w:val="009342A6"/>
    <w:rsid w:val="0093495E"/>
    <w:rsid w:val="009355FD"/>
    <w:rsid w:val="00935F7C"/>
    <w:rsid w:val="00936757"/>
    <w:rsid w:val="00936A02"/>
    <w:rsid w:val="0093718A"/>
    <w:rsid w:val="00937A20"/>
    <w:rsid w:val="00940339"/>
    <w:rsid w:val="009405E2"/>
    <w:rsid w:val="0094179F"/>
    <w:rsid w:val="00942014"/>
    <w:rsid w:val="009427AE"/>
    <w:rsid w:val="009428FA"/>
    <w:rsid w:val="00942BEC"/>
    <w:rsid w:val="0094317C"/>
    <w:rsid w:val="00943E59"/>
    <w:rsid w:val="009440FB"/>
    <w:rsid w:val="00944399"/>
    <w:rsid w:val="009445D9"/>
    <w:rsid w:val="00944C61"/>
    <w:rsid w:val="00944E77"/>
    <w:rsid w:val="009451EE"/>
    <w:rsid w:val="0094529A"/>
    <w:rsid w:val="00945AA8"/>
    <w:rsid w:val="009465AB"/>
    <w:rsid w:val="00946656"/>
    <w:rsid w:val="00946A05"/>
    <w:rsid w:val="00946DEA"/>
    <w:rsid w:val="00947098"/>
    <w:rsid w:val="00947408"/>
    <w:rsid w:val="009474A1"/>
    <w:rsid w:val="00947ABE"/>
    <w:rsid w:val="00950025"/>
    <w:rsid w:val="009501CD"/>
    <w:rsid w:val="00950B08"/>
    <w:rsid w:val="00950F3A"/>
    <w:rsid w:val="009512F4"/>
    <w:rsid w:val="0095248B"/>
    <w:rsid w:val="0095256E"/>
    <w:rsid w:val="009530D8"/>
    <w:rsid w:val="0095326B"/>
    <w:rsid w:val="00953551"/>
    <w:rsid w:val="0095403F"/>
    <w:rsid w:val="00954218"/>
    <w:rsid w:val="00955044"/>
    <w:rsid w:val="0095550E"/>
    <w:rsid w:val="00955AB5"/>
    <w:rsid w:val="00956C61"/>
    <w:rsid w:val="00956F0B"/>
    <w:rsid w:val="00957973"/>
    <w:rsid w:val="00957C6B"/>
    <w:rsid w:val="00957D6A"/>
    <w:rsid w:val="00957E3C"/>
    <w:rsid w:val="00957EF8"/>
    <w:rsid w:val="0096054B"/>
    <w:rsid w:val="00960EEE"/>
    <w:rsid w:val="0096136E"/>
    <w:rsid w:val="00961F36"/>
    <w:rsid w:val="0096205B"/>
    <w:rsid w:val="009635BD"/>
    <w:rsid w:val="00964868"/>
    <w:rsid w:val="009654EB"/>
    <w:rsid w:val="00966033"/>
    <w:rsid w:val="00966795"/>
    <w:rsid w:val="00966CEC"/>
    <w:rsid w:val="00966E08"/>
    <w:rsid w:val="009670BD"/>
    <w:rsid w:val="0096759E"/>
    <w:rsid w:val="00967C0A"/>
    <w:rsid w:val="00967D52"/>
    <w:rsid w:val="0097009E"/>
    <w:rsid w:val="0097017B"/>
    <w:rsid w:val="009706EE"/>
    <w:rsid w:val="00970C8A"/>
    <w:rsid w:val="00970FB8"/>
    <w:rsid w:val="00971BE7"/>
    <w:rsid w:val="00972082"/>
    <w:rsid w:val="009722B4"/>
    <w:rsid w:val="0097343A"/>
    <w:rsid w:val="0097384F"/>
    <w:rsid w:val="00973AE9"/>
    <w:rsid w:val="0097412C"/>
    <w:rsid w:val="009748A1"/>
    <w:rsid w:val="00974BC1"/>
    <w:rsid w:val="00976D83"/>
    <w:rsid w:val="00976ECF"/>
    <w:rsid w:val="009770AE"/>
    <w:rsid w:val="00977954"/>
    <w:rsid w:val="00977AD1"/>
    <w:rsid w:val="00977DF0"/>
    <w:rsid w:val="009806E4"/>
    <w:rsid w:val="00980717"/>
    <w:rsid w:val="00981142"/>
    <w:rsid w:val="009811EE"/>
    <w:rsid w:val="009816F8"/>
    <w:rsid w:val="0098236B"/>
    <w:rsid w:val="00982CFF"/>
    <w:rsid w:val="00983A4C"/>
    <w:rsid w:val="00983AB5"/>
    <w:rsid w:val="009840CF"/>
    <w:rsid w:val="00984776"/>
    <w:rsid w:val="009847F8"/>
    <w:rsid w:val="00985544"/>
    <w:rsid w:val="0098561F"/>
    <w:rsid w:val="00986066"/>
    <w:rsid w:val="009860D7"/>
    <w:rsid w:val="009862AF"/>
    <w:rsid w:val="00986AAC"/>
    <w:rsid w:val="00986D78"/>
    <w:rsid w:val="0099024D"/>
    <w:rsid w:val="00990A7E"/>
    <w:rsid w:val="009910B3"/>
    <w:rsid w:val="00991456"/>
    <w:rsid w:val="0099165C"/>
    <w:rsid w:val="009916F7"/>
    <w:rsid w:val="00991829"/>
    <w:rsid w:val="00992030"/>
    <w:rsid w:val="00992EE4"/>
    <w:rsid w:val="00994938"/>
    <w:rsid w:val="00995767"/>
    <w:rsid w:val="00995F2E"/>
    <w:rsid w:val="00996713"/>
    <w:rsid w:val="00996E0E"/>
    <w:rsid w:val="00997A5E"/>
    <w:rsid w:val="00997CEA"/>
    <w:rsid w:val="00997D05"/>
    <w:rsid w:val="009A00AE"/>
    <w:rsid w:val="009A02A0"/>
    <w:rsid w:val="009A03DA"/>
    <w:rsid w:val="009A0619"/>
    <w:rsid w:val="009A0F2F"/>
    <w:rsid w:val="009A0FEC"/>
    <w:rsid w:val="009A1005"/>
    <w:rsid w:val="009A1465"/>
    <w:rsid w:val="009A26D0"/>
    <w:rsid w:val="009A2922"/>
    <w:rsid w:val="009A3260"/>
    <w:rsid w:val="009A34D6"/>
    <w:rsid w:val="009A363C"/>
    <w:rsid w:val="009A3FDA"/>
    <w:rsid w:val="009A433B"/>
    <w:rsid w:val="009A5054"/>
    <w:rsid w:val="009A60AE"/>
    <w:rsid w:val="009A6153"/>
    <w:rsid w:val="009A6E29"/>
    <w:rsid w:val="009A73D8"/>
    <w:rsid w:val="009A7722"/>
    <w:rsid w:val="009B0808"/>
    <w:rsid w:val="009B0FF1"/>
    <w:rsid w:val="009B1240"/>
    <w:rsid w:val="009B18A6"/>
    <w:rsid w:val="009B1B6D"/>
    <w:rsid w:val="009B2338"/>
    <w:rsid w:val="009B2F8B"/>
    <w:rsid w:val="009B32AB"/>
    <w:rsid w:val="009B3449"/>
    <w:rsid w:val="009B3AFD"/>
    <w:rsid w:val="009B3B84"/>
    <w:rsid w:val="009B3C57"/>
    <w:rsid w:val="009B3C8F"/>
    <w:rsid w:val="009B3D7E"/>
    <w:rsid w:val="009B403A"/>
    <w:rsid w:val="009B404B"/>
    <w:rsid w:val="009B4BCE"/>
    <w:rsid w:val="009B4BDA"/>
    <w:rsid w:val="009B4C13"/>
    <w:rsid w:val="009B5CAF"/>
    <w:rsid w:val="009B5D0E"/>
    <w:rsid w:val="009B6133"/>
    <w:rsid w:val="009B623C"/>
    <w:rsid w:val="009B6A7B"/>
    <w:rsid w:val="009B6D33"/>
    <w:rsid w:val="009B732E"/>
    <w:rsid w:val="009B7A41"/>
    <w:rsid w:val="009B7FFE"/>
    <w:rsid w:val="009C038D"/>
    <w:rsid w:val="009C0C9D"/>
    <w:rsid w:val="009C1241"/>
    <w:rsid w:val="009C1551"/>
    <w:rsid w:val="009C1B87"/>
    <w:rsid w:val="009C1BF2"/>
    <w:rsid w:val="009C2770"/>
    <w:rsid w:val="009C29D6"/>
    <w:rsid w:val="009C454C"/>
    <w:rsid w:val="009C4BB0"/>
    <w:rsid w:val="009C510B"/>
    <w:rsid w:val="009C5ADF"/>
    <w:rsid w:val="009C606F"/>
    <w:rsid w:val="009C6987"/>
    <w:rsid w:val="009C6EB4"/>
    <w:rsid w:val="009C712E"/>
    <w:rsid w:val="009C74C5"/>
    <w:rsid w:val="009C7AE3"/>
    <w:rsid w:val="009C7BE9"/>
    <w:rsid w:val="009D0443"/>
    <w:rsid w:val="009D0C90"/>
    <w:rsid w:val="009D0F61"/>
    <w:rsid w:val="009D17C2"/>
    <w:rsid w:val="009D1945"/>
    <w:rsid w:val="009D2865"/>
    <w:rsid w:val="009D2E90"/>
    <w:rsid w:val="009D35AB"/>
    <w:rsid w:val="009D397C"/>
    <w:rsid w:val="009D39CB"/>
    <w:rsid w:val="009D3CC5"/>
    <w:rsid w:val="009D45CF"/>
    <w:rsid w:val="009D4693"/>
    <w:rsid w:val="009D4C54"/>
    <w:rsid w:val="009D4F55"/>
    <w:rsid w:val="009D5440"/>
    <w:rsid w:val="009D5751"/>
    <w:rsid w:val="009D6770"/>
    <w:rsid w:val="009D694E"/>
    <w:rsid w:val="009D6E17"/>
    <w:rsid w:val="009D772D"/>
    <w:rsid w:val="009D7837"/>
    <w:rsid w:val="009D7DDB"/>
    <w:rsid w:val="009D7ED2"/>
    <w:rsid w:val="009E0883"/>
    <w:rsid w:val="009E0A8B"/>
    <w:rsid w:val="009E0BEB"/>
    <w:rsid w:val="009E1064"/>
    <w:rsid w:val="009E14CE"/>
    <w:rsid w:val="009E1BA7"/>
    <w:rsid w:val="009E1E24"/>
    <w:rsid w:val="009E275E"/>
    <w:rsid w:val="009E32E2"/>
    <w:rsid w:val="009E35A6"/>
    <w:rsid w:val="009E3A02"/>
    <w:rsid w:val="009E409F"/>
    <w:rsid w:val="009E4D88"/>
    <w:rsid w:val="009E4E83"/>
    <w:rsid w:val="009E5644"/>
    <w:rsid w:val="009E5872"/>
    <w:rsid w:val="009E5F46"/>
    <w:rsid w:val="009E6101"/>
    <w:rsid w:val="009E62B2"/>
    <w:rsid w:val="009E64DF"/>
    <w:rsid w:val="009E660D"/>
    <w:rsid w:val="009E6F4F"/>
    <w:rsid w:val="009E723C"/>
    <w:rsid w:val="009F0542"/>
    <w:rsid w:val="009F0590"/>
    <w:rsid w:val="009F0D19"/>
    <w:rsid w:val="009F0E6D"/>
    <w:rsid w:val="009F104E"/>
    <w:rsid w:val="009F1087"/>
    <w:rsid w:val="009F10E1"/>
    <w:rsid w:val="009F1550"/>
    <w:rsid w:val="009F156F"/>
    <w:rsid w:val="009F1608"/>
    <w:rsid w:val="009F2107"/>
    <w:rsid w:val="009F25B0"/>
    <w:rsid w:val="009F2857"/>
    <w:rsid w:val="009F2D5B"/>
    <w:rsid w:val="009F2F9C"/>
    <w:rsid w:val="009F338E"/>
    <w:rsid w:val="009F354B"/>
    <w:rsid w:val="009F3CE7"/>
    <w:rsid w:val="009F41C8"/>
    <w:rsid w:val="009F4F8D"/>
    <w:rsid w:val="009F5BD5"/>
    <w:rsid w:val="009F5E69"/>
    <w:rsid w:val="009F615F"/>
    <w:rsid w:val="009F688E"/>
    <w:rsid w:val="009F6B2E"/>
    <w:rsid w:val="009F6D13"/>
    <w:rsid w:val="00A003E9"/>
    <w:rsid w:val="00A00A71"/>
    <w:rsid w:val="00A010EB"/>
    <w:rsid w:val="00A0114A"/>
    <w:rsid w:val="00A012FC"/>
    <w:rsid w:val="00A01B34"/>
    <w:rsid w:val="00A01D11"/>
    <w:rsid w:val="00A01EFD"/>
    <w:rsid w:val="00A020F9"/>
    <w:rsid w:val="00A02DB8"/>
    <w:rsid w:val="00A031F4"/>
    <w:rsid w:val="00A039C8"/>
    <w:rsid w:val="00A03A17"/>
    <w:rsid w:val="00A03B66"/>
    <w:rsid w:val="00A041A8"/>
    <w:rsid w:val="00A04923"/>
    <w:rsid w:val="00A05818"/>
    <w:rsid w:val="00A06A0C"/>
    <w:rsid w:val="00A07476"/>
    <w:rsid w:val="00A0755C"/>
    <w:rsid w:val="00A075F3"/>
    <w:rsid w:val="00A07775"/>
    <w:rsid w:val="00A101C8"/>
    <w:rsid w:val="00A10B8F"/>
    <w:rsid w:val="00A10EAE"/>
    <w:rsid w:val="00A1123B"/>
    <w:rsid w:val="00A118A3"/>
    <w:rsid w:val="00A11E5B"/>
    <w:rsid w:val="00A1204B"/>
    <w:rsid w:val="00A122B1"/>
    <w:rsid w:val="00A127AE"/>
    <w:rsid w:val="00A13E93"/>
    <w:rsid w:val="00A14770"/>
    <w:rsid w:val="00A14A23"/>
    <w:rsid w:val="00A15325"/>
    <w:rsid w:val="00A1554A"/>
    <w:rsid w:val="00A155C1"/>
    <w:rsid w:val="00A160B4"/>
    <w:rsid w:val="00A162BA"/>
    <w:rsid w:val="00A16C57"/>
    <w:rsid w:val="00A17F0C"/>
    <w:rsid w:val="00A17F2F"/>
    <w:rsid w:val="00A20313"/>
    <w:rsid w:val="00A20B1E"/>
    <w:rsid w:val="00A20F1E"/>
    <w:rsid w:val="00A211BE"/>
    <w:rsid w:val="00A211C1"/>
    <w:rsid w:val="00A21AF7"/>
    <w:rsid w:val="00A225F9"/>
    <w:rsid w:val="00A23271"/>
    <w:rsid w:val="00A236A2"/>
    <w:rsid w:val="00A23786"/>
    <w:rsid w:val="00A246C1"/>
    <w:rsid w:val="00A2483D"/>
    <w:rsid w:val="00A253C0"/>
    <w:rsid w:val="00A26673"/>
    <w:rsid w:val="00A274B1"/>
    <w:rsid w:val="00A2752C"/>
    <w:rsid w:val="00A27CD4"/>
    <w:rsid w:val="00A27DB7"/>
    <w:rsid w:val="00A27E53"/>
    <w:rsid w:val="00A3061F"/>
    <w:rsid w:val="00A30767"/>
    <w:rsid w:val="00A30A6F"/>
    <w:rsid w:val="00A3181A"/>
    <w:rsid w:val="00A33121"/>
    <w:rsid w:val="00A336CF"/>
    <w:rsid w:val="00A33B32"/>
    <w:rsid w:val="00A33C29"/>
    <w:rsid w:val="00A33C72"/>
    <w:rsid w:val="00A33D23"/>
    <w:rsid w:val="00A3401F"/>
    <w:rsid w:val="00A3460C"/>
    <w:rsid w:val="00A34EE4"/>
    <w:rsid w:val="00A351E8"/>
    <w:rsid w:val="00A35D02"/>
    <w:rsid w:val="00A36254"/>
    <w:rsid w:val="00A3626E"/>
    <w:rsid w:val="00A36312"/>
    <w:rsid w:val="00A366D1"/>
    <w:rsid w:val="00A36DDF"/>
    <w:rsid w:val="00A378DD"/>
    <w:rsid w:val="00A37B7A"/>
    <w:rsid w:val="00A37D39"/>
    <w:rsid w:val="00A4014B"/>
    <w:rsid w:val="00A40689"/>
    <w:rsid w:val="00A406F0"/>
    <w:rsid w:val="00A40862"/>
    <w:rsid w:val="00A40875"/>
    <w:rsid w:val="00A410D1"/>
    <w:rsid w:val="00A41219"/>
    <w:rsid w:val="00A414FB"/>
    <w:rsid w:val="00A41838"/>
    <w:rsid w:val="00A42D35"/>
    <w:rsid w:val="00A43472"/>
    <w:rsid w:val="00A438D6"/>
    <w:rsid w:val="00A43BC1"/>
    <w:rsid w:val="00A44227"/>
    <w:rsid w:val="00A443B5"/>
    <w:rsid w:val="00A445DB"/>
    <w:rsid w:val="00A45474"/>
    <w:rsid w:val="00A454C6"/>
    <w:rsid w:val="00A456C9"/>
    <w:rsid w:val="00A45F27"/>
    <w:rsid w:val="00A45F59"/>
    <w:rsid w:val="00A461E3"/>
    <w:rsid w:val="00A47871"/>
    <w:rsid w:val="00A479C3"/>
    <w:rsid w:val="00A50162"/>
    <w:rsid w:val="00A503E2"/>
    <w:rsid w:val="00A50D26"/>
    <w:rsid w:val="00A50EA8"/>
    <w:rsid w:val="00A50F2F"/>
    <w:rsid w:val="00A51CFD"/>
    <w:rsid w:val="00A52156"/>
    <w:rsid w:val="00A5227C"/>
    <w:rsid w:val="00A522BA"/>
    <w:rsid w:val="00A52802"/>
    <w:rsid w:val="00A52B5E"/>
    <w:rsid w:val="00A52D34"/>
    <w:rsid w:val="00A5406A"/>
    <w:rsid w:val="00A54401"/>
    <w:rsid w:val="00A54585"/>
    <w:rsid w:val="00A546BA"/>
    <w:rsid w:val="00A546D6"/>
    <w:rsid w:val="00A54F2A"/>
    <w:rsid w:val="00A54F3F"/>
    <w:rsid w:val="00A54F81"/>
    <w:rsid w:val="00A554B8"/>
    <w:rsid w:val="00A559B0"/>
    <w:rsid w:val="00A55CE4"/>
    <w:rsid w:val="00A55D41"/>
    <w:rsid w:val="00A56CB4"/>
    <w:rsid w:val="00A5750B"/>
    <w:rsid w:val="00A575D6"/>
    <w:rsid w:val="00A57D4A"/>
    <w:rsid w:val="00A601BC"/>
    <w:rsid w:val="00A60EEA"/>
    <w:rsid w:val="00A6137A"/>
    <w:rsid w:val="00A6173D"/>
    <w:rsid w:val="00A61A73"/>
    <w:rsid w:val="00A61EAC"/>
    <w:rsid w:val="00A62245"/>
    <w:rsid w:val="00A62EEB"/>
    <w:rsid w:val="00A63A98"/>
    <w:rsid w:val="00A642D5"/>
    <w:rsid w:val="00A6447E"/>
    <w:rsid w:val="00A64B76"/>
    <w:rsid w:val="00A64E13"/>
    <w:rsid w:val="00A64EB0"/>
    <w:rsid w:val="00A64EC7"/>
    <w:rsid w:val="00A650C8"/>
    <w:rsid w:val="00A6598F"/>
    <w:rsid w:val="00A6630A"/>
    <w:rsid w:val="00A663B5"/>
    <w:rsid w:val="00A665D9"/>
    <w:rsid w:val="00A66873"/>
    <w:rsid w:val="00A66BD3"/>
    <w:rsid w:val="00A6781D"/>
    <w:rsid w:val="00A679C0"/>
    <w:rsid w:val="00A67C24"/>
    <w:rsid w:val="00A70241"/>
    <w:rsid w:val="00A70417"/>
    <w:rsid w:val="00A704A6"/>
    <w:rsid w:val="00A70963"/>
    <w:rsid w:val="00A70D36"/>
    <w:rsid w:val="00A72883"/>
    <w:rsid w:val="00A728BC"/>
    <w:rsid w:val="00A72974"/>
    <w:rsid w:val="00A72C3F"/>
    <w:rsid w:val="00A747F7"/>
    <w:rsid w:val="00A74A67"/>
    <w:rsid w:val="00A74D31"/>
    <w:rsid w:val="00A74DF2"/>
    <w:rsid w:val="00A75156"/>
    <w:rsid w:val="00A75E19"/>
    <w:rsid w:val="00A7603A"/>
    <w:rsid w:val="00A76327"/>
    <w:rsid w:val="00A7649A"/>
    <w:rsid w:val="00A765A1"/>
    <w:rsid w:val="00A76D14"/>
    <w:rsid w:val="00A77AEC"/>
    <w:rsid w:val="00A80573"/>
    <w:rsid w:val="00A80A0E"/>
    <w:rsid w:val="00A80C09"/>
    <w:rsid w:val="00A81A7F"/>
    <w:rsid w:val="00A82BD0"/>
    <w:rsid w:val="00A82DDD"/>
    <w:rsid w:val="00A83FB6"/>
    <w:rsid w:val="00A84021"/>
    <w:rsid w:val="00A8450F"/>
    <w:rsid w:val="00A84AA1"/>
    <w:rsid w:val="00A84B08"/>
    <w:rsid w:val="00A87675"/>
    <w:rsid w:val="00A8795C"/>
    <w:rsid w:val="00A87991"/>
    <w:rsid w:val="00A87A53"/>
    <w:rsid w:val="00A9087F"/>
    <w:rsid w:val="00A90C0D"/>
    <w:rsid w:val="00A9128E"/>
    <w:rsid w:val="00A91442"/>
    <w:rsid w:val="00A914AF"/>
    <w:rsid w:val="00A91B7E"/>
    <w:rsid w:val="00A91DC1"/>
    <w:rsid w:val="00A9222D"/>
    <w:rsid w:val="00A93444"/>
    <w:rsid w:val="00A93AD9"/>
    <w:rsid w:val="00A93BA5"/>
    <w:rsid w:val="00A945E6"/>
    <w:rsid w:val="00A95F52"/>
    <w:rsid w:val="00A9612E"/>
    <w:rsid w:val="00A96202"/>
    <w:rsid w:val="00A9654F"/>
    <w:rsid w:val="00A9660E"/>
    <w:rsid w:val="00A96A37"/>
    <w:rsid w:val="00A9791B"/>
    <w:rsid w:val="00A97A96"/>
    <w:rsid w:val="00A97D1E"/>
    <w:rsid w:val="00AA0815"/>
    <w:rsid w:val="00AA0FC6"/>
    <w:rsid w:val="00AA1757"/>
    <w:rsid w:val="00AA21AF"/>
    <w:rsid w:val="00AA2BF6"/>
    <w:rsid w:val="00AA4237"/>
    <w:rsid w:val="00AA498F"/>
    <w:rsid w:val="00AA4CFF"/>
    <w:rsid w:val="00AA50E0"/>
    <w:rsid w:val="00AA5385"/>
    <w:rsid w:val="00AA5624"/>
    <w:rsid w:val="00AA6279"/>
    <w:rsid w:val="00AA6DA2"/>
    <w:rsid w:val="00AA7879"/>
    <w:rsid w:val="00AB027C"/>
    <w:rsid w:val="00AB06B3"/>
    <w:rsid w:val="00AB121C"/>
    <w:rsid w:val="00AB1227"/>
    <w:rsid w:val="00AB140D"/>
    <w:rsid w:val="00AB1902"/>
    <w:rsid w:val="00AB1FDE"/>
    <w:rsid w:val="00AB25C5"/>
    <w:rsid w:val="00AB25DA"/>
    <w:rsid w:val="00AB39A4"/>
    <w:rsid w:val="00AB3F89"/>
    <w:rsid w:val="00AB4340"/>
    <w:rsid w:val="00AB47A4"/>
    <w:rsid w:val="00AB510F"/>
    <w:rsid w:val="00AB5347"/>
    <w:rsid w:val="00AB537F"/>
    <w:rsid w:val="00AB574A"/>
    <w:rsid w:val="00AB57EA"/>
    <w:rsid w:val="00AB6512"/>
    <w:rsid w:val="00AB72D1"/>
    <w:rsid w:val="00AB7BB0"/>
    <w:rsid w:val="00AC17D5"/>
    <w:rsid w:val="00AC1B64"/>
    <w:rsid w:val="00AC1D06"/>
    <w:rsid w:val="00AC1E90"/>
    <w:rsid w:val="00AC2312"/>
    <w:rsid w:val="00AC25E4"/>
    <w:rsid w:val="00AC279E"/>
    <w:rsid w:val="00AC372F"/>
    <w:rsid w:val="00AC3EC7"/>
    <w:rsid w:val="00AC41A9"/>
    <w:rsid w:val="00AC4576"/>
    <w:rsid w:val="00AC4BD5"/>
    <w:rsid w:val="00AC5264"/>
    <w:rsid w:val="00AC58BC"/>
    <w:rsid w:val="00AC5F49"/>
    <w:rsid w:val="00AC6D6B"/>
    <w:rsid w:val="00AC75AC"/>
    <w:rsid w:val="00AD05B1"/>
    <w:rsid w:val="00AD07CF"/>
    <w:rsid w:val="00AD096F"/>
    <w:rsid w:val="00AD1804"/>
    <w:rsid w:val="00AD1DC4"/>
    <w:rsid w:val="00AD1E1A"/>
    <w:rsid w:val="00AD1E7E"/>
    <w:rsid w:val="00AD256D"/>
    <w:rsid w:val="00AD544D"/>
    <w:rsid w:val="00AD549D"/>
    <w:rsid w:val="00AD5629"/>
    <w:rsid w:val="00AD5A67"/>
    <w:rsid w:val="00AD5D77"/>
    <w:rsid w:val="00AD5E07"/>
    <w:rsid w:val="00AD75F7"/>
    <w:rsid w:val="00AE0140"/>
    <w:rsid w:val="00AE040A"/>
    <w:rsid w:val="00AE084A"/>
    <w:rsid w:val="00AE0891"/>
    <w:rsid w:val="00AE0960"/>
    <w:rsid w:val="00AE1349"/>
    <w:rsid w:val="00AE21E5"/>
    <w:rsid w:val="00AE2CC4"/>
    <w:rsid w:val="00AE2E1A"/>
    <w:rsid w:val="00AE391D"/>
    <w:rsid w:val="00AE3B3D"/>
    <w:rsid w:val="00AE3DAA"/>
    <w:rsid w:val="00AE4400"/>
    <w:rsid w:val="00AE4AFD"/>
    <w:rsid w:val="00AE4ECF"/>
    <w:rsid w:val="00AE6C72"/>
    <w:rsid w:val="00AE7046"/>
    <w:rsid w:val="00AF02BC"/>
    <w:rsid w:val="00AF0844"/>
    <w:rsid w:val="00AF0B4B"/>
    <w:rsid w:val="00AF0E34"/>
    <w:rsid w:val="00AF1B23"/>
    <w:rsid w:val="00AF1BCD"/>
    <w:rsid w:val="00AF1C88"/>
    <w:rsid w:val="00AF2700"/>
    <w:rsid w:val="00AF3580"/>
    <w:rsid w:val="00AF404D"/>
    <w:rsid w:val="00AF4495"/>
    <w:rsid w:val="00AF505E"/>
    <w:rsid w:val="00AF5657"/>
    <w:rsid w:val="00AF5E37"/>
    <w:rsid w:val="00AF661A"/>
    <w:rsid w:val="00AF6729"/>
    <w:rsid w:val="00AF67B7"/>
    <w:rsid w:val="00AF683C"/>
    <w:rsid w:val="00AF7737"/>
    <w:rsid w:val="00AF7EB3"/>
    <w:rsid w:val="00B000F3"/>
    <w:rsid w:val="00B00970"/>
    <w:rsid w:val="00B00F6F"/>
    <w:rsid w:val="00B0205E"/>
    <w:rsid w:val="00B02461"/>
    <w:rsid w:val="00B027B4"/>
    <w:rsid w:val="00B02CB1"/>
    <w:rsid w:val="00B02FFC"/>
    <w:rsid w:val="00B03E1E"/>
    <w:rsid w:val="00B04238"/>
    <w:rsid w:val="00B05165"/>
    <w:rsid w:val="00B06099"/>
    <w:rsid w:val="00B066EE"/>
    <w:rsid w:val="00B06997"/>
    <w:rsid w:val="00B06A7F"/>
    <w:rsid w:val="00B06C64"/>
    <w:rsid w:val="00B06C82"/>
    <w:rsid w:val="00B07A88"/>
    <w:rsid w:val="00B10539"/>
    <w:rsid w:val="00B10BC0"/>
    <w:rsid w:val="00B10F89"/>
    <w:rsid w:val="00B11079"/>
    <w:rsid w:val="00B11384"/>
    <w:rsid w:val="00B114A4"/>
    <w:rsid w:val="00B11C6E"/>
    <w:rsid w:val="00B1288F"/>
    <w:rsid w:val="00B1295A"/>
    <w:rsid w:val="00B1310F"/>
    <w:rsid w:val="00B13A81"/>
    <w:rsid w:val="00B13D12"/>
    <w:rsid w:val="00B14373"/>
    <w:rsid w:val="00B14990"/>
    <w:rsid w:val="00B14E19"/>
    <w:rsid w:val="00B1617D"/>
    <w:rsid w:val="00B16E81"/>
    <w:rsid w:val="00B17028"/>
    <w:rsid w:val="00B17561"/>
    <w:rsid w:val="00B176C7"/>
    <w:rsid w:val="00B1775E"/>
    <w:rsid w:val="00B2048C"/>
    <w:rsid w:val="00B206D3"/>
    <w:rsid w:val="00B2136A"/>
    <w:rsid w:val="00B214DB"/>
    <w:rsid w:val="00B21BEF"/>
    <w:rsid w:val="00B21C61"/>
    <w:rsid w:val="00B21E26"/>
    <w:rsid w:val="00B22B98"/>
    <w:rsid w:val="00B23ED6"/>
    <w:rsid w:val="00B23F4B"/>
    <w:rsid w:val="00B23F92"/>
    <w:rsid w:val="00B24369"/>
    <w:rsid w:val="00B2438C"/>
    <w:rsid w:val="00B246C6"/>
    <w:rsid w:val="00B254AB"/>
    <w:rsid w:val="00B254DB"/>
    <w:rsid w:val="00B25725"/>
    <w:rsid w:val="00B265E1"/>
    <w:rsid w:val="00B26CEE"/>
    <w:rsid w:val="00B26D78"/>
    <w:rsid w:val="00B300ED"/>
    <w:rsid w:val="00B3018D"/>
    <w:rsid w:val="00B30C31"/>
    <w:rsid w:val="00B314B3"/>
    <w:rsid w:val="00B31879"/>
    <w:rsid w:val="00B3209C"/>
    <w:rsid w:val="00B32B48"/>
    <w:rsid w:val="00B32DF5"/>
    <w:rsid w:val="00B336AF"/>
    <w:rsid w:val="00B33CA0"/>
    <w:rsid w:val="00B3444D"/>
    <w:rsid w:val="00B34D3E"/>
    <w:rsid w:val="00B357F8"/>
    <w:rsid w:val="00B35909"/>
    <w:rsid w:val="00B35DE2"/>
    <w:rsid w:val="00B3767C"/>
    <w:rsid w:val="00B37AEB"/>
    <w:rsid w:val="00B37B31"/>
    <w:rsid w:val="00B37F77"/>
    <w:rsid w:val="00B37FDB"/>
    <w:rsid w:val="00B40266"/>
    <w:rsid w:val="00B40325"/>
    <w:rsid w:val="00B40F46"/>
    <w:rsid w:val="00B417B7"/>
    <w:rsid w:val="00B41AB1"/>
    <w:rsid w:val="00B41CDB"/>
    <w:rsid w:val="00B41D9D"/>
    <w:rsid w:val="00B422E3"/>
    <w:rsid w:val="00B4259A"/>
    <w:rsid w:val="00B42619"/>
    <w:rsid w:val="00B42AB6"/>
    <w:rsid w:val="00B42B9F"/>
    <w:rsid w:val="00B43DC9"/>
    <w:rsid w:val="00B447BF"/>
    <w:rsid w:val="00B448E2"/>
    <w:rsid w:val="00B44CCB"/>
    <w:rsid w:val="00B455FB"/>
    <w:rsid w:val="00B46BB1"/>
    <w:rsid w:val="00B4717C"/>
    <w:rsid w:val="00B4767A"/>
    <w:rsid w:val="00B47E25"/>
    <w:rsid w:val="00B50510"/>
    <w:rsid w:val="00B50682"/>
    <w:rsid w:val="00B50D3A"/>
    <w:rsid w:val="00B520FD"/>
    <w:rsid w:val="00B52697"/>
    <w:rsid w:val="00B52EDA"/>
    <w:rsid w:val="00B53179"/>
    <w:rsid w:val="00B55453"/>
    <w:rsid w:val="00B554EE"/>
    <w:rsid w:val="00B55881"/>
    <w:rsid w:val="00B56C18"/>
    <w:rsid w:val="00B56DB6"/>
    <w:rsid w:val="00B57588"/>
    <w:rsid w:val="00B57701"/>
    <w:rsid w:val="00B57D85"/>
    <w:rsid w:val="00B57F4F"/>
    <w:rsid w:val="00B6050D"/>
    <w:rsid w:val="00B61BCE"/>
    <w:rsid w:val="00B629F6"/>
    <w:rsid w:val="00B62CC0"/>
    <w:rsid w:val="00B62E0C"/>
    <w:rsid w:val="00B62EBF"/>
    <w:rsid w:val="00B639CD"/>
    <w:rsid w:val="00B639EA"/>
    <w:rsid w:val="00B63EDB"/>
    <w:rsid w:val="00B64732"/>
    <w:rsid w:val="00B64AB4"/>
    <w:rsid w:val="00B64CC1"/>
    <w:rsid w:val="00B658C0"/>
    <w:rsid w:val="00B65E42"/>
    <w:rsid w:val="00B66462"/>
    <w:rsid w:val="00B66982"/>
    <w:rsid w:val="00B66A5C"/>
    <w:rsid w:val="00B66B3A"/>
    <w:rsid w:val="00B66F24"/>
    <w:rsid w:val="00B67475"/>
    <w:rsid w:val="00B67576"/>
    <w:rsid w:val="00B6758F"/>
    <w:rsid w:val="00B678CA"/>
    <w:rsid w:val="00B67E5A"/>
    <w:rsid w:val="00B70874"/>
    <w:rsid w:val="00B710D1"/>
    <w:rsid w:val="00B71491"/>
    <w:rsid w:val="00B71D10"/>
    <w:rsid w:val="00B71E89"/>
    <w:rsid w:val="00B71FA2"/>
    <w:rsid w:val="00B72A0D"/>
    <w:rsid w:val="00B72BEE"/>
    <w:rsid w:val="00B72C35"/>
    <w:rsid w:val="00B72DF3"/>
    <w:rsid w:val="00B72E01"/>
    <w:rsid w:val="00B734BD"/>
    <w:rsid w:val="00B73A95"/>
    <w:rsid w:val="00B73CAB"/>
    <w:rsid w:val="00B746AF"/>
    <w:rsid w:val="00B751F1"/>
    <w:rsid w:val="00B75B47"/>
    <w:rsid w:val="00B75D26"/>
    <w:rsid w:val="00B76072"/>
    <w:rsid w:val="00B76527"/>
    <w:rsid w:val="00B7683A"/>
    <w:rsid w:val="00B7751C"/>
    <w:rsid w:val="00B778A0"/>
    <w:rsid w:val="00B778D3"/>
    <w:rsid w:val="00B77901"/>
    <w:rsid w:val="00B7796A"/>
    <w:rsid w:val="00B8089D"/>
    <w:rsid w:val="00B80A7F"/>
    <w:rsid w:val="00B80BA5"/>
    <w:rsid w:val="00B817E4"/>
    <w:rsid w:val="00B81937"/>
    <w:rsid w:val="00B81BE1"/>
    <w:rsid w:val="00B81DBB"/>
    <w:rsid w:val="00B82DE6"/>
    <w:rsid w:val="00B837DA"/>
    <w:rsid w:val="00B83A5E"/>
    <w:rsid w:val="00B8425D"/>
    <w:rsid w:val="00B86381"/>
    <w:rsid w:val="00B86C61"/>
    <w:rsid w:val="00B87D42"/>
    <w:rsid w:val="00B9064B"/>
    <w:rsid w:val="00B90669"/>
    <w:rsid w:val="00B90D62"/>
    <w:rsid w:val="00B911F1"/>
    <w:rsid w:val="00B918B5"/>
    <w:rsid w:val="00B91A69"/>
    <w:rsid w:val="00B91F8E"/>
    <w:rsid w:val="00B920CE"/>
    <w:rsid w:val="00B93529"/>
    <w:rsid w:val="00B938D6"/>
    <w:rsid w:val="00B93A6B"/>
    <w:rsid w:val="00B93B63"/>
    <w:rsid w:val="00B93EB2"/>
    <w:rsid w:val="00B94143"/>
    <w:rsid w:val="00B943A5"/>
    <w:rsid w:val="00B944A8"/>
    <w:rsid w:val="00B94F66"/>
    <w:rsid w:val="00B955C0"/>
    <w:rsid w:val="00B95CA0"/>
    <w:rsid w:val="00B96075"/>
    <w:rsid w:val="00B967D1"/>
    <w:rsid w:val="00B9698E"/>
    <w:rsid w:val="00B97DBA"/>
    <w:rsid w:val="00BA1B20"/>
    <w:rsid w:val="00BA1BC9"/>
    <w:rsid w:val="00BA229A"/>
    <w:rsid w:val="00BA2E9A"/>
    <w:rsid w:val="00BA359A"/>
    <w:rsid w:val="00BA37C9"/>
    <w:rsid w:val="00BA3986"/>
    <w:rsid w:val="00BA3F19"/>
    <w:rsid w:val="00BA4793"/>
    <w:rsid w:val="00BA4859"/>
    <w:rsid w:val="00BA5B03"/>
    <w:rsid w:val="00BA6AF4"/>
    <w:rsid w:val="00BA6DFB"/>
    <w:rsid w:val="00BA71B3"/>
    <w:rsid w:val="00BA74F6"/>
    <w:rsid w:val="00BA778E"/>
    <w:rsid w:val="00BA7945"/>
    <w:rsid w:val="00BB11E9"/>
    <w:rsid w:val="00BB1291"/>
    <w:rsid w:val="00BB13D7"/>
    <w:rsid w:val="00BB1750"/>
    <w:rsid w:val="00BB1AE3"/>
    <w:rsid w:val="00BB213D"/>
    <w:rsid w:val="00BB22CC"/>
    <w:rsid w:val="00BB286D"/>
    <w:rsid w:val="00BB31CB"/>
    <w:rsid w:val="00BB383F"/>
    <w:rsid w:val="00BB3A68"/>
    <w:rsid w:val="00BB3B73"/>
    <w:rsid w:val="00BB3D62"/>
    <w:rsid w:val="00BB55F0"/>
    <w:rsid w:val="00BB59DA"/>
    <w:rsid w:val="00BB6092"/>
    <w:rsid w:val="00BB649F"/>
    <w:rsid w:val="00BC01B2"/>
    <w:rsid w:val="00BC06CE"/>
    <w:rsid w:val="00BC0838"/>
    <w:rsid w:val="00BC0F8E"/>
    <w:rsid w:val="00BC12A7"/>
    <w:rsid w:val="00BC1549"/>
    <w:rsid w:val="00BC16AC"/>
    <w:rsid w:val="00BC1FF0"/>
    <w:rsid w:val="00BC2248"/>
    <w:rsid w:val="00BC27A4"/>
    <w:rsid w:val="00BC2995"/>
    <w:rsid w:val="00BC3618"/>
    <w:rsid w:val="00BC3B4F"/>
    <w:rsid w:val="00BC3D98"/>
    <w:rsid w:val="00BC3DF5"/>
    <w:rsid w:val="00BC46C7"/>
    <w:rsid w:val="00BC4CA1"/>
    <w:rsid w:val="00BC5532"/>
    <w:rsid w:val="00BC600A"/>
    <w:rsid w:val="00BC63CD"/>
    <w:rsid w:val="00BC69BD"/>
    <w:rsid w:val="00BC6AD9"/>
    <w:rsid w:val="00BC6BC0"/>
    <w:rsid w:val="00BD02B8"/>
    <w:rsid w:val="00BD0371"/>
    <w:rsid w:val="00BD062F"/>
    <w:rsid w:val="00BD068E"/>
    <w:rsid w:val="00BD0A1D"/>
    <w:rsid w:val="00BD0DEF"/>
    <w:rsid w:val="00BD0F8C"/>
    <w:rsid w:val="00BD11A4"/>
    <w:rsid w:val="00BD1688"/>
    <w:rsid w:val="00BD1F27"/>
    <w:rsid w:val="00BD2531"/>
    <w:rsid w:val="00BD3251"/>
    <w:rsid w:val="00BD32D2"/>
    <w:rsid w:val="00BD37AA"/>
    <w:rsid w:val="00BD3CF2"/>
    <w:rsid w:val="00BD4172"/>
    <w:rsid w:val="00BD4CA4"/>
    <w:rsid w:val="00BD4D4B"/>
    <w:rsid w:val="00BD4E34"/>
    <w:rsid w:val="00BD4E89"/>
    <w:rsid w:val="00BD5192"/>
    <w:rsid w:val="00BD5AE4"/>
    <w:rsid w:val="00BD78F9"/>
    <w:rsid w:val="00BD7E95"/>
    <w:rsid w:val="00BE0217"/>
    <w:rsid w:val="00BE040D"/>
    <w:rsid w:val="00BE05B1"/>
    <w:rsid w:val="00BE12BC"/>
    <w:rsid w:val="00BE1644"/>
    <w:rsid w:val="00BE1890"/>
    <w:rsid w:val="00BE1C69"/>
    <w:rsid w:val="00BE284C"/>
    <w:rsid w:val="00BE320A"/>
    <w:rsid w:val="00BE3F01"/>
    <w:rsid w:val="00BE4070"/>
    <w:rsid w:val="00BE4300"/>
    <w:rsid w:val="00BE4366"/>
    <w:rsid w:val="00BE441B"/>
    <w:rsid w:val="00BE46B7"/>
    <w:rsid w:val="00BE4AB9"/>
    <w:rsid w:val="00BE5983"/>
    <w:rsid w:val="00BE5F2A"/>
    <w:rsid w:val="00BE737C"/>
    <w:rsid w:val="00BE7616"/>
    <w:rsid w:val="00BE7973"/>
    <w:rsid w:val="00BE7A44"/>
    <w:rsid w:val="00BE7ADC"/>
    <w:rsid w:val="00BF057D"/>
    <w:rsid w:val="00BF05EF"/>
    <w:rsid w:val="00BF0B70"/>
    <w:rsid w:val="00BF11C6"/>
    <w:rsid w:val="00BF1EEA"/>
    <w:rsid w:val="00BF2250"/>
    <w:rsid w:val="00BF244D"/>
    <w:rsid w:val="00BF2713"/>
    <w:rsid w:val="00BF2851"/>
    <w:rsid w:val="00BF299D"/>
    <w:rsid w:val="00BF30AD"/>
    <w:rsid w:val="00BF3445"/>
    <w:rsid w:val="00BF3A29"/>
    <w:rsid w:val="00BF3BD5"/>
    <w:rsid w:val="00BF3BFA"/>
    <w:rsid w:val="00BF4AE5"/>
    <w:rsid w:val="00BF6667"/>
    <w:rsid w:val="00BF6708"/>
    <w:rsid w:val="00BF6F78"/>
    <w:rsid w:val="00BF706A"/>
    <w:rsid w:val="00BF731E"/>
    <w:rsid w:val="00BF751C"/>
    <w:rsid w:val="00BF7599"/>
    <w:rsid w:val="00BF7D36"/>
    <w:rsid w:val="00BF7EE0"/>
    <w:rsid w:val="00C001F8"/>
    <w:rsid w:val="00C00D37"/>
    <w:rsid w:val="00C02C1C"/>
    <w:rsid w:val="00C03272"/>
    <w:rsid w:val="00C032BF"/>
    <w:rsid w:val="00C03390"/>
    <w:rsid w:val="00C03480"/>
    <w:rsid w:val="00C03553"/>
    <w:rsid w:val="00C04AA4"/>
    <w:rsid w:val="00C058C2"/>
    <w:rsid w:val="00C05F89"/>
    <w:rsid w:val="00C05FA8"/>
    <w:rsid w:val="00C0606B"/>
    <w:rsid w:val="00C0649C"/>
    <w:rsid w:val="00C07481"/>
    <w:rsid w:val="00C076AB"/>
    <w:rsid w:val="00C07A6C"/>
    <w:rsid w:val="00C07B9F"/>
    <w:rsid w:val="00C07BE7"/>
    <w:rsid w:val="00C07DC7"/>
    <w:rsid w:val="00C07F15"/>
    <w:rsid w:val="00C100FB"/>
    <w:rsid w:val="00C10348"/>
    <w:rsid w:val="00C1078F"/>
    <w:rsid w:val="00C10871"/>
    <w:rsid w:val="00C10EF8"/>
    <w:rsid w:val="00C116BB"/>
    <w:rsid w:val="00C119A1"/>
    <w:rsid w:val="00C11A14"/>
    <w:rsid w:val="00C1245E"/>
    <w:rsid w:val="00C124F8"/>
    <w:rsid w:val="00C12576"/>
    <w:rsid w:val="00C137AA"/>
    <w:rsid w:val="00C13A0D"/>
    <w:rsid w:val="00C13DFF"/>
    <w:rsid w:val="00C145BE"/>
    <w:rsid w:val="00C14A5F"/>
    <w:rsid w:val="00C14DC8"/>
    <w:rsid w:val="00C153F3"/>
    <w:rsid w:val="00C154D6"/>
    <w:rsid w:val="00C154FB"/>
    <w:rsid w:val="00C15D07"/>
    <w:rsid w:val="00C16507"/>
    <w:rsid w:val="00C167AE"/>
    <w:rsid w:val="00C2019E"/>
    <w:rsid w:val="00C20C56"/>
    <w:rsid w:val="00C212DC"/>
    <w:rsid w:val="00C21506"/>
    <w:rsid w:val="00C2242B"/>
    <w:rsid w:val="00C233D8"/>
    <w:rsid w:val="00C238AF"/>
    <w:rsid w:val="00C23ACC"/>
    <w:rsid w:val="00C248D3"/>
    <w:rsid w:val="00C254DF"/>
    <w:rsid w:val="00C262DB"/>
    <w:rsid w:val="00C263B6"/>
    <w:rsid w:val="00C2668A"/>
    <w:rsid w:val="00C27247"/>
    <w:rsid w:val="00C27915"/>
    <w:rsid w:val="00C27B93"/>
    <w:rsid w:val="00C3000C"/>
    <w:rsid w:val="00C3033D"/>
    <w:rsid w:val="00C30915"/>
    <w:rsid w:val="00C30DCC"/>
    <w:rsid w:val="00C31319"/>
    <w:rsid w:val="00C31598"/>
    <w:rsid w:val="00C3176A"/>
    <w:rsid w:val="00C31C01"/>
    <w:rsid w:val="00C31C54"/>
    <w:rsid w:val="00C321F4"/>
    <w:rsid w:val="00C3224B"/>
    <w:rsid w:val="00C32AC5"/>
    <w:rsid w:val="00C32B37"/>
    <w:rsid w:val="00C32C31"/>
    <w:rsid w:val="00C3353F"/>
    <w:rsid w:val="00C33787"/>
    <w:rsid w:val="00C33A77"/>
    <w:rsid w:val="00C33BF3"/>
    <w:rsid w:val="00C33D76"/>
    <w:rsid w:val="00C33E87"/>
    <w:rsid w:val="00C34177"/>
    <w:rsid w:val="00C3423A"/>
    <w:rsid w:val="00C349BF"/>
    <w:rsid w:val="00C35AB9"/>
    <w:rsid w:val="00C35B7D"/>
    <w:rsid w:val="00C367F3"/>
    <w:rsid w:val="00C36D63"/>
    <w:rsid w:val="00C372EA"/>
    <w:rsid w:val="00C37692"/>
    <w:rsid w:val="00C3778C"/>
    <w:rsid w:val="00C37D20"/>
    <w:rsid w:val="00C400C8"/>
    <w:rsid w:val="00C4083B"/>
    <w:rsid w:val="00C40CEF"/>
    <w:rsid w:val="00C4119D"/>
    <w:rsid w:val="00C42401"/>
    <w:rsid w:val="00C43BBC"/>
    <w:rsid w:val="00C43FAB"/>
    <w:rsid w:val="00C44CB9"/>
    <w:rsid w:val="00C44DEE"/>
    <w:rsid w:val="00C453E5"/>
    <w:rsid w:val="00C45783"/>
    <w:rsid w:val="00C462B1"/>
    <w:rsid w:val="00C47413"/>
    <w:rsid w:val="00C4759D"/>
    <w:rsid w:val="00C47B30"/>
    <w:rsid w:val="00C502B5"/>
    <w:rsid w:val="00C50CAF"/>
    <w:rsid w:val="00C50D46"/>
    <w:rsid w:val="00C50FFE"/>
    <w:rsid w:val="00C5171A"/>
    <w:rsid w:val="00C524BE"/>
    <w:rsid w:val="00C52938"/>
    <w:rsid w:val="00C52AF2"/>
    <w:rsid w:val="00C54157"/>
    <w:rsid w:val="00C54186"/>
    <w:rsid w:val="00C5432D"/>
    <w:rsid w:val="00C54B10"/>
    <w:rsid w:val="00C54EA8"/>
    <w:rsid w:val="00C54F67"/>
    <w:rsid w:val="00C55E9E"/>
    <w:rsid w:val="00C56866"/>
    <w:rsid w:val="00C5741E"/>
    <w:rsid w:val="00C5768F"/>
    <w:rsid w:val="00C577F2"/>
    <w:rsid w:val="00C57A60"/>
    <w:rsid w:val="00C607C1"/>
    <w:rsid w:val="00C6222C"/>
    <w:rsid w:val="00C62C59"/>
    <w:rsid w:val="00C62F1D"/>
    <w:rsid w:val="00C634BD"/>
    <w:rsid w:val="00C63538"/>
    <w:rsid w:val="00C6391D"/>
    <w:rsid w:val="00C64564"/>
    <w:rsid w:val="00C6474C"/>
    <w:rsid w:val="00C64D5D"/>
    <w:rsid w:val="00C65444"/>
    <w:rsid w:val="00C655B8"/>
    <w:rsid w:val="00C656C7"/>
    <w:rsid w:val="00C66986"/>
    <w:rsid w:val="00C66ECD"/>
    <w:rsid w:val="00C6707F"/>
    <w:rsid w:val="00C671ED"/>
    <w:rsid w:val="00C672B8"/>
    <w:rsid w:val="00C675BC"/>
    <w:rsid w:val="00C67613"/>
    <w:rsid w:val="00C67A55"/>
    <w:rsid w:val="00C703AE"/>
    <w:rsid w:val="00C70582"/>
    <w:rsid w:val="00C71041"/>
    <w:rsid w:val="00C71656"/>
    <w:rsid w:val="00C72500"/>
    <w:rsid w:val="00C725BE"/>
    <w:rsid w:val="00C728EC"/>
    <w:rsid w:val="00C735B6"/>
    <w:rsid w:val="00C73B65"/>
    <w:rsid w:val="00C73C66"/>
    <w:rsid w:val="00C74566"/>
    <w:rsid w:val="00C74698"/>
    <w:rsid w:val="00C74ADE"/>
    <w:rsid w:val="00C7502B"/>
    <w:rsid w:val="00C7592F"/>
    <w:rsid w:val="00C75D58"/>
    <w:rsid w:val="00C75DEC"/>
    <w:rsid w:val="00C764DF"/>
    <w:rsid w:val="00C767A1"/>
    <w:rsid w:val="00C77433"/>
    <w:rsid w:val="00C77658"/>
    <w:rsid w:val="00C776B4"/>
    <w:rsid w:val="00C776C7"/>
    <w:rsid w:val="00C77C33"/>
    <w:rsid w:val="00C809B7"/>
    <w:rsid w:val="00C80ED6"/>
    <w:rsid w:val="00C813B6"/>
    <w:rsid w:val="00C8143C"/>
    <w:rsid w:val="00C81FF0"/>
    <w:rsid w:val="00C822D2"/>
    <w:rsid w:val="00C825ED"/>
    <w:rsid w:val="00C82F0A"/>
    <w:rsid w:val="00C83BD8"/>
    <w:rsid w:val="00C8409E"/>
    <w:rsid w:val="00C8482F"/>
    <w:rsid w:val="00C84A34"/>
    <w:rsid w:val="00C84F59"/>
    <w:rsid w:val="00C859A6"/>
    <w:rsid w:val="00C85D9F"/>
    <w:rsid w:val="00C86419"/>
    <w:rsid w:val="00C86BEE"/>
    <w:rsid w:val="00C90009"/>
    <w:rsid w:val="00C90D03"/>
    <w:rsid w:val="00C91A0E"/>
    <w:rsid w:val="00C91F3C"/>
    <w:rsid w:val="00C92396"/>
    <w:rsid w:val="00C92621"/>
    <w:rsid w:val="00C92783"/>
    <w:rsid w:val="00C93171"/>
    <w:rsid w:val="00C931D6"/>
    <w:rsid w:val="00C93C4E"/>
    <w:rsid w:val="00C94082"/>
    <w:rsid w:val="00C945BA"/>
    <w:rsid w:val="00C94D93"/>
    <w:rsid w:val="00C95D85"/>
    <w:rsid w:val="00C962EA"/>
    <w:rsid w:val="00C96906"/>
    <w:rsid w:val="00C96B53"/>
    <w:rsid w:val="00C97DD7"/>
    <w:rsid w:val="00CA0D51"/>
    <w:rsid w:val="00CA0DAC"/>
    <w:rsid w:val="00CA11EE"/>
    <w:rsid w:val="00CA160E"/>
    <w:rsid w:val="00CA1E8E"/>
    <w:rsid w:val="00CA2C60"/>
    <w:rsid w:val="00CA3321"/>
    <w:rsid w:val="00CA57B5"/>
    <w:rsid w:val="00CA581D"/>
    <w:rsid w:val="00CA596A"/>
    <w:rsid w:val="00CA59C6"/>
    <w:rsid w:val="00CA710F"/>
    <w:rsid w:val="00CB03D7"/>
    <w:rsid w:val="00CB0E7E"/>
    <w:rsid w:val="00CB0FCC"/>
    <w:rsid w:val="00CB1043"/>
    <w:rsid w:val="00CB1C41"/>
    <w:rsid w:val="00CB319A"/>
    <w:rsid w:val="00CB3CB6"/>
    <w:rsid w:val="00CB444E"/>
    <w:rsid w:val="00CB485A"/>
    <w:rsid w:val="00CB52B7"/>
    <w:rsid w:val="00CB538E"/>
    <w:rsid w:val="00CB62E4"/>
    <w:rsid w:val="00CB6AF0"/>
    <w:rsid w:val="00CB6B98"/>
    <w:rsid w:val="00CB6D1E"/>
    <w:rsid w:val="00CB7194"/>
    <w:rsid w:val="00CB771A"/>
    <w:rsid w:val="00CB7BAC"/>
    <w:rsid w:val="00CB7F8D"/>
    <w:rsid w:val="00CC0BFA"/>
    <w:rsid w:val="00CC100D"/>
    <w:rsid w:val="00CC1173"/>
    <w:rsid w:val="00CC1330"/>
    <w:rsid w:val="00CC1B81"/>
    <w:rsid w:val="00CC24E5"/>
    <w:rsid w:val="00CC29F2"/>
    <w:rsid w:val="00CC2E0F"/>
    <w:rsid w:val="00CC3C4F"/>
    <w:rsid w:val="00CC458A"/>
    <w:rsid w:val="00CC5235"/>
    <w:rsid w:val="00CC5911"/>
    <w:rsid w:val="00CC5C2D"/>
    <w:rsid w:val="00CC5DBA"/>
    <w:rsid w:val="00CC6270"/>
    <w:rsid w:val="00CC6C6D"/>
    <w:rsid w:val="00CC70AA"/>
    <w:rsid w:val="00CC7167"/>
    <w:rsid w:val="00CC74AE"/>
    <w:rsid w:val="00CC7592"/>
    <w:rsid w:val="00CC7593"/>
    <w:rsid w:val="00CC7B03"/>
    <w:rsid w:val="00CC7F1A"/>
    <w:rsid w:val="00CD0422"/>
    <w:rsid w:val="00CD0EF4"/>
    <w:rsid w:val="00CD11F6"/>
    <w:rsid w:val="00CD1710"/>
    <w:rsid w:val="00CD36B4"/>
    <w:rsid w:val="00CD3739"/>
    <w:rsid w:val="00CD3CAD"/>
    <w:rsid w:val="00CD4481"/>
    <w:rsid w:val="00CD505F"/>
    <w:rsid w:val="00CD5611"/>
    <w:rsid w:val="00CD5DD7"/>
    <w:rsid w:val="00CD6169"/>
    <w:rsid w:val="00CD63D3"/>
    <w:rsid w:val="00CD669A"/>
    <w:rsid w:val="00CD669D"/>
    <w:rsid w:val="00CD75C7"/>
    <w:rsid w:val="00CD7B97"/>
    <w:rsid w:val="00CE077C"/>
    <w:rsid w:val="00CE0F8E"/>
    <w:rsid w:val="00CE131A"/>
    <w:rsid w:val="00CE15FB"/>
    <w:rsid w:val="00CE18F5"/>
    <w:rsid w:val="00CE2FC2"/>
    <w:rsid w:val="00CE34D8"/>
    <w:rsid w:val="00CE3676"/>
    <w:rsid w:val="00CE36BA"/>
    <w:rsid w:val="00CE4010"/>
    <w:rsid w:val="00CE4661"/>
    <w:rsid w:val="00CE56A3"/>
    <w:rsid w:val="00CE587B"/>
    <w:rsid w:val="00CE66E2"/>
    <w:rsid w:val="00CE6E09"/>
    <w:rsid w:val="00CE70C4"/>
    <w:rsid w:val="00CF0088"/>
    <w:rsid w:val="00CF04D9"/>
    <w:rsid w:val="00CF051B"/>
    <w:rsid w:val="00CF0A5E"/>
    <w:rsid w:val="00CF0D12"/>
    <w:rsid w:val="00CF0D25"/>
    <w:rsid w:val="00CF11C6"/>
    <w:rsid w:val="00CF13A8"/>
    <w:rsid w:val="00CF1639"/>
    <w:rsid w:val="00CF1842"/>
    <w:rsid w:val="00CF19C9"/>
    <w:rsid w:val="00CF299A"/>
    <w:rsid w:val="00CF3C46"/>
    <w:rsid w:val="00CF3DED"/>
    <w:rsid w:val="00CF3F52"/>
    <w:rsid w:val="00CF46BE"/>
    <w:rsid w:val="00CF4A64"/>
    <w:rsid w:val="00CF4F2D"/>
    <w:rsid w:val="00CF67A1"/>
    <w:rsid w:val="00CF695C"/>
    <w:rsid w:val="00CF6C11"/>
    <w:rsid w:val="00CF6C77"/>
    <w:rsid w:val="00CF7496"/>
    <w:rsid w:val="00CF7C74"/>
    <w:rsid w:val="00D0068D"/>
    <w:rsid w:val="00D012AB"/>
    <w:rsid w:val="00D026ED"/>
    <w:rsid w:val="00D0365A"/>
    <w:rsid w:val="00D04B11"/>
    <w:rsid w:val="00D04BB6"/>
    <w:rsid w:val="00D050FE"/>
    <w:rsid w:val="00D053EF"/>
    <w:rsid w:val="00D05815"/>
    <w:rsid w:val="00D05F76"/>
    <w:rsid w:val="00D065EB"/>
    <w:rsid w:val="00D06EF9"/>
    <w:rsid w:val="00D07066"/>
    <w:rsid w:val="00D10519"/>
    <w:rsid w:val="00D11379"/>
    <w:rsid w:val="00D119BE"/>
    <w:rsid w:val="00D11B48"/>
    <w:rsid w:val="00D11D2A"/>
    <w:rsid w:val="00D11DE9"/>
    <w:rsid w:val="00D12748"/>
    <w:rsid w:val="00D12A58"/>
    <w:rsid w:val="00D12AA4"/>
    <w:rsid w:val="00D12D73"/>
    <w:rsid w:val="00D13196"/>
    <w:rsid w:val="00D142FF"/>
    <w:rsid w:val="00D143EC"/>
    <w:rsid w:val="00D15180"/>
    <w:rsid w:val="00D1555D"/>
    <w:rsid w:val="00D158D6"/>
    <w:rsid w:val="00D15937"/>
    <w:rsid w:val="00D1684D"/>
    <w:rsid w:val="00D16944"/>
    <w:rsid w:val="00D17173"/>
    <w:rsid w:val="00D175ED"/>
    <w:rsid w:val="00D17C49"/>
    <w:rsid w:val="00D207B7"/>
    <w:rsid w:val="00D212D6"/>
    <w:rsid w:val="00D217C3"/>
    <w:rsid w:val="00D2237F"/>
    <w:rsid w:val="00D225CE"/>
    <w:rsid w:val="00D23763"/>
    <w:rsid w:val="00D238DE"/>
    <w:rsid w:val="00D23931"/>
    <w:rsid w:val="00D23FC3"/>
    <w:rsid w:val="00D242E0"/>
    <w:rsid w:val="00D26067"/>
    <w:rsid w:val="00D2696F"/>
    <w:rsid w:val="00D278B4"/>
    <w:rsid w:val="00D27EC3"/>
    <w:rsid w:val="00D30C33"/>
    <w:rsid w:val="00D30DE7"/>
    <w:rsid w:val="00D31286"/>
    <w:rsid w:val="00D315A1"/>
    <w:rsid w:val="00D33303"/>
    <w:rsid w:val="00D33390"/>
    <w:rsid w:val="00D33F47"/>
    <w:rsid w:val="00D33FC8"/>
    <w:rsid w:val="00D3437E"/>
    <w:rsid w:val="00D353C0"/>
    <w:rsid w:val="00D36B1A"/>
    <w:rsid w:val="00D37659"/>
    <w:rsid w:val="00D37D53"/>
    <w:rsid w:val="00D37FE1"/>
    <w:rsid w:val="00D40384"/>
    <w:rsid w:val="00D4053E"/>
    <w:rsid w:val="00D4054A"/>
    <w:rsid w:val="00D408AA"/>
    <w:rsid w:val="00D40D0C"/>
    <w:rsid w:val="00D41153"/>
    <w:rsid w:val="00D4132E"/>
    <w:rsid w:val="00D4188F"/>
    <w:rsid w:val="00D43188"/>
    <w:rsid w:val="00D43307"/>
    <w:rsid w:val="00D43AA2"/>
    <w:rsid w:val="00D43BC9"/>
    <w:rsid w:val="00D43DCF"/>
    <w:rsid w:val="00D44E47"/>
    <w:rsid w:val="00D46800"/>
    <w:rsid w:val="00D46B1D"/>
    <w:rsid w:val="00D50BCC"/>
    <w:rsid w:val="00D51EC2"/>
    <w:rsid w:val="00D51F06"/>
    <w:rsid w:val="00D51F31"/>
    <w:rsid w:val="00D522B5"/>
    <w:rsid w:val="00D52423"/>
    <w:rsid w:val="00D52889"/>
    <w:rsid w:val="00D52BDD"/>
    <w:rsid w:val="00D54089"/>
    <w:rsid w:val="00D547A3"/>
    <w:rsid w:val="00D55118"/>
    <w:rsid w:val="00D55704"/>
    <w:rsid w:val="00D55A80"/>
    <w:rsid w:val="00D55DF8"/>
    <w:rsid w:val="00D567DD"/>
    <w:rsid w:val="00D56B65"/>
    <w:rsid w:val="00D5761F"/>
    <w:rsid w:val="00D5771B"/>
    <w:rsid w:val="00D57F92"/>
    <w:rsid w:val="00D60933"/>
    <w:rsid w:val="00D61891"/>
    <w:rsid w:val="00D61A91"/>
    <w:rsid w:val="00D627A2"/>
    <w:rsid w:val="00D6300C"/>
    <w:rsid w:val="00D630B9"/>
    <w:rsid w:val="00D638FB"/>
    <w:rsid w:val="00D639F8"/>
    <w:rsid w:val="00D63B1E"/>
    <w:rsid w:val="00D63EB3"/>
    <w:rsid w:val="00D6435D"/>
    <w:rsid w:val="00D644F9"/>
    <w:rsid w:val="00D64598"/>
    <w:rsid w:val="00D64AA3"/>
    <w:rsid w:val="00D65546"/>
    <w:rsid w:val="00D65EF5"/>
    <w:rsid w:val="00D65F28"/>
    <w:rsid w:val="00D666B7"/>
    <w:rsid w:val="00D66B07"/>
    <w:rsid w:val="00D66D68"/>
    <w:rsid w:val="00D67132"/>
    <w:rsid w:val="00D677B3"/>
    <w:rsid w:val="00D67FF2"/>
    <w:rsid w:val="00D70345"/>
    <w:rsid w:val="00D704BA"/>
    <w:rsid w:val="00D70907"/>
    <w:rsid w:val="00D70A6F"/>
    <w:rsid w:val="00D7176D"/>
    <w:rsid w:val="00D724DE"/>
    <w:rsid w:val="00D729BD"/>
    <w:rsid w:val="00D729D0"/>
    <w:rsid w:val="00D73202"/>
    <w:rsid w:val="00D742EB"/>
    <w:rsid w:val="00D74B48"/>
    <w:rsid w:val="00D74C75"/>
    <w:rsid w:val="00D76671"/>
    <w:rsid w:val="00D76879"/>
    <w:rsid w:val="00D76DA9"/>
    <w:rsid w:val="00D76E65"/>
    <w:rsid w:val="00D76F7F"/>
    <w:rsid w:val="00D77BAA"/>
    <w:rsid w:val="00D802EC"/>
    <w:rsid w:val="00D80507"/>
    <w:rsid w:val="00D80A00"/>
    <w:rsid w:val="00D80D40"/>
    <w:rsid w:val="00D80DD3"/>
    <w:rsid w:val="00D81490"/>
    <w:rsid w:val="00D8190B"/>
    <w:rsid w:val="00D81E37"/>
    <w:rsid w:val="00D820DC"/>
    <w:rsid w:val="00D828F8"/>
    <w:rsid w:val="00D82D3E"/>
    <w:rsid w:val="00D83C9B"/>
    <w:rsid w:val="00D83D75"/>
    <w:rsid w:val="00D84312"/>
    <w:rsid w:val="00D84451"/>
    <w:rsid w:val="00D845F5"/>
    <w:rsid w:val="00D85027"/>
    <w:rsid w:val="00D85F66"/>
    <w:rsid w:val="00D867FC"/>
    <w:rsid w:val="00D86B2D"/>
    <w:rsid w:val="00D90428"/>
    <w:rsid w:val="00D90902"/>
    <w:rsid w:val="00D909F7"/>
    <w:rsid w:val="00D90C48"/>
    <w:rsid w:val="00D90CD3"/>
    <w:rsid w:val="00D91912"/>
    <w:rsid w:val="00D91B77"/>
    <w:rsid w:val="00D92001"/>
    <w:rsid w:val="00D926B1"/>
    <w:rsid w:val="00D93528"/>
    <w:rsid w:val="00D93A74"/>
    <w:rsid w:val="00D93CA5"/>
    <w:rsid w:val="00D943BB"/>
    <w:rsid w:val="00D943D5"/>
    <w:rsid w:val="00D94CD2"/>
    <w:rsid w:val="00D94F50"/>
    <w:rsid w:val="00D94F79"/>
    <w:rsid w:val="00D966EA"/>
    <w:rsid w:val="00D96710"/>
    <w:rsid w:val="00D968C1"/>
    <w:rsid w:val="00D96D8D"/>
    <w:rsid w:val="00D97E9D"/>
    <w:rsid w:val="00DA0141"/>
    <w:rsid w:val="00DA1C75"/>
    <w:rsid w:val="00DA1F7F"/>
    <w:rsid w:val="00DA259E"/>
    <w:rsid w:val="00DA2DE9"/>
    <w:rsid w:val="00DA3295"/>
    <w:rsid w:val="00DA4601"/>
    <w:rsid w:val="00DA55BC"/>
    <w:rsid w:val="00DA57D7"/>
    <w:rsid w:val="00DA5ABF"/>
    <w:rsid w:val="00DA6064"/>
    <w:rsid w:val="00DA6A49"/>
    <w:rsid w:val="00DA6EC6"/>
    <w:rsid w:val="00DA6F12"/>
    <w:rsid w:val="00DA7490"/>
    <w:rsid w:val="00DA7728"/>
    <w:rsid w:val="00DA784A"/>
    <w:rsid w:val="00DA7EC7"/>
    <w:rsid w:val="00DB0132"/>
    <w:rsid w:val="00DB131C"/>
    <w:rsid w:val="00DB196B"/>
    <w:rsid w:val="00DB1BAC"/>
    <w:rsid w:val="00DB242E"/>
    <w:rsid w:val="00DB2B99"/>
    <w:rsid w:val="00DB3485"/>
    <w:rsid w:val="00DB468F"/>
    <w:rsid w:val="00DB4C59"/>
    <w:rsid w:val="00DB4D8E"/>
    <w:rsid w:val="00DB560F"/>
    <w:rsid w:val="00DB5EE8"/>
    <w:rsid w:val="00DB6881"/>
    <w:rsid w:val="00DB6FCE"/>
    <w:rsid w:val="00DB6FCF"/>
    <w:rsid w:val="00DB7449"/>
    <w:rsid w:val="00DC013A"/>
    <w:rsid w:val="00DC0405"/>
    <w:rsid w:val="00DC0B86"/>
    <w:rsid w:val="00DC0C21"/>
    <w:rsid w:val="00DC10EF"/>
    <w:rsid w:val="00DC110F"/>
    <w:rsid w:val="00DC1934"/>
    <w:rsid w:val="00DC1ADC"/>
    <w:rsid w:val="00DC24B6"/>
    <w:rsid w:val="00DC2691"/>
    <w:rsid w:val="00DC272D"/>
    <w:rsid w:val="00DC2C08"/>
    <w:rsid w:val="00DC3FBB"/>
    <w:rsid w:val="00DC407B"/>
    <w:rsid w:val="00DC46EE"/>
    <w:rsid w:val="00DC514B"/>
    <w:rsid w:val="00DC5311"/>
    <w:rsid w:val="00DC560D"/>
    <w:rsid w:val="00DC5B17"/>
    <w:rsid w:val="00DC6286"/>
    <w:rsid w:val="00DC79F3"/>
    <w:rsid w:val="00DC7E4F"/>
    <w:rsid w:val="00DC7FA1"/>
    <w:rsid w:val="00DD0AF7"/>
    <w:rsid w:val="00DD0DF8"/>
    <w:rsid w:val="00DD1B5F"/>
    <w:rsid w:val="00DD1EBA"/>
    <w:rsid w:val="00DD1FB3"/>
    <w:rsid w:val="00DD21E7"/>
    <w:rsid w:val="00DD39BD"/>
    <w:rsid w:val="00DD3B82"/>
    <w:rsid w:val="00DD53D2"/>
    <w:rsid w:val="00DD552E"/>
    <w:rsid w:val="00DD61FE"/>
    <w:rsid w:val="00DD6602"/>
    <w:rsid w:val="00DD67B7"/>
    <w:rsid w:val="00DD68E4"/>
    <w:rsid w:val="00DD725E"/>
    <w:rsid w:val="00DD7B45"/>
    <w:rsid w:val="00DD7ECA"/>
    <w:rsid w:val="00DE0998"/>
    <w:rsid w:val="00DE0A45"/>
    <w:rsid w:val="00DE1B04"/>
    <w:rsid w:val="00DE2C86"/>
    <w:rsid w:val="00DE2EC6"/>
    <w:rsid w:val="00DE39D1"/>
    <w:rsid w:val="00DE3A0A"/>
    <w:rsid w:val="00DE4668"/>
    <w:rsid w:val="00DE4809"/>
    <w:rsid w:val="00DE4A21"/>
    <w:rsid w:val="00DE57EF"/>
    <w:rsid w:val="00DE5D87"/>
    <w:rsid w:val="00DE66A1"/>
    <w:rsid w:val="00DE68A3"/>
    <w:rsid w:val="00DE6AC4"/>
    <w:rsid w:val="00DE7065"/>
    <w:rsid w:val="00DE70E6"/>
    <w:rsid w:val="00DE710A"/>
    <w:rsid w:val="00DE7507"/>
    <w:rsid w:val="00DE75BA"/>
    <w:rsid w:val="00DE7B8B"/>
    <w:rsid w:val="00DE7C7E"/>
    <w:rsid w:val="00DF00F6"/>
    <w:rsid w:val="00DF0901"/>
    <w:rsid w:val="00DF0955"/>
    <w:rsid w:val="00DF1D48"/>
    <w:rsid w:val="00DF1E1F"/>
    <w:rsid w:val="00DF2147"/>
    <w:rsid w:val="00DF214D"/>
    <w:rsid w:val="00DF432D"/>
    <w:rsid w:val="00DF43B3"/>
    <w:rsid w:val="00DF504D"/>
    <w:rsid w:val="00DF586D"/>
    <w:rsid w:val="00DF61D9"/>
    <w:rsid w:val="00DF6AFA"/>
    <w:rsid w:val="00DF734B"/>
    <w:rsid w:val="00DF7625"/>
    <w:rsid w:val="00DF7A6F"/>
    <w:rsid w:val="00DF7BE4"/>
    <w:rsid w:val="00E00F19"/>
    <w:rsid w:val="00E00FC7"/>
    <w:rsid w:val="00E0104D"/>
    <w:rsid w:val="00E0217B"/>
    <w:rsid w:val="00E02448"/>
    <w:rsid w:val="00E041F3"/>
    <w:rsid w:val="00E0481A"/>
    <w:rsid w:val="00E04868"/>
    <w:rsid w:val="00E0533E"/>
    <w:rsid w:val="00E05454"/>
    <w:rsid w:val="00E063C6"/>
    <w:rsid w:val="00E0678A"/>
    <w:rsid w:val="00E068BB"/>
    <w:rsid w:val="00E07399"/>
    <w:rsid w:val="00E10139"/>
    <w:rsid w:val="00E10228"/>
    <w:rsid w:val="00E102FD"/>
    <w:rsid w:val="00E10706"/>
    <w:rsid w:val="00E10F15"/>
    <w:rsid w:val="00E11B67"/>
    <w:rsid w:val="00E12170"/>
    <w:rsid w:val="00E13127"/>
    <w:rsid w:val="00E13618"/>
    <w:rsid w:val="00E13B21"/>
    <w:rsid w:val="00E141D4"/>
    <w:rsid w:val="00E141F5"/>
    <w:rsid w:val="00E14926"/>
    <w:rsid w:val="00E14F9E"/>
    <w:rsid w:val="00E14FAE"/>
    <w:rsid w:val="00E1632A"/>
    <w:rsid w:val="00E1671C"/>
    <w:rsid w:val="00E16EE1"/>
    <w:rsid w:val="00E17255"/>
    <w:rsid w:val="00E1791D"/>
    <w:rsid w:val="00E17F11"/>
    <w:rsid w:val="00E20144"/>
    <w:rsid w:val="00E20952"/>
    <w:rsid w:val="00E21F51"/>
    <w:rsid w:val="00E224C6"/>
    <w:rsid w:val="00E22894"/>
    <w:rsid w:val="00E22BEA"/>
    <w:rsid w:val="00E22DDD"/>
    <w:rsid w:val="00E23780"/>
    <w:rsid w:val="00E2397B"/>
    <w:rsid w:val="00E2409E"/>
    <w:rsid w:val="00E25300"/>
    <w:rsid w:val="00E25D5E"/>
    <w:rsid w:val="00E264D5"/>
    <w:rsid w:val="00E2651A"/>
    <w:rsid w:val="00E265E1"/>
    <w:rsid w:val="00E26D57"/>
    <w:rsid w:val="00E275CB"/>
    <w:rsid w:val="00E2764A"/>
    <w:rsid w:val="00E279DB"/>
    <w:rsid w:val="00E27A07"/>
    <w:rsid w:val="00E27DAC"/>
    <w:rsid w:val="00E31861"/>
    <w:rsid w:val="00E3235A"/>
    <w:rsid w:val="00E32744"/>
    <w:rsid w:val="00E32BCF"/>
    <w:rsid w:val="00E32C59"/>
    <w:rsid w:val="00E33BF0"/>
    <w:rsid w:val="00E3498F"/>
    <w:rsid w:val="00E3607B"/>
    <w:rsid w:val="00E3623B"/>
    <w:rsid w:val="00E36338"/>
    <w:rsid w:val="00E371E1"/>
    <w:rsid w:val="00E37A63"/>
    <w:rsid w:val="00E37F41"/>
    <w:rsid w:val="00E40458"/>
    <w:rsid w:val="00E4077F"/>
    <w:rsid w:val="00E41079"/>
    <w:rsid w:val="00E41163"/>
    <w:rsid w:val="00E41785"/>
    <w:rsid w:val="00E41BC8"/>
    <w:rsid w:val="00E41D27"/>
    <w:rsid w:val="00E42201"/>
    <w:rsid w:val="00E42C33"/>
    <w:rsid w:val="00E42E16"/>
    <w:rsid w:val="00E43144"/>
    <w:rsid w:val="00E4314E"/>
    <w:rsid w:val="00E43665"/>
    <w:rsid w:val="00E4438C"/>
    <w:rsid w:val="00E444DA"/>
    <w:rsid w:val="00E446CC"/>
    <w:rsid w:val="00E44B3F"/>
    <w:rsid w:val="00E45020"/>
    <w:rsid w:val="00E45D1C"/>
    <w:rsid w:val="00E46049"/>
    <w:rsid w:val="00E4629E"/>
    <w:rsid w:val="00E46656"/>
    <w:rsid w:val="00E46A01"/>
    <w:rsid w:val="00E47750"/>
    <w:rsid w:val="00E478C1"/>
    <w:rsid w:val="00E516CF"/>
    <w:rsid w:val="00E51A25"/>
    <w:rsid w:val="00E5242C"/>
    <w:rsid w:val="00E525F8"/>
    <w:rsid w:val="00E527F8"/>
    <w:rsid w:val="00E52CC8"/>
    <w:rsid w:val="00E537C2"/>
    <w:rsid w:val="00E542CC"/>
    <w:rsid w:val="00E54B74"/>
    <w:rsid w:val="00E54C4C"/>
    <w:rsid w:val="00E54CD4"/>
    <w:rsid w:val="00E54E09"/>
    <w:rsid w:val="00E5509A"/>
    <w:rsid w:val="00E55447"/>
    <w:rsid w:val="00E5625D"/>
    <w:rsid w:val="00E56462"/>
    <w:rsid w:val="00E578A9"/>
    <w:rsid w:val="00E579D7"/>
    <w:rsid w:val="00E57D4F"/>
    <w:rsid w:val="00E60574"/>
    <w:rsid w:val="00E60785"/>
    <w:rsid w:val="00E60CF9"/>
    <w:rsid w:val="00E614F6"/>
    <w:rsid w:val="00E61C0E"/>
    <w:rsid w:val="00E61CE4"/>
    <w:rsid w:val="00E62255"/>
    <w:rsid w:val="00E62306"/>
    <w:rsid w:val="00E633D3"/>
    <w:rsid w:val="00E63C63"/>
    <w:rsid w:val="00E646CD"/>
    <w:rsid w:val="00E65D0C"/>
    <w:rsid w:val="00E65E70"/>
    <w:rsid w:val="00E66F02"/>
    <w:rsid w:val="00E70E19"/>
    <w:rsid w:val="00E70FA9"/>
    <w:rsid w:val="00E71003"/>
    <w:rsid w:val="00E712C7"/>
    <w:rsid w:val="00E719C9"/>
    <w:rsid w:val="00E72FD5"/>
    <w:rsid w:val="00E73CF9"/>
    <w:rsid w:val="00E73D72"/>
    <w:rsid w:val="00E75626"/>
    <w:rsid w:val="00E758A1"/>
    <w:rsid w:val="00E7689E"/>
    <w:rsid w:val="00E76966"/>
    <w:rsid w:val="00E769D7"/>
    <w:rsid w:val="00E77BEE"/>
    <w:rsid w:val="00E80159"/>
    <w:rsid w:val="00E803EA"/>
    <w:rsid w:val="00E80869"/>
    <w:rsid w:val="00E81453"/>
    <w:rsid w:val="00E8159F"/>
    <w:rsid w:val="00E81BA8"/>
    <w:rsid w:val="00E81C9E"/>
    <w:rsid w:val="00E8278B"/>
    <w:rsid w:val="00E82945"/>
    <w:rsid w:val="00E82E82"/>
    <w:rsid w:val="00E82FE0"/>
    <w:rsid w:val="00E83A2E"/>
    <w:rsid w:val="00E83CC8"/>
    <w:rsid w:val="00E83F88"/>
    <w:rsid w:val="00E84FB7"/>
    <w:rsid w:val="00E857DD"/>
    <w:rsid w:val="00E85A44"/>
    <w:rsid w:val="00E85C8C"/>
    <w:rsid w:val="00E86135"/>
    <w:rsid w:val="00E86245"/>
    <w:rsid w:val="00E865A9"/>
    <w:rsid w:val="00E86AC6"/>
    <w:rsid w:val="00E906EA"/>
    <w:rsid w:val="00E9119D"/>
    <w:rsid w:val="00E9208B"/>
    <w:rsid w:val="00E92563"/>
    <w:rsid w:val="00E92C47"/>
    <w:rsid w:val="00E92CAE"/>
    <w:rsid w:val="00E92F41"/>
    <w:rsid w:val="00E93866"/>
    <w:rsid w:val="00E93B16"/>
    <w:rsid w:val="00E93E84"/>
    <w:rsid w:val="00E944EA"/>
    <w:rsid w:val="00E94F8B"/>
    <w:rsid w:val="00E952C6"/>
    <w:rsid w:val="00E9535E"/>
    <w:rsid w:val="00E955C2"/>
    <w:rsid w:val="00E956DC"/>
    <w:rsid w:val="00E95CD8"/>
    <w:rsid w:val="00E95F1B"/>
    <w:rsid w:val="00E95FD0"/>
    <w:rsid w:val="00E96AB8"/>
    <w:rsid w:val="00E96C1F"/>
    <w:rsid w:val="00E9727D"/>
    <w:rsid w:val="00E97825"/>
    <w:rsid w:val="00E97AC5"/>
    <w:rsid w:val="00E97BA0"/>
    <w:rsid w:val="00EA0266"/>
    <w:rsid w:val="00EA1442"/>
    <w:rsid w:val="00EA1681"/>
    <w:rsid w:val="00EA176D"/>
    <w:rsid w:val="00EA17EC"/>
    <w:rsid w:val="00EA2225"/>
    <w:rsid w:val="00EA27E5"/>
    <w:rsid w:val="00EA29B9"/>
    <w:rsid w:val="00EA2DBF"/>
    <w:rsid w:val="00EA2E70"/>
    <w:rsid w:val="00EA2E90"/>
    <w:rsid w:val="00EA3147"/>
    <w:rsid w:val="00EA3328"/>
    <w:rsid w:val="00EA3C17"/>
    <w:rsid w:val="00EA42BC"/>
    <w:rsid w:val="00EA4591"/>
    <w:rsid w:val="00EA4978"/>
    <w:rsid w:val="00EA4B50"/>
    <w:rsid w:val="00EA4E90"/>
    <w:rsid w:val="00EA5527"/>
    <w:rsid w:val="00EA6010"/>
    <w:rsid w:val="00EA60E2"/>
    <w:rsid w:val="00EA6A37"/>
    <w:rsid w:val="00EA6B5B"/>
    <w:rsid w:val="00EA6F42"/>
    <w:rsid w:val="00EA7281"/>
    <w:rsid w:val="00EA7475"/>
    <w:rsid w:val="00EB0220"/>
    <w:rsid w:val="00EB0C76"/>
    <w:rsid w:val="00EB0D5B"/>
    <w:rsid w:val="00EB0EBD"/>
    <w:rsid w:val="00EB0F1E"/>
    <w:rsid w:val="00EB100C"/>
    <w:rsid w:val="00EB1740"/>
    <w:rsid w:val="00EB1FF6"/>
    <w:rsid w:val="00EB206C"/>
    <w:rsid w:val="00EB2728"/>
    <w:rsid w:val="00EB296E"/>
    <w:rsid w:val="00EB2CE7"/>
    <w:rsid w:val="00EB3414"/>
    <w:rsid w:val="00EB35B7"/>
    <w:rsid w:val="00EB40C4"/>
    <w:rsid w:val="00EB439A"/>
    <w:rsid w:val="00EB444C"/>
    <w:rsid w:val="00EB4663"/>
    <w:rsid w:val="00EB4FB9"/>
    <w:rsid w:val="00EB51A5"/>
    <w:rsid w:val="00EB5A53"/>
    <w:rsid w:val="00EB5AD9"/>
    <w:rsid w:val="00EB5D2E"/>
    <w:rsid w:val="00EB6227"/>
    <w:rsid w:val="00EB6314"/>
    <w:rsid w:val="00EB64C9"/>
    <w:rsid w:val="00EB790E"/>
    <w:rsid w:val="00EB793D"/>
    <w:rsid w:val="00EC02A8"/>
    <w:rsid w:val="00EC0579"/>
    <w:rsid w:val="00EC1D68"/>
    <w:rsid w:val="00EC2424"/>
    <w:rsid w:val="00EC37E8"/>
    <w:rsid w:val="00EC3AD9"/>
    <w:rsid w:val="00EC3AFE"/>
    <w:rsid w:val="00EC3BFE"/>
    <w:rsid w:val="00EC5279"/>
    <w:rsid w:val="00EC5653"/>
    <w:rsid w:val="00EC5714"/>
    <w:rsid w:val="00EC5A0E"/>
    <w:rsid w:val="00EC6B8C"/>
    <w:rsid w:val="00EC799F"/>
    <w:rsid w:val="00ED000C"/>
    <w:rsid w:val="00ED01B2"/>
    <w:rsid w:val="00ED0C8A"/>
    <w:rsid w:val="00ED0E78"/>
    <w:rsid w:val="00ED0F7D"/>
    <w:rsid w:val="00ED1D51"/>
    <w:rsid w:val="00ED22FC"/>
    <w:rsid w:val="00ED2388"/>
    <w:rsid w:val="00ED3C52"/>
    <w:rsid w:val="00ED3E22"/>
    <w:rsid w:val="00ED4A0F"/>
    <w:rsid w:val="00ED4DF2"/>
    <w:rsid w:val="00ED5EA4"/>
    <w:rsid w:val="00ED69F3"/>
    <w:rsid w:val="00EE086C"/>
    <w:rsid w:val="00EE1033"/>
    <w:rsid w:val="00EE202F"/>
    <w:rsid w:val="00EE242E"/>
    <w:rsid w:val="00EE2D5A"/>
    <w:rsid w:val="00EE39DB"/>
    <w:rsid w:val="00EE4272"/>
    <w:rsid w:val="00EE48D2"/>
    <w:rsid w:val="00EE49A2"/>
    <w:rsid w:val="00EE5005"/>
    <w:rsid w:val="00EE5CA6"/>
    <w:rsid w:val="00EE6371"/>
    <w:rsid w:val="00EE67E0"/>
    <w:rsid w:val="00EE67F2"/>
    <w:rsid w:val="00EE71F6"/>
    <w:rsid w:val="00EE7AB9"/>
    <w:rsid w:val="00EE7BB9"/>
    <w:rsid w:val="00EE7D05"/>
    <w:rsid w:val="00EF02E9"/>
    <w:rsid w:val="00EF0555"/>
    <w:rsid w:val="00EF0903"/>
    <w:rsid w:val="00EF120B"/>
    <w:rsid w:val="00EF15B7"/>
    <w:rsid w:val="00EF3CB1"/>
    <w:rsid w:val="00EF408D"/>
    <w:rsid w:val="00EF45AD"/>
    <w:rsid w:val="00EF461E"/>
    <w:rsid w:val="00EF51B8"/>
    <w:rsid w:val="00EF61E4"/>
    <w:rsid w:val="00EF72A0"/>
    <w:rsid w:val="00EF7406"/>
    <w:rsid w:val="00EF7766"/>
    <w:rsid w:val="00EF7A04"/>
    <w:rsid w:val="00F0090B"/>
    <w:rsid w:val="00F00A01"/>
    <w:rsid w:val="00F00B1E"/>
    <w:rsid w:val="00F01821"/>
    <w:rsid w:val="00F01F18"/>
    <w:rsid w:val="00F02791"/>
    <w:rsid w:val="00F0284A"/>
    <w:rsid w:val="00F02E71"/>
    <w:rsid w:val="00F039ED"/>
    <w:rsid w:val="00F03A03"/>
    <w:rsid w:val="00F03F83"/>
    <w:rsid w:val="00F04D0F"/>
    <w:rsid w:val="00F04E64"/>
    <w:rsid w:val="00F05615"/>
    <w:rsid w:val="00F05AE1"/>
    <w:rsid w:val="00F06101"/>
    <w:rsid w:val="00F06187"/>
    <w:rsid w:val="00F06764"/>
    <w:rsid w:val="00F06FE1"/>
    <w:rsid w:val="00F07159"/>
    <w:rsid w:val="00F075A8"/>
    <w:rsid w:val="00F077E1"/>
    <w:rsid w:val="00F0795F"/>
    <w:rsid w:val="00F07A7F"/>
    <w:rsid w:val="00F10950"/>
    <w:rsid w:val="00F11E0B"/>
    <w:rsid w:val="00F12608"/>
    <w:rsid w:val="00F1291C"/>
    <w:rsid w:val="00F1376A"/>
    <w:rsid w:val="00F137F7"/>
    <w:rsid w:val="00F13907"/>
    <w:rsid w:val="00F14746"/>
    <w:rsid w:val="00F15766"/>
    <w:rsid w:val="00F15898"/>
    <w:rsid w:val="00F172C9"/>
    <w:rsid w:val="00F17A8C"/>
    <w:rsid w:val="00F17EC5"/>
    <w:rsid w:val="00F2038A"/>
    <w:rsid w:val="00F21445"/>
    <w:rsid w:val="00F21A99"/>
    <w:rsid w:val="00F21DE4"/>
    <w:rsid w:val="00F223E9"/>
    <w:rsid w:val="00F22622"/>
    <w:rsid w:val="00F227CC"/>
    <w:rsid w:val="00F23305"/>
    <w:rsid w:val="00F233E6"/>
    <w:rsid w:val="00F23542"/>
    <w:rsid w:val="00F23842"/>
    <w:rsid w:val="00F24181"/>
    <w:rsid w:val="00F2594B"/>
    <w:rsid w:val="00F26B9B"/>
    <w:rsid w:val="00F26C8B"/>
    <w:rsid w:val="00F26D6D"/>
    <w:rsid w:val="00F26EF7"/>
    <w:rsid w:val="00F27BE5"/>
    <w:rsid w:val="00F3008E"/>
    <w:rsid w:val="00F30143"/>
    <w:rsid w:val="00F30D47"/>
    <w:rsid w:val="00F30D73"/>
    <w:rsid w:val="00F30E47"/>
    <w:rsid w:val="00F311FC"/>
    <w:rsid w:val="00F312A3"/>
    <w:rsid w:val="00F31651"/>
    <w:rsid w:val="00F318FC"/>
    <w:rsid w:val="00F32537"/>
    <w:rsid w:val="00F325C9"/>
    <w:rsid w:val="00F33095"/>
    <w:rsid w:val="00F334D6"/>
    <w:rsid w:val="00F339ED"/>
    <w:rsid w:val="00F33DFC"/>
    <w:rsid w:val="00F33EDA"/>
    <w:rsid w:val="00F33FB7"/>
    <w:rsid w:val="00F33FEC"/>
    <w:rsid w:val="00F34562"/>
    <w:rsid w:val="00F34863"/>
    <w:rsid w:val="00F34A7F"/>
    <w:rsid w:val="00F36168"/>
    <w:rsid w:val="00F36169"/>
    <w:rsid w:val="00F36399"/>
    <w:rsid w:val="00F3690F"/>
    <w:rsid w:val="00F36D0F"/>
    <w:rsid w:val="00F36E1F"/>
    <w:rsid w:val="00F375CD"/>
    <w:rsid w:val="00F376C6"/>
    <w:rsid w:val="00F404FD"/>
    <w:rsid w:val="00F40599"/>
    <w:rsid w:val="00F407B3"/>
    <w:rsid w:val="00F40C07"/>
    <w:rsid w:val="00F40FB3"/>
    <w:rsid w:val="00F4183D"/>
    <w:rsid w:val="00F41E0C"/>
    <w:rsid w:val="00F41E11"/>
    <w:rsid w:val="00F423B4"/>
    <w:rsid w:val="00F425BD"/>
    <w:rsid w:val="00F42D7A"/>
    <w:rsid w:val="00F436C5"/>
    <w:rsid w:val="00F440B8"/>
    <w:rsid w:val="00F46745"/>
    <w:rsid w:val="00F46C28"/>
    <w:rsid w:val="00F4738E"/>
    <w:rsid w:val="00F47641"/>
    <w:rsid w:val="00F50CB1"/>
    <w:rsid w:val="00F5133B"/>
    <w:rsid w:val="00F5158F"/>
    <w:rsid w:val="00F51C15"/>
    <w:rsid w:val="00F51F44"/>
    <w:rsid w:val="00F52337"/>
    <w:rsid w:val="00F52546"/>
    <w:rsid w:val="00F52C2D"/>
    <w:rsid w:val="00F531C2"/>
    <w:rsid w:val="00F53E00"/>
    <w:rsid w:val="00F5402D"/>
    <w:rsid w:val="00F54085"/>
    <w:rsid w:val="00F54CCB"/>
    <w:rsid w:val="00F55D9F"/>
    <w:rsid w:val="00F55E16"/>
    <w:rsid w:val="00F56346"/>
    <w:rsid w:val="00F56B21"/>
    <w:rsid w:val="00F60076"/>
    <w:rsid w:val="00F6062B"/>
    <w:rsid w:val="00F61A29"/>
    <w:rsid w:val="00F61C41"/>
    <w:rsid w:val="00F61CEC"/>
    <w:rsid w:val="00F61E70"/>
    <w:rsid w:val="00F62C8B"/>
    <w:rsid w:val="00F62EBE"/>
    <w:rsid w:val="00F6356E"/>
    <w:rsid w:val="00F63CA8"/>
    <w:rsid w:val="00F667A9"/>
    <w:rsid w:val="00F66B0E"/>
    <w:rsid w:val="00F67621"/>
    <w:rsid w:val="00F6766F"/>
    <w:rsid w:val="00F67BD2"/>
    <w:rsid w:val="00F67E64"/>
    <w:rsid w:val="00F70207"/>
    <w:rsid w:val="00F70BD6"/>
    <w:rsid w:val="00F70F89"/>
    <w:rsid w:val="00F714D0"/>
    <w:rsid w:val="00F7164A"/>
    <w:rsid w:val="00F719F0"/>
    <w:rsid w:val="00F72337"/>
    <w:rsid w:val="00F7246F"/>
    <w:rsid w:val="00F724F4"/>
    <w:rsid w:val="00F7261A"/>
    <w:rsid w:val="00F727C3"/>
    <w:rsid w:val="00F729CC"/>
    <w:rsid w:val="00F73427"/>
    <w:rsid w:val="00F739B0"/>
    <w:rsid w:val="00F73C18"/>
    <w:rsid w:val="00F7471C"/>
    <w:rsid w:val="00F75072"/>
    <w:rsid w:val="00F7571F"/>
    <w:rsid w:val="00F75C6F"/>
    <w:rsid w:val="00F762A0"/>
    <w:rsid w:val="00F76C30"/>
    <w:rsid w:val="00F77423"/>
    <w:rsid w:val="00F77BAC"/>
    <w:rsid w:val="00F800AB"/>
    <w:rsid w:val="00F8021B"/>
    <w:rsid w:val="00F80760"/>
    <w:rsid w:val="00F80B94"/>
    <w:rsid w:val="00F80F14"/>
    <w:rsid w:val="00F80F68"/>
    <w:rsid w:val="00F81273"/>
    <w:rsid w:val="00F8130B"/>
    <w:rsid w:val="00F82E21"/>
    <w:rsid w:val="00F83023"/>
    <w:rsid w:val="00F83029"/>
    <w:rsid w:val="00F8402D"/>
    <w:rsid w:val="00F845D5"/>
    <w:rsid w:val="00F84D59"/>
    <w:rsid w:val="00F84FC4"/>
    <w:rsid w:val="00F8580D"/>
    <w:rsid w:val="00F85E1B"/>
    <w:rsid w:val="00F86110"/>
    <w:rsid w:val="00F86561"/>
    <w:rsid w:val="00F86D90"/>
    <w:rsid w:val="00F86E64"/>
    <w:rsid w:val="00F871B2"/>
    <w:rsid w:val="00F871E7"/>
    <w:rsid w:val="00F87AF0"/>
    <w:rsid w:val="00F87F2D"/>
    <w:rsid w:val="00F91122"/>
    <w:rsid w:val="00F918AA"/>
    <w:rsid w:val="00F9228D"/>
    <w:rsid w:val="00F92727"/>
    <w:rsid w:val="00F92C37"/>
    <w:rsid w:val="00F93094"/>
    <w:rsid w:val="00F93F87"/>
    <w:rsid w:val="00F9440E"/>
    <w:rsid w:val="00F9491A"/>
    <w:rsid w:val="00F95623"/>
    <w:rsid w:val="00F95DC7"/>
    <w:rsid w:val="00F96C60"/>
    <w:rsid w:val="00FA0009"/>
    <w:rsid w:val="00FA0310"/>
    <w:rsid w:val="00FA04FE"/>
    <w:rsid w:val="00FA05EA"/>
    <w:rsid w:val="00FA09F5"/>
    <w:rsid w:val="00FA0BD4"/>
    <w:rsid w:val="00FA0F1F"/>
    <w:rsid w:val="00FA10A2"/>
    <w:rsid w:val="00FA1422"/>
    <w:rsid w:val="00FA15C1"/>
    <w:rsid w:val="00FA15F1"/>
    <w:rsid w:val="00FA191B"/>
    <w:rsid w:val="00FA1F3F"/>
    <w:rsid w:val="00FA2282"/>
    <w:rsid w:val="00FA3366"/>
    <w:rsid w:val="00FA33A1"/>
    <w:rsid w:val="00FA356B"/>
    <w:rsid w:val="00FA3B99"/>
    <w:rsid w:val="00FA4977"/>
    <w:rsid w:val="00FA4E53"/>
    <w:rsid w:val="00FA512A"/>
    <w:rsid w:val="00FA5238"/>
    <w:rsid w:val="00FA6001"/>
    <w:rsid w:val="00FA66B9"/>
    <w:rsid w:val="00FA6D9A"/>
    <w:rsid w:val="00FA738D"/>
    <w:rsid w:val="00FA73DC"/>
    <w:rsid w:val="00FA7457"/>
    <w:rsid w:val="00FA760C"/>
    <w:rsid w:val="00FA7EC7"/>
    <w:rsid w:val="00FB12A0"/>
    <w:rsid w:val="00FB16DE"/>
    <w:rsid w:val="00FB17FA"/>
    <w:rsid w:val="00FB1998"/>
    <w:rsid w:val="00FB1EE8"/>
    <w:rsid w:val="00FB20E6"/>
    <w:rsid w:val="00FB245F"/>
    <w:rsid w:val="00FB2BCF"/>
    <w:rsid w:val="00FB2E06"/>
    <w:rsid w:val="00FB31B0"/>
    <w:rsid w:val="00FB4A5D"/>
    <w:rsid w:val="00FB508D"/>
    <w:rsid w:val="00FB53AB"/>
    <w:rsid w:val="00FB59E2"/>
    <w:rsid w:val="00FB5F57"/>
    <w:rsid w:val="00FB5F79"/>
    <w:rsid w:val="00FB6264"/>
    <w:rsid w:val="00FB7169"/>
    <w:rsid w:val="00FB71DE"/>
    <w:rsid w:val="00FB7F26"/>
    <w:rsid w:val="00FC014D"/>
    <w:rsid w:val="00FC11C6"/>
    <w:rsid w:val="00FC12AC"/>
    <w:rsid w:val="00FC32C5"/>
    <w:rsid w:val="00FC3C79"/>
    <w:rsid w:val="00FC3CAE"/>
    <w:rsid w:val="00FC3DF3"/>
    <w:rsid w:val="00FC4615"/>
    <w:rsid w:val="00FC4819"/>
    <w:rsid w:val="00FC51D0"/>
    <w:rsid w:val="00FC5249"/>
    <w:rsid w:val="00FC605D"/>
    <w:rsid w:val="00FC656C"/>
    <w:rsid w:val="00FC6B7E"/>
    <w:rsid w:val="00FC6DE0"/>
    <w:rsid w:val="00FC6FE7"/>
    <w:rsid w:val="00FC7CCD"/>
    <w:rsid w:val="00FC7D78"/>
    <w:rsid w:val="00FD09F2"/>
    <w:rsid w:val="00FD0C38"/>
    <w:rsid w:val="00FD0C42"/>
    <w:rsid w:val="00FD0EB4"/>
    <w:rsid w:val="00FD1B5F"/>
    <w:rsid w:val="00FD29EE"/>
    <w:rsid w:val="00FD2C1B"/>
    <w:rsid w:val="00FD3313"/>
    <w:rsid w:val="00FD3E93"/>
    <w:rsid w:val="00FD43F2"/>
    <w:rsid w:val="00FD47CF"/>
    <w:rsid w:val="00FD4DC2"/>
    <w:rsid w:val="00FD4EB7"/>
    <w:rsid w:val="00FD51FC"/>
    <w:rsid w:val="00FD5248"/>
    <w:rsid w:val="00FD52FC"/>
    <w:rsid w:val="00FD6B78"/>
    <w:rsid w:val="00FD7130"/>
    <w:rsid w:val="00FD7283"/>
    <w:rsid w:val="00FD7899"/>
    <w:rsid w:val="00FD7B39"/>
    <w:rsid w:val="00FD7DDF"/>
    <w:rsid w:val="00FE028F"/>
    <w:rsid w:val="00FE05F3"/>
    <w:rsid w:val="00FE1556"/>
    <w:rsid w:val="00FE1D6A"/>
    <w:rsid w:val="00FE2B20"/>
    <w:rsid w:val="00FE30B1"/>
    <w:rsid w:val="00FE3C68"/>
    <w:rsid w:val="00FE4816"/>
    <w:rsid w:val="00FE4888"/>
    <w:rsid w:val="00FE4BB4"/>
    <w:rsid w:val="00FE54B6"/>
    <w:rsid w:val="00FE5990"/>
    <w:rsid w:val="00FE6699"/>
    <w:rsid w:val="00FE700A"/>
    <w:rsid w:val="00FE73F5"/>
    <w:rsid w:val="00FF03FD"/>
    <w:rsid w:val="00FF058A"/>
    <w:rsid w:val="00FF0B8D"/>
    <w:rsid w:val="00FF0D77"/>
    <w:rsid w:val="00FF1008"/>
    <w:rsid w:val="00FF174C"/>
    <w:rsid w:val="00FF18D4"/>
    <w:rsid w:val="00FF1E34"/>
    <w:rsid w:val="00FF21E7"/>
    <w:rsid w:val="00FF22D5"/>
    <w:rsid w:val="00FF2743"/>
    <w:rsid w:val="00FF2A32"/>
    <w:rsid w:val="00FF5093"/>
    <w:rsid w:val="00FF5974"/>
    <w:rsid w:val="00FF6CDF"/>
  </w:rsids>
  <m:mathPr>
    <m:mathFont m:val="Cambria Math"/>
    <m:brkBin m:val="before"/>
    <m:brkBinSub m:val="--"/>
    <m:smallFrac m:val="0"/>
    <m:dispDef/>
    <m:lMargin m:val="0"/>
    <m:rMargin m:val="0"/>
    <m:defJc m:val="centerGroup"/>
    <m:wrapIndent m:val="1440"/>
    <m:intLim m:val="subSup"/>
    <m:naryLim m:val="undOvr"/>
  </m:mathPr>
  <w:attachedSchema w:val="urn:schemas-microsoft-com:office:smarttags"/>
  <w:themeFontLang w:val="en-C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B3E3774"/>
  <w15:docId w15:val="{4B0C41C9-CE72-409B-80E4-3CA40C4C1E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CA" w:eastAsia="en-CA"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76A2D"/>
    <w:pPr>
      <w:spacing w:line="480" w:lineRule="auto"/>
      <w:jc w:val="both"/>
    </w:pPr>
    <w:rPr>
      <w:sz w:val="24"/>
      <w:szCs w:val="24"/>
      <w:lang w:eastAsia="en-US"/>
    </w:rPr>
  </w:style>
  <w:style w:type="paragraph" w:styleId="Heading1">
    <w:name w:val="heading 1"/>
    <w:basedOn w:val="Normal"/>
    <w:next w:val="Normal"/>
    <w:qFormat/>
    <w:rsid w:val="003819CA"/>
    <w:pPr>
      <w:keepNext/>
      <w:spacing w:before="240" w:after="60"/>
      <w:jc w:val="center"/>
      <w:outlineLvl w:val="0"/>
    </w:pPr>
    <w:rPr>
      <w:rFonts w:cs="Arial"/>
      <w:b/>
      <w:bCs/>
      <w:kern w:val="32"/>
      <w:sz w:val="28"/>
      <w:szCs w:val="32"/>
    </w:rPr>
  </w:style>
  <w:style w:type="paragraph" w:styleId="Heading2">
    <w:name w:val="heading 2"/>
    <w:basedOn w:val="Normal"/>
    <w:next w:val="Normal"/>
    <w:qFormat/>
    <w:rsid w:val="003819CA"/>
    <w:pPr>
      <w:keepNext/>
      <w:spacing w:before="240" w:after="60"/>
      <w:outlineLvl w:val="1"/>
    </w:pPr>
    <w:rPr>
      <w:rFonts w:cs="Arial"/>
      <w:b/>
      <w:bCs/>
      <w:iCs/>
      <w:szCs w:val="28"/>
    </w:rPr>
  </w:style>
  <w:style w:type="paragraph" w:styleId="Heading3">
    <w:name w:val="heading 3"/>
    <w:basedOn w:val="Normal"/>
    <w:next w:val="Normal"/>
    <w:qFormat/>
    <w:rsid w:val="003819CA"/>
    <w:pPr>
      <w:keepNext/>
      <w:spacing w:before="240" w:after="60"/>
      <w:outlineLvl w:val="2"/>
    </w:pPr>
    <w:rPr>
      <w:rFonts w:cs="Arial"/>
      <w:b/>
      <w:bCs/>
      <w:szCs w:val="26"/>
    </w:rPr>
  </w:style>
  <w:style w:type="paragraph" w:styleId="Heading4">
    <w:name w:val="heading 4"/>
    <w:basedOn w:val="Normal"/>
    <w:next w:val="Normal"/>
    <w:qFormat/>
    <w:rsid w:val="003819CA"/>
    <w:pPr>
      <w:keepNext/>
      <w:spacing w:before="240" w:after="60"/>
      <w:outlineLvl w:val="3"/>
    </w:pPr>
    <w:rPr>
      <w:b/>
      <w:bCs/>
      <w:szCs w:val="28"/>
    </w:rPr>
  </w:style>
  <w:style w:type="paragraph" w:styleId="Heading5">
    <w:name w:val="heading 5"/>
    <w:basedOn w:val="Normal"/>
    <w:next w:val="Normal"/>
    <w:qFormat/>
    <w:rsid w:val="003819CA"/>
    <w:pPr>
      <w:spacing w:before="240" w:after="60"/>
      <w:outlineLvl w:val="4"/>
    </w:pPr>
    <w:rPr>
      <w:b/>
      <w:bCs/>
      <w:iCs/>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qFormat/>
    <w:rsid w:val="003819CA"/>
    <w:pPr>
      <w:spacing w:before="120" w:after="120"/>
    </w:pPr>
    <w:rPr>
      <w:b/>
      <w:bCs/>
      <w:sz w:val="20"/>
      <w:szCs w:val="20"/>
    </w:rPr>
  </w:style>
  <w:style w:type="paragraph" w:customStyle="1" w:styleId="ThesisTitle">
    <w:name w:val="ThesisTitle"/>
    <w:basedOn w:val="Normal"/>
    <w:rsid w:val="003819CA"/>
    <w:pPr>
      <w:spacing w:before="240" w:after="60"/>
      <w:jc w:val="center"/>
      <w:outlineLvl w:val="0"/>
    </w:pPr>
    <w:rPr>
      <w:rFonts w:cs="Arial"/>
      <w:b/>
      <w:bCs/>
      <w:kern w:val="28"/>
      <w:szCs w:val="32"/>
    </w:rPr>
  </w:style>
  <w:style w:type="paragraph" w:styleId="CommentText">
    <w:name w:val="annotation text"/>
    <w:basedOn w:val="Normal"/>
    <w:link w:val="CommentTextChar"/>
    <w:uiPriority w:val="99"/>
    <w:semiHidden/>
    <w:rsid w:val="003819CA"/>
    <w:rPr>
      <w:sz w:val="20"/>
      <w:szCs w:val="20"/>
    </w:rPr>
  </w:style>
  <w:style w:type="paragraph" w:customStyle="1" w:styleId="GAU">
    <w:name w:val="GAU"/>
    <w:basedOn w:val="Normal"/>
    <w:next w:val="Normal"/>
    <w:rsid w:val="003819CA"/>
    <w:pPr>
      <w:jc w:val="center"/>
    </w:pPr>
    <w:rPr>
      <w:b/>
      <w:bCs/>
    </w:rPr>
  </w:style>
  <w:style w:type="character" w:styleId="FollowedHyperlink">
    <w:name w:val="FollowedHyperlink"/>
    <w:basedOn w:val="DefaultParagraphFont"/>
    <w:semiHidden/>
    <w:rsid w:val="003819CA"/>
    <w:rPr>
      <w:color w:val="800080"/>
      <w:u w:val="single"/>
    </w:rPr>
  </w:style>
  <w:style w:type="paragraph" w:customStyle="1" w:styleId="Vita">
    <w:name w:val="Vita"/>
    <w:basedOn w:val="Normal"/>
    <w:next w:val="Normal"/>
    <w:rsid w:val="003819CA"/>
    <w:pPr>
      <w:jc w:val="center"/>
    </w:pPr>
    <w:rPr>
      <w:b/>
      <w:sz w:val="28"/>
    </w:rPr>
  </w:style>
  <w:style w:type="character" w:styleId="FootnoteReference">
    <w:name w:val="footnote reference"/>
    <w:basedOn w:val="DefaultParagraphFont"/>
    <w:semiHidden/>
    <w:rsid w:val="003819CA"/>
    <w:rPr>
      <w:vertAlign w:val="superscript"/>
    </w:rPr>
  </w:style>
  <w:style w:type="paragraph" w:styleId="FootnoteText">
    <w:name w:val="footnote text"/>
    <w:basedOn w:val="Normal"/>
    <w:semiHidden/>
    <w:rsid w:val="003819CA"/>
    <w:rPr>
      <w:sz w:val="20"/>
      <w:szCs w:val="20"/>
    </w:rPr>
  </w:style>
  <w:style w:type="paragraph" w:styleId="ListBullet">
    <w:name w:val="List Bullet"/>
    <w:basedOn w:val="Normal"/>
    <w:autoRedefine/>
    <w:semiHidden/>
    <w:rsid w:val="003819CA"/>
    <w:pPr>
      <w:numPr>
        <w:numId w:val="1"/>
      </w:numPr>
    </w:pPr>
  </w:style>
  <w:style w:type="paragraph" w:styleId="ListNumber2">
    <w:name w:val="List Number 2"/>
    <w:basedOn w:val="Normal"/>
    <w:semiHidden/>
    <w:rsid w:val="003819CA"/>
    <w:pPr>
      <w:numPr>
        <w:numId w:val="2"/>
      </w:numPr>
    </w:pPr>
  </w:style>
  <w:style w:type="paragraph" w:customStyle="1" w:styleId="ExternalExamPerson">
    <w:name w:val="ExternalExamPerson"/>
    <w:basedOn w:val="ExternalExam"/>
    <w:autoRedefine/>
    <w:rsid w:val="00124333"/>
    <w:pPr>
      <w:spacing w:line="240" w:lineRule="auto"/>
      <w:ind w:left="1985"/>
    </w:pPr>
  </w:style>
  <w:style w:type="paragraph" w:customStyle="1" w:styleId="TOC">
    <w:name w:val="TOC"/>
    <w:basedOn w:val="TOC1"/>
    <w:rsid w:val="003819CA"/>
    <w:pPr>
      <w:spacing w:line="480" w:lineRule="auto"/>
      <w:jc w:val="center"/>
    </w:pPr>
    <w:rPr>
      <w:b/>
      <w:sz w:val="28"/>
    </w:rPr>
  </w:style>
  <w:style w:type="paragraph" w:customStyle="1" w:styleId="Author">
    <w:name w:val="Author"/>
    <w:basedOn w:val="Normal"/>
    <w:next w:val="Normal"/>
    <w:rsid w:val="003819CA"/>
    <w:pPr>
      <w:jc w:val="center"/>
    </w:pPr>
  </w:style>
  <w:style w:type="paragraph" w:customStyle="1" w:styleId="PreDegree">
    <w:name w:val="PreDegree"/>
    <w:basedOn w:val="Normal"/>
    <w:rsid w:val="003819CA"/>
    <w:pPr>
      <w:jc w:val="center"/>
    </w:pPr>
    <w:rPr>
      <w:b/>
    </w:rPr>
  </w:style>
  <w:style w:type="paragraph" w:customStyle="1" w:styleId="DegreeName">
    <w:name w:val="DegreeName"/>
    <w:basedOn w:val="Normal"/>
    <w:next w:val="Normal"/>
    <w:rsid w:val="003819CA"/>
    <w:pPr>
      <w:jc w:val="center"/>
    </w:pPr>
    <w:rPr>
      <w:b/>
    </w:rPr>
  </w:style>
  <w:style w:type="paragraph" w:customStyle="1" w:styleId="Supervisor">
    <w:name w:val="Supervisor"/>
    <w:basedOn w:val="Normal"/>
    <w:rsid w:val="003819CA"/>
  </w:style>
  <w:style w:type="paragraph" w:customStyle="1" w:styleId="ExamBoard">
    <w:name w:val="ExamBoard"/>
    <w:basedOn w:val="Normal"/>
    <w:rsid w:val="003819CA"/>
  </w:style>
  <w:style w:type="paragraph" w:customStyle="1" w:styleId="ExternalExam">
    <w:name w:val="ExternalExam"/>
    <w:basedOn w:val="Normal"/>
    <w:rsid w:val="003819CA"/>
  </w:style>
  <w:style w:type="paragraph" w:customStyle="1" w:styleId="School">
    <w:name w:val="School"/>
    <w:basedOn w:val="Normal"/>
    <w:next w:val="Normal"/>
    <w:rsid w:val="003819CA"/>
    <w:pPr>
      <w:jc w:val="center"/>
    </w:pPr>
    <w:rPr>
      <w:b/>
    </w:rPr>
  </w:style>
  <w:style w:type="paragraph" w:customStyle="1" w:styleId="Copyright">
    <w:name w:val="Copyright"/>
    <w:basedOn w:val="Normal"/>
    <w:next w:val="Normal"/>
    <w:rsid w:val="003819CA"/>
    <w:pPr>
      <w:jc w:val="center"/>
    </w:pPr>
  </w:style>
  <w:style w:type="paragraph" w:customStyle="1" w:styleId="Dedication">
    <w:name w:val="Dedication"/>
    <w:basedOn w:val="Normal"/>
    <w:next w:val="Normal"/>
    <w:rsid w:val="003819CA"/>
    <w:pPr>
      <w:jc w:val="center"/>
    </w:pPr>
    <w:rPr>
      <w:b/>
      <w:sz w:val="28"/>
    </w:rPr>
  </w:style>
  <w:style w:type="paragraph" w:customStyle="1" w:styleId="Abstract">
    <w:name w:val="Abstract"/>
    <w:basedOn w:val="Normal"/>
    <w:next w:val="Normal"/>
    <w:rsid w:val="003819CA"/>
    <w:pPr>
      <w:jc w:val="center"/>
    </w:pPr>
    <w:rPr>
      <w:b/>
      <w:sz w:val="28"/>
    </w:rPr>
  </w:style>
  <w:style w:type="paragraph" w:customStyle="1" w:styleId="Acknowledg">
    <w:name w:val="Acknowledg"/>
    <w:basedOn w:val="Normal"/>
    <w:next w:val="Normal"/>
    <w:rsid w:val="003819CA"/>
    <w:pPr>
      <w:jc w:val="center"/>
    </w:pPr>
    <w:rPr>
      <w:b/>
      <w:sz w:val="28"/>
    </w:rPr>
  </w:style>
  <w:style w:type="paragraph" w:customStyle="1" w:styleId="ThesisSubtitle">
    <w:name w:val="ThesisSubtitle"/>
    <w:basedOn w:val="Normal"/>
    <w:rsid w:val="003819CA"/>
    <w:pPr>
      <w:spacing w:after="60"/>
      <w:jc w:val="center"/>
      <w:outlineLvl w:val="1"/>
    </w:pPr>
    <w:rPr>
      <w:rFonts w:cs="Arial"/>
      <w:b/>
    </w:rPr>
  </w:style>
  <w:style w:type="paragraph" w:customStyle="1" w:styleId="TableList">
    <w:name w:val="TableList"/>
    <w:basedOn w:val="Normal"/>
    <w:next w:val="Normal"/>
    <w:rsid w:val="003819CA"/>
    <w:pPr>
      <w:jc w:val="center"/>
    </w:pPr>
    <w:rPr>
      <w:b/>
      <w:sz w:val="28"/>
    </w:rPr>
  </w:style>
  <w:style w:type="paragraph" w:customStyle="1" w:styleId="ThesisNote">
    <w:name w:val="ThesisNote"/>
    <w:basedOn w:val="Normal"/>
    <w:rsid w:val="003819CA"/>
  </w:style>
  <w:style w:type="paragraph" w:customStyle="1" w:styleId="SubmitDate">
    <w:name w:val="SubmitDate"/>
    <w:basedOn w:val="Normal"/>
    <w:next w:val="Normal"/>
    <w:rsid w:val="003819CA"/>
    <w:pPr>
      <w:jc w:val="center"/>
    </w:pPr>
    <w:rPr>
      <w:b/>
    </w:rPr>
  </w:style>
  <w:style w:type="paragraph" w:styleId="Bibliography">
    <w:name w:val="Bibliography"/>
    <w:basedOn w:val="Normal"/>
    <w:next w:val="Normal"/>
    <w:rsid w:val="003819CA"/>
    <w:pPr>
      <w:jc w:val="center"/>
    </w:pPr>
    <w:rPr>
      <w:b/>
      <w:sz w:val="28"/>
    </w:rPr>
  </w:style>
  <w:style w:type="paragraph" w:customStyle="1" w:styleId="FigureList">
    <w:name w:val="FigureList"/>
    <w:basedOn w:val="Normal"/>
    <w:next w:val="Normal"/>
    <w:rsid w:val="003819CA"/>
    <w:pPr>
      <w:jc w:val="center"/>
    </w:pPr>
    <w:rPr>
      <w:b/>
      <w:sz w:val="28"/>
    </w:rPr>
  </w:style>
  <w:style w:type="paragraph" w:customStyle="1" w:styleId="Frontispiece">
    <w:name w:val="Frontispiece"/>
    <w:basedOn w:val="Normal"/>
    <w:rsid w:val="003819CA"/>
  </w:style>
  <w:style w:type="paragraph" w:styleId="TOC1">
    <w:name w:val="toc 1"/>
    <w:basedOn w:val="Normal"/>
    <w:next w:val="Normal"/>
    <w:autoRedefine/>
    <w:uiPriority w:val="39"/>
    <w:rsid w:val="003819CA"/>
    <w:pPr>
      <w:tabs>
        <w:tab w:val="right" w:leader="dot" w:pos="8630"/>
      </w:tabs>
      <w:spacing w:before="120" w:line="240" w:lineRule="auto"/>
    </w:pPr>
  </w:style>
  <w:style w:type="paragraph" w:customStyle="1" w:styleId="Appendix">
    <w:name w:val="Appendix"/>
    <w:basedOn w:val="Normal"/>
    <w:next w:val="Normal"/>
    <w:rsid w:val="003819CA"/>
    <w:pPr>
      <w:ind w:left="360"/>
      <w:jc w:val="center"/>
    </w:pPr>
    <w:rPr>
      <w:b/>
      <w:sz w:val="28"/>
    </w:rPr>
  </w:style>
  <w:style w:type="paragraph" w:customStyle="1" w:styleId="Abbreviation">
    <w:name w:val="Abbreviation"/>
    <w:basedOn w:val="Normal"/>
    <w:next w:val="Normal"/>
    <w:rsid w:val="003819CA"/>
    <w:pPr>
      <w:jc w:val="center"/>
    </w:pPr>
    <w:rPr>
      <w:b/>
      <w:sz w:val="28"/>
    </w:rPr>
  </w:style>
  <w:style w:type="paragraph" w:customStyle="1" w:styleId="Glossary">
    <w:name w:val="Glossary"/>
    <w:basedOn w:val="Normal"/>
    <w:next w:val="Normal"/>
    <w:rsid w:val="003819CA"/>
    <w:pPr>
      <w:jc w:val="center"/>
    </w:pPr>
    <w:rPr>
      <w:b/>
      <w:sz w:val="28"/>
    </w:rPr>
  </w:style>
  <w:style w:type="paragraph" w:styleId="Header">
    <w:name w:val="header"/>
    <w:basedOn w:val="Normal"/>
    <w:semiHidden/>
    <w:rsid w:val="003819CA"/>
    <w:pPr>
      <w:tabs>
        <w:tab w:val="center" w:pos="4320"/>
        <w:tab w:val="right" w:pos="8640"/>
      </w:tabs>
    </w:pPr>
  </w:style>
  <w:style w:type="paragraph" w:styleId="Footer">
    <w:name w:val="footer"/>
    <w:basedOn w:val="Normal"/>
    <w:link w:val="FooterChar"/>
    <w:uiPriority w:val="99"/>
    <w:rsid w:val="003819CA"/>
    <w:pPr>
      <w:tabs>
        <w:tab w:val="center" w:pos="4320"/>
        <w:tab w:val="right" w:pos="8640"/>
      </w:tabs>
    </w:pPr>
  </w:style>
  <w:style w:type="character" w:styleId="PageNumber">
    <w:name w:val="page number"/>
    <w:basedOn w:val="DefaultParagraphFont"/>
    <w:semiHidden/>
    <w:rsid w:val="003819CA"/>
  </w:style>
  <w:style w:type="character" w:styleId="Hyperlink">
    <w:name w:val="Hyperlink"/>
    <w:basedOn w:val="DefaultParagraphFont"/>
    <w:uiPriority w:val="99"/>
    <w:rsid w:val="003819CA"/>
    <w:rPr>
      <w:color w:val="0000FF"/>
      <w:u w:val="single"/>
    </w:rPr>
  </w:style>
  <w:style w:type="paragraph" w:customStyle="1" w:styleId="code">
    <w:name w:val="code"/>
    <w:basedOn w:val="Normal"/>
    <w:rsid w:val="003819CA"/>
    <w:rPr>
      <w:rFonts w:ascii="Courier New" w:hAnsi="Courier New"/>
      <w:sz w:val="20"/>
    </w:rPr>
  </w:style>
  <w:style w:type="character" w:customStyle="1" w:styleId="FooterChar">
    <w:name w:val="Footer Char"/>
    <w:basedOn w:val="DefaultParagraphFont"/>
    <w:link w:val="Footer"/>
    <w:uiPriority w:val="99"/>
    <w:rsid w:val="00261586"/>
    <w:rPr>
      <w:sz w:val="24"/>
      <w:szCs w:val="24"/>
    </w:rPr>
  </w:style>
  <w:style w:type="paragraph" w:styleId="BalloonText">
    <w:name w:val="Balloon Text"/>
    <w:basedOn w:val="Normal"/>
    <w:link w:val="BalloonTextChar"/>
    <w:uiPriority w:val="99"/>
    <w:semiHidden/>
    <w:unhideWhenUsed/>
    <w:rsid w:val="006214A8"/>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214A8"/>
    <w:rPr>
      <w:rFonts w:ascii="Tahoma" w:hAnsi="Tahoma" w:cs="Tahoma"/>
      <w:sz w:val="16"/>
      <w:szCs w:val="16"/>
      <w:lang w:val="en-US" w:eastAsia="en-US"/>
    </w:rPr>
  </w:style>
  <w:style w:type="paragraph" w:styleId="BodyText">
    <w:name w:val="Body Text"/>
    <w:basedOn w:val="Normal"/>
    <w:link w:val="BodyTextChar"/>
    <w:uiPriority w:val="99"/>
    <w:qFormat/>
    <w:rsid w:val="00ED1D51"/>
    <w:pPr>
      <w:spacing w:after="120"/>
    </w:pPr>
    <w:rPr>
      <w:rFonts w:ascii="Calibri" w:hAnsi="Calibri"/>
      <w:szCs w:val="22"/>
      <w:lang w:eastAsia="en-CA"/>
    </w:rPr>
  </w:style>
  <w:style w:type="character" w:customStyle="1" w:styleId="BodyTextChar">
    <w:name w:val="Body Text Char"/>
    <w:basedOn w:val="DefaultParagraphFont"/>
    <w:link w:val="BodyText"/>
    <w:uiPriority w:val="99"/>
    <w:rsid w:val="00ED1D51"/>
    <w:rPr>
      <w:rFonts w:ascii="Calibri" w:hAnsi="Calibri"/>
      <w:sz w:val="24"/>
      <w:szCs w:val="22"/>
    </w:rPr>
  </w:style>
  <w:style w:type="character" w:styleId="CommentReference">
    <w:name w:val="annotation reference"/>
    <w:basedOn w:val="DefaultParagraphFont"/>
    <w:uiPriority w:val="99"/>
    <w:semiHidden/>
    <w:unhideWhenUsed/>
    <w:rsid w:val="007229D8"/>
    <w:rPr>
      <w:sz w:val="16"/>
      <w:szCs w:val="16"/>
    </w:rPr>
  </w:style>
  <w:style w:type="character" w:customStyle="1" w:styleId="CommentTextChar">
    <w:name w:val="Comment Text Char"/>
    <w:basedOn w:val="DefaultParagraphFont"/>
    <w:link w:val="CommentText"/>
    <w:uiPriority w:val="99"/>
    <w:semiHidden/>
    <w:rsid w:val="007229D8"/>
    <w:rPr>
      <w:lang w:val="en-US" w:eastAsia="en-US"/>
    </w:rPr>
  </w:style>
  <w:style w:type="paragraph" w:styleId="ListParagraph">
    <w:name w:val="List Paragraph"/>
    <w:basedOn w:val="Normal"/>
    <w:uiPriority w:val="34"/>
    <w:qFormat/>
    <w:rsid w:val="00697789"/>
    <w:pPr>
      <w:ind w:left="720"/>
      <w:contextualSpacing/>
    </w:pPr>
  </w:style>
  <w:style w:type="paragraph" w:customStyle="1" w:styleId="MTDisplayEquation">
    <w:name w:val="MTDisplayEquation"/>
    <w:basedOn w:val="Normal"/>
    <w:link w:val="MTDisplayEquationChar"/>
    <w:rsid w:val="003A2B7F"/>
    <w:pPr>
      <w:spacing w:after="200" w:line="360" w:lineRule="auto"/>
      <w:ind w:firstLine="288"/>
    </w:pPr>
    <w:rPr>
      <w:rFonts w:eastAsiaTheme="minorHAnsi"/>
    </w:rPr>
  </w:style>
  <w:style w:type="character" w:customStyle="1" w:styleId="MTDisplayEquationChar">
    <w:name w:val="MTDisplayEquation Char"/>
    <w:basedOn w:val="DefaultParagraphFont"/>
    <w:link w:val="MTDisplayEquation"/>
    <w:rsid w:val="003A2B7F"/>
    <w:rPr>
      <w:rFonts w:eastAsiaTheme="minorHAnsi"/>
      <w:sz w:val="24"/>
      <w:szCs w:val="24"/>
      <w:lang w:val="en-US" w:eastAsia="en-US"/>
    </w:rPr>
  </w:style>
  <w:style w:type="paragraph" w:styleId="TOC2">
    <w:name w:val="toc 2"/>
    <w:basedOn w:val="Normal"/>
    <w:next w:val="Normal"/>
    <w:autoRedefine/>
    <w:uiPriority w:val="39"/>
    <w:unhideWhenUsed/>
    <w:rsid w:val="00BD4CA4"/>
    <w:pPr>
      <w:spacing w:after="100"/>
      <w:ind w:left="240"/>
    </w:pPr>
  </w:style>
  <w:style w:type="paragraph" w:styleId="CommentSubject">
    <w:name w:val="annotation subject"/>
    <w:basedOn w:val="CommentText"/>
    <w:next w:val="CommentText"/>
    <w:link w:val="CommentSubjectChar"/>
    <w:uiPriority w:val="99"/>
    <w:semiHidden/>
    <w:unhideWhenUsed/>
    <w:rsid w:val="00AD1E1A"/>
    <w:pPr>
      <w:spacing w:line="240" w:lineRule="auto"/>
    </w:pPr>
    <w:rPr>
      <w:b/>
      <w:bCs/>
    </w:rPr>
  </w:style>
  <w:style w:type="character" w:customStyle="1" w:styleId="CommentSubjectChar">
    <w:name w:val="Comment Subject Char"/>
    <w:basedOn w:val="CommentTextChar"/>
    <w:link w:val="CommentSubject"/>
    <w:uiPriority w:val="99"/>
    <w:semiHidden/>
    <w:rsid w:val="00AD1E1A"/>
    <w:rPr>
      <w:b/>
      <w:bCs/>
      <w:lang w:val="en-US" w:eastAsia="en-US"/>
    </w:rPr>
  </w:style>
  <w:style w:type="paragraph" w:styleId="TOC3">
    <w:name w:val="toc 3"/>
    <w:basedOn w:val="Normal"/>
    <w:next w:val="Normal"/>
    <w:autoRedefine/>
    <w:uiPriority w:val="39"/>
    <w:unhideWhenUsed/>
    <w:rsid w:val="000D662F"/>
    <w:pPr>
      <w:spacing w:after="100"/>
      <w:ind w:left="480"/>
    </w:pPr>
  </w:style>
  <w:style w:type="table" w:styleId="TableGrid">
    <w:name w:val="Table Grid"/>
    <w:basedOn w:val="TableNormal"/>
    <w:uiPriority w:val="59"/>
    <w:rsid w:val="00106A96"/>
    <w:rPr>
      <w:rFonts w:ascii="Calibri"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E45020"/>
    <w:rPr>
      <w:sz w:val="24"/>
      <w:szCs w:val="24"/>
      <w:lang w:val="en-US" w:eastAsia="en-US"/>
    </w:rPr>
  </w:style>
  <w:style w:type="paragraph" w:styleId="TableofFigures">
    <w:name w:val="table of figures"/>
    <w:basedOn w:val="Normal"/>
    <w:next w:val="Normal"/>
    <w:uiPriority w:val="99"/>
    <w:unhideWhenUsed/>
    <w:rsid w:val="00562D90"/>
  </w:style>
  <w:style w:type="character" w:customStyle="1" w:styleId="MTEquationSection">
    <w:name w:val="MTEquationSection"/>
    <w:basedOn w:val="DefaultParagraphFont"/>
    <w:rsid w:val="002A6B03"/>
    <w:rPr>
      <w:vanish/>
      <w:color w:val="FF0000"/>
      <w:sz w:val="28"/>
      <w:szCs w:val="36"/>
    </w:rPr>
  </w:style>
  <w:style w:type="paragraph" w:styleId="TOC4">
    <w:name w:val="toc 4"/>
    <w:basedOn w:val="Normal"/>
    <w:next w:val="Normal"/>
    <w:autoRedefine/>
    <w:uiPriority w:val="39"/>
    <w:unhideWhenUsed/>
    <w:rsid w:val="00EF02E9"/>
    <w:pPr>
      <w:spacing w:after="100"/>
      <w:ind w:left="720"/>
    </w:pPr>
  </w:style>
  <w:style w:type="paragraph" w:styleId="TOC5">
    <w:name w:val="toc 5"/>
    <w:basedOn w:val="Normal"/>
    <w:next w:val="Normal"/>
    <w:autoRedefine/>
    <w:uiPriority w:val="39"/>
    <w:unhideWhenUsed/>
    <w:rsid w:val="00EF02E9"/>
    <w:pPr>
      <w:spacing w:after="100"/>
      <w:ind w:left="960"/>
    </w:pPr>
  </w:style>
  <w:style w:type="character" w:styleId="UnresolvedMention">
    <w:name w:val="Unresolved Mention"/>
    <w:basedOn w:val="DefaultParagraphFont"/>
    <w:uiPriority w:val="99"/>
    <w:semiHidden/>
    <w:unhideWhenUsed/>
    <w:rsid w:val="00CC29F2"/>
    <w:rPr>
      <w:color w:val="605E5C"/>
      <w:shd w:val="clear" w:color="auto" w:fill="E1DFDD"/>
    </w:rPr>
  </w:style>
  <w:style w:type="character" w:styleId="PlaceholderText">
    <w:name w:val="Placeholder Text"/>
    <w:basedOn w:val="DefaultParagraphFont"/>
    <w:uiPriority w:val="99"/>
    <w:semiHidden/>
    <w:rsid w:val="00A33D23"/>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5223986">
      <w:bodyDiv w:val="1"/>
      <w:marLeft w:val="0"/>
      <w:marRight w:val="0"/>
      <w:marTop w:val="0"/>
      <w:marBottom w:val="0"/>
      <w:divBdr>
        <w:top w:val="none" w:sz="0" w:space="0" w:color="auto"/>
        <w:left w:val="none" w:sz="0" w:space="0" w:color="auto"/>
        <w:bottom w:val="none" w:sz="0" w:space="0" w:color="auto"/>
        <w:right w:val="none" w:sz="0" w:space="0" w:color="auto"/>
      </w:divBdr>
    </w:div>
    <w:div w:id="55209693">
      <w:bodyDiv w:val="1"/>
      <w:marLeft w:val="0"/>
      <w:marRight w:val="0"/>
      <w:marTop w:val="0"/>
      <w:marBottom w:val="0"/>
      <w:divBdr>
        <w:top w:val="none" w:sz="0" w:space="0" w:color="auto"/>
        <w:left w:val="none" w:sz="0" w:space="0" w:color="auto"/>
        <w:bottom w:val="none" w:sz="0" w:space="0" w:color="auto"/>
        <w:right w:val="none" w:sz="0" w:space="0" w:color="auto"/>
      </w:divBdr>
    </w:div>
    <w:div w:id="58327251">
      <w:bodyDiv w:val="1"/>
      <w:marLeft w:val="0"/>
      <w:marRight w:val="0"/>
      <w:marTop w:val="0"/>
      <w:marBottom w:val="0"/>
      <w:divBdr>
        <w:top w:val="none" w:sz="0" w:space="0" w:color="auto"/>
        <w:left w:val="none" w:sz="0" w:space="0" w:color="auto"/>
        <w:bottom w:val="none" w:sz="0" w:space="0" w:color="auto"/>
        <w:right w:val="none" w:sz="0" w:space="0" w:color="auto"/>
      </w:divBdr>
    </w:div>
    <w:div w:id="98187620">
      <w:bodyDiv w:val="1"/>
      <w:marLeft w:val="0"/>
      <w:marRight w:val="0"/>
      <w:marTop w:val="0"/>
      <w:marBottom w:val="0"/>
      <w:divBdr>
        <w:top w:val="none" w:sz="0" w:space="0" w:color="auto"/>
        <w:left w:val="none" w:sz="0" w:space="0" w:color="auto"/>
        <w:bottom w:val="none" w:sz="0" w:space="0" w:color="auto"/>
        <w:right w:val="none" w:sz="0" w:space="0" w:color="auto"/>
      </w:divBdr>
    </w:div>
    <w:div w:id="102118806">
      <w:bodyDiv w:val="1"/>
      <w:marLeft w:val="0"/>
      <w:marRight w:val="0"/>
      <w:marTop w:val="0"/>
      <w:marBottom w:val="0"/>
      <w:divBdr>
        <w:top w:val="none" w:sz="0" w:space="0" w:color="auto"/>
        <w:left w:val="none" w:sz="0" w:space="0" w:color="auto"/>
        <w:bottom w:val="none" w:sz="0" w:space="0" w:color="auto"/>
        <w:right w:val="none" w:sz="0" w:space="0" w:color="auto"/>
      </w:divBdr>
    </w:div>
    <w:div w:id="127480607">
      <w:bodyDiv w:val="1"/>
      <w:marLeft w:val="0"/>
      <w:marRight w:val="0"/>
      <w:marTop w:val="0"/>
      <w:marBottom w:val="0"/>
      <w:divBdr>
        <w:top w:val="none" w:sz="0" w:space="0" w:color="auto"/>
        <w:left w:val="none" w:sz="0" w:space="0" w:color="auto"/>
        <w:bottom w:val="none" w:sz="0" w:space="0" w:color="auto"/>
        <w:right w:val="none" w:sz="0" w:space="0" w:color="auto"/>
      </w:divBdr>
    </w:div>
    <w:div w:id="128985970">
      <w:bodyDiv w:val="1"/>
      <w:marLeft w:val="0"/>
      <w:marRight w:val="0"/>
      <w:marTop w:val="0"/>
      <w:marBottom w:val="0"/>
      <w:divBdr>
        <w:top w:val="none" w:sz="0" w:space="0" w:color="auto"/>
        <w:left w:val="none" w:sz="0" w:space="0" w:color="auto"/>
        <w:bottom w:val="none" w:sz="0" w:space="0" w:color="auto"/>
        <w:right w:val="none" w:sz="0" w:space="0" w:color="auto"/>
      </w:divBdr>
    </w:div>
    <w:div w:id="131749150">
      <w:bodyDiv w:val="1"/>
      <w:marLeft w:val="0"/>
      <w:marRight w:val="0"/>
      <w:marTop w:val="0"/>
      <w:marBottom w:val="0"/>
      <w:divBdr>
        <w:top w:val="none" w:sz="0" w:space="0" w:color="auto"/>
        <w:left w:val="none" w:sz="0" w:space="0" w:color="auto"/>
        <w:bottom w:val="none" w:sz="0" w:space="0" w:color="auto"/>
        <w:right w:val="none" w:sz="0" w:space="0" w:color="auto"/>
      </w:divBdr>
    </w:div>
    <w:div w:id="136530629">
      <w:bodyDiv w:val="1"/>
      <w:marLeft w:val="0"/>
      <w:marRight w:val="0"/>
      <w:marTop w:val="0"/>
      <w:marBottom w:val="0"/>
      <w:divBdr>
        <w:top w:val="none" w:sz="0" w:space="0" w:color="auto"/>
        <w:left w:val="none" w:sz="0" w:space="0" w:color="auto"/>
        <w:bottom w:val="none" w:sz="0" w:space="0" w:color="auto"/>
        <w:right w:val="none" w:sz="0" w:space="0" w:color="auto"/>
      </w:divBdr>
    </w:div>
    <w:div w:id="195506472">
      <w:bodyDiv w:val="1"/>
      <w:marLeft w:val="0"/>
      <w:marRight w:val="0"/>
      <w:marTop w:val="0"/>
      <w:marBottom w:val="0"/>
      <w:divBdr>
        <w:top w:val="none" w:sz="0" w:space="0" w:color="auto"/>
        <w:left w:val="none" w:sz="0" w:space="0" w:color="auto"/>
        <w:bottom w:val="none" w:sz="0" w:space="0" w:color="auto"/>
        <w:right w:val="none" w:sz="0" w:space="0" w:color="auto"/>
      </w:divBdr>
    </w:div>
    <w:div w:id="218520346">
      <w:bodyDiv w:val="1"/>
      <w:marLeft w:val="0"/>
      <w:marRight w:val="0"/>
      <w:marTop w:val="0"/>
      <w:marBottom w:val="0"/>
      <w:divBdr>
        <w:top w:val="none" w:sz="0" w:space="0" w:color="auto"/>
        <w:left w:val="none" w:sz="0" w:space="0" w:color="auto"/>
        <w:bottom w:val="none" w:sz="0" w:space="0" w:color="auto"/>
        <w:right w:val="none" w:sz="0" w:space="0" w:color="auto"/>
      </w:divBdr>
    </w:div>
    <w:div w:id="225845475">
      <w:bodyDiv w:val="1"/>
      <w:marLeft w:val="0"/>
      <w:marRight w:val="0"/>
      <w:marTop w:val="0"/>
      <w:marBottom w:val="0"/>
      <w:divBdr>
        <w:top w:val="none" w:sz="0" w:space="0" w:color="auto"/>
        <w:left w:val="none" w:sz="0" w:space="0" w:color="auto"/>
        <w:bottom w:val="none" w:sz="0" w:space="0" w:color="auto"/>
        <w:right w:val="none" w:sz="0" w:space="0" w:color="auto"/>
      </w:divBdr>
    </w:div>
    <w:div w:id="231238495">
      <w:bodyDiv w:val="1"/>
      <w:marLeft w:val="0"/>
      <w:marRight w:val="0"/>
      <w:marTop w:val="0"/>
      <w:marBottom w:val="0"/>
      <w:divBdr>
        <w:top w:val="none" w:sz="0" w:space="0" w:color="auto"/>
        <w:left w:val="none" w:sz="0" w:space="0" w:color="auto"/>
        <w:bottom w:val="none" w:sz="0" w:space="0" w:color="auto"/>
        <w:right w:val="none" w:sz="0" w:space="0" w:color="auto"/>
      </w:divBdr>
    </w:div>
    <w:div w:id="233275376">
      <w:bodyDiv w:val="1"/>
      <w:marLeft w:val="0"/>
      <w:marRight w:val="0"/>
      <w:marTop w:val="0"/>
      <w:marBottom w:val="0"/>
      <w:divBdr>
        <w:top w:val="none" w:sz="0" w:space="0" w:color="auto"/>
        <w:left w:val="none" w:sz="0" w:space="0" w:color="auto"/>
        <w:bottom w:val="none" w:sz="0" w:space="0" w:color="auto"/>
        <w:right w:val="none" w:sz="0" w:space="0" w:color="auto"/>
      </w:divBdr>
    </w:div>
    <w:div w:id="268515953">
      <w:bodyDiv w:val="1"/>
      <w:marLeft w:val="0"/>
      <w:marRight w:val="0"/>
      <w:marTop w:val="0"/>
      <w:marBottom w:val="0"/>
      <w:divBdr>
        <w:top w:val="none" w:sz="0" w:space="0" w:color="auto"/>
        <w:left w:val="none" w:sz="0" w:space="0" w:color="auto"/>
        <w:bottom w:val="none" w:sz="0" w:space="0" w:color="auto"/>
        <w:right w:val="none" w:sz="0" w:space="0" w:color="auto"/>
      </w:divBdr>
    </w:div>
    <w:div w:id="313949220">
      <w:bodyDiv w:val="1"/>
      <w:marLeft w:val="0"/>
      <w:marRight w:val="0"/>
      <w:marTop w:val="0"/>
      <w:marBottom w:val="0"/>
      <w:divBdr>
        <w:top w:val="none" w:sz="0" w:space="0" w:color="auto"/>
        <w:left w:val="none" w:sz="0" w:space="0" w:color="auto"/>
        <w:bottom w:val="none" w:sz="0" w:space="0" w:color="auto"/>
        <w:right w:val="none" w:sz="0" w:space="0" w:color="auto"/>
      </w:divBdr>
    </w:div>
    <w:div w:id="317198905">
      <w:bodyDiv w:val="1"/>
      <w:marLeft w:val="0"/>
      <w:marRight w:val="0"/>
      <w:marTop w:val="0"/>
      <w:marBottom w:val="0"/>
      <w:divBdr>
        <w:top w:val="none" w:sz="0" w:space="0" w:color="auto"/>
        <w:left w:val="none" w:sz="0" w:space="0" w:color="auto"/>
        <w:bottom w:val="none" w:sz="0" w:space="0" w:color="auto"/>
        <w:right w:val="none" w:sz="0" w:space="0" w:color="auto"/>
      </w:divBdr>
    </w:div>
    <w:div w:id="336426450">
      <w:bodyDiv w:val="1"/>
      <w:marLeft w:val="0"/>
      <w:marRight w:val="0"/>
      <w:marTop w:val="0"/>
      <w:marBottom w:val="0"/>
      <w:divBdr>
        <w:top w:val="none" w:sz="0" w:space="0" w:color="auto"/>
        <w:left w:val="none" w:sz="0" w:space="0" w:color="auto"/>
        <w:bottom w:val="none" w:sz="0" w:space="0" w:color="auto"/>
        <w:right w:val="none" w:sz="0" w:space="0" w:color="auto"/>
      </w:divBdr>
      <w:divsChild>
        <w:div w:id="2100636622">
          <w:marLeft w:val="0"/>
          <w:marRight w:val="0"/>
          <w:marTop w:val="0"/>
          <w:marBottom w:val="0"/>
          <w:divBdr>
            <w:top w:val="none" w:sz="0" w:space="0" w:color="auto"/>
            <w:left w:val="none" w:sz="0" w:space="0" w:color="auto"/>
            <w:bottom w:val="none" w:sz="0" w:space="0" w:color="auto"/>
            <w:right w:val="none" w:sz="0" w:space="0" w:color="auto"/>
          </w:divBdr>
        </w:div>
        <w:div w:id="417794546">
          <w:marLeft w:val="0"/>
          <w:marRight w:val="0"/>
          <w:marTop w:val="0"/>
          <w:marBottom w:val="0"/>
          <w:divBdr>
            <w:top w:val="none" w:sz="0" w:space="0" w:color="auto"/>
            <w:left w:val="none" w:sz="0" w:space="0" w:color="auto"/>
            <w:bottom w:val="none" w:sz="0" w:space="0" w:color="auto"/>
            <w:right w:val="none" w:sz="0" w:space="0" w:color="auto"/>
          </w:divBdr>
        </w:div>
      </w:divsChild>
    </w:div>
    <w:div w:id="391388679">
      <w:bodyDiv w:val="1"/>
      <w:marLeft w:val="0"/>
      <w:marRight w:val="0"/>
      <w:marTop w:val="0"/>
      <w:marBottom w:val="0"/>
      <w:divBdr>
        <w:top w:val="none" w:sz="0" w:space="0" w:color="auto"/>
        <w:left w:val="none" w:sz="0" w:space="0" w:color="auto"/>
        <w:bottom w:val="none" w:sz="0" w:space="0" w:color="auto"/>
        <w:right w:val="none" w:sz="0" w:space="0" w:color="auto"/>
      </w:divBdr>
    </w:div>
    <w:div w:id="397367328">
      <w:bodyDiv w:val="1"/>
      <w:marLeft w:val="0"/>
      <w:marRight w:val="0"/>
      <w:marTop w:val="0"/>
      <w:marBottom w:val="0"/>
      <w:divBdr>
        <w:top w:val="none" w:sz="0" w:space="0" w:color="auto"/>
        <w:left w:val="none" w:sz="0" w:space="0" w:color="auto"/>
        <w:bottom w:val="none" w:sz="0" w:space="0" w:color="auto"/>
        <w:right w:val="none" w:sz="0" w:space="0" w:color="auto"/>
      </w:divBdr>
    </w:div>
    <w:div w:id="437678873">
      <w:bodyDiv w:val="1"/>
      <w:marLeft w:val="0"/>
      <w:marRight w:val="0"/>
      <w:marTop w:val="0"/>
      <w:marBottom w:val="0"/>
      <w:divBdr>
        <w:top w:val="none" w:sz="0" w:space="0" w:color="auto"/>
        <w:left w:val="none" w:sz="0" w:space="0" w:color="auto"/>
        <w:bottom w:val="none" w:sz="0" w:space="0" w:color="auto"/>
        <w:right w:val="none" w:sz="0" w:space="0" w:color="auto"/>
      </w:divBdr>
    </w:div>
    <w:div w:id="468087236">
      <w:bodyDiv w:val="1"/>
      <w:marLeft w:val="0"/>
      <w:marRight w:val="0"/>
      <w:marTop w:val="0"/>
      <w:marBottom w:val="0"/>
      <w:divBdr>
        <w:top w:val="none" w:sz="0" w:space="0" w:color="auto"/>
        <w:left w:val="none" w:sz="0" w:space="0" w:color="auto"/>
        <w:bottom w:val="none" w:sz="0" w:space="0" w:color="auto"/>
        <w:right w:val="none" w:sz="0" w:space="0" w:color="auto"/>
      </w:divBdr>
    </w:div>
    <w:div w:id="552237307">
      <w:bodyDiv w:val="1"/>
      <w:marLeft w:val="0"/>
      <w:marRight w:val="0"/>
      <w:marTop w:val="0"/>
      <w:marBottom w:val="0"/>
      <w:divBdr>
        <w:top w:val="none" w:sz="0" w:space="0" w:color="auto"/>
        <w:left w:val="none" w:sz="0" w:space="0" w:color="auto"/>
        <w:bottom w:val="none" w:sz="0" w:space="0" w:color="auto"/>
        <w:right w:val="none" w:sz="0" w:space="0" w:color="auto"/>
      </w:divBdr>
    </w:div>
    <w:div w:id="558322515">
      <w:bodyDiv w:val="1"/>
      <w:marLeft w:val="0"/>
      <w:marRight w:val="0"/>
      <w:marTop w:val="0"/>
      <w:marBottom w:val="0"/>
      <w:divBdr>
        <w:top w:val="none" w:sz="0" w:space="0" w:color="auto"/>
        <w:left w:val="none" w:sz="0" w:space="0" w:color="auto"/>
        <w:bottom w:val="none" w:sz="0" w:space="0" w:color="auto"/>
        <w:right w:val="none" w:sz="0" w:space="0" w:color="auto"/>
      </w:divBdr>
    </w:div>
    <w:div w:id="579370018">
      <w:bodyDiv w:val="1"/>
      <w:marLeft w:val="0"/>
      <w:marRight w:val="0"/>
      <w:marTop w:val="0"/>
      <w:marBottom w:val="0"/>
      <w:divBdr>
        <w:top w:val="none" w:sz="0" w:space="0" w:color="auto"/>
        <w:left w:val="none" w:sz="0" w:space="0" w:color="auto"/>
        <w:bottom w:val="none" w:sz="0" w:space="0" w:color="auto"/>
        <w:right w:val="none" w:sz="0" w:space="0" w:color="auto"/>
      </w:divBdr>
    </w:div>
    <w:div w:id="603348718">
      <w:bodyDiv w:val="1"/>
      <w:marLeft w:val="0"/>
      <w:marRight w:val="0"/>
      <w:marTop w:val="0"/>
      <w:marBottom w:val="0"/>
      <w:divBdr>
        <w:top w:val="none" w:sz="0" w:space="0" w:color="auto"/>
        <w:left w:val="none" w:sz="0" w:space="0" w:color="auto"/>
        <w:bottom w:val="none" w:sz="0" w:space="0" w:color="auto"/>
        <w:right w:val="none" w:sz="0" w:space="0" w:color="auto"/>
      </w:divBdr>
      <w:divsChild>
        <w:div w:id="1147891937">
          <w:marLeft w:val="0"/>
          <w:marRight w:val="0"/>
          <w:marTop w:val="0"/>
          <w:marBottom w:val="0"/>
          <w:divBdr>
            <w:top w:val="none" w:sz="0" w:space="0" w:color="auto"/>
            <w:left w:val="none" w:sz="0" w:space="0" w:color="auto"/>
            <w:bottom w:val="none" w:sz="0" w:space="0" w:color="auto"/>
            <w:right w:val="none" w:sz="0" w:space="0" w:color="auto"/>
          </w:divBdr>
        </w:div>
        <w:div w:id="66223295">
          <w:marLeft w:val="0"/>
          <w:marRight w:val="0"/>
          <w:marTop w:val="0"/>
          <w:marBottom w:val="0"/>
          <w:divBdr>
            <w:top w:val="none" w:sz="0" w:space="0" w:color="auto"/>
            <w:left w:val="none" w:sz="0" w:space="0" w:color="auto"/>
            <w:bottom w:val="none" w:sz="0" w:space="0" w:color="auto"/>
            <w:right w:val="none" w:sz="0" w:space="0" w:color="auto"/>
          </w:divBdr>
        </w:div>
        <w:div w:id="1206673237">
          <w:marLeft w:val="0"/>
          <w:marRight w:val="0"/>
          <w:marTop w:val="0"/>
          <w:marBottom w:val="0"/>
          <w:divBdr>
            <w:top w:val="none" w:sz="0" w:space="0" w:color="auto"/>
            <w:left w:val="none" w:sz="0" w:space="0" w:color="auto"/>
            <w:bottom w:val="none" w:sz="0" w:space="0" w:color="auto"/>
            <w:right w:val="none" w:sz="0" w:space="0" w:color="auto"/>
          </w:divBdr>
        </w:div>
        <w:div w:id="1924996512">
          <w:marLeft w:val="0"/>
          <w:marRight w:val="0"/>
          <w:marTop w:val="0"/>
          <w:marBottom w:val="0"/>
          <w:divBdr>
            <w:top w:val="none" w:sz="0" w:space="0" w:color="auto"/>
            <w:left w:val="none" w:sz="0" w:space="0" w:color="auto"/>
            <w:bottom w:val="none" w:sz="0" w:space="0" w:color="auto"/>
            <w:right w:val="none" w:sz="0" w:space="0" w:color="auto"/>
          </w:divBdr>
        </w:div>
      </w:divsChild>
    </w:div>
    <w:div w:id="604772393">
      <w:bodyDiv w:val="1"/>
      <w:marLeft w:val="0"/>
      <w:marRight w:val="0"/>
      <w:marTop w:val="0"/>
      <w:marBottom w:val="0"/>
      <w:divBdr>
        <w:top w:val="none" w:sz="0" w:space="0" w:color="auto"/>
        <w:left w:val="none" w:sz="0" w:space="0" w:color="auto"/>
        <w:bottom w:val="none" w:sz="0" w:space="0" w:color="auto"/>
        <w:right w:val="none" w:sz="0" w:space="0" w:color="auto"/>
      </w:divBdr>
    </w:div>
    <w:div w:id="648175172">
      <w:bodyDiv w:val="1"/>
      <w:marLeft w:val="0"/>
      <w:marRight w:val="0"/>
      <w:marTop w:val="0"/>
      <w:marBottom w:val="0"/>
      <w:divBdr>
        <w:top w:val="none" w:sz="0" w:space="0" w:color="auto"/>
        <w:left w:val="none" w:sz="0" w:space="0" w:color="auto"/>
        <w:bottom w:val="none" w:sz="0" w:space="0" w:color="auto"/>
        <w:right w:val="none" w:sz="0" w:space="0" w:color="auto"/>
      </w:divBdr>
    </w:div>
    <w:div w:id="670134329">
      <w:bodyDiv w:val="1"/>
      <w:marLeft w:val="0"/>
      <w:marRight w:val="0"/>
      <w:marTop w:val="0"/>
      <w:marBottom w:val="0"/>
      <w:divBdr>
        <w:top w:val="none" w:sz="0" w:space="0" w:color="auto"/>
        <w:left w:val="none" w:sz="0" w:space="0" w:color="auto"/>
        <w:bottom w:val="none" w:sz="0" w:space="0" w:color="auto"/>
        <w:right w:val="none" w:sz="0" w:space="0" w:color="auto"/>
      </w:divBdr>
    </w:div>
    <w:div w:id="677076841">
      <w:bodyDiv w:val="1"/>
      <w:marLeft w:val="0"/>
      <w:marRight w:val="0"/>
      <w:marTop w:val="0"/>
      <w:marBottom w:val="0"/>
      <w:divBdr>
        <w:top w:val="none" w:sz="0" w:space="0" w:color="auto"/>
        <w:left w:val="none" w:sz="0" w:space="0" w:color="auto"/>
        <w:bottom w:val="none" w:sz="0" w:space="0" w:color="auto"/>
        <w:right w:val="none" w:sz="0" w:space="0" w:color="auto"/>
      </w:divBdr>
    </w:div>
    <w:div w:id="677392205">
      <w:bodyDiv w:val="1"/>
      <w:marLeft w:val="0"/>
      <w:marRight w:val="0"/>
      <w:marTop w:val="0"/>
      <w:marBottom w:val="0"/>
      <w:divBdr>
        <w:top w:val="none" w:sz="0" w:space="0" w:color="auto"/>
        <w:left w:val="none" w:sz="0" w:space="0" w:color="auto"/>
        <w:bottom w:val="none" w:sz="0" w:space="0" w:color="auto"/>
        <w:right w:val="none" w:sz="0" w:space="0" w:color="auto"/>
      </w:divBdr>
    </w:div>
    <w:div w:id="682124000">
      <w:bodyDiv w:val="1"/>
      <w:marLeft w:val="0"/>
      <w:marRight w:val="0"/>
      <w:marTop w:val="0"/>
      <w:marBottom w:val="0"/>
      <w:divBdr>
        <w:top w:val="none" w:sz="0" w:space="0" w:color="auto"/>
        <w:left w:val="none" w:sz="0" w:space="0" w:color="auto"/>
        <w:bottom w:val="none" w:sz="0" w:space="0" w:color="auto"/>
        <w:right w:val="none" w:sz="0" w:space="0" w:color="auto"/>
      </w:divBdr>
      <w:divsChild>
        <w:div w:id="238442254">
          <w:marLeft w:val="0"/>
          <w:marRight w:val="0"/>
          <w:marTop w:val="0"/>
          <w:marBottom w:val="0"/>
          <w:divBdr>
            <w:top w:val="none" w:sz="0" w:space="0" w:color="auto"/>
            <w:left w:val="none" w:sz="0" w:space="0" w:color="auto"/>
            <w:bottom w:val="none" w:sz="0" w:space="0" w:color="auto"/>
            <w:right w:val="none" w:sz="0" w:space="0" w:color="auto"/>
          </w:divBdr>
        </w:div>
        <w:div w:id="1248424485">
          <w:marLeft w:val="0"/>
          <w:marRight w:val="0"/>
          <w:marTop w:val="0"/>
          <w:marBottom w:val="0"/>
          <w:divBdr>
            <w:top w:val="none" w:sz="0" w:space="0" w:color="auto"/>
            <w:left w:val="none" w:sz="0" w:space="0" w:color="auto"/>
            <w:bottom w:val="none" w:sz="0" w:space="0" w:color="auto"/>
            <w:right w:val="none" w:sz="0" w:space="0" w:color="auto"/>
          </w:divBdr>
        </w:div>
      </w:divsChild>
    </w:div>
    <w:div w:id="687560401">
      <w:bodyDiv w:val="1"/>
      <w:marLeft w:val="0"/>
      <w:marRight w:val="0"/>
      <w:marTop w:val="0"/>
      <w:marBottom w:val="0"/>
      <w:divBdr>
        <w:top w:val="none" w:sz="0" w:space="0" w:color="auto"/>
        <w:left w:val="none" w:sz="0" w:space="0" w:color="auto"/>
        <w:bottom w:val="none" w:sz="0" w:space="0" w:color="auto"/>
        <w:right w:val="none" w:sz="0" w:space="0" w:color="auto"/>
      </w:divBdr>
    </w:div>
    <w:div w:id="702942364">
      <w:bodyDiv w:val="1"/>
      <w:marLeft w:val="0"/>
      <w:marRight w:val="0"/>
      <w:marTop w:val="0"/>
      <w:marBottom w:val="0"/>
      <w:divBdr>
        <w:top w:val="none" w:sz="0" w:space="0" w:color="auto"/>
        <w:left w:val="none" w:sz="0" w:space="0" w:color="auto"/>
        <w:bottom w:val="none" w:sz="0" w:space="0" w:color="auto"/>
        <w:right w:val="none" w:sz="0" w:space="0" w:color="auto"/>
      </w:divBdr>
    </w:div>
    <w:div w:id="733816017">
      <w:bodyDiv w:val="1"/>
      <w:marLeft w:val="0"/>
      <w:marRight w:val="0"/>
      <w:marTop w:val="0"/>
      <w:marBottom w:val="0"/>
      <w:divBdr>
        <w:top w:val="none" w:sz="0" w:space="0" w:color="auto"/>
        <w:left w:val="none" w:sz="0" w:space="0" w:color="auto"/>
        <w:bottom w:val="none" w:sz="0" w:space="0" w:color="auto"/>
        <w:right w:val="none" w:sz="0" w:space="0" w:color="auto"/>
      </w:divBdr>
    </w:div>
    <w:div w:id="746347819">
      <w:bodyDiv w:val="1"/>
      <w:marLeft w:val="0"/>
      <w:marRight w:val="0"/>
      <w:marTop w:val="0"/>
      <w:marBottom w:val="0"/>
      <w:divBdr>
        <w:top w:val="none" w:sz="0" w:space="0" w:color="auto"/>
        <w:left w:val="none" w:sz="0" w:space="0" w:color="auto"/>
        <w:bottom w:val="none" w:sz="0" w:space="0" w:color="auto"/>
        <w:right w:val="none" w:sz="0" w:space="0" w:color="auto"/>
      </w:divBdr>
    </w:div>
    <w:div w:id="750739016">
      <w:bodyDiv w:val="1"/>
      <w:marLeft w:val="0"/>
      <w:marRight w:val="0"/>
      <w:marTop w:val="0"/>
      <w:marBottom w:val="0"/>
      <w:divBdr>
        <w:top w:val="none" w:sz="0" w:space="0" w:color="auto"/>
        <w:left w:val="none" w:sz="0" w:space="0" w:color="auto"/>
        <w:bottom w:val="none" w:sz="0" w:space="0" w:color="auto"/>
        <w:right w:val="none" w:sz="0" w:space="0" w:color="auto"/>
      </w:divBdr>
    </w:div>
    <w:div w:id="758404855">
      <w:bodyDiv w:val="1"/>
      <w:marLeft w:val="0"/>
      <w:marRight w:val="0"/>
      <w:marTop w:val="0"/>
      <w:marBottom w:val="0"/>
      <w:divBdr>
        <w:top w:val="none" w:sz="0" w:space="0" w:color="auto"/>
        <w:left w:val="none" w:sz="0" w:space="0" w:color="auto"/>
        <w:bottom w:val="none" w:sz="0" w:space="0" w:color="auto"/>
        <w:right w:val="none" w:sz="0" w:space="0" w:color="auto"/>
      </w:divBdr>
    </w:div>
    <w:div w:id="770008255">
      <w:bodyDiv w:val="1"/>
      <w:marLeft w:val="0"/>
      <w:marRight w:val="0"/>
      <w:marTop w:val="0"/>
      <w:marBottom w:val="0"/>
      <w:divBdr>
        <w:top w:val="none" w:sz="0" w:space="0" w:color="auto"/>
        <w:left w:val="none" w:sz="0" w:space="0" w:color="auto"/>
        <w:bottom w:val="none" w:sz="0" w:space="0" w:color="auto"/>
        <w:right w:val="none" w:sz="0" w:space="0" w:color="auto"/>
      </w:divBdr>
    </w:div>
    <w:div w:id="788857197">
      <w:bodyDiv w:val="1"/>
      <w:marLeft w:val="0"/>
      <w:marRight w:val="0"/>
      <w:marTop w:val="0"/>
      <w:marBottom w:val="0"/>
      <w:divBdr>
        <w:top w:val="none" w:sz="0" w:space="0" w:color="auto"/>
        <w:left w:val="none" w:sz="0" w:space="0" w:color="auto"/>
        <w:bottom w:val="none" w:sz="0" w:space="0" w:color="auto"/>
        <w:right w:val="none" w:sz="0" w:space="0" w:color="auto"/>
      </w:divBdr>
    </w:div>
    <w:div w:id="793598905">
      <w:bodyDiv w:val="1"/>
      <w:marLeft w:val="0"/>
      <w:marRight w:val="0"/>
      <w:marTop w:val="0"/>
      <w:marBottom w:val="0"/>
      <w:divBdr>
        <w:top w:val="none" w:sz="0" w:space="0" w:color="auto"/>
        <w:left w:val="none" w:sz="0" w:space="0" w:color="auto"/>
        <w:bottom w:val="none" w:sz="0" w:space="0" w:color="auto"/>
        <w:right w:val="none" w:sz="0" w:space="0" w:color="auto"/>
      </w:divBdr>
    </w:div>
    <w:div w:id="813640602">
      <w:bodyDiv w:val="1"/>
      <w:marLeft w:val="0"/>
      <w:marRight w:val="0"/>
      <w:marTop w:val="0"/>
      <w:marBottom w:val="0"/>
      <w:divBdr>
        <w:top w:val="none" w:sz="0" w:space="0" w:color="auto"/>
        <w:left w:val="none" w:sz="0" w:space="0" w:color="auto"/>
        <w:bottom w:val="none" w:sz="0" w:space="0" w:color="auto"/>
        <w:right w:val="none" w:sz="0" w:space="0" w:color="auto"/>
      </w:divBdr>
    </w:div>
    <w:div w:id="880634913">
      <w:bodyDiv w:val="1"/>
      <w:marLeft w:val="0"/>
      <w:marRight w:val="0"/>
      <w:marTop w:val="0"/>
      <w:marBottom w:val="0"/>
      <w:divBdr>
        <w:top w:val="none" w:sz="0" w:space="0" w:color="auto"/>
        <w:left w:val="none" w:sz="0" w:space="0" w:color="auto"/>
        <w:bottom w:val="none" w:sz="0" w:space="0" w:color="auto"/>
        <w:right w:val="none" w:sz="0" w:space="0" w:color="auto"/>
      </w:divBdr>
    </w:div>
    <w:div w:id="925650403">
      <w:bodyDiv w:val="1"/>
      <w:marLeft w:val="0"/>
      <w:marRight w:val="0"/>
      <w:marTop w:val="0"/>
      <w:marBottom w:val="0"/>
      <w:divBdr>
        <w:top w:val="none" w:sz="0" w:space="0" w:color="auto"/>
        <w:left w:val="none" w:sz="0" w:space="0" w:color="auto"/>
        <w:bottom w:val="none" w:sz="0" w:space="0" w:color="auto"/>
        <w:right w:val="none" w:sz="0" w:space="0" w:color="auto"/>
      </w:divBdr>
    </w:div>
    <w:div w:id="957300762">
      <w:bodyDiv w:val="1"/>
      <w:marLeft w:val="0"/>
      <w:marRight w:val="0"/>
      <w:marTop w:val="0"/>
      <w:marBottom w:val="0"/>
      <w:divBdr>
        <w:top w:val="none" w:sz="0" w:space="0" w:color="auto"/>
        <w:left w:val="none" w:sz="0" w:space="0" w:color="auto"/>
        <w:bottom w:val="none" w:sz="0" w:space="0" w:color="auto"/>
        <w:right w:val="none" w:sz="0" w:space="0" w:color="auto"/>
      </w:divBdr>
    </w:div>
    <w:div w:id="1015108441">
      <w:bodyDiv w:val="1"/>
      <w:marLeft w:val="0"/>
      <w:marRight w:val="0"/>
      <w:marTop w:val="0"/>
      <w:marBottom w:val="0"/>
      <w:divBdr>
        <w:top w:val="none" w:sz="0" w:space="0" w:color="auto"/>
        <w:left w:val="none" w:sz="0" w:space="0" w:color="auto"/>
        <w:bottom w:val="none" w:sz="0" w:space="0" w:color="auto"/>
        <w:right w:val="none" w:sz="0" w:space="0" w:color="auto"/>
      </w:divBdr>
    </w:div>
    <w:div w:id="1031221298">
      <w:bodyDiv w:val="1"/>
      <w:marLeft w:val="0"/>
      <w:marRight w:val="0"/>
      <w:marTop w:val="0"/>
      <w:marBottom w:val="0"/>
      <w:divBdr>
        <w:top w:val="none" w:sz="0" w:space="0" w:color="auto"/>
        <w:left w:val="none" w:sz="0" w:space="0" w:color="auto"/>
        <w:bottom w:val="none" w:sz="0" w:space="0" w:color="auto"/>
        <w:right w:val="none" w:sz="0" w:space="0" w:color="auto"/>
      </w:divBdr>
    </w:div>
    <w:div w:id="1042829427">
      <w:bodyDiv w:val="1"/>
      <w:marLeft w:val="0"/>
      <w:marRight w:val="0"/>
      <w:marTop w:val="0"/>
      <w:marBottom w:val="0"/>
      <w:divBdr>
        <w:top w:val="none" w:sz="0" w:space="0" w:color="auto"/>
        <w:left w:val="none" w:sz="0" w:space="0" w:color="auto"/>
        <w:bottom w:val="none" w:sz="0" w:space="0" w:color="auto"/>
        <w:right w:val="none" w:sz="0" w:space="0" w:color="auto"/>
      </w:divBdr>
      <w:divsChild>
        <w:div w:id="8919661">
          <w:marLeft w:val="0"/>
          <w:marRight w:val="0"/>
          <w:marTop w:val="0"/>
          <w:marBottom w:val="0"/>
          <w:divBdr>
            <w:top w:val="none" w:sz="0" w:space="0" w:color="auto"/>
            <w:left w:val="none" w:sz="0" w:space="0" w:color="auto"/>
            <w:bottom w:val="none" w:sz="0" w:space="0" w:color="auto"/>
            <w:right w:val="none" w:sz="0" w:space="0" w:color="auto"/>
          </w:divBdr>
        </w:div>
        <w:div w:id="1458451848">
          <w:marLeft w:val="0"/>
          <w:marRight w:val="0"/>
          <w:marTop w:val="0"/>
          <w:marBottom w:val="0"/>
          <w:divBdr>
            <w:top w:val="none" w:sz="0" w:space="0" w:color="auto"/>
            <w:left w:val="none" w:sz="0" w:space="0" w:color="auto"/>
            <w:bottom w:val="none" w:sz="0" w:space="0" w:color="auto"/>
            <w:right w:val="none" w:sz="0" w:space="0" w:color="auto"/>
          </w:divBdr>
        </w:div>
      </w:divsChild>
    </w:div>
    <w:div w:id="1047148129">
      <w:bodyDiv w:val="1"/>
      <w:marLeft w:val="0"/>
      <w:marRight w:val="0"/>
      <w:marTop w:val="0"/>
      <w:marBottom w:val="0"/>
      <w:divBdr>
        <w:top w:val="none" w:sz="0" w:space="0" w:color="auto"/>
        <w:left w:val="none" w:sz="0" w:space="0" w:color="auto"/>
        <w:bottom w:val="none" w:sz="0" w:space="0" w:color="auto"/>
        <w:right w:val="none" w:sz="0" w:space="0" w:color="auto"/>
      </w:divBdr>
    </w:div>
    <w:div w:id="1099184027">
      <w:bodyDiv w:val="1"/>
      <w:marLeft w:val="0"/>
      <w:marRight w:val="0"/>
      <w:marTop w:val="0"/>
      <w:marBottom w:val="0"/>
      <w:divBdr>
        <w:top w:val="none" w:sz="0" w:space="0" w:color="auto"/>
        <w:left w:val="none" w:sz="0" w:space="0" w:color="auto"/>
        <w:bottom w:val="none" w:sz="0" w:space="0" w:color="auto"/>
        <w:right w:val="none" w:sz="0" w:space="0" w:color="auto"/>
      </w:divBdr>
    </w:div>
    <w:div w:id="1154223928">
      <w:bodyDiv w:val="1"/>
      <w:marLeft w:val="0"/>
      <w:marRight w:val="0"/>
      <w:marTop w:val="0"/>
      <w:marBottom w:val="0"/>
      <w:divBdr>
        <w:top w:val="none" w:sz="0" w:space="0" w:color="auto"/>
        <w:left w:val="none" w:sz="0" w:space="0" w:color="auto"/>
        <w:bottom w:val="none" w:sz="0" w:space="0" w:color="auto"/>
        <w:right w:val="none" w:sz="0" w:space="0" w:color="auto"/>
      </w:divBdr>
    </w:div>
    <w:div w:id="1159811042">
      <w:bodyDiv w:val="1"/>
      <w:marLeft w:val="0"/>
      <w:marRight w:val="0"/>
      <w:marTop w:val="0"/>
      <w:marBottom w:val="0"/>
      <w:divBdr>
        <w:top w:val="none" w:sz="0" w:space="0" w:color="auto"/>
        <w:left w:val="none" w:sz="0" w:space="0" w:color="auto"/>
        <w:bottom w:val="none" w:sz="0" w:space="0" w:color="auto"/>
        <w:right w:val="none" w:sz="0" w:space="0" w:color="auto"/>
      </w:divBdr>
    </w:div>
    <w:div w:id="1167018838">
      <w:bodyDiv w:val="1"/>
      <w:marLeft w:val="0"/>
      <w:marRight w:val="0"/>
      <w:marTop w:val="0"/>
      <w:marBottom w:val="0"/>
      <w:divBdr>
        <w:top w:val="none" w:sz="0" w:space="0" w:color="auto"/>
        <w:left w:val="none" w:sz="0" w:space="0" w:color="auto"/>
        <w:bottom w:val="none" w:sz="0" w:space="0" w:color="auto"/>
        <w:right w:val="none" w:sz="0" w:space="0" w:color="auto"/>
      </w:divBdr>
    </w:div>
    <w:div w:id="1196231155">
      <w:bodyDiv w:val="1"/>
      <w:marLeft w:val="0"/>
      <w:marRight w:val="0"/>
      <w:marTop w:val="0"/>
      <w:marBottom w:val="0"/>
      <w:divBdr>
        <w:top w:val="none" w:sz="0" w:space="0" w:color="auto"/>
        <w:left w:val="none" w:sz="0" w:space="0" w:color="auto"/>
        <w:bottom w:val="none" w:sz="0" w:space="0" w:color="auto"/>
        <w:right w:val="none" w:sz="0" w:space="0" w:color="auto"/>
      </w:divBdr>
    </w:div>
    <w:div w:id="1229343633">
      <w:bodyDiv w:val="1"/>
      <w:marLeft w:val="0"/>
      <w:marRight w:val="0"/>
      <w:marTop w:val="0"/>
      <w:marBottom w:val="0"/>
      <w:divBdr>
        <w:top w:val="none" w:sz="0" w:space="0" w:color="auto"/>
        <w:left w:val="none" w:sz="0" w:space="0" w:color="auto"/>
        <w:bottom w:val="none" w:sz="0" w:space="0" w:color="auto"/>
        <w:right w:val="none" w:sz="0" w:space="0" w:color="auto"/>
      </w:divBdr>
    </w:div>
    <w:div w:id="1244298375">
      <w:bodyDiv w:val="1"/>
      <w:marLeft w:val="0"/>
      <w:marRight w:val="0"/>
      <w:marTop w:val="0"/>
      <w:marBottom w:val="0"/>
      <w:divBdr>
        <w:top w:val="none" w:sz="0" w:space="0" w:color="auto"/>
        <w:left w:val="none" w:sz="0" w:space="0" w:color="auto"/>
        <w:bottom w:val="none" w:sz="0" w:space="0" w:color="auto"/>
        <w:right w:val="none" w:sz="0" w:space="0" w:color="auto"/>
      </w:divBdr>
    </w:div>
    <w:div w:id="1266841690">
      <w:bodyDiv w:val="1"/>
      <w:marLeft w:val="0"/>
      <w:marRight w:val="0"/>
      <w:marTop w:val="0"/>
      <w:marBottom w:val="0"/>
      <w:divBdr>
        <w:top w:val="none" w:sz="0" w:space="0" w:color="auto"/>
        <w:left w:val="none" w:sz="0" w:space="0" w:color="auto"/>
        <w:bottom w:val="none" w:sz="0" w:space="0" w:color="auto"/>
        <w:right w:val="none" w:sz="0" w:space="0" w:color="auto"/>
      </w:divBdr>
    </w:div>
    <w:div w:id="1297024287">
      <w:bodyDiv w:val="1"/>
      <w:marLeft w:val="0"/>
      <w:marRight w:val="0"/>
      <w:marTop w:val="0"/>
      <w:marBottom w:val="0"/>
      <w:divBdr>
        <w:top w:val="none" w:sz="0" w:space="0" w:color="auto"/>
        <w:left w:val="none" w:sz="0" w:space="0" w:color="auto"/>
        <w:bottom w:val="none" w:sz="0" w:space="0" w:color="auto"/>
        <w:right w:val="none" w:sz="0" w:space="0" w:color="auto"/>
      </w:divBdr>
    </w:div>
    <w:div w:id="1313750345">
      <w:bodyDiv w:val="1"/>
      <w:marLeft w:val="0"/>
      <w:marRight w:val="0"/>
      <w:marTop w:val="0"/>
      <w:marBottom w:val="0"/>
      <w:divBdr>
        <w:top w:val="none" w:sz="0" w:space="0" w:color="auto"/>
        <w:left w:val="none" w:sz="0" w:space="0" w:color="auto"/>
        <w:bottom w:val="none" w:sz="0" w:space="0" w:color="auto"/>
        <w:right w:val="none" w:sz="0" w:space="0" w:color="auto"/>
      </w:divBdr>
    </w:div>
    <w:div w:id="1333873897">
      <w:bodyDiv w:val="1"/>
      <w:marLeft w:val="0"/>
      <w:marRight w:val="0"/>
      <w:marTop w:val="0"/>
      <w:marBottom w:val="0"/>
      <w:divBdr>
        <w:top w:val="none" w:sz="0" w:space="0" w:color="auto"/>
        <w:left w:val="none" w:sz="0" w:space="0" w:color="auto"/>
        <w:bottom w:val="none" w:sz="0" w:space="0" w:color="auto"/>
        <w:right w:val="none" w:sz="0" w:space="0" w:color="auto"/>
      </w:divBdr>
    </w:div>
    <w:div w:id="1354305003">
      <w:bodyDiv w:val="1"/>
      <w:marLeft w:val="0"/>
      <w:marRight w:val="0"/>
      <w:marTop w:val="0"/>
      <w:marBottom w:val="0"/>
      <w:divBdr>
        <w:top w:val="none" w:sz="0" w:space="0" w:color="auto"/>
        <w:left w:val="none" w:sz="0" w:space="0" w:color="auto"/>
        <w:bottom w:val="none" w:sz="0" w:space="0" w:color="auto"/>
        <w:right w:val="none" w:sz="0" w:space="0" w:color="auto"/>
      </w:divBdr>
    </w:div>
    <w:div w:id="1361003951">
      <w:bodyDiv w:val="1"/>
      <w:marLeft w:val="0"/>
      <w:marRight w:val="0"/>
      <w:marTop w:val="0"/>
      <w:marBottom w:val="0"/>
      <w:divBdr>
        <w:top w:val="none" w:sz="0" w:space="0" w:color="auto"/>
        <w:left w:val="none" w:sz="0" w:space="0" w:color="auto"/>
        <w:bottom w:val="none" w:sz="0" w:space="0" w:color="auto"/>
        <w:right w:val="none" w:sz="0" w:space="0" w:color="auto"/>
      </w:divBdr>
    </w:div>
    <w:div w:id="1421835133">
      <w:bodyDiv w:val="1"/>
      <w:marLeft w:val="0"/>
      <w:marRight w:val="0"/>
      <w:marTop w:val="0"/>
      <w:marBottom w:val="0"/>
      <w:divBdr>
        <w:top w:val="none" w:sz="0" w:space="0" w:color="auto"/>
        <w:left w:val="none" w:sz="0" w:space="0" w:color="auto"/>
        <w:bottom w:val="none" w:sz="0" w:space="0" w:color="auto"/>
        <w:right w:val="none" w:sz="0" w:space="0" w:color="auto"/>
      </w:divBdr>
    </w:div>
    <w:div w:id="1469662197">
      <w:bodyDiv w:val="1"/>
      <w:marLeft w:val="0"/>
      <w:marRight w:val="0"/>
      <w:marTop w:val="0"/>
      <w:marBottom w:val="0"/>
      <w:divBdr>
        <w:top w:val="none" w:sz="0" w:space="0" w:color="auto"/>
        <w:left w:val="none" w:sz="0" w:space="0" w:color="auto"/>
        <w:bottom w:val="none" w:sz="0" w:space="0" w:color="auto"/>
        <w:right w:val="none" w:sz="0" w:space="0" w:color="auto"/>
      </w:divBdr>
    </w:div>
    <w:div w:id="1481730919">
      <w:bodyDiv w:val="1"/>
      <w:marLeft w:val="0"/>
      <w:marRight w:val="0"/>
      <w:marTop w:val="0"/>
      <w:marBottom w:val="0"/>
      <w:divBdr>
        <w:top w:val="none" w:sz="0" w:space="0" w:color="auto"/>
        <w:left w:val="none" w:sz="0" w:space="0" w:color="auto"/>
        <w:bottom w:val="none" w:sz="0" w:space="0" w:color="auto"/>
        <w:right w:val="none" w:sz="0" w:space="0" w:color="auto"/>
      </w:divBdr>
    </w:div>
    <w:div w:id="1487359566">
      <w:bodyDiv w:val="1"/>
      <w:marLeft w:val="0"/>
      <w:marRight w:val="0"/>
      <w:marTop w:val="0"/>
      <w:marBottom w:val="0"/>
      <w:divBdr>
        <w:top w:val="none" w:sz="0" w:space="0" w:color="auto"/>
        <w:left w:val="none" w:sz="0" w:space="0" w:color="auto"/>
        <w:bottom w:val="none" w:sz="0" w:space="0" w:color="auto"/>
        <w:right w:val="none" w:sz="0" w:space="0" w:color="auto"/>
      </w:divBdr>
    </w:div>
    <w:div w:id="1537351243">
      <w:bodyDiv w:val="1"/>
      <w:marLeft w:val="0"/>
      <w:marRight w:val="0"/>
      <w:marTop w:val="0"/>
      <w:marBottom w:val="0"/>
      <w:divBdr>
        <w:top w:val="none" w:sz="0" w:space="0" w:color="auto"/>
        <w:left w:val="none" w:sz="0" w:space="0" w:color="auto"/>
        <w:bottom w:val="none" w:sz="0" w:space="0" w:color="auto"/>
        <w:right w:val="none" w:sz="0" w:space="0" w:color="auto"/>
      </w:divBdr>
    </w:div>
    <w:div w:id="1573419556">
      <w:bodyDiv w:val="1"/>
      <w:marLeft w:val="0"/>
      <w:marRight w:val="0"/>
      <w:marTop w:val="0"/>
      <w:marBottom w:val="0"/>
      <w:divBdr>
        <w:top w:val="none" w:sz="0" w:space="0" w:color="auto"/>
        <w:left w:val="none" w:sz="0" w:space="0" w:color="auto"/>
        <w:bottom w:val="none" w:sz="0" w:space="0" w:color="auto"/>
        <w:right w:val="none" w:sz="0" w:space="0" w:color="auto"/>
      </w:divBdr>
      <w:divsChild>
        <w:div w:id="1881624000">
          <w:marLeft w:val="0"/>
          <w:marRight w:val="0"/>
          <w:marTop w:val="0"/>
          <w:marBottom w:val="0"/>
          <w:divBdr>
            <w:top w:val="none" w:sz="0" w:space="0" w:color="auto"/>
            <w:left w:val="none" w:sz="0" w:space="0" w:color="auto"/>
            <w:bottom w:val="none" w:sz="0" w:space="0" w:color="auto"/>
            <w:right w:val="none" w:sz="0" w:space="0" w:color="auto"/>
          </w:divBdr>
        </w:div>
        <w:div w:id="1876890101">
          <w:marLeft w:val="0"/>
          <w:marRight w:val="0"/>
          <w:marTop w:val="0"/>
          <w:marBottom w:val="0"/>
          <w:divBdr>
            <w:top w:val="none" w:sz="0" w:space="0" w:color="auto"/>
            <w:left w:val="none" w:sz="0" w:space="0" w:color="auto"/>
            <w:bottom w:val="none" w:sz="0" w:space="0" w:color="auto"/>
            <w:right w:val="none" w:sz="0" w:space="0" w:color="auto"/>
          </w:divBdr>
        </w:div>
        <w:div w:id="1603611896">
          <w:marLeft w:val="0"/>
          <w:marRight w:val="0"/>
          <w:marTop w:val="0"/>
          <w:marBottom w:val="0"/>
          <w:divBdr>
            <w:top w:val="none" w:sz="0" w:space="0" w:color="auto"/>
            <w:left w:val="none" w:sz="0" w:space="0" w:color="auto"/>
            <w:bottom w:val="none" w:sz="0" w:space="0" w:color="auto"/>
            <w:right w:val="none" w:sz="0" w:space="0" w:color="auto"/>
          </w:divBdr>
        </w:div>
        <w:div w:id="972056365">
          <w:marLeft w:val="0"/>
          <w:marRight w:val="0"/>
          <w:marTop w:val="0"/>
          <w:marBottom w:val="0"/>
          <w:divBdr>
            <w:top w:val="none" w:sz="0" w:space="0" w:color="auto"/>
            <w:left w:val="none" w:sz="0" w:space="0" w:color="auto"/>
            <w:bottom w:val="none" w:sz="0" w:space="0" w:color="auto"/>
            <w:right w:val="none" w:sz="0" w:space="0" w:color="auto"/>
          </w:divBdr>
        </w:div>
        <w:div w:id="1075009584">
          <w:marLeft w:val="0"/>
          <w:marRight w:val="0"/>
          <w:marTop w:val="0"/>
          <w:marBottom w:val="0"/>
          <w:divBdr>
            <w:top w:val="none" w:sz="0" w:space="0" w:color="auto"/>
            <w:left w:val="none" w:sz="0" w:space="0" w:color="auto"/>
            <w:bottom w:val="none" w:sz="0" w:space="0" w:color="auto"/>
            <w:right w:val="none" w:sz="0" w:space="0" w:color="auto"/>
          </w:divBdr>
        </w:div>
      </w:divsChild>
    </w:div>
    <w:div w:id="1588032055">
      <w:bodyDiv w:val="1"/>
      <w:marLeft w:val="0"/>
      <w:marRight w:val="0"/>
      <w:marTop w:val="0"/>
      <w:marBottom w:val="0"/>
      <w:divBdr>
        <w:top w:val="none" w:sz="0" w:space="0" w:color="auto"/>
        <w:left w:val="none" w:sz="0" w:space="0" w:color="auto"/>
        <w:bottom w:val="none" w:sz="0" w:space="0" w:color="auto"/>
        <w:right w:val="none" w:sz="0" w:space="0" w:color="auto"/>
      </w:divBdr>
    </w:div>
    <w:div w:id="1604143187">
      <w:bodyDiv w:val="1"/>
      <w:marLeft w:val="0"/>
      <w:marRight w:val="0"/>
      <w:marTop w:val="0"/>
      <w:marBottom w:val="0"/>
      <w:divBdr>
        <w:top w:val="none" w:sz="0" w:space="0" w:color="auto"/>
        <w:left w:val="none" w:sz="0" w:space="0" w:color="auto"/>
        <w:bottom w:val="none" w:sz="0" w:space="0" w:color="auto"/>
        <w:right w:val="none" w:sz="0" w:space="0" w:color="auto"/>
      </w:divBdr>
    </w:div>
    <w:div w:id="1640844784">
      <w:bodyDiv w:val="1"/>
      <w:marLeft w:val="0"/>
      <w:marRight w:val="0"/>
      <w:marTop w:val="0"/>
      <w:marBottom w:val="0"/>
      <w:divBdr>
        <w:top w:val="none" w:sz="0" w:space="0" w:color="auto"/>
        <w:left w:val="none" w:sz="0" w:space="0" w:color="auto"/>
        <w:bottom w:val="none" w:sz="0" w:space="0" w:color="auto"/>
        <w:right w:val="none" w:sz="0" w:space="0" w:color="auto"/>
      </w:divBdr>
    </w:div>
    <w:div w:id="1696927473">
      <w:bodyDiv w:val="1"/>
      <w:marLeft w:val="0"/>
      <w:marRight w:val="0"/>
      <w:marTop w:val="0"/>
      <w:marBottom w:val="0"/>
      <w:divBdr>
        <w:top w:val="none" w:sz="0" w:space="0" w:color="auto"/>
        <w:left w:val="none" w:sz="0" w:space="0" w:color="auto"/>
        <w:bottom w:val="none" w:sz="0" w:space="0" w:color="auto"/>
        <w:right w:val="none" w:sz="0" w:space="0" w:color="auto"/>
      </w:divBdr>
    </w:div>
    <w:div w:id="1707830017">
      <w:bodyDiv w:val="1"/>
      <w:marLeft w:val="0"/>
      <w:marRight w:val="0"/>
      <w:marTop w:val="0"/>
      <w:marBottom w:val="0"/>
      <w:divBdr>
        <w:top w:val="none" w:sz="0" w:space="0" w:color="auto"/>
        <w:left w:val="none" w:sz="0" w:space="0" w:color="auto"/>
        <w:bottom w:val="none" w:sz="0" w:space="0" w:color="auto"/>
        <w:right w:val="none" w:sz="0" w:space="0" w:color="auto"/>
      </w:divBdr>
    </w:div>
    <w:div w:id="1723164855">
      <w:bodyDiv w:val="1"/>
      <w:marLeft w:val="0"/>
      <w:marRight w:val="0"/>
      <w:marTop w:val="0"/>
      <w:marBottom w:val="0"/>
      <w:divBdr>
        <w:top w:val="none" w:sz="0" w:space="0" w:color="auto"/>
        <w:left w:val="none" w:sz="0" w:space="0" w:color="auto"/>
        <w:bottom w:val="none" w:sz="0" w:space="0" w:color="auto"/>
        <w:right w:val="none" w:sz="0" w:space="0" w:color="auto"/>
      </w:divBdr>
      <w:divsChild>
        <w:div w:id="231161457">
          <w:marLeft w:val="0"/>
          <w:marRight w:val="0"/>
          <w:marTop w:val="0"/>
          <w:marBottom w:val="0"/>
          <w:divBdr>
            <w:top w:val="none" w:sz="0" w:space="0" w:color="auto"/>
            <w:left w:val="none" w:sz="0" w:space="0" w:color="auto"/>
            <w:bottom w:val="none" w:sz="0" w:space="0" w:color="auto"/>
            <w:right w:val="none" w:sz="0" w:space="0" w:color="auto"/>
          </w:divBdr>
        </w:div>
        <w:div w:id="110977511">
          <w:marLeft w:val="0"/>
          <w:marRight w:val="0"/>
          <w:marTop w:val="0"/>
          <w:marBottom w:val="0"/>
          <w:divBdr>
            <w:top w:val="none" w:sz="0" w:space="0" w:color="auto"/>
            <w:left w:val="none" w:sz="0" w:space="0" w:color="auto"/>
            <w:bottom w:val="none" w:sz="0" w:space="0" w:color="auto"/>
            <w:right w:val="none" w:sz="0" w:space="0" w:color="auto"/>
          </w:divBdr>
        </w:div>
        <w:div w:id="155996474">
          <w:marLeft w:val="0"/>
          <w:marRight w:val="0"/>
          <w:marTop w:val="0"/>
          <w:marBottom w:val="0"/>
          <w:divBdr>
            <w:top w:val="none" w:sz="0" w:space="0" w:color="auto"/>
            <w:left w:val="none" w:sz="0" w:space="0" w:color="auto"/>
            <w:bottom w:val="none" w:sz="0" w:space="0" w:color="auto"/>
            <w:right w:val="none" w:sz="0" w:space="0" w:color="auto"/>
          </w:divBdr>
        </w:div>
        <w:div w:id="815225720">
          <w:marLeft w:val="0"/>
          <w:marRight w:val="0"/>
          <w:marTop w:val="0"/>
          <w:marBottom w:val="0"/>
          <w:divBdr>
            <w:top w:val="none" w:sz="0" w:space="0" w:color="auto"/>
            <w:left w:val="none" w:sz="0" w:space="0" w:color="auto"/>
            <w:bottom w:val="none" w:sz="0" w:space="0" w:color="auto"/>
            <w:right w:val="none" w:sz="0" w:space="0" w:color="auto"/>
          </w:divBdr>
        </w:div>
        <w:div w:id="500777127">
          <w:marLeft w:val="0"/>
          <w:marRight w:val="0"/>
          <w:marTop w:val="0"/>
          <w:marBottom w:val="0"/>
          <w:divBdr>
            <w:top w:val="none" w:sz="0" w:space="0" w:color="auto"/>
            <w:left w:val="none" w:sz="0" w:space="0" w:color="auto"/>
            <w:bottom w:val="none" w:sz="0" w:space="0" w:color="auto"/>
            <w:right w:val="none" w:sz="0" w:space="0" w:color="auto"/>
          </w:divBdr>
        </w:div>
      </w:divsChild>
    </w:div>
    <w:div w:id="1724283891">
      <w:bodyDiv w:val="1"/>
      <w:marLeft w:val="0"/>
      <w:marRight w:val="0"/>
      <w:marTop w:val="0"/>
      <w:marBottom w:val="0"/>
      <w:divBdr>
        <w:top w:val="none" w:sz="0" w:space="0" w:color="auto"/>
        <w:left w:val="none" w:sz="0" w:space="0" w:color="auto"/>
        <w:bottom w:val="none" w:sz="0" w:space="0" w:color="auto"/>
        <w:right w:val="none" w:sz="0" w:space="0" w:color="auto"/>
      </w:divBdr>
    </w:div>
    <w:div w:id="1739136109">
      <w:bodyDiv w:val="1"/>
      <w:marLeft w:val="0"/>
      <w:marRight w:val="0"/>
      <w:marTop w:val="0"/>
      <w:marBottom w:val="0"/>
      <w:divBdr>
        <w:top w:val="none" w:sz="0" w:space="0" w:color="auto"/>
        <w:left w:val="none" w:sz="0" w:space="0" w:color="auto"/>
        <w:bottom w:val="none" w:sz="0" w:space="0" w:color="auto"/>
        <w:right w:val="none" w:sz="0" w:space="0" w:color="auto"/>
      </w:divBdr>
    </w:div>
    <w:div w:id="1741127471">
      <w:bodyDiv w:val="1"/>
      <w:marLeft w:val="0"/>
      <w:marRight w:val="0"/>
      <w:marTop w:val="0"/>
      <w:marBottom w:val="0"/>
      <w:divBdr>
        <w:top w:val="none" w:sz="0" w:space="0" w:color="auto"/>
        <w:left w:val="none" w:sz="0" w:space="0" w:color="auto"/>
        <w:bottom w:val="none" w:sz="0" w:space="0" w:color="auto"/>
        <w:right w:val="none" w:sz="0" w:space="0" w:color="auto"/>
      </w:divBdr>
    </w:div>
    <w:div w:id="1750466757">
      <w:bodyDiv w:val="1"/>
      <w:marLeft w:val="0"/>
      <w:marRight w:val="0"/>
      <w:marTop w:val="0"/>
      <w:marBottom w:val="0"/>
      <w:divBdr>
        <w:top w:val="none" w:sz="0" w:space="0" w:color="auto"/>
        <w:left w:val="none" w:sz="0" w:space="0" w:color="auto"/>
        <w:bottom w:val="none" w:sz="0" w:space="0" w:color="auto"/>
        <w:right w:val="none" w:sz="0" w:space="0" w:color="auto"/>
      </w:divBdr>
    </w:div>
    <w:div w:id="1817261184">
      <w:bodyDiv w:val="1"/>
      <w:marLeft w:val="0"/>
      <w:marRight w:val="0"/>
      <w:marTop w:val="0"/>
      <w:marBottom w:val="0"/>
      <w:divBdr>
        <w:top w:val="none" w:sz="0" w:space="0" w:color="auto"/>
        <w:left w:val="none" w:sz="0" w:space="0" w:color="auto"/>
        <w:bottom w:val="none" w:sz="0" w:space="0" w:color="auto"/>
        <w:right w:val="none" w:sz="0" w:space="0" w:color="auto"/>
      </w:divBdr>
    </w:div>
    <w:div w:id="1829243593">
      <w:bodyDiv w:val="1"/>
      <w:marLeft w:val="0"/>
      <w:marRight w:val="0"/>
      <w:marTop w:val="0"/>
      <w:marBottom w:val="0"/>
      <w:divBdr>
        <w:top w:val="none" w:sz="0" w:space="0" w:color="auto"/>
        <w:left w:val="none" w:sz="0" w:space="0" w:color="auto"/>
        <w:bottom w:val="none" w:sz="0" w:space="0" w:color="auto"/>
        <w:right w:val="none" w:sz="0" w:space="0" w:color="auto"/>
      </w:divBdr>
    </w:div>
    <w:div w:id="1861357434">
      <w:bodyDiv w:val="1"/>
      <w:marLeft w:val="0"/>
      <w:marRight w:val="0"/>
      <w:marTop w:val="0"/>
      <w:marBottom w:val="0"/>
      <w:divBdr>
        <w:top w:val="none" w:sz="0" w:space="0" w:color="auto"/>
        <w:left w:val="none" w:sz="0" w:space="0" w:color="auto"/>
        <w:bottom w:val="none" w:sz="0" w:space="0" w:color="auto"/>
        <w:right w:val="none" w:sz="0" w:space="0" w:color="auto"/>
      </w:divBdr>
    </w:div>
    <w:div w:id="1893534890">
      <w:bodyDiv w:val="1"/>
      <w:marLeft w:val="0"/>
      <w:marRight w:val="0"/>
      <w:marTop w:val="0"/>
      <w:marBottom w:val="0"/>
      <w:divBdr>
        <w:top w:val="none" w:sz="0" w:space="0" w:color="auto"/>
        <w:left w:val="none" w:sz="0" w:space="0" w:color="auto"/>
        <w:bottom w:val="none" w:sz="0" w:space="0" w:color="auto"/>
        <w:right w:val="none" w:sz="0" w:space="0" w:color="auto"/>
      </w:divBdr>
    </w:div>
    <w:div w:id="1926069976">
      <w:bodyDiv w:val="1"/>
      <w:marLeft w:val="0"/>
      <w:marRight w:val="0"/>
      <w:marTop w:val="0"/>
      <w:marBottom w:val="0"/>
      <w:divBdr>
        <w:top w:val="none" w:sz="0" w:space="0" w:color="auto"/>
        <w:left w:val="none" w:sz="0" w:space="0" w:color="auto"/>
        <w:bottom w:val="none" w:sz="0" w:space="0" w:color="auto"/>
        <w:right w:val="none" w:sz="0" w:space="0" w:color="auto"/>
      </w:divBdr>
    </w:div>
    <w:div w:id="1932160855">
      <w:bodyDiv w:val="1"/>
      <w:marLeft w:val="0"/>
      <w:marRight w:val="0"/>
      <w:marTop w:val="0"/>
      <w:marBottom w:val="0"/>
      <w:divBdr>
        <w:top w:val="none" w:sz="0" w:space="0" w:color="auto"/>
        <w:left w:val="none" w:sz="0" w:space="0" w:color="auto"/>
        <w:bottom w:val="none" w:sz="0" w:space="0" w:color="auto"/>
        <w:right w:val="none" w:sz="0" w:space="0" w:color="auto"/>
      </w:divBdr>
    </w:div>
    <w:div w:id="1935630404">
      <w:bodyDiv w:val="1"/>
      <w:marLeft w:val="0"/>
      <w:marRight w:val="0"/>
      <w:marTop w:val="0"/>
      <w:marBottom w:val="0"/>
      <w:divBdr>
        <w:top w:val="none" w:sz="0" w:space="0" w:color="auto"/>
        <w:left w:val="none" w:sz="0" w:space="0" w:color="auto"/>
        <w:bottom w:val="none" w:sz="0" w:space="0" w:color="auto"/>
        <w:right w:val="none" w:sz="0" w:space="0" w:color="auto"/>
      </w:divBdr>
    </w:div>
    <w:div w:id="1936674015">
      <w:bodyDiv w:val="1"/>
      <w:marLeft w:val="0"/>
      <w:marRight w:val="0"/>
      <w:marTop w:val="0"/>
      <w:marBottom w:val="0"/>
      <w:divBdr>
        <w:top w:val="none" w:sz="0" w:space="0" w:color="auto"/>
        <w:left w:val="none" w:sz="0" w:space="0" w:color="auto"/>
        <w:bottom w:val="none" w:sz="0" w:space="0" w:color="auto"/>
        <w:right w:val="none" w:sz="0" w:space="0" w:color="auto"/>
      </w:divBdr>
    </w:div>
    <w:div w:id="1968269698">
      <w:bodyDiv w:val="1"/>
      <w:marLeft w:val="0"/>
      <w:marRight w:val="0"/>
      <w:marTop w:val="0"/>
      <w:marBottom w:val="0"/>
      <w:divBdr>
        <w:top w:val="none" w:sz="0" w:space="0" w:color="auto"/>
        <w:left w:val="none" w:sz="0" w:space="0" w:color="auto"/>
        <w:bottom w:val="none" w:sz="0" w:space="0" w:color="auto"/>
        <w:right w:val="none" w:sz="0" w:space="0" w:color="auto"/>
      </w:divBdr>
    </w:div>
    <w:div w:id="1968854078">
      <w:bodyDiv w:val="1"/>
      <w:marLeft w:val="0"/>
      <w:marRight w:val="0"/>
      <w:marTop w:val="0"/>
      <w:marBottom w:val="0"/>
      <w:divBdr>
        <w:top w:val="none" w:sz="0" w:space="0" w:color="auto"/>
        <w:left w:val="none" w:sz="0" w:space="0" w:color="auto"/>
        <w:bottom w:val="none" w:sz="0" w:space="0" w:color="auto"/>
        <w:right w:val="none" w:sz="0" w:space="0" w:color="auto"/>
      </w:divBdr>
    </w:div>
    <w:div w:id="1969580750">
      <w:bodyDiv w:val="1"/>
      <w:marLeft w:val="0"/>
      <w:marRight w:val="0"/>
      <w:marTop w:val="0"/>
      <w:marBottom w:val="0"/>
      <w:divBdr>
        <w:top w:val="none" w:sz="0" w:space="0" w:color="auto"/>
        <w:left w:val="none" w:sz="0" w:space="0" w:color="auto"/>
        <w:bottom w:val="none" w:sz="0" w:space="0" w:color="auto"/>
        <w:right w:val="none" w:sz="0" w:space="0" w:color="auto"/>
      </w:divBdr>
    </w:div>
    <w:div w:id="1972663823">
      <w:bodyDiv w:val="1"/>
      <w:marLeft w:val="0"/>
      <w:marRight w:val="0"/>
      <w:marTop w:val="0"/>
      <w:marBottom w:val="0"/>
      <w:divBdr>
        <w:top w:val="none" w:sz="0" w:space="0" w:color="auto"/>
        <w:left w:val="none" w:sz="0" w:space="0" w:color="auto"/>
        <w:bottom w:val="none" w:sz="0" w:space="0" w:color="auto"/>
        <w:right w:val="none" w:sz="0" w:space="0" w:color="auto"/>
      </w:divBdr>
    </w:div>
    <w:div w:id="1981376811">
      <w:bodyDiv w:val="1"/>
      <w:marLeft w:val="0"/>
      <w:marRight w:val="0"/>
      <w:marTop w:val="0"/>
      <w:marBottom w:val="0"/>
      <w:divBdr>
        <w:top w:val="none" w:sz="0" w:space="0" w:color="auto"/>
        <w:left w:val="none" w:sz="0" w:space="0" w:color="auto"/>
        <w:bottom w:val="none" w:sz="0" w:space="0" w:color="auto"/>
        <w:right w:val="none" w:sz="0" w:space="0" w:color="auto"/>
      </w:divBdr>
    </w:div>
    <w:div w:id="1987514662">
      <w:bodyDiv w:val="1"/>
      <w:marLeft w:val="0"/>
      <w:marRight w:val="0"/>
      <w:marTop w:val="0"/>
      <w:marBottom w:val="0"/>
      <w:divBdr>
        <w:top w:val="none" w:sz="0" w:space="0" w:color="auto"/>
        <w:left w:val="none" w:sz="0" w:space="0" w:color="auto"/>
        <w:bottom w:val="none" w:sz="0" w:space="0" w:color="auto"/>
        <w:right w:val="none" w:sz="0" w:space="0" w:color="auto"/>
      </w:divBdr>
    </w:div>
    <w:div w:id="2003973073">
      <w:bodyDiv w:val="1"/>
      <w:marLeft w:val="0"/>
      <w:marRight w:val="0"/>
      <w:marTop w:val="0"/>
      <w:marBottom w:val="0"/>
      <w:divBdr>
        <w:top w:val="none" w:sz="0" w:space="0" w:color="auto"/>
        <w:left w:val="none" w:sz="0" w:space="0" w:color="auto"/>
        <w:bottom w:val="none" w:sz="0" w:space="0" w:color="auto"/>
        <w:right w:val="none" w:sz="0" w:space="0" w:color="auto"/>
      </w:divBdr>
      <w:divsChild>
        <w:div w:id="871965928">
          <w:marLeft w:val="547"/>
          <w:marRight w:val="0"/>
          <w:marTop w:val="200"/>
          <w:marBottom w:val="0"/>
          <w:divBdr>
            <w:top w:val="none" w:sz="0" w:space="0" w:color="auto"/>
            <w:left w:val="none" w:sz="0" w:space="0" w:color="auto"/>
            <w:bottom w:val="none" w:sz="0" w:space="0" w:color="auto"/>
            <w:right w:val="none" w:sz="0" w:space="0" w:color="auto"/>
          </w:divBdr>
        </w:div>
      </w:divsChild>
    </w:div>
    <w:div w:id="2022002970">
      <w:bodyDiv w:val="1"/>
      <w:marLeft w:val="0"/>
      <w:marRight w:val="0"/>
      <w:marTop w:val="0"/>
      <w:marBottom w:val="0"/>
      <w:divBdr>
        <w:top w:val="none" w:sz="0" w:space="0" w:color="auto"/>
        <w:left w:val="none" w:sz="0" w:space="0" w:color="auto"/>
        <w:bottom w:val="none" w:sz="0" w:space="0" w:color="auto"/>
        <w:right w:val="none" w:sz="0" w:space="0" w:color="auto"/>
      </w:divBdr>
    </w:div>
    <w:div w:id="2024163589">
      <w:bodyDiv w:val="1"/>
      <w:marLeft w:val="0"/>
      <w:marRight w:val="0"/>
      <w:marTop w:val="0"/>
      <w:marBottom w:val="0"/>
      <w:divBdr>
        <w:top w:val="none" w:sz="0" w:space="0" w:color="auto"/>
        <w:left w:val="none" w:sz="0" w:space="0" w:color="auto"/>
        <w:bottom w:val="none" w:sz="0" w:space="0" w:color="auto"/>
        <w:right w:val="none" w:sz="0" w:space="0" w:color="auto"/>
      </w:divBdr>
    </w:div>
    <w:div w:id="2029212959">
      <w:bodyDiv w:val="1"/>
      <w:marLeft w:val="0"/>
      <w:marRight w:val="0"/>
      <w:marTop w:val="0"/>
      <w:marBottom w:val="0"/>
      <w:divBdr>
        <w:top w:val="none" w:sz="0" w:space="0" w:color="auto"/>
        <w:left w:val="none" w:sz="0" w:space="0" w:color="auto"/>
        <w:bottom w:val="none" w:sz="0" w:space="0" w:color="auto"/>
        <w:right w:val="none" w:sz="0" w:space="0" w:color="auto"/>
      </w:divBdr>
    </w:div>
    <w:div w:id="2037189269">
      <w:bodyDiv w:val="1"/>
      <w:marLeft w:val="0"/>
      <w:marRight w:val="0"/>
      <w:marTop w:val="0"/>
      <w:marBottom w:val="0"/>
      <w:divBdr>
        <w:top w:val="none" w:sz="0" w:space="0" w:color="auto"/>
        <w:left w:val="none" w:sz="0" w:space="0" w:color="auto"/>
        <w:bottom w:val="none" w:sz="0" w:space="0" w:color="auto"/>
        <w:right w:val="none" w:sz="0" w:space="0" w:color="auto"/>
      </w:divBdr>
    </w:div>
    <w:div w:id="2040272452">
      <w:bodyDiv w:val="1"/>
      <w:marLeft w:val="0"/>
      <w:marRight w:val="0"/>
      <w:marTop w:val="0"/>
      <w:marBottom w:val="0"/>
      <w:divBdr>
        <w:top w:val="none" w:sz="0" w:space="0" w:color="auto"/>
        <w:left w:val="none" w:sz="0" w:space="0" w:color="auto"/>
        <w:bottom w:val="none" w:sz="0" w:space="0" w:color="auto"/>
        <w:right w:val="none" w:sz="0" w:space="0" w:color="auto"/>
      </w:divBdr>
    </w:div>
    <w:div w:id="2053580162">
      <w:bodyDiv w:val="1"/>
      <w:marLeft w:val="0"/>
      <w:marRight w:val="0"/>
      <w:marTop w:val="0"/>
      <w:marBottom w:val="0"/>
      <w:divBdr>
        <w:top w:val="none" w:sz="0" w:space="0" w:color="auto"/>
        <w:left w:val="none" w:sz="0" w:space="0" w:color="auto"/>
        <w:bottom w:val="none" w:sz="0" w:space="0" w:color="auto"/>
        <w:right w:val="none" w:sz="0" w:space="0" w:color="auto"/>
      </w:divBdr>
    </w:div>
    <w:div w:id="20732341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6.emf"/><Relationship Id="rId21" Type="http://schemas.openxmlformats.org/officeDocument/2006/relationships/image" Target="media/image6.wmf"/><Relationship Id="rId42" Type="http://schemas.openxmlformats.org/officeDocument/2006/relationships/oleObject" Target="embeddings/oleObject16.bin"/><Relationship Id="rId63" Type="http://schemas.openxmlformats.org/officeDocument/2006/relationships/image" Target="media/image28.jpeg"/><Relationship Id="rId84" Type="http://schemas.openxmlformats.org/officeDocument/2006/relationships/image" Target="media/image39.wmf"/><Relationship Id="rId138" Type="http://schemas.openxmlformats.org/officeDocument/2006/relationships/image" Target="media/image87.emf"/><Relationship Id="rId107" Type="http://schemas.openxmlformats.org/officeDocument/2006/relationships/footer" Target="footer3.xml"/><Relationship Id="rId11" Type="http://schemas.openxmlformats.org/officeDocument/2006/relationships/image" Target="media/image1.wmf"/><Relationship Id="rId32" Type="http://schemas.openxmlformats.org/officeDocument/2006/relationships/oleObject" Target="embeddings/oleObject11.bin"/><Relationship Id="rId53" Type="http://schemas.openxmlformats.org/officeDocument/2006/relationships/image" Target="media/image22.png"/><Relationship Id="rId74" Type="http://schemas.openxmlformats.org/officeDocument/2006/relationships/oleObject" Target="embeddings/oleObject26.bin"/><Relationship Id="rId128" Type="http://schemas.openxmlformats.org/officeDocument/2006/relationships/image" Target="media/image77.emf"/><Relationship Id="rId149" Type="http://schemas.openxmlformats.org/officeDocument/2006/relationships/image" Target="media/image98.emf"/><Relationship Id="rId5" Type="http://schemas.openxmlformats.org/officeDocument/2006/relationships/webSettings" Target="webSettings.xml"/><Relationship Id="rId95" Type="http://schemas.openxmlformats.org/officeDocument/2006/relationships/image" Target="media/image46.png"/><Relationship Id="rId22" Type="http://schemas.openxmlformats.org/officeDocument/2006/relationships/oleObject" Target="embeddings/oleObject6.bin"/><Relationship Id="rId27" Type="http://schemas.openxmlformats.org/officeDocument/2006/relationships/image" Target="media/image9.wmf"/><Relationship Id="rId43" Type="http://schemas.openxmlformats.org/officeDocument/2006/relationships/image" Target="media/image17.wmf"/><Relationship Id="rId48" Type="http://schemas.openxmlformats.org/officeDocument/2006/relationships/oleObject" Target="embeddings/oleObject19.bin"/><Relationship Id="rId64" Type="http://schemas.openxmlformats.org/officeDocument/2006/relationships/image" Target="media/image29.wmf"/><Relationship Id="rId69" Type="http://schemas.openxmlformats.org/officeDocument/2006/relationships/oleObject" Target="embeddings/oleObject24.bin"/><Relationship Id="rId113" Type="http://schemas.openxmlformats.org/officeDocument/2006/relationships/image" Target="media/image62.emf"/><Relationship Id="rId118" Type="http://schemas.openxmlformats.org/officeDocument/2006/relationships/image" Target="media/image67.emf"/><Relationship Id="rId134" Type="http://schemas.openxmlformats.org/officeDocument/2006/relationships/image" Target="media/image83.emf"/><Relationship Id="rId139" Type="http://schemas.openxmlformats.org/officeDocument/2006/relationships/image" Target="media/image88.emf"/><Relationship Id="rId80" Type="http://schemas.openxmlformats.org/officeDocument/2006/relationships/oleObject" Target="embeddings/oleObject29.bin"/><Relationship Id="rId85" Type="http://schemas.openxmlformats.org/officeDocument/2006/relationships/oleObject" Target="embeddings/oleObject32.bin"/><Relationship Id="rId150" Type="http://schemas.openxmlformats.org/officeDocument/2006/relationships/header" Target="header3.xml"/><Relationship Id="rId155" Type="http://schemas.openxmlformats.org/officeDocument/2006/relationships/theme" Target="theme/theme1.xml"/><Relationship Id="rId12" Type="http://schemas.openxmlformats.org/officeDocument/2006/relationships/oleObject" Target="embeddings/oleObject1.bin"/><Relationship Id="rId17" Type="http://schemas.openxmlformats.org/officeDocument/2006/relationships/image" Target="media/image4.wmf"/><Relationship Id="rId33" Type="http://schemas.openxmlformats.org/officeDocument/2006/relationships/image" Target="media/image12.wmf"/><Relationship Id="rId38" Type="http://schemas.openxmlformats.org/officeDocument/2006/relationships/oleObject" Target="embeddings/oleObject14.bin"/><Relationship Id="rId59" Type="http://schemas.microsoft.com/office/2016/09/relationships/commentsIds" Target="commentsIds.xml"/><Relationship Id="rId103" Type="http://schemas.openxmlformats.org/officeDocument/2006/relationships/image" Target="media/image54.emf"/><Relationship Id="rId108" Type="http://schemas.openxmlformats.org/officeDocument/2006/relationships/image" Target="media/image57.emf"/><Relationship Id="rId124" Type="http://schemas.openxmlformats.org/officeDocument/2006/relationships/image" Target="media/image73.emf"/><Relationship Id="rId129" Type="http://schemas.openxmlformats.org/officeDocument/2006/relationships/image" Target="media/image78.emf"/><Relationship Id="rId54" Type="http://schemas.openxmlformats.org/officeDocument/2006/relationships/image" Target="media/image23.png"/><Relationship Id="rId70" Type="http://schemas.openxmlformats.org/officeDocument/2006/relationships/image" Target="media/image32.wmf"/><Relationship Id="rId75" Type="http://schemas.openxmlformats.org/officeDocument/2006/relationships/image" Target="media/image35.wmf"/><Relationship Id="rId91" Type="http://schemas.openxmlformats.org/officeDocument/2006/relationships/image" Target="media/image42.png"/><Relationship Id="rId96" Type="http://schemas.openxmlformats.org/officeDocument/2006/relationships/image" Target="media/image47.emf"/><Relationship Id="rId140" Type="http://schemas.openxmlformats.org/officeDocument/2006/relationships/image" Target="media/image89.emf"/><Relationship Id="rId145" Type="http://schemas.openxmlformats.org/officeDocument/2006/relationships/image" Target="media/image94.emf"/><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7.wmf"/><Relationship Id="rId28" Type="http://schemas.openxmlformats.org/officeDocument/2006/relationships/oleObject" Target="embeddings/oleObject9.bin"/><Relationship Id="rId49" Type="http://schemas.openxmlformats.org/officeDocument/2006/relationships/image" Target="media/image20.wmf"/><Relationship Id="rId114" Type="http://schemas.openxmlformats.org/officeDocument/2006/relationships/image" Target="media/image63.emf"/><Relationship Id="rId119" Type="http://schemas.openxmlformats.org/officeDocument/2006/relationships/image" Target="media/image68.emf"/><Relationship Id="rId44" Type="http://schemas.openxmlformats.org/officeDocument/2006/relationships/oleObject" Target="embeddings/oleObject17.bin"/><Relationship Id="rId60" Type="http://schemas.microsoft.com/office/2018/08/relationships/commentsExtensible" Target="commentsExtensible.xml"/><Relationship Id="rId65" Type="http://schemas.openxmlformats.org/officeDocument/2006/relationships/oleObject" Target="embeddings/oleObject22.bin"/><Relationship Id="rId81" Type="http://schemas.openxmlformats.org/officeDocument/2006/relationships/image" Target="media/image38.wmf"/><Relationship Id="rId86" Type="http://schemas.openxmlformats.org/officeDocument/2006/relationships/oleObject" Target="embeddings/oleObject33.bin"/><Relationship Id="rId130" Type="http://schemas.openxmlformats.org/officeDocument/2006/relationships/image" Target="media/image79.emf"/><Relationship Id="rId135" Type="http://schemas.openxmlformats.org/officeDocument/2006/relationships/image" Target="media/image84.emf"/><Relationship Id="rId151" Type="http://schemas.openxmlformats.org/officeDocument/2006/relationships/header" Target="header4.xml"/><Relationship Id="rId13" Type="http://schemas.openxmlformats.org/officeDocument/2006/relationships/image" Target="media/image2.wmf"/><Relationship Id="rId18" Type="http://schemas.openxmlformats.org/officeDocument/2006/relationships/oleObject" Target="embeddings/oleObject4.bin"/><Relationship Id="rId39" Type="http://schemas.openxmlformats.org/officeDocument/2006/relationships/image" Target="media/image15.wmf"/><Relationship Id="rId109" Type="http://schemas.openxmlformats.org/officeDocument/2006/relationships/image" Target="media/image58.emf"/><Relationship Id="rId34" Type="http://schemas.openxmlformats.org/officeDocument/2006/relationships/oleObject" Target="embeddings/oleObject12.bin"/><Relationship Id="rId50" Type="http://schemas.openxmlformats.org/officeDocument/2006/relationships/oleObject" Target="embeddings/oleObject20.bin"/><Relationship Id="rId55" Type="http://schemas.openxmlformats.org/officeDocument/2006/relationships/image" Target="media/image24.png"/><Relationship Id="rId76" Type="http://schemas.openxmlformats.org/officeDocument/2006/relationships/oleObject" Target="embeddings/oleObject27.bin"/><Relationship Id="rId97" Type="http://schemas.openxmlformats.org/officeDocument/2006/relationships/image" Target="media/image48.png"/><Relationship Id="rId104" Type="http://schemas.openxmlformats.org/officeDocument/2006/relationships/image" Target="media/image55.png"/><Relationship Id="rId120" Type="http://schemas.openxmlformats.org/officeDocument/2006/relationships/image" Target="media/image69.emf"/><Relationship Id="rId125" Type="http://schemas.openxmlformats.org/officeDocument/2006/relationships/image" Target="media/image74.emf"/><Relationship Id="rId141" Type="http://schemas.openxmlformats.org/officeDocument/2006/relationships/image" Target="media/image90.emf"/><Relationship Id="rId146" Type="http://schemas.openxmlformats.org/officeDocument/2006/relationships/image" Target="media/image95.emf"/><Relationship Id="rId7" Type="http://schemas.openxmlformats.org/officeDocument/2006/relationships/endnotes" Target="endnotes.xml"/><Relationship Id="rId71" Type="http://schemas.openxmlformats.org/officeDocument/2006/relationships/oleObject" Target="embeddings/oleObject25.bin"/><Relationship Id="rId92" Type="http://schemas.openxmlformats.org/officeDocument/2006/relationships/image" Target="media/image43.png"/><Relationship Id="rId2" Type="http://schemas.openxmlformats.org/officeDocument/2006/relationships/numbering" Target="numbering.xml"/><Relationship Id="rId29" Type="http://schemas.openxmlformats.org/officeDocument/2006/relationships/image" Target="media/image10.wmf"/><Relationship Id="rId24" Type="http://schemas.openxmlformats.org/officeDocument/2006/relationships/oleObject" Target="embeddings/oleObject7.bin"/><Relationship Id="rId40" Type="http://schemas.openxmlformats.org/officeDocument/2006/relationships/oleObject" Target="embeddings/oleObject15.bin"/><Relationship Id="rId45" Type="http://schemas.openxmlformats.org/officeDocument/2006/relationships/image" Target="media/image18.wmf"/><Relationship Id="rId66" Type="http://schemas.openxmlformats.org/officeDocument/2006/relationships/image" Target="media/image30.wmf"/><Relationship Id="rId87" Type="http://schemas.openxmlformats.org/officeDocument/2006/relationships/oleObject" Target="embeddings/oleObject34.bin"/><Relationship Id="rId110" Type="http://schemas.openxmlformats.org/officeDocument/2006/relationships/image" Target="media/image59.emf"/><Relationship Id="rId115" Type="http://schemas.openxmlformats.org/officeDocument/2006/relationships/image" Target="media/image64.emf"/><Relationship Id="rId131" Type="http://schemas.openxmlformats.org/officeDocument/2006/relationships/image" Target="media/image80.emf"/><Relationship Id="rId136" Type="http://schemas.openxmlformats.org/officeDocument/2006/relationships/image" Target="media/image85.emf"/><Relationship Id="rId61" Type="http://schemas.openxmlformats.org/officeDocument/2006/relationships/image" Target="media/image26.png"/><Relationship Id="rId82" Type="http://schemas.openxmlformats.org/officeDocument/2006/relationships/oleObject" Target="embeddings/oleObject30.bin"/><Relationship Id="rId152" Type="http://schemas.openxmlformats.org/officeDocument/2006/relationships/footer" Target="footer4.xml"/><Relationship Id="rId19" Type="http://schemas.openxmlformats.org/officeDocument/2006/relationships/image" Target="media/image5.wmf"/><Relationship Id="rId14" Type="http://schemas.openxmlformats.org/officeDocument/2006/relationships/oleObject" Target="embeddings/oleObject2.bin"/><Relationship Id="rId30" Type="http://schemas.openxmlformats.org/officeDocument/2006/relationships/oleObject" Target="embeddings/oleObject10.bin"/><Relationship Id="rId35" Type="http://schemas.openxmlformats.org/officeDocument/2006/relationships/image" Target="media/image13.wmf"/><Relationship Id="rId56" Type="http://schemas.openxmlformats.org/officeDocument/2006/relationships/image" Target="media/image25.png"/><Relationship Id="rId77" Type="http://schemas.openxmlformats.org/officeDocument/2006/relationships/image" Target="media/image36.wmf"/><Relationship Id="rId100" Type="http://schemas.openxmlformats.org/officeDocument/2006/relationships/image" Target="media/image51.emf"/><Relationship Id="rId105" Type="http://schemas.openxmlformats.org/officeDocument/2006/relationships/image" Target="media/image56.emf"/><Relationship Id="rId126" Type="http://schemas.openxmlformats.org/officeDocument/2006/relationships/image" Target="media/image75.emf"/><Relationship Id="rId147" Type="http://schemas.openxmlformats.org/officeDocument/2006/relationships/image" Target="media/image96.emf"/><Relationship Id="rId8" Type="http://schemas.openxmlformats.org/officeDocument/2006/relationships/header" Target="header1.xml"/><Relationship Id="rId51" Type="http://schemas.openxmlformats.org/officeDocument/2006/relationships/image" Target="media/image21.wmf"/><Relationship Id="rId72" Type="http://schemas.openxmlformats.org/officeDocument/2006/relationships/image" Target="media/image33.emf"/><Relationship Id="rId93" Type="http://schemas.openxmlformats.org/officeDocument/2006/relationships/image" Target="media/image44.png"/><Relationship Id="rId98" Type="http://schemas.openxmlformats.org/officeDocument/2006/relationships/image" Target="media/image49.png"/><Relationship Id="rId121" Type="http://schemas.openxmlformats.org/officeDocument/2006/relationships/image" Target="media/image70.emf"/><Relationship Id="rId142" Type="http://schemas.openxmlformats.org/officeDocument/2006/relationships/image" Target="media/image91.emf"/><Relationship Id="rId3" Type="http://schemas.openxmlformats.org/officeDocument/2006/relationships/styles" Target="styles.xml"/><Relationship Id="rId25" Type="http://schemas.openxmlformats.org/officeDocument/2006/relationships/image" Target="media/image8.wmf"/><Relationship Id="rId46" Type="http://schemas.openxmlformats.org/officeDocument/2006/relationships/oleObject" Target="embeddings/oleObject18.bin"/><Relationship Id="rId67" Type="http://schemas.openxmlformats.org/officeDocument/2006/relationships/oleObject" Target="embeddings/oleObject23.bin"/><Relationship Id="rId116" Type="http://schemas.openxmlformats.org/officeDocument/2006/relationships/image" Target="media/image65.emf"/><Relationship Id="rId137" Type="http://schemas.openxmlformats.org/officeDocument/2006/relationships/image" Target="media/image86.emf"/><Relationship Id="rId20" Type="http://schemas.openxmlformats.org/officeDocument/2006/relationships/oleObject" Target="embeddings/oleObject5.bin"/><Relationship Id="rId41" Type="http://schemas.openxmlformats.org/officeDocument/2006/relationships/image" Target="media/image16.wmf"/><Relationship Id="rId62" Type="http://schemas.openxmlformats.org/officeDocument/2006/relationships/image" Target="media/image27.png"/><Relationship Id="rId83" Type="http://schemas.openxmlformats.org/officeDocument/2006/relationships/oleObject" Target="embeddings/oleObject31.bin"/><Relationship Id="rId88" Type="http://schemas.openxmlformats.org/officeDocument/2006/relationships/oleObject" Target="embeddings/oleObject35.bin"/><Relationship Id="rId111" Type="http://schemas.openxmlformats.org/officeDocument/2006/relationships/image" Target="media/image60.emf"/><Relationship Id="rId132" Type="http://schemas.openxmlformats.org/officeDocument/2006/relationships/image" Target="media/image81.emf"/><Relationship Id="rId153" Type="http://schemas.openxmlformats.org/officeDocument/2006/relationships/fontTable" Target="fontTable.xml"/><Relationship Id="rId15" Type="http://schemas.openxmlformats.org/officeDocument/2006/relationships/image" Target="media/image3.wmf"/><Relationship Id="rId36" Type="http://schemas.openxmlformats.org/officeDocument/2006/relationships/oleObject" Target="embeddings/oleObject13.bin"/><Relationship Id="rId57" Type="http://schemas.openxmlformats.org/officeDocument/2006/relationships/comments" Target="comments.xml"/><Relationship Id="rId106" Type="http://schemas.openxmlformats.org/officeDocument/2006/relationships/header" Target="header2.xml"/><Relationship Id="rId127" Type="http://schemas.openxmlformats.org/officeDocument/2006/relationships/image" Target="media/image76.emf"/><Relationship Id="rId10" Type="http://schemas.openxmlformats.org/officeDocument/2006/relationships/footer" Target="footer2.xml"/><Relationship Id="rId31" Type="http://schemas.openxmlformats.org/officeDocument/2006/relationships/image" Target="media/image11.wmf"/><Relationship Id="rId52" Type="http://schemas.openxmlformats.org/officeDocument/2006/relationships/oleObject" Target="embeddings/oleObject21.bin"/><Relationship Id="rId73" Type="http://schemas.openxmlformats.org/officeDocument/2006/relationships/image" Target="media/image34.wmf"/><Relationship Id="rId78" Type="http://schemas.openxmlformats.org/officeDocument/2006/relationships/oleObject" Target="embeddings/oleObject28.bin"/><Relationship Id="rId94" Type="http://schemas.openxmlformats.org/officeDocument/2006/relationships/image" Target="media/image45.png"/><Relationship Id="rId99" Type="http://schemas.openxmlformats.org/officeDocument/2006/relationships/image" Target="media/image50.png"/><Relationship Id="rId101" Type="http://schemas.openxmlformats.org/officeDocument/2006/relationships/image" Target="media/image52.png"/><Relationship Id="rId122" Type="http://schemas.openxmlformats.org/officeDocument/2006/relationships/image" Target="media/image71.emf"/><Relationship Id="rId143" Type="http://schemas.openxmlformats.org/officeDocument/2006/relationships/image" Target="media/image92.emf"/><Relationship Id="rId148" Type="http://schemas.openxmlformats.org/officeDocument/2006/relationships/image" Target="media/image97.emf"/><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oleObject" Target="embeddings/oleObject8.bin"/><Relationship Id="rId47" Type="http://schemas.openxmlformats.org/officeDocument/2006/relationships/image" Target="media/image19.wmf"/><Relationship Id="rId68" Type="http://schemas.openxmlformats.org/officeDocument/2006/relationships/image" Target="media/image31.wmf"/><Relationship Id="rId89" Type="http://schemas.openxmlformats.org/officeDocument/2006/relationships/image" Target="media/image40.png"/><Relationship Id="rId112" Type="http://schemas.openxmlformats.org/officeDocument/2006/relationships/image" Target="media/image61.emf"/><Relationship Id="rId133" Type="http://schemas.openxmlformats.org/officeDocument/2006/relationships/image" Target="media/image82.emf"/><Relationship Id="rId154" Type="http://schemas.microsoft.com/office/2011/relationships/people" Target="people.xml"/><Relationship Id="rId16" Type="http://schemas.openxmlformats.org/officeDocument/2006/relationships/oleObject" Target="embeddings/oleObject3.bin"/><Relationship Id="rId37" Type="http://schemas.openxmlformats.org/officeDocument/2006/relationships/image" Target="media/image14.wmf"/><Relationship Id="rId58" Type="http://schemas.microsoft.com/office/2011/relationships/commentsExtended" Target="commentsExtended.xml"/><Relationship Id="rId79" Type="http://schemas.openxmlformats.org/officeDocument/2006/relationships/image" Target="media/image37.wmf"/><Relationship Id="rId102" Type="http://schemas.openxmlformats.org/officeDocument/2006/relationships/image" Target="media/image53.png"/><Relationship Id="rId123" Type="http://schemas.openxmlformats.org/officeDocument/2006/relationships/image" Target="media/image72.emf"/><Relationship Id="rId144" Type="http://schemas.openxmlformats.org/officeDocument/2006/relationships/image" Target="media/image93.emf"/><Relationship Id="rId90" Type="http://schemas.openxmlformats.org/officeDocument/2006/relationships/image" Target="media/image4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mac\My%20Drive\Sync\My%20Share\Students\TOO\Research%20Work\Thesis%20Documentation\Thesis%201.0.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5F4BCE9B-DD80-4E13-8C4A-5A0A8734E92F}">
  <we:reference id="wa200000368" version="1.0.0.0" store="en-US" storeType="OMEX"/>
  <we:alternateReferences>
    <we:reference id="wa200000368" version="1.0.0.0" store="WA20000036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3FE850B-4F5C-4672-9395-91E5A7E298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Thesis 1.0.dotx</Template>
  <TotalTime>11</TotalTime>
  <Pages>135</Pages>
  <Words>105240</Words>
  <Characters>599873</Characters>
  <Application>Microsoft Office Word</Application>
  <DocSecurity>0</DocSecurity>
  <Lines>4998</Lines>
  <Paragraphs>1407</Paragraphs>
  <ScaleCrop>false</ScaleCrop>
  <HeadingPairs>
    <vt:vector size="2" baseType="variant">
      <vt:variant>
        <vt:lpstr>Title</vt:lpstr>
      </vt:variant>
      <vt:variant>
        <vt:i4>1</vt:i4>
      </vt:variant>
    </vt:vector>
  </HeadingPairs>
  <TitlesOfParts>
    <vt:vector size="1" baseType="lpstr">
      <vt:lpstr>Master's Dissertation - Tolulope Olugbenga</vt:lpstr>
    </vt:vector>
  </TitlesOfParts>
  <Company>hil</Company>
  <LinksUpToDate>false</LinksUpToDate>
  <CharactersWithSpaces>703706</CharactersWithSpaces>
  <SharedDoc>false</SharedDoc>
  <HLinks>
    <vt:vector size="78" baseType="variant">
      <vt:variant>
        <vt:i4>1245234</vt:i4>
      </vt:variant>
      <vt:variant>
        <vt:i4>122</vt:i4>
      </vt:variant>
      <vt:variant>
        <vt:i4>0</vt:i4>
      </vt:variant>
      <vt:variant>
        <vt:i4>5</vt:i4>
      </vt:variant>
      <vt:variant>
        <vt:lpwstr/>
      </vt:variant>
      <vt:variant>
        <vt:lpwstr>_Toc172013004</vt:lpwstr>
      </vt:variant>
      <vt:variant>
        <vt:i4>1245234</vt:i4>
      </vt:variant>
      <vt:variant>
        <vt:i4>113</vt:i4>
      </vt:variant>
      <vt:variant>
        <vt:i4>0</vt:i4>
      </vt:variant>
      <vt:variant>
        <vt:i4>5</vt:i4>
      </vt:variant>
      <vt:variant>
        <vt:lpwstr/>
      </vt:variant>
      <vt:variant>
        <vt:lpwstr>_Toc172013003</vt:lpwstr>
      </vt:variant>
      <vt:variant>
        <vt:i4>1245234</vt:i4>
      </vt:variant>
      <vt:variant>
        <vt:i4>107</vt:i4>
      </vt:variant>
      <vt:variant>
        <vt:i4>0</vt:i4>
      </vt:variant>
      <vt:variant>
        <vt:i4>5</vt:i4>
      </vt:variant>
      <vt:variant>
        <vt:lpwstr/>
      </vt:variant>
      <vt:variant>
        <vt:lpwstr>_Toc172013002</vt:lpwstr>
      </vt:variant>
      <vt:variant>
        <vt:i4>1245234</vt:i4>
      </vt:variant>
      <vt:variant>
        <vt:i4>101</vt:i4>
      </vt:variant>
      <vt:variant>
        <vt:i4>0</vt:i4>
      </vt:variant>
      <vt:variant>
        <vt:i4>5</vt:i4>
      </vt:variant>
      <vt:variant>
        <vt:lpwstr/>
      </vt:variant>
      <vt:variant>
        <vt:lpwstr>_Toc172013001</vt:lpwstr>
      </vt:variant>
      <vt:variant>
        <vt:i4>1245234</vt:i4>
      </vt:variant>
      <vt:variant>
        <vt:i4>95</vt:i4>
      </vt:variant>
      <vt:variant>
        <vt:i4>0</vt:i4>
      </vt:variant>
      <vt:variant>
        <vt:i4>5</vt:i4>
      </vt:variant>
      <vt:variant>
        <vt:lpwstr/>
      </vt:variant>
      <vt:variant>
        <vt:lpwstr>_Toc172013000</vt:lpwstr>
      </vt:variant>
      <vt:variant>
        <vt:i4>1769531</vt:i4>
      </vt:variant>
      <vt:variant>
        <vt:i4>89</vt:i4>
      </vt:variant>
      <vt:variant>
        <vt:i4>0</vt:i4>
      </vt:variant>
      <vt:variant>
        <vt:i4>5</vt:i4>
      </vt:variant>
      <vt:variant>
        <vt:lpwstr/>
      </vt:variant>
      <vt:variant>
        <vt:lpwstr>_Toc172012999</vt:lpwstr>
      </vt:variant>
      <vt:variant>
        <vt:i4>1769531</vt:i4>
      </vt:variant>
      <vt:variant>
        <vt:i4>83</vt:i4>
      </vt:variant>
      <vt:variant>
        <vt:i4>0</vt:i4>
      </vt:variant>
      <vt:variant>
        <vt:i4>5</vt:i4>
      </vt:variant>
      <vt:variant>
        <vt:lpwstr/>
      </vt:variant>
      <vt:variant>
        <vt:lpwstr>_Toc172012998</vt:lpwstr>
      </vt:variant>
      <vt:variant>
        <vt:i4>1769531</vt:i4>
      </vt:variant>
      <vt:variant>
        <vt:i4>77</vt:i4>
      </vt:variant>
      <vt:variant>
        <vt:i4>0</vt:i4>
      </vt:variant>
      <vt:variant>
        <vt:i4>5</vt:i4>
      </vt:variant>
      <vt:variant>
        <vt:lpwstr/>
      </vt:variant>
      <vt:variant>
        <vt:lpwstr>_Toc172012997</vt:lpwstr>
      </vt:variant>
      <vt:variant>
        <vt:i4>1769531</vt:i4>
      </vt:variant>
      <vt:variant>
        <vt:i4>71</vt:i4>
      </vt:variant>
      <vt:variant>
        <vt:i4>0</vt:i4>
      </vt:variant>
      <vt:variant>
        <vt:i4>5</vt:i4>
      </vt:variant>
      <vt:variant>
        <vt:lpwstr/>
      </vt:variant>
      <vt:variant>
        <vt:lpwstr>_Toc172012996</vt:lpwstr>
      </vt:variant>
      <vt:variant>
        <vt:i4>1769531</vt:i4>
      </vt:variant>
      <vt:variant>
        <vt:i4>65</vt:i4>
      </vt:variant>
      <vt:variant>
        <vt:i4>0</vt:i4>
      </vt:variant>
      <vt:variant>
        <vt:i4>5</vt:i4>
      </vt:variant>
      <vt:variant>
        <vt:lpwstr/>
      </vt:variant>
      <vt:variant>
        <vt:lpwstr>_Toc172012995</vt:lpwstr>
      </vt:variant>
      <vt:variant>
        <vt:i4>1769531</vt:i4>
      </vt:variant>
      <vt:variant>
        <vt:i4>59</vt:i4>
      </vt:variant>
      <vt:variant>
        <vt:i4>0</vt:i4>
      </vt:variant>
      <vt:variant>
        <vt:i4>5</vt:i4>
      </vt:variant>
      <vt:variant>
        <vt:lpwstr/>
      </vt:variant>
      <vt:variant>
        <vt:lpwstr>_Toc172012994</vt:lpwstr>
      </vt:variant>
      <vt:variant>
        <vt:i4>1769531</vt:i4>
      </vt:variant>
      <vt:variant>
        <vt:i4>53</vt:i4>
      </vt:variant>
      <vt:variant>
        <vt:i4>0</vt:i4>
      </vt:variant>
      <vt:variant>
        <vt:i4>5</vt:i4>
      </vt:variant>
      <vt:variant>
        <vt:lpwstr/>
      </vt:variant>
      <vt:variant>
        <vt:lpwstr>_Toc172012993</vt:lpwstr>
      </vt:variant>
      <vt:variant>
        <vt:i4>1769531</vt:i4>
      </vt:variant>
      <vt:variant>
        <vt:i4>47</vt:i4>
      </vt:variant>
      <vt:variant>
        <vt:i4>0</vt:i4>
      </vt:variant>
      <vt:variant>
        <vt:i4>5</vt:i4>
      </vt:variant>
      <vt:variant>
        <vt:lpwstr/>
      </vt:variant>
      <vt:variant>
        <vt:lpwstr>_Toc172012992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Master's Dissertation - Tolulope Olugbenga</dc:title>
  <dc:creator>Tolulope Olugbenga</dc:creator>
  <cp:lastModifiedBy>Dawn MacIsaac</cp:lastModifiedBy>
  <cp:revision>2</cp:revision>
  <cp:lastPrinted>2021-12-12T02:00:00Z</cp:lastPrinted>
  <dcterms:created xsi:type="dcterms:W3CDTF">2021-12-21T10:07:00Z</dcterms:created>
  <dcterms:modified xsi:type="dcterms:W3CDTF">2021-12-21T10:07:00Z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http://www.zotero.org/styles/ieee</vt:lpwstr>
  </property>
  <property fmtid="{D5CDD505-2E9C-101B-9397-08002B2CF9AE}" pid="4" name="Mendeley Unique User Id_1">
    <vt:lpwstr>e46c1570-92dc-3c24-b68d-7f3cfdad2f38</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y fmtid="{D5CDD505-2E9C-101B-9397-08002B2CF9AE}" pid="25" name="MTEqnNumsOnRight">
    <vt:bool>true</vt:bool>
  </property>
  <property fmtid="{D5CDD505-2E9C-101B-9397-08002B2CF9AE}" pid="26" name="MTEquationSection">
    <vt:lpwstr>1</vt:lpwstr>
  </property>
  <property fmtid="{D5CDD505-2E9C-101B-9397-08002B2CF9AE}" pid="27" name="MTWinEqns">
    <vt:bool>true</vt:bool>
  </property>
  <property fmtid="{D5CDD505-2E9C-101B-9397-08002B2CF9AE}" pid="28" name="MTEquationNumber2">
    <vt:lpwstr>(#E1)</vt:lpwstr>
  </property>
</Properties>
</file>