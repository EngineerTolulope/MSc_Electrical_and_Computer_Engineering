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1192217"/>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1192218"/>
      <w:r>
        <w:t>DEDICATION</w:t>
      </w:r>
      <w:bookmarkEnd w:id="1"/>
      <w:r>
        <w:t xml:space="preserve"> </w:t>
      </w:r>
    </w:p>
    <w:p w14:paraId="66B0A80A" w14:textId="68D0BF34" w:rsidR="00F03A03" w:rsidRPr="00B2438C" w:rsidRDefault="00762CBA" w:rsidP="00B2438C">
      <w:pPr>
        <w:jc w:val="center"/>
      </w:pPr>
      <w:r w:rsidRPr="00762CBA">
        <w:t>This thesis is dedicated to my future self; I want him to be able to look back and see that his anguish, struggle, and late nights were not in vain. I adore you and can</w:t>
      </w:r>
      <w:r>
        <w:t>not</w:t>
      </w:r>
      <w:r w:rsidRPr="00762CBA">
        <w:t xml:space="preserve"> wait to meet the man you</w:t>
      </w:r>
      <w:r>
        <w:t xml:space="preserve"> will</w:t>
      </w:r>
      <w:r w:rsidRPr="00762CBA">
        <w:t xml:space="preserve"> become.</w:t>
      </w:r>
      <w:r w:rsidR="00F03A03">
        <w:br w:type="page"/>
      </w:r>
    </w:p>
    <w:p w14:paraId="475BE643" w14:textId="58B8318D" w:rsidR="003819CA" w:rsidRPr="00DC0405" w:rsidRDefault="00C262DB" w:rsidP="00DC0405">
      <w:pPr>
        <w:pStyle w:val="Heading1"/>
      </w:pPr>
      <w:bookmarkStart w:id="2" w:name="_Ref86061658"/>
      <w:bookmarkStart w:id="3" w:name="_Toc91192219"/>
      <w:r>
        <w:lastRenderedPageBreak/>
        <w:t>ACKNOWLEDGEMENTS</w:t>
      </w:r>
      <w:bookmarkEnd w:id="2"/>
      <w:bookmarkEnd w:id="3"/>
      <w:r>
        <w:t xml:space="preserve"> </w:t>
      </w:r>
    </w:p>
    <w:p w14:paraId="559F6679" w14:textId="3496645E" w:rsidR="00762CBA" w:rsidRDefault="00762CBA" w:rsidP="00B678CA">
      <w:pPr>
        <w:ind w:firstLine="288"/>
      </w:pPr>
      <w:r w:rsidRPr="00762CBA">
        <w:t>Without a doubt, this is one of the most difficult journeys I</w:t>
      </w:r>
      <w:r w:rsidR="00D76671">
        <w:t xml:space="preserve"> hav</w:t>
      </w:r>
      <w:r w:rsidRPr="00762CBA">
        <w:t>e ever undertaken. It has demonstrated how much I can grow and achieve when I believe in myself and put forth the effort. It was a humbling experience, and I am grateful that I did not give up and instead persisted in my efforts to cross the finish line. I honestly had no idea what I had gotten myself into when I first arrived at UNB and saw what my colleagues in the lab were working on. After hearing from other students how difficult it is to complete a thesis master's degree, I began to doubt my abilities and became concerned that I would not be able to complete it.</w:t>
      </w:r>
    </w:p>
    <w:p w14:paraId="7BCC325F" w14:textId="7678A70F" w:rsidR="00762CBA" w:rsidRDefault="00762CBA" w:rsidP="00B678CA">
      <w:pPr>
        <w:ind w:firstLine="288"/>
      </w:pPr>
      <w:r w:rsidRPr="00762CBA">
        <w:t>I</w:t>
      </w:r>
      <w:r w:rsidR="00D76671">
        <w:t xml:space="preserve"> would</w:t>
      </w:r>
      <w:r w:rsidRPr="00762CBA">
        <w:t xml:space="preserve"> like to thank my supervisors, Dr. Dawn MacIsaac and Dr. Julian Cardenas, without whom I could not have completed this program. I appreciate your patience and encouraging words, which reminded me that if I keep going, anything is possible. I</w:t>
      </w:r>
      <w:r w:rsidR="00D76671">
        <w:t xml:space="preserve"> would</w:t>
      </w:r>
      <w:r w:rsidRPr="00762CBA">
        <w:t xml:space="preserve"> also like to thank my family for always being there for me and motivating me to finish this program.</w:t>
      </w:r>
    </w:p>
    <w:p w14:paraId="657F84D3" w14:textId="0BAF5DFA" w:rsidR="00CB319A" w:rsidRPr="00E279DB" w:rsidRDefault="00762CBA" w:rsidP="00762CBA">
      <w:pPr>
        <w:ind w:firstLine="288"/>
      </w:pPr>
      <w:r w:rsidRPr="00762CBA">
        <w:t xml:space="preserve">To be honest, the person who entered the lab in December 2018 would not have been able to finish this degree. To finish, I needed to improve both personally and intellectually. I want to applaud myself for not giving up and not throwing in the towel; I want to commend myself for persevering through difficult times and even when the going got tougher. In a nutshell, this has been a learning experience as well as a game of physical and cognitive development. If I had to do it again, I would because I would not be the man I am today without it. As a result, </w:t>
      </w:r>
      <w:r w:rsidR="00DC560D" w:rsidRPr="00762CBA">
        <w:t>I would</w:t>
      </w:r>
      <w:r w:rsidRPr="00762CBA">
        <w:t xml:space="preserve"> like to express my gratitude to my supervisors and the University of New Brunswick for giving me this opportunity to learn and grow as a person</w:t>
      </w:r>
      <w:r>
        <w:t>.</w:t>
      </w:r>
      <w:r w:rsidR="00CB319A">
        <w:br w:type="page"/>
      </w:r>
    </w:p>
    <w:p w14:paraId="22782A93" w14:textId="69D66658" w:rsidR="003819CA" w:rsidRDefault="00C262DB">
      <w:pPr>
        <w:pStyle w:val="TOC"/>
      </w:pPr>
      <w:bookmarkStart w:id="4" w:name="_Toc91192220"/>
      <w:r>
        <w:lastRenderedPageBreak/>
        <w:t>Table of Contents</w:t>
      </w:r>
      <w:bookmarkEnd w:id="4"/>
    </w:p>
    <w:p w14:paraId="3FA2064D" w14:textId="03ACF4E5" w:rsidR="00FB7758" w:rsidRDefault="00AF2700">
      <w:pPr>
        <w:pStyle w:val="TOC1"/>
        <w:rPr>
          <w:ins w:id="5" w:author="Tolulope Olugbenga" w:date="2021-12-23T22:50:00Z"/>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ins w:id="6" w:author="Tolulope Olugbenga" w:date="2021-12-23T22:50:00Z">
        <w:r w:rsidR="00FB7758" w:rsidRPr="0019141F">
          <w:rPr>
            <w:rStyle w:val="Hyperlink"/>
            <w:noProof/>
          </w:rPr>
          <w:fldChar w:fldCharType="begin"/>
        </w:r>
        <w:r w:rsidR="00FB7758" w:rsidRPr="0019141F">
          <w:rPr>
            <w:rStyle w:val="Hyperlink"/>
            <w:noProof/>
          </w:rPr>
          <w:instrText xml:space="preserve"> </w:instrText>
        </w:r>
        <w:r w:rsidR="00FB7758">
          <w:rPr>
            <w:noProof/>
          </w:rPr>
          <w:instrText>HYPERLINK \l "_Toc91192217"</w:instrText>
        </w:r>
        <w:r w:rsidR="00FB7758" w:rsidRPr="0019141F">
          <w:rPr>
            <w:rStyle w:val="Hyperlink"/>
            <w:noProof/>
          </w:rPr>
          <w:instrText xml:space="preserve"> </w:instrText>
        </w:r>
        <w:r w:rsidR="00FB7758" w:rsidRPr="0019141F">
          <w:rPr>
            <w:rStyle w:val="Hyperlink"/>
            <w:noProof/>
          </w:rPr>
        </w:r>
        <w:r w:rsidR="00FB7758" w:rsidRPr="0019141F">
          <w:rPr>
            <w:rStyle w:val="Hyperlink"/>
            <w:noProof/>
          </w:rPr>
          <w:fldChar w:fldCharType="separate"/>
        </w:r>
        <w:r w:rsidR="00FB7758" w:rsidRPr="0019141F">
          <w:rPr>
            <w:rStyle w:val="Hyperlink"/>
            <w:noProof/>
          </w:rPr>
          <w:t>ABSTRACT</w:t>
        </w:r>
        <w:r w:rsidR="00FB7758">
          <w:rPr>
            <w:noProof/>
            <w:webHidden/>
          </w:rPr>
          <w:tab/>
        </w:r>
        <w:r w:rsidR="00FB7758">
          <w:rPr>
            <w:noProof/>
            <w:webHidden/>
          </w:rPr>
          <w:fldChar w:fldCharType="begin"/>
        </w:r>
        <w:r w:rsidR="00FB7758">
          <w:rPr>
            <w:noProof/>
            <w:webHidden/>
          </w:rPr>
          <w:instrText xml:space="preserve"> PAGEREF _Toc91192217 \h </w:instrText>
        </w:r>
        <w:r w:rsidR="00FB7758">
          <w:rPr>
            <w:noProof/>
            <w:webHidden/>
          </w:rPr>
        </w:r>
      </w:ins>
      <w:r w:rsidR="00FB7758">
        <w:rPr>
          <w:noProof/>
          <w:webHidden/>
        </w:rPr>
        <w:fldChar w:fldCharType="separate"/>
      </w:r>
      <w:ins w:id="7" w:author="Tolulope Olugbenga" w:date="2021-12-23T22:50:00Z">
        <w:r w:rsidR="00FB7758">
          <w:rPr>
            <w:noProof/>
            <w:webHidden/>
          </w:rPr>
          <w:t>ii</w:t>
        </w:r>
        <w:r w:rsidR="00FB7758">
          <w:rPr>
            <w:noProof/>
            <w:webHidden/>
          </w:rPr>
          <w:fldChar w:fldCharType="end"/>
        </w:r>
        <w:r w:rsidR="00FB7758" w:rsidRPr="0019141F">
          <w:rPr>
            <w:rStyle w:val="Hyperlink"/>
            <w:noProof/>
          </w:rPr>
          <w:fldChar w:fldCharType="end"/>
        </w:r>
      </w:ins>
    </w:p>
    <w:p w14:paraId="45D8A0CC" w14:textId="286BC2D8" w:rsidR="00FB7758" w:rsidRDefault="00FB7758">
      <w:pPr>
        <w:pStyle w:val="TOC1"/>
        <w:rPr>
          <w:ins w:id="8" w:author="Tolulope Olugbenga" w:date="2021-12-23T22:50:00Z"/>
          <w:rFonts w:asciiTheme="minorHAnsi" w:eastAsiaTheme="minorEastAsia" w:hAnsiTheme="minorHAnsi" w:cstheme="minorBidi"/>
          <w:noProof/>
          <w:sz w:val="22"/>
          <w:szCs w:val="22"/>
          <w:lang w:eastAsia="en-CA"/>
        </w:rPr>
      </w:pPr>
      <w:ins w:id="9"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"_Toc91192218"</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DEDICATION</w:t>
        </w:r>
        <w:r>
          <w:rPr>
            <w:noProof/>
            <w:webHidden/>
          </w:rPr>
          <w:tab/>
        </w:r>
        <w:r>
          <w:rPr>
            <w:noProof/>
            <w:webHidden/>
          </w:rPr>
          <w:fldChar w:fldCharType="begin"/>
        </w:r>
        <w:r>
          <w:rPr>
            <w:noProof/>
            <w:webHidden/>
          </w:rPr>
          <w:instrText xml:space="preserve"> PAGEREF _Toc91192218 \h </w:instrText>
        </w:r>
        <w:r>
          <w:rPr>
            <w:noProof/>
            <w:webHidden/>
          </w:rPr>
        </w:r>
      </w:ins>
      <w:r>
        <w:rPr>
          <w:noProof/>
          <w:webHidden/>
        </w:rPr>
        <w:fldChar w:fldCharType="separate"/>
      </w:r>
      <w:ins w:id="10" w:author="Tolulope Olugbenga" w:date="2021-12-23T22:50:00Z">
        <w:r>
          <w:rPr>
            <w:noProof/>
            <w:webHidden/>
          </w:rPr>
          <w:t>iii</w:t>
        </w:r>
        <w:r>
          <w:rPr>
            <w:noProof/>
            <w:webHidden/>
          </w:rPr>
          <w:fldChar w:fldCharType="end"/>
        </w:r>
        <w:r w:rsidRPr="0019141F">
          <w:rPr>
            <w:rStyle w:val="Hyperlink"/>
            <w:noProof/>
          </w:rPr>
          <w:fldChar w:fldCharType="end"/>
        </w:r>
      </w:ins>
    </w:p>
    <w:p w14:paraId="229D905F" w14:textId="08C01B5F" w:rsidR="00FB7758" w:rsidRDefault="00FB7758">
      <w:pPr>
        <w:pStyle w:val="TOC1"/>
        <w:rPr>
          <w:ins w:id="11" w:author="Tolulope Olugbenga" w:date="2021-12-23T22:50:00Z"/>
          <w:rFonts w:asciiTheme="minorHAnsi" w:eastAsiaTheme="minorEastAsia" w:hAnsiTheme="minorHAnsi" w:cstheme="minorBidi"/>
          <w:noProof/>
          <w:sz w:val="22"/>
          <w:szCs w:val="22"/>
          <w:lang w:eastAsia="en-CA"/>
        </w:rPr>
      </w:pPr>
      <w:ins w:id="12"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"_Toc91192219"</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ACKNOWLEDGEMENTS</w:t>
        </w:r>
        <w:r>
          <w:rPr>
            <w:noProof/>
            <w:webHidden/>
          </w:rPr>
          <w:tab/>
        </w:r>
        <w:r>
          <w:rPr>
            <w:noProof/>
            <w:webHidden/>
          </w:rPr>
          <w:fldChar w:fldCharType="begin"/>
        </w:r>
        <w:r>
          <w:rPr>
            <w:noProof/>
            <w:webHidden/>
          </w:rPr>
          <w:instrText xml:space="preserve"> PAGEREF _Toc91192219 \h </w:instrText>
        </w:r>
        <w:r>
          <w:rPr>
            <w:noProof/>
            <w:webHidden/>
          </w:rPr>
        </w:r>
      </w:ins>
      <w:r>
        <w:rPr>
          <w:noProof/>
          <w:webHidden/>
        </w:rPr>
        <w:fldChar w:fldCharType="separate"/>
      </w:r>
      <w:ins w:id="13" w:author="Tolulope Olugbenga" w:date="2021-12-23T22:50:00Z">
        <w:r>
          <w:rPr>
            <w:noProof/>
            <w:webHidden/>
          </w:rPr>
          <w:t>iv</w:t>
        </w:r>
        <w:r>
          <w:rPr>
            <w:noProof/>
            <w:webHidden/>
          </w:rPr>
          <w:fldChar w:fldCharType="end"/>
        </w:r>
        <w:r w:rsidRPr="0019141F">
          <w:rPr>
            <w:rStyle w:val="Hyperlink"/>
            <w:noProof/>
          </w:rPr>
          <w:fldChar w:fldCharType="end"/>
        </w:r>
      </w:ins>
    </w:p>
    <w:p w14:paraId="11B85352" w14:textId="0C072369" w:rsidR="00FB7758" w:rsidRDefault="00FB7758">
      <w:pPr>
        <w:pStyle w:val="TOC1"/>
        <w:rPr>
          <w:ins w:id="14" w:author="Tolulope Olugbenga" w:date="2021-12-23T22:50:00Z"/>
          <w:rFonts w:asciiTheme="minorHAnsi" w:eastAsiaTheme="minorEastAsia" w:hAnsiTheme="minorHAnsi" w:cstheme="minorBidi"/>
          <w:noProof/>
          <w:sz w:val="22"/>
          <w:szCs w:val="22"/>
          <w:lang w:eastAsia="en-CA"/>
        </w:rPr>
      </w:pPr>
      <w:ins w:id="15"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"_Toc91192220"</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Table of Contents</w:t>
        </w:r>
        <w:r>
          <w:rPr>
            <w:noProof/>
            <w:webHidden/>
          </w:rPr>
          <w:tab/>
        </w:r>
        <w:r>
          <w:rPr>
            <w:noProof/>
            <w:webHidden/>
          </w:rPr>
          <w:fldChar w:fldCharType="begin"/>
        </w:r>
        <w:r>
          <w:rPr>
            <w:noProof/>
            <w:webHidden/>
          </w:rPr>
          <w:instrText xml:space="preserve"> PAGEREF _Toc91192220 \h </w:instrText>
        </w:r>
        <w:r>
          <w:rPr>
            <w:noProof/>
            <w:webHidden/>
          </w:rPr>
        </w:r>
      </w:ins>
      <w:r>
        <w:rPr>
          <w:noProof/>
          <w:webHidden/>
        </w:rPr>
        <w:fldChar w:fldCharType="separate"/>
      </w:r>
      <w:ins w:id="16" w:author="Tolulope Olugbenga" w:date="2021-12-23T22:50:00Z">
        <w:r>
          <w:rPr>
            <w:noProof/>
            <w:webHidden/>
          </w:rPr>
          <w:t>v</w:t>
        </w:r>
        <w:r>
          <w:rPr>
            <w:noProof/>
            <w:webHidden/>
          </w:rPr>
          <w:fldChar w:fldCharType="end"/>
        </w:r>
        <w:r w:rsidRPr="0019141F">
          <w:rPr>
            <w:rStyle w:val="Hyperlink"/>
            <w:noProof/>
          </w:rPr>
          <w:fldChar w:fldCharType="end"/>
        </w:r>
      </w:ins>
    </w:p>
    <w:p w14:paraId="67613D37" w14:textId="0217EC7B" w:rsidR="00FB7758" w:rsidRDefault="00FB7758">
      <w:pPr>
        <w:pStyle w:val="TOC1"/>
        <w:rPr>
          <w:ins w:id="17" w:author="Tolulope Olugbenga" w:date="2021-12-23T22:50:00Z"/>
          <w:rFonts w:asciiTheme="minorHAnsi" w:eastAsiaTheme="minorEastAsia" w:hAnsiTheme="minorHAnsi" w:cstheme="minorBidi"/>
          <w:noProof/>
          <w:sz w:val="22"/>
          <w:szCs w:val="22"/>
          <w:lang w:eastAsia="en-CA"/>
        </w:rPr>
      </w:pPr>
      <w:ins w:id="18"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"_Toc91192221"</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List of Tables</w:t>
        </w:r>
        <w:r>
          <w:rPr>
            <w:noProof/>
            <w:webHidden/>
          </w:rPr>
          <w:tab/>
        </w:r>
        <w:r>
          <w:rPr>
            <w:noProof/>
            <w:webHidden/>
          </w:rPr>
          <w:fldChar w:fldCharType="begin"/>
        </w:r>
        <w:r>
          <w:rPr>
            <w:noProof/>
            <w:webHidden/>
          </w:rPr>
          <w:instrText xml:space="preserve"> PAGEREF _Toc91192221 \h </w:instrText>
        </w:r>
        <w:r>
          <w:rPr>
            <w:noProof/>
            <w:webHidden/>
          </w:rPr>
        </w:r>
      </w:ins>
      <w:r>
        <w:rPr>
          <w:noProof/>
          <w:webHidden/>
        </w:rPr>
        <w:fldChar w:fldCharType="separate"/>
      </w:r>
      <w:ins w:id="19" w:author="Tolulope Olugbenga" w:date="2021-12-23T22:50:00Z">
        <w:r>
          <w:rPr>
            <w:noProof/>
            <w:webHidden/>
          </w:rPr>
          <w:t>ix</w:t>
        </w:r>
        <w:r>
          <w:rPr>
            <w:noProof/>
            <w:webHidden/>
          </w:rPr>
          <w:fldChar w:fldCharType="end"/>
        </w:r>
        <w:r w:rsidRPr="0019141F">
          <w:rPr>
            <w:rStyle w:val="Hyperlink"/>
            <w:noProof/>
          </w:rPr>
          <w:fldChar w:fldCharType="end"/>
        </w:r>
      </w:ins>
    </w:p>
    <w:p w14:paraId="18764B50" w14:textId="13BE3EC5" w:rsidR="00FB7758" w:rsidRDefault="00FB7758">
      <w:pPr>
        <w:pStyle w:val="TOC1"/>
        <w:rPr>
          <w:ins w:id="20" w:author="Tolulope Olugbenga" w:date="2021-12-23T22:50:00Z"/>
          <w:rFonts w:asciiTheme="minorHAnsi" w:eastAsiaTheme="minorEastAsia" w:hAnsiTheme="minorHAnsi" w:cstheme="minorBidi"/>
          <w:noProof/>
          <w:sz w:val="22"/>
          <w:szCs w:val="22"/>
          <w:lang w:eastAsia="en-CA"/>
        </w:rPr>
      </w:pPr>
      <w:ins w:id="21"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"_Toc91192222"</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List of Figures</w:t>
        </w:r>
        <w:r>
          <w:rPr>
            <w:noProof/>
            <w:webHidden/>
          </w:rPr>
          <w:tab/>
        </w:r>
        <w:r>
          <w:rPr>
            <w:noProof/>
            <w:webHidden/>
          </w:rPr>
          <w:fldChar w:fldCharType="begin"/>
        </w:r>
        <w:r>
          <w:rPr>
            <w:noProof/>
            <w:webHidden/>
          </w:rPr>
          <w:instrText xml:space="preserve"> PAGEREF _Toc91192222 \h </w:instrText>
        </w:r>
        <w:r>
          <w:rPr>
            <w:noProof/>
            <w:webHidden/>
          </w:rPr>
        </w:r>
      </w:ins>
      <w:r>
        <w:rPr>
          <w:noProof/>
          <w:webHidden/>
        </w:rPr>
        <w:fldChar w:fldCharType="separate"/>
      </w:r>
      <w:ins w:id="22" w:author="Tolulope Olugbenga" w:date="2021-12-23T22:50:00Z">
        <w:r>
          <w:rPr>
            <w:noProof/>
            <w:webHidden/>
          </w:rPr>
          <w:t>x</w:t>
        </w:r>
        <w:r>
          <w:rPr>
            <w:noProof/>
            <w:webHidden/>
          </w:rPr>
          <w:fldChar w:fldCharType="end"/>
        </w:r>
        <w:r w:rsidRPr="0019141F">
          <w:rPr>
            <w:rStyle w:val="Hyperlink"/>
            <w:noProof/>
          </w:rPr>
          <w:fldChar w:fldCharType="end"/>
        </w:r>
      </w:ins>
    </w:p>
    <w:p w14:paraId="0D33F7DC" w14:textId="3AB1269C" w:rsidR="00FB7758" w:rsidRDefault="00FB7758">
      <w:pPr>
        <w:pStyle w:val="TOC1"/>
        <w:rPr>
          <w:ins w:id="23" w:author="Tolulope Olugbenga" w:date="2021-12-23T22:50:00Z"/>
          <w:rFonts w:asciiTheme="minorHAnsi" w:eastAsiaTheme="minorEastAsia" w:hAnsiTheme="minorHAnsi" w:cstheme="minorBidi"/>
          <w:noProof/>
          <w:sz w:val="22"/>
          <w:szCs w:val="22"/>
          <w:lang w:eastAsia="en-CA"/>
        </w:rPr>
      </w:pPr>
      <w:ins w:id="24"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"_Toc91192223"</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List of Abbreviations</w:t>
        </w:r>
        <w:r>
          <w:rPr>
            <w:noProof/>
            <w:webHidden/>
          </w:rPr>
          <w:tab/>
        </w:r>
        <w:r>
          <w:rPr>
            <w:noProof/>
            <w:webHidden/>
          </w:rPr>
          <w:fldChar w:fldCharType="begin"/>
        </w:r>
        <w:r>
          <w:rPr>
            <w:noProof/>
            <w:webHidden/>
          </w:rPr>
          <w:instrText xml:space="preserve"> PAGEREF _Toc91192223 \h </w:instrText>
        </w:r>
        <w:r>
          <w:rPr>
            <w:noProof/>
            <w:webHidden/>
          </w:rPr>
        </w:r>
      </w:ins>
      <w:r>
        <w:rPr>
          <w:noProof/>
          <w:webHidden/>
        </w:rPr>
        <w:fldChar w:fldCharType="separate"/>
      </w:r>
      <w:ins w:id="25" w:author="Tolulope Olugbenga" w:date="2021-12-23T22:50:00Z">
        <w:r>
          <w:rPr>
            <w:noProof/>
            <w:webHidden/>
          </w:rPr>
          <w:t>xiv</w:t>
        </w:r>
        <w:r>
          <w:rPr>
            <w:noProof/>
            <w:webHidden/>
          </w:rPr>
          <w:fldChar w:fldCharType="end"/>
        </w:r>
        <w:r w:rsidRPr="0019141F">
          <w:rPr>
            <w:rStyle w:val="Hyperlink"/>
            <w:noProof/>
          </w:rPr>
          <w:fldChar w:fldCharType="end"/>
        </w:r>
      </w:ins>
    </w:p>
    <w:p w14:paraId="1DB86474" w14:textId="674A0B7B" w:rsidR="00FB7758" w:rsidRDefault="00FB7758">
      <w:pPr>
        <w:pStyle w:val="TOC1"/>
        <w:rPr>
          <w:ins w:id="26" w:author="Tolulope Olugbenga" w:date="2021-12-23T22:50:00Z"/>
          <w:rFonts w:asciiTheme="minorHAnsi" w:eastAsiaTheme="minorEastAsia" w:hAnsiTheme="minorHAnsi" w:cstheme="minorBidi"/>
          <w:noProof/>
          <w:sz w:val="22"/>
          <w:szCs w:val="22"/>
          <w:lang w:eastAsia="en-CA"/>
        </w:rPr>
      </w:pPr>
      <w:ins w:id="27"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"_Toc91192224"</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1 Introduction</w:t>
        </w:r>
        <w:r>
          <w:rPr>
            <w:noProof/>
            <w:webHidden/>
          </w:rPr>
          <w:tab/>
        </w:r>
        <w:r>
          <w:rPr>
            <w:noProof/>
            <w:webHidden/>
          </w:rPr>
          <w:fldChar w:fldCharType="begin"/>
        </w:r>
        <w:r>
          <w:rPr>
            <w:noProof/>
            <w:webHidden/>
          </w:rPr>
          <w:instrText xml:space="preserve"> PAGEREF _Toc91192224 \h </w:instrText>
        </w:r>
        <w:r>
          <w:rPr>
            <w:noProof/>
            <w:webHidden/>
          </w:rPr>
        </w:r>
      </w:ins>
      <w:r>
        <w:rPr>
          <w:noProof/>
          <w:webHidden/>
        </w:rPr>
        <w:fldChar w:fldCharType="separate"/>
      </w:r>
      <w:ins w:id="28" w:author="Tolulope Olugbenga" w:date="2021-12-23T22:50:00Z">
        <w:r>
          <w:rPr>
            <w:noProof/>
            <w:webHidden/>
          </w:rPr>
          <w:t>1</w:t>
        </w:r>
        <w:r>
          <w:rPr>
            <w:noProof/>
            <w:webHidden/>
          </w:rPr>
          <w:fldChar w:fldCharType="end"/>
        </w:r>
        <w:r w:rsidRPr="0019141F">
          <w:rPr>
            <w:rStyle w:val="Hyperlink"/>
            <w:noProof/>
          </w:rPr>
          <w:fldChar w:fldCharType="end"/>
        </w:r>
      </w:ins>
    </w:p>
    <w:p w14:paraId="45F26C17" w14:textId="07A9DF25" w:rsidR="00FB7758" w:rsidRDefault="00FB7758">
      <w:pPr>
        <w:pStyle w:val="TOC2"/>
        <w:tabs>
          <w:tab w:val="right" w:leader="dot" w:pos="8630"/>
        </w:tabs>
        <w:rPr>
          <w:ins w:id="29" w:author="Tolulope Olugbenga" w:date="2021-12-23T22:50:00Z"/>
          <w:rFonts w:asciiTheme="minorHAnsi" w:eastAsiaTheme="minorEastAsia" w:hAnsiTheme="minorHAnsi" w:cstheme="minorBidi"/>
          <w:noProof/>
          <w:sz w:val="22"/>
          <w:szCs w:val="22"/>
          <w:lang w:eastAsia="en-CA"/>
        </w:rPr>
      </w:pPr>
      <w:ins w:id="30"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"_Toc91192225"</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1.1 Objectives</w:t>
        </w:r>
        <w:r>
          <w:rPr>
            <w:noProof/>
            <w:webHidden/>
          </w:rPr>
          <w:tab/>
        </w:r>
        <w:r>
          <w:rPr>
            <w:noProof/>
            <w:webHidden/>
          </w:rPr>
          <w:fldChar w:fldCharType="begin"/>
        </w:r>
        <w:r>
          <w:rPr>
            <w:noProof/>
            <w:webHidden/>
          </w:rPr>
          <w:instrText xml:space="preserve"> PAGEREF _Toc91192225 \h </w:instrText>
        </w:r>
        <w:r>
          <w:rPr>
            <w:noProof/>
            <w:webHidden/>
          </w:rPr>
        </w:r>
      </w:ins>
      <w:r>
        <w:rPr>
          <w:noProof/>
          <w:webHidden/>
        </w:rPr>
        <w:fldChar w:fldCharType="separate"/>
      </w:r>
      <w:ins w:id="31" w:author="Tolulope Olugbenga" w:date="2021-12-23T22:50:00Z">
        <w:r>
          <w:rPr>
            <w:noProof/>
            <w:webHidden/>
          </w:rPr>
          <w:t>3</w:t>
        </w:r>
        <w:r>
          <w:rPr>
            <w:noProof/>
            <w:webHidden/>
          </w:rPr>
          <w:fldChar w:fldCharType="end"/>
        </w:r>
        <w:r w:rsidRPr="0019141F">
          <w:rPr>
            <w:rStyle w:val="Hyperlink"/>
            <w:noProof/>
          </w:rPr>
          <w:fldChar w:fldCharType="end"/>
        </w:r>
      </w:ins>
    </w:p>
    <w:p w14:paraId="00297FCF" w14:textId="5C57C202" w:rsidR="00FB7758" w:rsidRDefault="00FB7758">
      <w:pPr>
        <w:pStyle w:val="TOC1"/>
        <w:rPr>
          <w:ins w:id="32" w:author="Tolulope Olugbenga" w:date="2021-12-23T22:50:00Z"/>
          <w:rFonts w:asciiTheme="minorHAnsi" w:eastAsiaTheme="minorEastAsia" w:hAnsiTheme="minorHAnsi" w:cstheme="minorBidi"/>
          <w:noProof/>
          <w:sz w:val="22"/>
          <w:szCs w:val="22"/>
          <w:lang w:eastAsia="en-CA"/>
        </w:rPr>
      </w:pPr>
      <w:ins w:id="33"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"_Toc91192226"</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 Overview of Load Forecasting</w:t>
        </w:r>
        <w:r>
          <w:rPr>
            <w:noProof/>
            <w:webHidden/>
          </w:rPr>
          <w:tab/>
        </w:r>
        <w:r>
          <w:rPr>
            <w:noProof/>
            <w:webHidden/>
          </w:rPr>
          <w:fldChar w:fldCharType="begin"/>
        </w:r>
        <w:r>
          <w:rPr>
            <w:noProof/>
            <w:webHidden/>
          </w:rPr>
          <w:instrText xml:space="preserve"> PAGEREF _Toc91192226 \h </w:instrText>
        </w:r>
        <w:r>
          <w:rPr>
            <w:noProof/>
            <w:webHidden/>
          </w:rPr>
        </w:r>
      </w:ins>
      <w:r>
        <w:rPr>
          <w:noProof/>
          <w:webHidden/>
        </w:rPr>
        <w:fldChar w:fldCharType="separate"/>
      </w:r>
      <w:ins w:id="34" w:author="Tolulope Olugbenga" w:date="2021-12-23T22:50:00Z">
        <w:r>
          <w:rPr>
            <w:noProof/>
            <w:webHidden/>
          </w:rPr>
          <w:t>5</w:t>
        </w:r>
        <w:r>
          <w:rPr>
            <w:noProof/>
            <w:webHidden/>
          </w:rPr>
          <w:fldChar w:fldCharType="end"/>
        </w:r>
        <w:r w:rsidRPr="0019141F">
          <w:rPr>
            <w:rStyle w:val="Hyperlink"/>
            <w:noProof/>
          </w:rPr>
          <w:fldChar w:fldCharType="end"/>
        </w:r>
      </w:ins>
    </w:p>
    <w:p w14:paraId="5318C652" w14:textId="72FF4F69" w:rsidR="00FB7758" w:rsidRDefault="00FB7758">
      <w:pPr>
        <w:pStyle w:val="TOC2"/>
        <w:tabs>
          <w:tab w:val="right" w:leader="dot" w:pos="8630"/>
        </w:tabs>
        <w:rPr>
          <w:ins w:id="35" w:author="Tolulope Olugbenga" w:date="2021-12-23T22:50:00Z"/>
          <w:rFonts w:asciiTheme="minorHAnsi" w:eastAsiaTheme="minorEastAsia" w:hAnsiTheme="minorHAnsi" w:cstheme="minorBidi"/>
          <w:noProof/>
          <w:sz w:val="22"/>
          <w:szCs w:val="22"/>
          <w:lang w:eastAsia="en-CA"/>
        </w:rPr>
      </w:pPr>
      <w:ins w:id="36"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"_Toc91192227"</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2.1 Factors That Affect the Load Demand</w:t>
        </w:r>
        <w:r>
          <w:rPr>
            <w:noProof/>
            <w:webHidden/>
          </w:rPr>
          <w:tab/>
        </w:r>
        <w:r>
          <w:rPr>
            <w:noProof/>
            <w:webHidden/>
          </w:rPr>
          <w:fldChar w:fldCharType="begin"/>
        </w:r>
        <w:r>
          <w:rPr>
            <w:noProof/>
            <w:webHidden/>
          </w:rPr>
          <w:instrText xml:space="preserve"> PAGEREF _Toc91192227 \h </w:instrText>
        </w:r>
        <w:r>
          <w:rPr>
            <w:noProof/>
            <w:webHidden/>
          </w:rPr>
        </w:r>
      </w:ins>
      <w:r>
        <w:rPr>
          <w:noProof/>
          <w:webHidden/>
        </w:rPr>
        <w:fldChar w:fldCharType="separate"/>
      </w:r>
      <w:ins w:id="37" w:author="Tolulope Olugbenga" w:date="2021-12-23T22:50:00Z">
        <w:r>
          <w:rPr>
            <w:noProof/>
            <w:webHidden/>
          </w:rPr>
          <w:t>5</w:t>
        </w:r>
        <w:r>
          <w:rPr>
            <w:noProof/>
            <w:webHidden/>
          </w:rPr>
          <w:fldChar w:fldCharType="end"/>
        </w:r>
        <w:r w:rsidRPr="0019141F">
          <w:rPr>
            <w:rStyle w:val="Hyperlink"/>
            <w:noProof/>
          </w:rPr>
          <w:fldChar w:fldCharType="end"/>
        </w:r>
      </w:ins>
    </w:p>
    <w:p w14:paraId="787D1260" w14:textId="03A4055A" w:rsidR="00FB7758" w:rsidRDefault="00FB7758">
      <w:pPr>
        <w:pStyle w:val="TOC2"/>
        <w:tabs>
          <w:tab w:val="right" w:leader="dot" w:pos="8630"/>
        </w:tabs>
        <w:rPr>
          <w:ins w:id="38" w:author="Tolulope Olugbenga" w:date="2021-12-23T22:50:00Z"/>
          <w:rFonts w:asciiTheme="minorHAnsi" w:eastAsiaTheme="minorEastAsia" w:hAnsiTheme="minorHAnsi" w:cstheme="minorBidi"/>
          <w:noProof/>
          <w:sz w:val="22"/>
          <w:szCs w:val="22"/>
          <w:lang w:eastAsia="en-CA"/>
        </w:rPr>
      </w:pPr>
      <w:ins w:id="39"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"_Toc91192228"</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2.2 Load Forecasting Horizons</w:t>
        </w:r>
        <w:r>
          <w:rPr>
            <w:noProof/>
            <w:webHidden/>
          </w:rPr>
          <w:tab/>
        </w:r>
        <w:r>
          <w:rPr>
            <w:noProof/>
            <w:webHidden/>
          </w:rPr>
          <w:fldChar w:fldCharType="begin"/>
        </w:r>
        <w:r>
          <w:rPr>
            <w:noProof/>
            <w:webHidden/>
          </w:rPr>
          <w:instrText xml:space="preserve"> PAGEREF _Toc91192228 \h </w:instrText>
        </w:r>
        <w:r>
          <w:rPr>
            <w:noProof/>
            <w:webHidden/>
          </w:rPr>
        </w:r>
      </w:ins>
      <w:r>
        <w:rPr>
          <w:noProof/>
          <w:webHidden/>
        </w:rPr>
        <w:fldChar w:fldCharType="separate"/>
      </w:r>
      <w:ins w:id="40" w:author="Tolulope Olugbenga" w:date="2021-12-23T22:50:00Z">
        <w:r>
          <w:rPr>
            <w:noProof/>
            <w:webHidden/>
          </w:rPr>
          <w:t>7</w:t>
        </w:r>
        <w:r>
          <w:rPr>
            <w:noProof/>
            <w:webHidden/>
          </w:rPr>
          <w:fldChar w:fldCharType="end"/>
        </w:r>
        <w:r w:rsidRPr="0019141F">
          <w:rPr>
            <w:rStyle w:val="Hyperlink"/>
            <w:noProof/>
          </w:rPr>
          <w:fldChar w:fldCharType="end"/>
        </w:r>
      </w:ins>
    </w:p>
    <w:p w14:paraId="7136EC40" w14:textId="4509BC60" w:rsidR="00FB7758" w:rsidRDefault="00FB7758">
      <w:pPr>
        <w:pStyle w:val="TOC2"/>
        <w:tabs>
          <w:tab w:val="right" w:leader="dot" w:pos="8630"/>
        </w:tabs>
        <w:rPr>
          <w:ins w:id="41" w:author="Tolulope Olugbenga" w:date="2021-12-23T22:50:00Z"/>
          <w:rFonts w:asciiTheme="minorHAnsi" w:eastAsiaTheme="minorEastAsia" w:hAnsiTheme="minorHAnsi" w:cstheme="minorBidi"/>
          <w:noProof/>
          <w:sz w:val="22"/>
          <w:szCs w:val="22"/>
          <w:lang w:eastAsia="en-CA"/>
        </w:rPr>
      </w:pPr>
      <w:ins w:id="42"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"_Toc91192229"</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2.3 The Benchmark Forecasters</w:t>
        </w:r>
        <w:r>
          <w:rPr>
            <w:noProof/>
            <w:webHidden/>
          </w:rPr>
          <w:tab/>
        </w:r>
        <w:r>
          <w:rPr>
            <w:noProof/>
            <w:webHidden/>
          </w:rPr>
          <w:fldChar w:fldCharType="begin"/>
        </w:r>
        <w:r>
          <w:rPr>
            <w:noProof/>
            <w:webHidden/>
          </w:rPr>
          <w:instrText xml:space="preserve"> PAGEREF _Toc91192229 \h </w:instrText>
        </w:r>
        <w:r>
          <w:rPr>
            <w:noProof/>
            <w:webHidden/>
          </w:rPr>
        </w:r>
      </w:ins>
      <w:r>
        <w:rPr>
          <w:noProof/>
          <w:webHidden/>
        </w:rPr>
        <w:fldChar w:fldCharType="separate"/>
      </w:r>
      <w:ins w:id="43" w:author="Tolulope Olugbenga" w:date="2021-12-23T22:50:00Z">
        <w:r>
          <w:rPr>
            <w:noProof/>
            <w:webHidden/>
          </w:rPr>
          <w:t>7</w:t>
        </w:r>
        <w:r>
          <w:rPr>
            <w:noProof/>
            <w:webHidden/>
          </w:rPr>
          <w:fldChar w:fldCharType="end"/>
        </w:r>
        <w:r w:rsidRPr="0019141F">
          <w:rPr>
            <w:rStyle w:val="Hyperlink"/>
            <w:noProof/>
          </w:rPr>
          <w:fldChar w:fldCharType="end"/>
        </w:r>
      </w:ins>
    </w:p>
    <w:p w14:paraId="63124B5C" w14:textId="6A679495" w:rsidR="00FB7758" w:rsidRDefault="00FB7758">
      <w:pPr>
        <w:pStyle w:val="TOC3"/>
        <w:tabs>
          <w:tab w:val="right" w:leader="dot" w:pos="8630"/>
        </w:tabs>
        <w:rPr>
          <w:ins w:id="44" w:author="Tolulope Olugbenga" w:date="2021-12-23T22:50:00Z"/>
          <w:rFonts w:asciiTheme="minorHAnsi" w:eastAsiaTheme="minorEastAsia" w:hAnsiTheme="minorHAnsi" w:cstheme="minorBidi"/>
          <w:noProof/>
          <w:sz w:val="22"/>
          <w:szCs w:val="22"/>
          <w:lang w:eastAsia="en-CA"/>
        </w:rPr>
      </w:pPr>
      <w:ins w:id="45"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"_Toc91192230"</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2.3.1 The Seasonal Naïve Forecaster (SNF)</w:t>
        </w:r>
        <w:r>
          <w:rPr>
            <w:noProof/>
            <w:webHidden/>
          </w:rPr>
          <w:tab/>
        </w:r>
        <w:r>
          <w:rPr>
            <w:noProof/>
            <w:webHidden/>
          </w:rPr>
          <w:fldChar w:fldCharType="begin"/>
        </w:r>
        <w:r>
          <w:rPr>
            <w:noProof/>
            <w:webHidden/>
          </w:rPr>
          <w:instrText xml:space="preserve"> PAGEREF _Toc91192230 \h </w:instrText>
        </w:r>
        <w:r>
          <w:rPr>
            <w:noProof/>
            <w:webHidden/>
          </w:rPr>
        </w:r>
      </w:ins>
      <w:r>
        <w:rPr>
          <w:noProof/>
          <w:webHidden/>
        </w:rPr>
        <w:fldChar w:fldCharType="separate"/>
      </w:r>
      <w:ins w:id="46" w:author="Tolulope Olugbenga" w:date="2021-12-23T22:50:00Z">
        <w:r>
          <w:rPr>
            <w:noProof/>
            <w:webHidden/>
          </w:rPr>
          <w:t>8</w:t>
        </w:r>
        <w:r>
          <w:rPr>
            <w:noProof/>
            <w:webHidden/>
          </w:rPr>
          <w:fldChar w:fldCharType="end"/>
        </w:r>
        <w:r w:rsidRPr="0019141F">
          <w:rPr>
            <w:rStyle w:val="Hyperlink"/>
            <w:noProof/>
          </w:rPr>
          <w:fldChar w:fldCharType="end"/>
        </w:r>
      </w:ins>
    </w:p>
    <w:p w14:paraId="4FE1E8DB" w14:textId="36D8976F" w:rsidR="00FB7758" w:rsidRDefault="00FB7758">
      <w:pPr>
        <w:pStyle w:val="TOC3"/>
        <w:tabs>
          <w:tab w:val="right" w:leader="dot" w:pos="8630"/>
        </w:tabs>
        <w:rPr>
          <w:ins w:id="47" w:author="Tolulope Olugbenga" w:date="2021-12-23T22:50:00Z"/>
          <w:rFonts w:asciiTheme="minorHAnsi" w:eastAsiaTheme="minorEastAsia" w:hAnsiTheme="minorHAnsi" w:cstheme="minorBidi"/>
          <w:noProof/>
          <w:sz w:val="22"/>
          <w:szCs w:val="22"/>
          <w:lang w:eastAsia="en-CA"/>
        </w:rPr>
      </w:pPr>
      <w:ins w:id="48"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"_Toc91192231"</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2.3.2 The Multiple Linear Regression Forecaster (MLR)</w:t>
        </w:r>
        <w:r>
          <w:rPr>
            <w:noProof/>
            <w:webHidden/>
          </w:rPr>
          <w:tab/>
        </w:r>
        <w:r>
          <w:rPr>
            <w:noProof/>
            <w:webHidden/>
          </w:rPr>
          <w:fldChar w:fldCharType="begin"/>
        </w:r>
        <w:r>
          <w:rPr>
            <w:noProof/>
            <w:webHidden/>
          </w:rPr>
          <w:instrText xml:space="preserve"> PAGEREF _Toc91192231 \h </w:instrText>
        </w:r>
        <w:r>
          <w:rPr>
            <w:noProof/>
            <w:webHidden/>
          </w:rPr>
        </w:r>
      </w:ins>
      <w:r>
        <w:rPr>
          <w:noProof/>
          <w:webHidden/>
        </w:rPr>
        <w:fldChar w:fldCharType="separate"/>
      </w:r>
      <w:ins w:id="49" w:author="Tolulope Olugbenga" w:date="2021-12-23T22:50:00Z">
        <w:r>
          <w:rPr>
            <w:noProof/>
            <w:webHidden/>
          </w:rPr>
          <w:t>9</w:t>
        </w:r>
        <w:r>
          <w:rPr>
            <w:noProof/>
            <w:webHidden/>
          </w:rPr>
          <w:fldChar w:fldCharType="end"/>
        </w:r>
        <w:r w:rsidRPr="0019141F">
          <w:rPr>
            <w:rStyle w:val="Hyperlink"/>
            <w:noProof/>
          </w:rPr>
          <w:fldChar w:fldCharType="end"/>
        </w:r>
      </w:ins>
    </w:p>
    <w:p w14:paraId="28AEEAA2" w14:textId="6E9BDBB2" w:rsidR="00FB7758" w:rsidRDefault="00FB7758">
      <w:pPr>
        <w:pStyle w:val="TOC3"/>
        <w:tabs>
          <w:tab w:val="right" w:leader="dot" w:pos="8630"/>
        </w:tabs>
        <w:rPr>
          <w:ins w:id="50" w:author="Tolulope Olugbenga" w:date="2021-12-23T22:50:00Z"/>
          <w:rFonts w:asciiTheme="minorHAnsi" w:eastAsiaTheme="minorEastAsia" w:hAnsiTheme="minorHAnsi" w:cstheme="minorBidi"/>
          <w:noProof/>
          <w:sz w:val="22"/>
          <w:szCs w:val="22"/>
          <w:lang w:eastAsia="en-CA"/>
        </w:rPr>
      </w:pPr>
      <w:ins w:id="51"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"_Toc91192232"</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2.3.3 The Auto-Regressive Integrated Moving Average Forecaster (ARIMA)</w:t>
        </w:r>
        <w:r>
          <w:rPr>
            <w:noProof/>
            <w:webHidden/>
          </w:rPr>
          <w:tab/>
        </w:r>
        <w:r>
          <w:rPr>
            <w:noProof/>
            <w:webHidden/>
          </w:rPr>
          <w:fldChar w:fldCharType="begin"/>
        </w:r>
        <w:r>
          <w:rPr>
            <w:noProof/>
            <w:webHidden/>
          </w:rPr>
          <w:instrText xml:space="preserve"> PAGEREF _Toc91192232 \h </w:instrText>
        </w:r>
        <w:r>
          <w:rPr>
            <w:noProof/>
            <w:webHidden/>
          </w:rPr>
        </w:r>
      </w:ins>
      <w:r>
        <w:rPr>
          <w:noProof/>
          <w:webHidden/>
        </w:rPr>
        <w:fldChar w:fldCharType="separate"/>
      </w:r>
      <w:ins w:id="52" w:author="Tolulope Olugbenga" w:date="2021-12-23T22:50:00Z">
        <w:r>
          <w:rPr>
            <w:noProof/>
            <w:webHidden/>
          </w:rPr>
          <w:t>10</w:t>
        </w:r>
        <w:r>
          <w:rPr>
            <w:noProof/>
            <w:webHidden/>
          </w:rPr>
          <w:fldChar w:fldCharType="end"/>
        </w:r>
        <w:r w:rsidRPr="0019141F">
          <w:rPr>
            <w:rStyle w:val="Hyperlink"/>
            <w:noProof/>
          </w:rPr>
          <w:fldChar w:fldCharType="end"/>
        </w:r>
      </w:ins>
    </w:p>
    <w:p w14:paraId="596C10DB" w14:textId="50003CFA" w:rsidR="00FB7758" w:rsidRDefault="00FB7758">
      <w:pPr>
        <w:pStyle w:val="TOC3"/>
        <w:tabs>
          <w:tab w:val="right" w:leader="dot" w:pos="8630"/>
        </w:tabs>
        <w:rPr>
          <w:ins w:id="53" w:author="Tolulope Olugbenga" w:date="2021-12-23T22:50:00Z"/>
          <w:rFonts w:asciiTheme="minorHAnsi" w:eastAsiaTheme="minorEastAsia" w:hAnsiTheme="minorHAnsi" w:cstheme="minorBidi"/>
          <w:noProof/>
          <w:sz w:val="22"/>
          <w:szCs w:val="22"/>
          <w:lang w:eastAsia="en-CA"/>
        </w:rPr>
      </w:pPr>
      <w:ins w:id="54"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"_Toc91192233"</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2.3.4 Artificial Neural Network Short Term Load Forecaster – Generation Three (ANNSTLF-G3)</w:t>
        </w:r>
        <w:r>
          <w:rPr>
            <w:noProof/>
            <w:webHidden/>
          </w:rPr>
          <w:tab/>
        </w:r>
        <w:r>
          <w:rPr>
            <w:noProof/>
            <w:webHidden/>
          </w:rPr>
          <w:fldChar w:fldCharType="begin"/>
        </w:r>
        <w:r>
          <w:rPr>
            <w:noProof/>
            <w:webHidden/>
          </w:rPr>
          <w:instrText xml:space="preserve"> PAGEREF _Toc91192233 \h </w:instrText>
        </w:r>
        <w:r>
          <w:rPr>
            <w:noProof/>
            <w:webHidden/>
          </w:rPr>
        </w:r>
      </w:ins>
      <w:r>
        <w:rPr>
          <w:noProof/>
          <w:webHidden/>
        </w:rPr>
        <w:fldChar w:fldCharType="separate"/>
      </w:r>
      <w:ins w:id="55" w:author="Tolulope Olugbenga" w:date="2021-12-23T22:50:00Z">
        <w:r>
          <w:rPr>
            <w:noProof/>
            <w:webHidden/>
          </w:rPr>
          <w:t>12</w:t>
        </w:r>
        <w:r>
          <w:rPr>
            <w:noProof/>
            <w:webHidden/>
          </w:rPr>
          <w:fldChar w:fldCharType="end"/>
        </w:r>
        <w:r w:rsidRPr="0019141F">
          <w:rPr>
            <w:rStyle w:val="Hyperlink"/>
            <w:noProof/>
          </w:rPr>
          <w:fldChar w:fldCharType="end"/>
        </w:r>
      </w:ins>
    </w:p>
    <w:p w14:paraId="21CF90C1" w14:textId="25CCFCB6" w:rsidR="00FB7758" w:rsidRDefault="00FB7758">
      <w:pPr>
        <w:pStyle w:val="TOC2"/>
        <w:tabs>
          <w:tab w:val="right" w:leader="dot" w:pos="8630"/>
        </w:tabs>
        <w:rPr>
          <w:ins w:id="56" w:author="Tolulope Olugbenga" w:date="2021-12-23T22:50:00Z"/>
          <w:rFonts w:asciiTheme="minorHAnsi" w:eastAsiaTheme="minorEastAsia" w:hAnsiTheme="minorHAnsi" w:cstheme="minorBidi"/>
          <w:noProof/>
          <w:sz w:val="22"/>
          <w:szCs w:val="22"/>
          <w:lang w:eastAsia="en-CA"/>
        </w:rPr>
      </w:pPr>
      <w:ins w:id="57"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"_Toc91192234"</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2.4 Deep Learning Forecasters</w:t>
        </w:r>
        <w:r>
          <w:rPr>
            <w:noProof/>
            <w:webHidden/>
          </w:rPr>
          <w:tab/>
        </w:r>
        <w:r>
          <w:rPr>
            <w:noProof/>
            <w:webHidden/>
          </w:rPr>
          <w:fldChar w:fldCharType="begin"/>
        </w:r>
        <w:r>
          <w:rPr>
            <w:noProof/>
            <w:webHidden/>
          </w:rPr>
          <w:instrText xml:space="preserve"> PAGEREF _Toc91192234 \h </w:instrText>
        </w:r>
        <w:r>
          <w:rPr>
            <w:noProof/>
            <w:webHidden/>
          </w:rPr>
        </w:r>
      </w:ins>
      <w:r>
        <w:rPr>
          <w:noProof/>
          <w:webHidden/>
        </w:rPr>
        <w:fldChar w:fldCharType="separate"/>
      </w:r>
      <w:ins w:id="58" w:author="Tolulope Olugbenga" w:date="2021-12-23T22:50:00Z">
        <w:r>
          <w:rPr>
            <w:noProof/>
            <w:webHidden/>
          </w:rPr>
          <w:t>16</w:t>
        </w:r>
        <w:r>
          <w:rPr>
            <w:noProof/>
            <w:webHidden/>
          </w:rPr>
          <w:fldChar w:fldCharType="end"/>
        </w:r>
        <w:r w:rsidRPr="0019141F">
          <w:rPr>
            <w:rStyle w:val="Hyperlink"/>
            <w:noProof/>
          </w:rPr>
          <w:fldChar w:fldCharType="end"/>
        </w:r>
      </w:ins>
    </w:p>
    <w:p w14:paraId="32F104DF" w14:textId="4D77FA4E" w:rsidR="00FB7758" w:rsidRDefault="00FB7758">
      <w:pPr>
        <w:pStyle w:val="TOC3"/>
        <w:tabs>
          <w:tab w:val="right" w:leader="dot" w:pos="8630"/>
        </w:tabs>
        <w:rPr>
          <w:ins w:id="59" w:author="Tolulope Olugbenga" w:date="2021-12-23T22:50:00Z"/>
          <w:rFonts w:asciiTheme="minorHAnsi" w:eastAsiaTheme="minorEastAsia" w:hAnsiTheme="minorHAnsi" w:cstheme="minorBidi"/>
          <w:noProof/>
          <w:sz w:val="22"/>
          <w:szCs w:val="22"/>
          <w:lang w:eastAsia="en-CA"/>
        </w:rPr>
      </w:pPr>
      <w:ins w:id="60"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"_Toc91192235"</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2.4.1 Deep Learning Techniques</w:t>
        </w:r>
        <w:r>
          <w:rPr>
            <w:noProof/>
            <w:webHidden/>
          </w:rPr>
          <w:tab/>
        </w:r>
        <w:r>
          <w:rPr>
            <w:noProof/>
            <w:webHidden/>
          </w:rPr>
          <w:fldChar w:fldCharType="begin"/>
        </w:r>
        <w:r>
          <w:rPr>
            <w:noProof/>
            <w:webHidden/>
          </w:rPr>
          <w:instrText xml:space="preserve"> PAGEREF _Toc91192235 \h </w:instrText>
        </w:r>
        <w:r>
          <w:rPr>
            <w:noProof/>
            <w:webHidden/>
          </w:rPr>
        </w:r>
      </w:ins>
      <w:r>
        <w:rPr>
          <w:noProof/>
          <w:webHidden/>
        </w:rPr>
        <w:fldChar w:fldCharType="separate"/>
      </w:r>
      <w:ins w:id="61" w:author="Tolulope Olugbenga" w:date="2021-12-23T22:50:00Z">
        <w:r>
          <w:rPr>
            <w:noProof/>
            <w:webHidden/>
          </w:rPr>
          <w:t>17</w:t>
        </w:r>
        <w:r>
          <w:rPr>
            <w:noProof/>
            <w:webHidden/>
          </w:rPr>
          <w:fldChar w:fldCharType="end"/>
        </w:r>
        <w:r w:rsidRPr="0019141F">
          <w:rPr>
            <w:rStyle w:val="Hyperlink"/>
            <w:noProof/>
          </w:rPr>
          <w:fldChar w:fldCharType="end"/>
        </w:r>
      </w:ins>
    </w:p>
    <w:p w14:paraId="6354A0CC" w14:textId="7DF1552E" w:rsidR="00FB7758" w:rsidRDefault="00FB7758">
      <w:pPr>
        <w:pStyle w:val="TOC3"/>
        <w:tabs>
          <w:tab w:val="right" w:leader="dot" w:pos="8630"/>
        </w:tabs>
        <w:rPr>
          <w:ins w:id="62" w:author="Tolulope Olugbenga" w:date="2021-12-23T22:50:00Z"/>
          <w:rFonts w:asciiTheme="minorHAnsi" w:eastAsiaTheme="minorEastAsia" w:hAnsiTheme="minorHAnsi" w:cstheme="minorBidi"/>
          <w:noProof/>
          <w:sz w:val="22"/>
          <w:szCs w:val="22"/>
          <w:lang w:eastAsia="en-CA"/>
        </w:rPr>
      </w:pPr>
      <w:ins w:id="63"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"_Toc91192236"</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2.4.2 LSTM and CNN as Load Forecasters</w:t>
        </w:r>
        <w:r>
          <w:rPr>
            <w:noProof/>
            <w:webHidden/>
          </w:rPr>
          <w:tab/>
        </w:r>
        <w:r>
          <w:rPr>
            <w:noProof/>
            <w:webHidden/>
          </w:rPr>
          <w:fldChar w:fldCharType="begin"/>
        </w:r>
        <w:r>
          <w:rPr>
            <w:noProof/>
            <w:webHidden/>
          </w:rPr>
          <w:instrText xml:space="preserve"> PAGEREF _Toc91192236 \h </w:instrText>
        </w:r>
        <w:r>
          <w:rPr>
            <w:noProof/>
            <w:webHidden/>
          </w:rPr>
        </w:r>
      </w:ins>
      <w:r>
        <w:rPr>
          <w:noProof/>
          <w:webHidden/>
        </w:rPr>
        <w:fldChar w:fldCharType="separate"/>
      </w:r>
      <w:ins w:id="64" w:author="Tolulope Olugbenga" w:date="2021-12-23T22:50:00Z">
        <w:r>
          <w:rPr>
            <w:noProof/>
            <w:webHidden/>
          </w:rPr>
          <w:t>23</w:t>
        </w:r>
        <w:r>
          <w:rPr>
            <w:noProof/>
            <w:webHidden/>
          </w:rPr>
          <w:fldChar w:fldCharType="end"/>
        </w:r>
        <w:r w:rsidRPr="0019141F">
          <w:rPr>
            <w:rStyle w:val="Hyperlink"/>
            <w:noProof/>
          </w:rPr>
          <w:fldChar w:fldCharType="end"/>
        </w:r>
      </w:ins>
    </w:p>
    <w:p w14:paraId="40A99E62" w14:textId="1EAB24EA" w:rsidR="00FB7758" w:rsidRDefault="00FB7758">
      <w:pPr>
        <w:pStyle w:val="TOC2"/>
        <w:tabs>
          <w:tab w:val="right" w:leader="dot" w:pos="8630"/>
        </w:tabs>
        <w:rPr>
          <w:ins w:id="65" w:author="Tolulope Olugbenga" w:date="2021-12-23T22:50:00Z"/>
          <w:rFonts w:asciiTheme="minorHAnsi" w:eastAsiaTheme="minorEastAsia" w:hAnsiTheme="minorHAnsi" w:cstheme="minorBidi"/>
          <w:noProof/>
          <w:sz w:val="22"/>
          <w:szCs w:val="22"/>
          <w:lang w:eastAsia="en-CA"/>
        </w:rPr>
      </w:pPr>
      <w:ins w:id="66"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"_Toc91192237"</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2.5 The Myth of Finding the One Size Fits All Technique</w:t>
        </w:r>
        <w:r>
          <w:rPr>
            <w:noProof/>
            <w:webHidden/>
          </w:rPr>
          <w:tab/>
        </w:r>
        <w:r>
          <w:rPr>
            <w:noProof/>
            <w:webHidden/>
          </w:rPr>
          <w:fldChar w:fldCharType="begin"/>
        </w:r>
        <w:r>
          <w:rPr>
            <w:noProof/>
            <w:webHidden/>
          </w:rPr>
          <w:instrText xml:space="preserve"> PAGEREF _Toc91192237 \h </w:instrText>
        </w:r>
        <w:r>
          <w:rPr>
            <w:noProof/>
            <w:webHidden/>
          </w:rPr>
        </w:r>
      </w:ins>
      <w:r>
        <w:rPr>
          <w:noProof/>
          <w:webHidden/>
        </w:rPr>
        <w:fldChar w:fldCharType="separate"/>
      </w:r>
      <w:ins w:id="67" w:author="Tolulope Olugbenga" w:date="2021-12-23T22:50:00Z">
        <w:r>
          <w:rPr>
            <w:noProof/>
            <w:webHidden/>
          </w:rPr>
          <w:t>24</w:t>
        </w:r>
        <w:r>
          <w:rPr>
            <w:noProof/>
            <w:webHidden/>
          </w:rPr>
          <w:fldChar w:fldCharType="end"/>
        </w:r>
        <w:r w:rsidRPr="0019141F">
          <w:rPr>
            <w:rStyle w:val="Hyperlink"/>
            <w:noProof/>
          </w:rPr>
          <w:fldChar w:fldCharType="end"/>
        </w:r>
      </w:ins>
    </w:p>
    <w:p w14:paraId="462DDB23" w14:textId="30B70831" w:rsidR="00FB7758" w:rsidRDefault="00FB7758">
      <w:pPr>
        <w:pStyle w:val="TOC2"/>
        <w:tabs>
          <w:tab w:val="right" w:leader="dot" w:pos="8630"/>
        </w:tabs>
        <w:rPr>
          <w:ins w:id="68" w:author="Tolulope Olugbenga" w:date="2021-12-23T22:50:00Z"/>
          <w:rFonts w:asciiTheme="minorHAnsi" w:eastAsiaTheme="minorEastAsia" w:hAnsiTheme="minorHAnsi" w:cstheme="minorBidi"/>
          <w:noProof/>
          <w:sz w:val="22"/>
          <w:szCs w:val="22"/>
          <w:lang w:eastAsia="en-CA"/>
        </w:rPr>
      </w:pPr>
      <w:ins w:id="69" w:author="Tolulope Olugbenga" w:date="2021-12-23T22:50:00Z">
        <w:r w:rsidRPr="0019141F">
          <w:rPr>
            <w:rStyle w:val="Hyperlink"/>
            <w:noProof/>
          </w:rPr>
          <w:lastRenderedPageBreak/>
          <w:fldChar w:fldCharType="begin"/>
        </w:r>
        <w:r w:rsidRPr="0019141F">
          <w:rPr>
            <w:rStyle w:val="Hyperlink"/>
            <w:noProof/>
          </w:rPr>
          <w:instrText xml:space="preserve"> </w:instrText>
        </w:r>
        <w:r>
          <w:rPr>
            <w:noProof/>
          </w:rPr>
          <w:instrText>HYPERLINK \l "_Toc91192238"</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2.6 Peak Load</w:t>
        </w:r>
        <w:r>
          <w:rPr>
            <w:noProof/>
            <w:webHidden/>
          </w:rPr>
          <w:tab/>
        </w:r>
        <w:r>
          <w:rPr>
            <w:noProof/>
            <w:webHidden/>
          </w:rPr>
          <w:fldChar w:fldCharType="begin"/>
        </w:r>
        <w:r>
          <w:rPr>
            <w:noProof/>
            <w:webHidden/>
          </w:rPr>
          <w:instrText xml:space="preserve"> PAGEREF _Toc91192238 \h </w:instrText>
        </w:r>
        <w:r>
          <w:rPr>
            <w:noProof/>
            <w:webHidden/>
          </w:rPr>
        </w:r>
      </w:ins>
      <w:r>
        <w:rPr>
          <w:noProof/>
          <w:webHidden/>
        </w:rPr>
        <w:fldChar w:fldCharType="separate"/>
      </w:r>
      <w:ins w:id="70" w:author="Tolulope Olugbenga" w:date="2021-12-23T22:50:00Z">
        <w:r>
          <w:rPr>
            <w:noProof/>
            <w:webHidden/>
          </w:rPr>
          <w:t>25</w:t>
        </w:r>
        <w:r>
          <w:rPr>
            <w:noProof/>
            <w:webHidden/>
          </w:rPr>
          <w:fldChar w:fldCharType="end"/>
        </w:r>
        <w:r w:rsidRPr="0019141F">
          <w:rPr>
            <w:rStyle w:val="Hyperlink"/>
            <w:noProof/>
          </w:rPr>
          <w:fldChar w:fldCharType="end"/>
        </w:r>
      </w:ins>
    </w:p>
    <w:p w14:paraId="683C96C5" w14:textId="34AF99C6" w:rsidR="00FB7758" w:rsidRDefault="00FB7758">
      <w:pPr>
        <w:pStyle w:val="TOC2"/>
        <w:tabs>
          <w:tab w:val="right" w:leader="dot" w:pos="8630"/>
        </w:tabs>
        <w:rPr>
          <w:ins w:id="71" w:author="Tolulope Olugbenga" w:date="2021-12-23T22:50:00Z"/>
          <w:rFonts w:asciiTheme="minorHAnsi" w:eastAsiaTheme="minorEastAsia" w:hAnsiTheme="minorHAnsi" w:cstheme="minorBidi"/>
          <w:noProof/>
          <w:sz w:val="22"/>
          <w:szCs w:val="22"/>
          <w:lang w:eastAsia="en-CA"/>
        </w:rPr>
      </w:pPr>
      <w:ins w:id="72"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"_Toc91192239"</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2.7 Performance Metrics</w:t>
        </w:r>
        <w:r>
          <w:rPr>
            <w:noProof/>
            <w:webHidden/>
          </w:rPr>
          <w:tab/>
        </w:r>
        <w:r>
          <w:rPr>
            <w:noProof/>
            <w:webHidden/>
          </w:rPr>
          <w:fldChar w:fldCharType="begin"/>
        </w:r>
        <w:r>
          <w:rPr>
            <w:noProof/>
            <w:webHidden/>
          </w:rPr>
          <w:instrText xml:space="preserve"> PAGEREF _Toc91192239 \h </w:instrText>
        </w:r>
        <w:r>
          <w:rPr>
            <w:noProof/>
            <w:webHidden/>
          </w:rPr>
        </w:r>
      </w:ins>
      <w:r>
        <w:rPr>
          <w:noProof/>
          <w:webHidden/>
        </w:rPr>
        <w:fldChar w:fldCharType="separate"/>
      </w:r>
      <w:ins w:id="73" w:author="Tolulope Olugbenga" w:date="2021-12-23T22:50:00Z">
        <w:r>
          <w:rPr>
            <w:noProof/>
            <w:webHidden/>
          </w:rPr>
          <w:t>27</w:t>
        </w:r>
        <w:r>
          <w:rPr>
            <w:noProof/>
            <w:webHidden/>
          </w:rPr>
          <w:fldChar w:fldCharType="end"/>
        </w:r>
        <w:r w:rsidRPr="0019141F">
          <w:rPr>
            <w:rStyle w:val="Hyperlink"/>
            <w:noProof/>
          </w:rPr>
          <w:fldChar w:fldCharType="end"/>
        </w:r>
      </w:ins>
    </w:p>
    <w:p w14:paraId="7770E139" w14:textId="1BDABA54" w:rsidR="00FB7758" w:rsidRDefault="00FB7758">
      <w:pPr>
        <w:pStyle w:val="TOC1"/>
        <w:rPr>
          <w:ins w:id="74" w:author="Tolulope Olugbenga" w:date="2021-12-23T22:50:00Z"/>
          <w:rFonts w:asciiTheme="minorHAnsi" w:eastAsiaTheme="minorEastAsia" w:hAnsiTheme="minorHAnsi" w:cstheme="minorBidi"/>
          <w:noProof/>
          <w:sz w:val="22"/>
          <w:szCs w:val="22"/>
          <w:lang w:eastAsia="en-CA"/>
        </w:rPr>
      </w:pPr>
      <w:ins w:id="75"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"_Toc91192240"</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 Investigation</w:t>
        </w:r>
        <w:r>
          <w:rPr>
            <w:noProof/>
            <w:webHidden/>
          </w:rPr>
          <w:tab/>
        </w:r>
        <w:r>
          <w:rPr>
            <w:noProof/>
            <w:webHidden/>
          </w:rPr>
          <w:fldChar w:fldCharType="begin"/>
        </w:r>
        <w:r>
          <w:rPr>
            <w:noProof/>
            <w:webHidden/>
          </w:rPr>
          <w:instrText xml:space="preserve"> PAGEREF _Toc91192240 \h </w:instrText>
        </w:r>
        <w:r>
          <w:rPr>
            <w:noProof/>
            <w:webHidden/>
          </w:rPr>
        </w:r>
      </w:ins>
      <w:r>
        <w:rPr>
          <w:noProof/>
          <w:webHidden/>
        </w:rPr>
        <w:fldChar w:fldCharType="separate"/>
      </w:r>
      <w:ins w:id="76" w:author="Tolulope Olugbenga" w:date="2021-12-23T22:50:00Z">
        <w:r>
          <w:rPr>
            <w:noProof/>
            <w:webHidden/>
          </w:rPr>
          <w:t>28</w:t>
        </w:r>
        <w:r>
          <w:rPr>
            <w:noProof/>
            <w:webHidden/>
          </w:rPr>
          <w:fldChar w:fldCharType="end"/>
        </w:r>
        <w:r w:rsidRPr="0019141F">
          <w:rPr>
            <w:rStyle w:val="Hyperlink"/>
            <w:noProof/>
          </w:rPr>
          <w:fldChar w:fldCharType="end"/>
        </w:r>
      </w:ins>
    </w:p>
    <w:p w14:paraId="407D49DC" w14:textId="4F3840D8" w:rsidR="00FB7758" w:rsidRDefault="00FB7758">
      <w:pPr>
        <w:pStyle w:val="TOC2"/>
        <w:tabs>
          <w:tab w:val="right" w:leader="dot" w:pos="8630"/>
        </w:tabs>
        <w:rPr>
          <w:ins w:id="77" w:author="Tolulope Olugbenga" w:date="2021-12-23T22:50:00Z"/>
          <w:rFonts w:asciiTheme="minorHAnsi" w:eastAsiaTheme="minorEastAsia" w:hAnsiTheme="minorHAnsi" w:cstheme="minorBidi"/>
          <w:noProof/>
          <w:sz w:val="22"/>
          <w:szCs w:val="22"/>
          <w:lang w:eastAsia="en-CA"/>
        </w:rPr>
      </w:pPr>
      <w:ins w:id="78"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"_Toc91192241"</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3.1 Preparation of the Datasets</w:t>
        </w:r>
        <w:r>
          <w:rPr>
            <w:noProof/>
            <w:webHidden/>
          </w:rPr>
          <w:tab/>
        </w:r>
        <w:r>
          <w:rPr>
            <w:noProof/>
            <w:webHidden/>
          </w:rPr>
          <w:fldChar w:fldCharType="begin"/>
        </w:r>
        <w:r>
          <w:rPr>
            <w:noProof/>
            <w:webHidden/>
          </w:rPr>
          <w:instrText xml:space="preserve"> PAGEREF _Toc91192241 \h </w:instrText>
        </w:r>
        <w:r>
          <w:rPr>
            <w:noProof/>
            <w:webHidden/>
          </w:rPr>
        </w:r>
      </w:ins>
      <w:r>
        <w:rPr>
          <w:noProof/>
          <w:webHidden/>
        </w:rPr>
        <w:fldChar w:fldCharType="separate"/>
      </w:r>
      <w:ins w:id="79" w:author="Tolulope Olugbenga" w:date="2021-12-23T22:50:00Z">
        <w:r>
          <w:rPr>
            <w:noProof/>
            <w:webHidden/>
          </w:rPr>
          <w:t>28</w:t>
        </w:r>
        <w:r>
          <w:rPr>
            <w:noProof/>
            <w:webHidden/>
          </w:rPr>
          <w:fldChar w:fldCharType="end"/>
        </w:r>
        <w:r w:rsidRPr="0019141F">
          <w:rPr>
            <w:rStyle w:val="Hyperlink"/>
            <w:noProof/>
          </w:rPr>
          <w:fldChar w:fldCharType="end"/>
        </w:r>
      </w:ins>
    </w:p>
    <w:p w14:paraId="21874408" w14:textId="0C53953F" w:rsidR="00FB7758" w:rsidRDefault="00FB7758">
      <w:pPr>
        <w:pStyle w:val="TOC2"/>
        <w:tabs>
          <w:tab w:val="right" w:leader="dot" w:pos="8630"/>
        </w:tabs>
        <w:rPr>
          <w:ins w:id="80" w:author="Tolulope Olugbenga" w:date="2021-12-23T22:50:00Z"/>
          <w:rFonts w:asciiTheme="minorHAnsi" w:eastAsiaTheme="minorEastAsia" w:hAnsiTheme="minorHAnsi" w:cstheme="minorBidi"/>
          <w:noProof/>
          <w:sz w:val="22"/>
          <w:szCs w:val="22"/>
          <w:lang w:eastAsia="en-CA"/>
        </w:rPr>
      </w:pPr>
      <w:ins w:id="81"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"_Toc91192242"</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3.2 Implementation Specifications for Benchmark Forecasters</w:t>
        </w:r>
        <w:r>
          <w:rPr>
            <w:noProof/>
            <w:webHidden/>
          </w:rPr>
          <w:tab/>
        </w:r>
        <w:r>
          <w:rPr>
            <w:noProof/>
            <w:webHidden/>
          </w:rPr>
          <w:fldChar w:fldCharType="begin"/>
        </w:r>
        <w:r>
          <w:rPr>
            <w:noProof/>
            <w:webHidden/>
          </w:rPr>
          <w:instrText xml:space="preserve"> PAGEREF _Toc91192242 \h </w:instrText>
        </w:r>
        <w:r>
          <w:rPr>
            <w:noProof/>
            <w:webHidden/>
          </w:rPr>
        </w:r>
      </w:ins>
      <w:r>
        <w:rPr>
          <w:noProof/>
          <w:webHidden/>
        </w:rPr>
        <w:fldChar w:fldCharType="separate"/>
      </w:r>
      <w:ins w:id="82" w:author="Tolulope Olugbenga" w:date="2021-12-23T22:50:00Z">
        <w:r>
          <w:rPr>
            <w:noProof/>
            <w:webHidden/>
          </w:rPr>
          <w:t>30</w:t>
        </w:r>
        <w:r>
          <w:rPr>
            <w:noProof/>
            <w:webHidden/>
          </w:rPr>
          <w:fldChar w:fldCharType="end"/>
        </w:r>
        <w:r w:rsidRPr="0019141F">
          <w:rPr>
            <w:rStyle w:val="Hyperlink"/>
            <w:noProof/>
          </w:rPr>
          <w:fldChar w:fldCharType="end"/>
        </w:r>
      </w:ins>
    </w:p>
    <w:p w14:paraId="5D49A8D7" w14:textId="3C810157" w:rsidR="00FB7758" w:rsidRDefault="00FB7758">
      <w:pPr>
        <w:pStyle w:val="TOC3"/>
        <w:tabs>
          <w:tab w:val="right" w:leader="dot" w:pos="8630"/>
        </w:tabs>
        <w:rPr>
          <w:ins w:id="83" w:author="Tolulope Olugbenga" w:date="2021-12-23T22:50:00Z"/>
          <w:rFonts w:asciiTheme="minorHAnsi" w:eastAsiaTheme="minorEastAsia" w:hAnsiTheme="minorHAnsi" w:cstheme="minorBidi"/>
          <w:noProof/>
          <w:sz w:val="22"/>
          <w:szCs w:val="22"/>
          <w:lang w:eastAsia="en-CA"/>
        </w:rPr>
      </w:pPr>
      <w:ins w:id="84"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"_Toc91192243"</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3.2.1 The Seasonal Naïve Forecaster (SNF)</w:t>
        </w:r>
        <w:r>
          <w:rPr>
            <w:noProof/>
            <w:webHidden/>
          </w:rPr>
          <w:tab/>
        </w:r>
        <w:r>
          <w:rPr>
            <w:noProof/>
            <w:webHidden/>
          </w:rPr>
          <w:fldChar w:fldCharType="begin"/>
        </w:r>
        <w:r>
          <w:rPr>
            <w:noProof/>
            <w:webHidden/>
          </w:rPr>
          <w:instrText xml:space="preserve"> PAGEREF _Toc91192243 \h </w:instrText>
        </w:r>
        <w:r>
          <w:rPr>
            <w:noProof/>
            <w:webHidden/>
          </w:rPr>
        </w:r>
      </w:ins>
      <w:r>
        <w:rPr>
          <w:noProof/>
          <w:webHidden/>
        </w:rPr>
        <w:fldChar w:fldCharType="separate"/>
      </w:r>
      <w:ins w:id="85" w:author="Tolulope Olugbenga" w:date="2021-12-23T22:50:00Z">
        <w:r>
          <w:rPr>
            <w:noProof/>
            <w:webHidden/>
          </w:rPr>
          <w:t>31</w:t>
        </w:r>
        <w:r>
          <w:rPr>
            <w:noProof/>
            <w:webHidden/>
          </w:rPr>
          <w:fldChar w:fldCharType="end"/>
        </w:r>
        <w:r w:rsidRPr="0019141F">
          <w:rPr>
            <w:rStyle w:val="Hyperlink"/>
            <w:noProof/>
          </w:rPr>
          <w:fldChar w:fldCharType="end"/>
        </w:r>
      </w:ins>
    </w:p>
    <w:p w14:paraId="6DDF3A50" w14:textId="20B5BC53" w:rsidR="00FB7758" w:rsidRDefault="00FB7758">
      <w:pPr>
        <w:pStyle w:val="TOC3"/>
        <w:tabs>
          <w:tab w:val="right" w:leader="dot" w:pos="8630"/>
        </w:tabs>
        <w:rPr>
          <w:ins w:id="86" w:author="Tolulope Olugbenga" w:date="2021-12-23T22:50:00Z"/>
          <w:rFonts w:asciiTheme="minorHAnsi" w:eastAsiaTheme="minorEastAsia" w:hAnsiTheme="minorHAnsi" w:cstheme="minorBidi"/>
          <w:noProof/>
          <w:sz w:val="22"/>
          <w:szCs w:val="22"/>
          <w:lang w:eastAsia="en-CA"/>
        </w:rPr>
      </w:pPr>
      <w:ins w:id="87"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"_Toc91192244"</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3.2.2 The Multiple Linear Regression Forecaster (MLR)</w:t>
        </w:r>
        <w:r>
          <w:rPr>
            <w:noProof/>
            <w:webHidden/>
          </w:rPr>
          <w:tab/>
        </w:r>
        <w:r>
          <w:rPr>
            <w:noProof/>
            <w:webHidden/>
          </w:rPr>
          <w:fldChar w:fldCharType="begin"/>
        </w:r>
        <w:r>
          <w:rPr>
            <w:noProof/>
            <w:webHidden/>
          </w:rPr>
          <w:instrText xml:space="preserve"> PAGEREF _Toc91192244 \h </w:instrText>
        </w:r>
        <w:r>
          <w:rPr>
            <w:noProof/>
            <w:webHidden/>
          </w:rPr>
        </w:r>
      </w:ins>
      <w:r>
        <w:rPr>
          <w:noProof/>
          <w:webHidden/>
        </w:rPr>
        <w:fldChar w:fldCharType="separate"/>
      </w:r>
      <w:ins w:id="88" w:author="Tolulope Olugbenga" w:date="2021-12-23T22:50:00Z">
        <w:r>
          <w:rPr>
            <w:noProof/>
            <w:webHidden/>
          </w:rPr>
          <w:t>31</w:t>
        </w:r>
        <w:r>
          <w:rPr>
            <w:noProof/>
            <w:webHidden/>
          </w:rPr>
          <w:fldChar w:fldCharType="end"/>
        </w:r>
        <w:r w:rsidRPr="0019141F">
          <w:rPr>
            <w:rStyle w:val="Hyperlink"/>
            <w:noProof/>
          </w:rPr>
          <w:fldChar w:fldCharType="end"/>
        </w:r>
      </w:ins>
    </w:p>
    <w:p w14:paraId="27CCF2B8" w14:textId="6C7517BB" w:rsidR="00FB7758" w:rsidRDefault="00FB7758">
      <w:pPr>
        <w:pStyle w:val="TOC3"/>
        <w:tabs>
          <w:tab w:val="right" w:leader="dot" w:pos="8630"/>
        </w:tabs>
        <w:rPr>
          <w:ins w:id="89" w:author="Tolulope Olugbenga" w:date="2021-12-23T22:50:00Z"/>
          <w:rFonts w:asciiTheme="minorHAnsi" w:eastAsiaTheme="minorEastAsia" w:hAnsiTheme="minorHAnsi" w:cstheme="minorBidi"/>
          <w:noProof/>
          <w:sz w:val="22"/>
          <w:szCs w:val="22"/>
          <w:lang w:eastAsia="en-CA"/>
        </w:rPr>
      </w:pPr>
      <w:ins w:id="90"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"_Toc91192245"</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3.2.3 The Seasonal Auto-Regressive Integrated Moving Averages with Exogenous Regressors Forecaster (SARIMAX)</w:t>
        </w:r>
        <w:r>
          <w:rPr>
            <w:noProof/>
            <w:webHidden/>
          </w:rPr>
          <w:tab/>
        </w:r>
        <w:r>
          <w:rPr>
            <w:noProof/>
            <w:webHidden/>
          </w:rPr>
          <w:fldChar w:fldCharType="begin"/>
        </w:r>
        <w:r>
          <w:rPr>
            <w:noProof/>
            <w:webHidden/>
          </w:rPr>
          <w:instrText xml:space="preserve"> PAGEREF _Toc91192245 \h </w:instrText>
        </w:r>
        <w:r>
          <w:rPr>
            <w:noProof/>
            <w:webHidden/>
          </w:rPr>
        </w:r>
      </w:ins>
      <w:r>
        <w:rPr>
          <w:noProof/>
          <w:webHidden/>
        </w:rPr>
        <w:fldChar w:fldCharType="separate"/>
      </w:r>
      <w:ins w:id="91" w:author="Tolulope Olugbenga" w:date="2021-12-23T22:50:00Z">
        <w:r>
          <w:rPr>
            <w:noProof/>
            <w:webHidden/>
          </w:rPr>
          <w:t>32</w:t>
        </w:r>
        <w:r>
          <w:rPr>
            <w:noProof/>
            <w:webHidden/>
          </w:rPr>
          <w:fldChar w:fldCharType="end"/>
        </w:r>
        <w:r w:rsidRPr="0019141F">
          <w:rPr>
            <w:rStyle w:val="Hyperlink"/>
            <w:noProof/>
          </w:rPr>
          <w:fldChar w:fldCharType="end"/>
        </w:r>
      </w:ins>
    </w:p>
    <w:p w14:paraId="7C8846CB" w14:textId="208832A7" w:rsidR="00FB7758" w:rsidRDefault="00FB7758">
      <w:pPr>
        <w:pStyle w:val="TOC3"/>
        <w:tabs>
          <w:tab w:val="right" w:leader="dot" w:pos="8630"/>
        </w:tabs>
        <w:rPr>
          <w:ins w:id="92" w:author="Tolulope Olugbenga" w:date="2021-12-23T22:50:00Z"/>
          <w:rFonts w:asciiTheme="minorHAnsi" w:eastAsiaTheme="minorEastAsia" w:hAnsiTheme="minorHAnsi" w:cstheme="minorBidi"/>
          <w:noProof/>
          <w:sz w:val="22"/>
          <w:szCs w:val="22"/>
          <w:lang w:eastAsia="en-CA"/>
        </w:rPr>
      </w:pPr>
      <w:ins w:id="93"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"_Toc91192246"</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3.2.4 The Artificial Neural Network Short Term Load Forecaster (ANNSTLF-G3)</w:t>
        </w:r>
        <w:r>
          <w:rPr>
            <w:noProof/>
            <w:webHidden/>
          </w:rPr>
          <w:tab/>
        </w:r>
        <w:r>
          <w:rPr>
            <w:noProof/>
            <w:webHidden/>
          </w:rPr>
          <w:fldChar w:fldCharType="begin"/>
        </w:r>
        <w:r>
          <w:rPr>
            <w:noProof/>
            <w:webHidden/>
          </w:rPr>
          <w:instrText xml:space="preserve"> PAGEREF _Toc91192246 \h </w:instrText>
        </w:r>
        <w:r>
          <w:rPr>
            <w:noProof/>
            <w:webHidden/>
          </w:rPr>
        </w:r>
      </w:ins>
      <w:r>
        <w:rPr>
          <w:noProof/>
          <w:webHidden/>
        </w:rPr>
        <w:fldChar w:fldCharType="separate"/>
      </w:r>
      <w:ins w:id="94" w:author="Tolulope Olugbenga" w:date="2021-12-23T22:50:00Z">
        <w:r>
          <w:rPr>
            <w:noProof/>
            <w:webHidden/>
          </w:rPr>
          <w:t>33</w:t>
        </w:r>
        <w:r>
          <w:rPr>
            <w:noProof/>
            <w:webHidden/>
          </w:rPr>
          <w:fldChar w:fldCharType="end"/>
        </w:r>
        <w:r w:rsidRPr="0019141F">
          <w:rPr>
            <w:rStyle w:val="Hyperlink"/>
            <w:noProof/>
          </w:rPr>
          <w:fldChar w:fldCharType="end"/>
        </w:r>
      </w:ins>
    </w:p>
    <w:p w14:paraId="1310E4AB" w14:textId="5A080751" w:rsidR="00FB7758" w:rsidRDefault="00FB7758">
      <w:pPr>
        <w:pStyle w:val="TOC2"/>
        <w:tabs>
          <w:tab w:val="right" w:leader="dot" w:pos="8630"/>
        </w:tabs>
        <w:rPr>
          <w:ins w:id="95" w:author="Tolulope Olugbenga" w:date="2021-12-23T22:50:00Z"/>
          <w:rFonts w:asciiTheme="minorHAnsi" w:eastAsiaTheme="minorEastAsia" w:hAnsiTheme="minorHAnsi" w:cstheme="minorBidi"/>
          <w:noProof/>
          <w:sz w:val="22"/>
          <w:szCs w:val="22"/>
          <w:lang w:eastAsia="en-CA"/>
        </w:rPr>
      </w:pPr>
      <w:ins w:id="96"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"_Toc91192247"</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3.3 Implementation Specifications for the Deep Learning Forecasters</w:t>
        </w:r>
        <w:r>
          <w:rPr>
            <w:noProof/>
            <w:webHidden/>
          </w:rPr>
          <w:tab/>
        </w:r>
        <w:r>
          <w:rPr>
            <w:noProof/>
            <w:webHidden/>
          </w:rPr>
          <w:fldChar w:fldCharType="begin"/>
        </w:r>
        <w:r>
          <w:rPr>
            <w:noProof/>
            <w:webHidden/>
          </w:rPr>
          <w:instrText xml:space="preserve"> PAGEREF _Toc91192247 \h </w:instrText>
        </w:r>
        <w:r>
          <w:rPr>
            <w:noProof/>
            <w:webHidden/>
          </w:rPr>
        </w:r>
      </w:ins>
      <w:r>
        <w:rPr>
          <w:noProof/>
          <w:webHidden/>
        </w:rPr>
        <w:fldChar w:fldCharType="separate"/>
      </w:r>
      <w:ins w:id="97" w:author="Tolulope Olugbenga" w:date="2021-12-23T22:50:00Z">
        <w:r>
          <w:rPr>
            <w:noProof/>
            <w:webHidden/>
          </w:rPr>
          <w:t>35</w:t>
        </w:r>
        <w:r>
          <w:rPr>
            <w:noProof/>
            <w:webHidden/>
          </w:rPr>
          <w:fldChar w:fldCharType="end"/>
        </w:r>
        <w:r w:rsidRPr="0019141F">
          <w:rPr>
            <w:rStyle w:val="Hyperlink"/>
            <w:noProof/>
          </w:rPr>
          <w:fldChar w:fldCharType="end"/>
        </w:r>
      </w:ins>
    </w:p>
    <w:p w14:paraId="0A211E9C" w14:textId="5A9B3CC1" w:rsidR="00FB7758" w:rsidRDefault="00FB7758">
      <w:pPr>
        <w:pStyle w:val="TOC3"/>
        <w:tabs>
          <w:tab w:val="right" w:leader="dot" w:pos="8630"/>
        </w:tabs>
        <w:rPr>
          <w:ins w:id="98" w:author="Tolulope Olugbenga" w:date="2021-12-23T22:50:00Z"/>
          <w:rFonts w:asciiTheme="minorHAnsi" w:eastAsiaTheme="minorEastAsia" w:hAnsiTheme="minorHAnsi" w:cstheme="minorBidi"/>
          <w:noProof/>
          <w:sz w:val="22"/>
          <w:szCs w:val="22"/>
          <w:lang w:eastAsia="en-CA"/>
        </w:rPr>
      </w:pPr>
      <w:ins w:id="99"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"_Toc91192248"</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3.3.1 The Long Short Term Memory Forecaster (LSTM)</w:t>
        </w:r>
        <w:r>
          <w:rPr>
            <w:noProof/>
            <w:webHidden/>
          </w:rPr>
          <w:tab/>
        </w:r>
        <w:r>
          <w:rPr>
            <w:noProof/>
            <w:webHidden/>
          </w:rPr>
          <w:fldChar w:fldCharType="begin"/>
        </w:r>
        <w:r>
          <w:rPr>
            <w:noProof/>
            <w:webHidden/>
          </w:rPr>
          <w:instrText xml:space="preserve"> PAGEREF _Toc91192248 \h </w:instrText>
        </w:r>
        <w:r>
          <w:rPr>
            <w:noProof/>
            <w:webHidden/>
          </w:rPr>
        </w:r>
      </w:ins>
      <w:r>
        <w:rPr>
          <w:noProof/>
          <w:webHidden/>
        </w:rPr>
        <w:fldChar w:fldCharType="separate"/>
      </w:r>
      <w:ins w:id="100" w:author="Tolulope Olugbenga" w:date="2021-12-23T22:50:00Z">
        <w:r>
          <w:rPr>
            <w:noProof/>
            <w:webHidden/>
          </w:rPr>
          <w:t>35</w:t>
        </w:r>
        <w:r>
          <w:rPr>
            <w:noProof/>
            <w:webHidden/>
          </w:rPr>
          <w:fldChar w:fldCharType="end"/>
        </w:r>
        <w:r w:rsidRPr="0019141F">
          <w:rPr>
            <w:rStyle w:val="Hyperlink"/>
            <w:noProof/>
          </w:rPr>
          <w:fldChar w:fldCharType="end"/>
        </w:r>
      </w:ins>
    </w:p>
    <w:p w14:paraId="339FF9C6" w14:textId="372A572F" w:rsidR="00FB7758" w:rsidRDefault="00FB7758">
      <w:pPr>
        <w:pStyle w:val="TOC3"/>
        <w:tabs>
          <w:tab w:val="right" w:leader="dot" w:pos="8630"/>
        </w:tabs>
        <w:rPr>
          <w:ins w:id="101" w:author="Tolulope Olugbenga" w:date="2021-12-23T22:50:00Z"/>
          <w:rFonts w:asciiTheme="minorHAnsi" w:eastAsiaTheme="minorEastAsia" w:hAnsiTheme="minorHAnsi" w:cstheme="minorBidi"/>
          <w:noProof/>
          <w:sz w:val="22"/>
          <w:szCs w:val="22"/>
          <w:lang w:eastAsia="en-CA"/>
        </w:rPr>
      </w:pPr>
      <w:ins w:id="102"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"_Toc91192249"</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3.3.2 The Convolutional Neural Network Forecaster (CNN)</w:t>
        </w:r>
        <w:r>
          <w:rPr>
            <w:noProof/>
            <w:webHidden/>
          </w:rPr>
          <w:tab/>
        </w:r>
        <w:r>
          <w:rPr>
            <w:noProof/>
            <w:webHidden/>
          </w:rPr>
          <w:fldChar w:fldCharType="begin"/>
        </w:r>
        <w:r>
          <w:rPr>
            <w:noProof/>
            <w:webHidden/>
          </w:rPr>
          <w:instrText xml:space="preserve"> PAGEREF _Toc91192249 \h </w:instrText>
        </w:r>
        <w:r>
          <w:rPr>
            <w:noProof/>
            <w:webHidden/>
          </w:rPr>
        </w:r>
      </w:ins>
      <w:r>
        <w:rPr>
          <w:noProof/>
          <w:webHidden/>
        </w:rPr>
        <w:fldChar w:fldCharType="separate"/>
      </w:r>
      <w:ins w:id="103" w:author="Tolulope Olugbenga" w:date="2021-12-23T22:50:00Z">
        <w:r>
          <w:rPr>
            <w:noProof/>
            <w:webHidden/>
          </w:rPr>
          <w:t>36</w:t>
        </w:r>
        <w:r>
          <w:rPr>
            <w:noProof/>
            <w:webHidden/>
          </w:rPr>
          <w:fldChar w:fldCharType="end"/>
        </w:r>
        <w:r w:rsidRPr="0019141F">
          <w:rPr>
            <w:rStyle w:val="Hyperlink"/>
            <w:noProof/>
          </w:rPr>
          <w:fldChar w:fldCharType="end"/>
        </w:r>
      </w:ins>
    </w:p>
    <w:p w14:paraId="1B3DF620" w14:textId="76C87D3C" w:rsidR="00FB7758" w:rsidRDefault="00FB7758">
      <w:pPr>
        <w:pStyle w:val="TOC2"/>
        <w:tabs>
          <w:tab w:val="right" w:leader="dot" w:pos="8630"/>
        </w:tabs>
        <w:rPr>
          <w:ins w:id="104" w:author="Tolulope Olugbenga" w:date="2021-12-23T22:50:00Z"/>
          <w:rFonts w:asciiTheme="minorHAnsi" w:eastAsiaTheme="minorEastAsia" w:hAnsiTheme="minorHAnsi" w:cstheme="minorBidi"/>
          <w:noProof/>
          <w:sz w:val="22"/>
          <w:szCs w:val="22"/>
          <w:lang w:eastAsia="en-CA"/>
        </w:rPr>
      </w:pPr>
      <w:ins w:id="105"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"_Toc91192250"</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3.4 Method Analysis</w:t>
        </w:r>
        <w:r>
          <w:rPr>
            <w:noProof/>
            <w:webHidden/>
          </w:rPr>
          <w:tab/>
        </w:r>
        <w:r>
          <w:rPr>
            <w:noProof/>
            <w:webHidden/>
          </w:rPr>
          <w:fldChar w:fldCharType="begin"/>
        </w:r>
        <w:r>
          <w:rPr>
            <w:noProof/>
            <w:webHidden/>
          </w:rPr>
          <w:instrText xml:space="preserve"> PAGEREF _Toc91192250 \h </w:instrText>
        </w:r>
        <w:r>
          <w:rPr>
            <w:noProof/>
            <w:webHidden/>
          </w:rPr>
        </w:r>
      </w:ins>
      <w:r>
        <w:rPr>
          <w:noProof/>
          <w:webHidden/>
        </w:rPr>
        <w:fldChar w:fldCharType="separate"/>
      </w:r>
      <w:ins w:id="106" w:author="Tolulope Olugbenga" w:date="2021-12-23T22:50:00Z">
        <w:r>
          <w:rPr>
            <w:noProof/>
            <w:webHidden/>
          </w:rPr>
          <w:t>37</w:t>
        </w:r>
        <w:r>
          <w:rPr>
            <w:noProof/>
            <w:webHidden/>
          </w:rPr>
          <w:fldChar w:fldCharType="end"/>
        </w:r>
        <w:r w:rsidRPr="0019141F">
          <w:rPr>
            <w:rStyle w:val="Hyperlink"/>
            <w:noProof/>
          </w:rPr>
          <w:fldChar w:fldCharType="end"/>
        </w:r>
      </w:ins>
    </w:p>
    <w:p w14:paraId="3317F142" w14:textId="2DC167E4" w:rsidR="00FB7758" w:rsidRDefault="00FB7758">
      <w:pPr>
        <w:pStyle w:val="TOC2"/>
        <w:tabs>
          <w:tab w:val="right" w:leader="dot" w:pos="8630"/>
        </w:tabs>
        <w:rPr>
          <w:ins w:id="107" w:author="Tolulope Olugbenga" w:date="2021-12-23T22:50:00Z"/>
          <w:rFonts w:asciiTheme="minorHAnsi" w:eastAsiaTheme="minorEastAsia" w:hAnsiTheme="minorHAnsi" w:cstheme="minorBidi"/>
          <w:noProof/>
          <w:sz w:val="22"/>
          <w:szCs w:val="22"/>
          <w:lang w:eastAsia="en-CA"/>
        </w:rPr>
      </w:pPr>
      <w:ins w:id="108"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"_Toc91192251"</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3.5 The Performance of Forecasters on the Toronto Dataset</w:t>
        </w:r>
        <w:r>
          <w:rPr>
            <w:noProof/>
            <w:webHidden/>
          </w:rPr>
          <w:tab/>
        </w:r>
        <w:r>
          <w:rPr>
            <w:noProof/>
            <w:webHidden/>
          </w:rPr>
          <w:fldChar w:fldCharType="begin"/>
        </w:r>
        <w:r>
          <w:rPr>
            <w:noProof/>
            <w:webHidden/>
          </w:rPr>
          <w:instrText xml:space="preserve"> PAGEREF _Toc91192251 \h </w:instrText>
        </w:r>
        <w:r>
          <w:rPr>
            <w:noProof/>
            <w:webHidden/>
          </w:rPr>
        </w:r>
      </w:ins>
      <w:r>
        <w:rPr>
          <w:noProof/>
          <w:webHidden/>
        </w:rPr>
        <w:fldChar w:fldCharType="separate"/>
      </w:r>
      <w:ins w:id="109" w:author="Tolulope Olugbenga" w:date="2021-12-23T22:50:00Z">
        <w:r>
          <w:rPr>
            <w:noProof/>
            <w:webHidden/>
          </w:rPr>
          <w:t>38</w:t>
        </w:r>
        <w:r>
          <w:rPr>
            <w:noProof/>
            <w:webHidden/>
          </w:rPr>
          <w:fldChar w:fldCharType="end"/>
        </w:r>
        <w:r w:rsidRPr="0019141F">
          <w:rPr>
            <w:rStyle w:val="Hyperlink"/>
            <w:noProof/>
          </w:rPr>
          <w:fldChar w:fldCharType="end"/>
        </w:r>
      </w:ins>
    </w:p>
    <w:p w14:paraId="388F3D54" w14:textId="46DA8BB2" w:rsidR="00FB7758" w:rsidRDefault="00FB7758">
      <w:pPr>
        <w:pStyle w:val="TOC3"/>
        <w:tabs>
          <w:tab w:val="right" w:leader="dot" w:pos="8630"/>
        </w:tabs>
        <w:rPr>
          <w:ins w:id="110" w:author="Tolulope Olugbenga" w:date="2021-12-23T22:50:00Z"/>
          <w:rFonts w:asciiTheme="minorHAnsi" w:eastAsiaTheme="minorEastAsia" w:hAnsiTheme="minorHAnsi" w:cstheme="minorBidi"/>
          <w:noProof/>
          <w:sz w:val="22"/>
          <w:szCs w:val="22"/>
          <w:lang w:eastAsia="en-CA"/>
        </w:rPr>
      </w:pPr>
      <w:ins w:id="111"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"_Toc91192252"</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3.5.1 Discussion of the Toronto Dataset's Overall Performance</w:t>
        </w:r>
        <w:r>
          <w:rPr>
            <w:noProof/>
            <w:webHidden/>
          </w:rPr>
          <w:tab/>
        </w:r>
        <w:r>
          <w:rPr>
            <w:noProof/>
            <w:webHidden/>
          </w:rPr>
          <w:fldChar w:fldCharType="begin"/>
        </w:r>
        <w:r>
          <w:rPr>
            <w:noProof/>
            <w:webHidden/>
          </w:rPr>
          <w:instrText xml:space="preserve"> PAGEREF _Toc91192252 \h </w:instrText>
        </w:r>
        <w:r>
          <w:rPr>
            <w:noProof/>
            <w:webHidden/>
          </w:rPr>
        </w:r>
      </w:ins>
      <w:r>
        <w:rPr>
          <w:noProof/>
          <w:webHidden/>
        </w:rPr>
        <w:fldChar w:fldCharType="separate"/>
      </w:r>
      <w:ins w:id="112" w:author="Tolulope Olugbenga" w:date="2021-12-23T22:50:00Z">
        <w:r>
          <w:rPr>
            <w:noProof/>
            <w:webHidden/>
          </w:rPr>
          <w:t>39</w:t>
        </w:r>
        <w:r>
          <w:rPr>
            <w:noProof/>
            <w:webHidden/>
          </w:rPr>
          <w:fldChar w:fldCharType="end"/>
        </w:r>
        <w:r w:rsidRPr="0019141F">
          <w:rPr>
            <w:rStyle w:val="Hyperlink"/>
            <w:noProof/>
          </w:rPr>
          <w:fldChar w:fldCharType="end"/>
        </w:r>
      </w:ins>
    </w:p>
    <w:p w14:paraId="6A309CE0" w14:textId="7FA03A1E" w:rsidR="00FB7758" w:rsidRDefault="00FB7758">
      <w:pPr>
        <w:pStyle w:val="TOC2"/>
        <w:tabs>
          <w:tab w:val="right" w:leader="dot" w:pos="8630"/>
        </w:tabs>
        <w:rPr>
          <w:ins w:id="113" w:author="Tolulope Olugbenga" w:date="2021-12-23T22:50:00Z"/>
          <w:rFonts w:asciiTheme="minorHAnsi" w:eastAsiaTheme="minorEastAsia" w:hAnsiTheme="minorHAnsi" w:cstheme="minorBidi"/>
          <w:noProof/>
          <w:sz w:val="22"/>
          <w:szCs w:val="22"/>
          <w:lang w:eastAsia="en-CA"/>
        </w:rPr>
      </w:pPr>
      <w:ins w:id="114"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"_Toc91192253"</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3.6 The Performance of Forecasters on the Ottawa Dataset</w:t>
        </w:r>
        <w:r>
          <w:rPr>
            <w:noProof/>
            <w:webHidden/>
          </w:rPr>
          <w:tab/>
        </w:r>
        <w:r>
          <w:rPr>
            <w:noProof/>
            <w:webHidden/>
          </w:rPr>
          <w:fldChar w:fldCharType="begin"/>
        </w:r>
        <w:r>
          <w:rPr>
            <w:noProof/>
            <w:webHidden/>
          </w:rPr>
          <w:instrText xml:space="preserve"> PAGEREF _Toc91192253 \h </w:instrText>
        </w:r>
        <w:r>
          <w:rPr>
            <w:noProof/>
            <w:webHidden/>
          </w:rPr>
        </w:r>
      </w:ins>
      <w:r>
        <w:rPr>
          <w:noProof/>
          <w:webHidden/>
        </w:rPr>
        <w:fldChar w:fldCharType="separate"/>
      </w:r>
      <w:ins w:id="115" w:author="Tolulope Olugbenga" w:date="2021-12-23T22:50:00Z">
        <w:r>
          <w:rPr>
            <w:noProof/>
            <w:webHidden/>
          </w:rPr>
          <w:t>39</w:t>
        </w:r>
        <w:r>
          <w:rPr>
            <w:noProof/>
            <w:webHidden/>
          </w:rPr>
          <w:fldChar w:fldCharType="end"/>
        </w:r>
        <w:r w:rsidRPr="0019141F">
          <w:rPr>
            <w:rStyle w:val="Hyperlink"/>
            <w:noProof/>
          </w:rPr>
          <w:fldChar w:fldCharType="end"/>
        </w:r>
      </w:ins>
    </w:p>
    <w:p w14:paraId="65FF23A6" w14:textId="4206524B" w:rsidR="00FB7758" w:rsidRDefault="00FB7758">
      <w:pPr>
        <w:pStyle w:val="TOC3"/>
        <w:tabs>
          <w:tab w:val="right" w:leader="dot" w:pos="8630"/>
        </w:tabs>
        <w:rPr>
          <w:ins w:id="116" w:author="Tolulope Olugbenga" w:date="2021-12-23T22:50:00Z"/>
          <w:rFonts w:asciiTheme="minorHAnsi" w:eastAsiaTheme="minorEastAsia" w:hAnsiTheme="minorHAnsi" w:cstheme="minorBidi"/>
          <w:noProof/>
          <w:sz w:val="22"/>
          <w:szCs w:val="22"/>
          <w:lang w:eastAsia="en-CA"/>
        </w:rPr>
      </w:pPr>
      <w:ins w:id="117"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"_Toc91192254"</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3.6.1 Discussion of the Ottawa Dataset's Overall Performance</w:t>
        </w:r>
        <w:r>
          <w:rPr>
            <w:noProof/>
            <w:webHidden/>
          </w:rPr>
          <w:tab/>
        </w:r>
        <w:r>
          <w:rPr>
            <w:noProof/>
            <w:webHidden/>
          </w:rPr>
          <w:fldChar w:fldCharType="begin"/>
        </w:r>
        <w:r>
          <w:rPr>
            <w:noProof/>
            <w:webHidden/>
          </w:rPr>
          <w:instrText xml:space="preserve"> PAGEREF _Toc91192254 \h </w:instrText>
        </w:r>
        <w:r>
          <w:rPr>
            <w:noProof/>
            <w:webHidden/>
          </w:rPr>
        </w:r>
      </w:ins>
      <w:r>
        <w:rPr>
          <w:noProof/>
          <w:webHidden/>
        </w:rPr>
        <w:fldChar w:fldCharType="separate"/>
      </w:r>
      <w:ins w:id="118" w:author="Tolulope Olugbenga" w:date="2021-12-23T22:50:00Z">
        <w:r>
          <w:rPr>
            <w:noProof/>
            <w:webHidden/>
          </w:rPr>
          <w:t>40</w:t>
        </w:r>
        <w:r>
          <w:rPr>
            <w:noProof/>
            <w:webHidden/>
          </w:rPr>
          <w:fldChar w:fldCharType="end"/>
        </w:r>
        <w:r w:rsidRPr="0019141F">
          <w:rPr>
            <w:rStyle w:val="Hyperlink"/>
            <w:noProof/>
          </w:rPr>
          <w:fldChar w:fldCharType="end"/>
        </w:r>
      </w:ins>
    </w:p>
    <w:p w14:paraId="08079530" w14:textId="4AE6B2D3" w:rsidR="00FB7758" w:rsidRDefault="00FB7758">
      <w:pPr>
        <w:pStyle w:val="TOC2"/>
        <w:tabs>
          <w:tab w:val="right" w:leader="dot" w:pos="8630"/>
        </w:tabs>
        <w:rPr>
          <w:ins w:id="119" w:author="Tolulope Olugbenga" w:date="2021-12-23T22:50:00Z"/>
          <w:rFonts w:asciiTheme="minorHAnsi" w:eastAsiaTheme="minorEastAsia" w:hAnsiTheme="minorHAnsi" w:cstheme="minorBidi"/>
          <w:noProof/>
          <w:sz w:val="22"/>
          <w:szCs w:val="22"/>
          <w:lang w:eastAsia="en-CA"/>
        </w:rPr>
      </w:pPr>
      <w:ins w:id="120"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"_Toc91192255"</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3.7 The Performance of Forecasters on the Saint John Dataset</w:t>
        </w:r>
        <w:r>
          <w:rPr>
            <w:noProof/>
            <w:webHidden/>
          </w:rPr>
          <w:tab/>
        </w:r>
        <w:r>
          <w:rPr>
            <w:noProof/>
            <w:webHidden/>
          </w:rPr>
          <w:fldChar w:fldCharType="begin"/>
        </w:r>
        <w:r>
          <w:rPr>
            <w:noProof/>
            <w:webHidden/>
          </w:rPr>
          <w:instrText xml:space="preserve"> PAGEREF _Toc91192255 \h </w:instrText>
        </w:r>
        <w:r>
          <w:rPr>
            <w:noProof/>
            <w:webHidden/>
          </w:rPr>
        </w:r>
      </w:ins>
      <w:r>
        <w:rPr>
          <w:noProof/>
          <w:webHidden/>
        </w:rPr>
        <w:fldChar w:fldCharType="separate"/>
      </w:r>
      <w:ins w:id="121" w:author="Tolulope Olugbenga" w:date="2021-12-23T22:50:00Z">
        <w:r>
          <w:rPr>
            <w:noProof/>
            <w:webHidden/>
          </w:rPr>
          <w:t>41</w:t>
        </w:r>
        <w:r>
          <w:rPr>
            <w:noProof/>
            <w:webHidden/>
          </w:rPr>
          <w:fldChar w:fldCharType="end"/>
        </w:r>
        <w:r w:rsidRPr="0019141F">
          <w:rPr>
            <w:rStyle w:val="Hyperlink"/>
            <w:noProof/>
          </w:rPr>
          <w:fldChar w:fldCharType="end"/>
        </w:r>
      </w:ins>
    </w:p>
    <w:p w14:paraId="25F30BE9" w14:textId="257B9212" w:rsidR="00FB7758" w:rsidRDefault="00FB7758">
      <w:pPr>
        <w:pStyle w:val="TOC3"/>
        <w:tabs>
          <w:tab w:val="right" w:leader="dot" w:pos="8630"/>
        </w:tabs>
        <w:rPr>
          <w:ins w:id="122" w:author="Tolulope Olugbenga" w:date="2021-12-23T22:50:00Z"/>
          <w:rFonts w:asciiTheme="minorHAnsi" w:eastAsiaTheme="minorEastAsia" w:hAnsiTheme="minorHAnsi" w:cstheme="minorBidi"/>
          <w:noProof/>
          <w:sz w:val="22"/>
          <w:szCs w:val="22"/>
          <w:lang w:eastAsia="en-CA"/>
        </w:rPr>
      </w:pPr>
      <w:ins w:id="123"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"_Toc91192256"</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3.7.1 Discussion of the Saint John Dataset's Overall Performance</w:t>
        </w:r>
        <w:r>
          <w:rPr>
            <w:noProof/>
            <w:webHidden/>
          </w:rPr>
          <w:tab/>
        </w:r>
        <w:r>
          <w:rPr>
            <w:noProof/>
            <w:webHidden/>
          </w:rPr>
          <w:fldChar w:fldCharType="begin"/>
        </w:r>
        <w:r>
          <w:rPr>
            <w:noProof/>
            <w:webHidden/>
          </w:rPr>
          <w:instrText xml:space="preserve"> PAGEREF _Toc91192256 \h </w:instrText>
        </w:r>
        <w:r>
          <w:rPr>
            <w:noProof/>
            <w:webHidden/>
          </w:rPr>
        </w:r>
      </w:ins>
      <w:r>
        <w:rPr>
          <w:noProof/>
          <w:webHidden/>
        </w:rPr>
        <w:fldChar w:fldCharType="separate"/>
      </w:r>
      <w:ins w:id="124" w:author="Tolulope Olugbenga" w:date="2021-12-23T22:50:00Z">
        <w:r>
          <w:rPr>
            <w:noProof/>
            <w:webHidden/>
          </w:rPr>
          <w:t>42</w:t>
        </w:r>
        <w:r>
          <w:rPr>
            <w:noProof/>
            <w:webHidden/>
          </w:rPr>
          <w:fldChar w:fldCharType="end"/>
        </w:r>
        <w:r w:rsidRPr="0019141F">
          <w:rPr>
            <w:rStyle w:val="Hyperlink"/>
            <w:noProof/>
          </w:rPr>
          <w:fldChar w:fldCharType="end"/>
        </w:r>
      </w:ins>
    </w:p>
    <w:p w14:paraId="781CA955" w14:textId="6A57D859" w:rsidR="00FB7758" w:rsidRDefault="00FB7758">
      <w:pPr>
        <w:pStyle w:val="TOC2"/>
        <w:tabs>
          <w:tab w:val="right" w:leader="dot" w:pos="8630"/>
        </w:tabs>
        <w:rPr>
          <w:ins w:id="125" w:author="Tolulope Olugbenga" w:date="2021-12-23T22:50:00Z"/>
          <w:rFonts w:asciiTheme="minorHAnsi" w:eastAsiaTheme="minorEastAsia" w:hAnsiTheme="minorHAnsi" w:cstheme="minorBidi"/>
          <w:noProof/>
          <w:sz w:val="22"/>
          <w:szCs w:val="22"/>
          <w:lang w:eastAsia="en-CA"/>
        </w:rPr>
      </w:pPr>
      <w:ins w:id="126" w:author="Tolulope Olugbenga" w:date="2021-12-23T22:50:00Z">
        <w:r w:rsidRPr="0019141F">
          <w:rPr>
            <w:rStyle w:val="Hyperlink"/>
            <w:noProof/>
          </w:rPr>
          <w:lastRenderedPageBreak/>
          <w:fldChar w:fldCharType="begin"/>
        </w:r>
        <w:r w:rsidRPr="0019141F">
          <w:rPr>
            <w:rStyle w:val="Hyperlink"/>
            <w:noProof/>
          </w:rPr>
          <w:instrText xml:space="preserve"> </w:instrText>
        </w:r>
        <w:r>
          <w:rPr>
            <w:noProof/>
          </w:rPr>
          <w:instrText>HYPERLINK \l "_Toc91192257"</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3.8 Conclusion</w:t>
        </w:r>
        <w:r>
          <w:rPr>
            <w:noProof/>
            <w:webHidden/>
          </w:rPr>
          <w:tab/>
        </w:r>
        <w:r>
          <w:rPr>
            <w:noProof/>
            <w:webHidden/>
          </w:rPr>
          <w:fldChar w:fldCharType="begin"/>
        </w:r>
        <w:r>
          <w:rPr>
            <w:noProof/>
            <w:webHidden/>
          </w:rPr>
          <w:instrText xml:space="preserve"> PAGEREF _Toc91192257 \h </w:instrText>
        </w:r>
        <w:r>
          <w:rPr>
            <w:noProof/>
            <w:webHidden/>
          </w:rPr>
        </w:r>
      </w:ins>
      <w:r>
        <w:rPr>
          <w:noProof/>
          <w:webHidden/>
        </w:rPr>
        <w:fldChar w:fldCharType="separate"/>
      </w:r>
      <w:ins w:id="127" w:author="Tolulope Olugbenga" w:date="2021-12-23T22:50:00Z">
        <w:r>
          <w:rPr>
            <w:noProof/>
            <w:webHidden/>
          </w:rPr>
          <w:t>42</w:t>
        </w:r>
        <w:r>
          <w:rPr>
            <w:noProof/>
            <w:webHidden/>
          </w:rPr>
          <w:fldChar w:fldCharType="end"/>
        </w:r>
        <w:r w:rsidRPr="0019141F">
          <w:rPr>
            <w:rStyle w:val="Hyperlink"/>
            <w:noProof/>
          </w:rPr>
          <w:fldChar w:fldCharType="end"/>
        </w:r>
      </w:ins>
    </w:p>
    <w:p w14:paraId="7E990ADA" w14:textId="6841A51A" w:rsidR="00FB7758" w:rsidRDefault="00FB7758">
      <w:pPr>
        <w:pStyle w:val="TOC1"/>
        <w:rPr>
          <w:ins w:id="128" w:author="Tolulope Olugbenga" w:date="2021-12-23T22:50:00Z"/>
          <w:rFonts w:asciiTheme="minorHAnsi" w:eastAsiaTheme="minorEastAsia" w:hAnsiTheme="minorHAnsi" w:cstheme="minorBidi"/>
          <w:noProof/>
          <w:sz w:val="22"/>
          <w:szCs w:val="22"/>
          <w:lang w:eastAsia="en-CA"/>
        </w:rPr>
      </w:pPr>
      <w:ins w:id="129"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"_Toc91192258"</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 Comprehensive Evaluation of Our Forecasters' Performance</w:t>
        </w:r>
        <w:r>
          <w:rPr>
            <w:noProof/>
            <w:webHidden/>
          </w:rPr>
          <w:tab/>
        </w:r>
        <w:r>
          <w:rPr>
            <w:noProof/>
            <w:webHidden/>
          </w:rPr>
          <w:fldChar w:fldCharType="begin"/>
        </w:r>
        <w:r>
          <w:rPr>
            <w:noProof/>
            <w:webHidden/>
          </w:rPr>
          <w:instrText xml:space="preserve"> PAGEREF _Toc91192258 \h </w:instrText>
        </w:r>
        <w:r>
          <w:rPr>
            <w:noProof/>
            <w:webHidden/>
          </w:rPr>
        </w:r>
      </w:ins>
      <w:r>
        <w:rPr>
          <w:noProof/>
          <w:webHidden/>
        </w:rPr>
        <w:fldChar w:fldCharType="separate"/>
      </w:r>
      <w:ins w:id="130" w:author="Tolulope Olugbenga" w:date="2021-12-23T22:50:00Z">
        <w:r>
          <w:rPr>
            <w:noProof/>
            <w:webHidden/>
          </w:rPr>
          <w:t>44</w:t>
        </w:r>
        <w:r>
          <w:rPr>
            <w:noProof/>
            <w:webHidden/>
          </w:rPr>
          <w:fldChar w:fldCharType="end"/>
        </w:r>
        <w:r w:rsidRPr="0019141F">
          <w:rPr>
            <w:rStyle w:val="Hyperlink"/>
            <w:noProof/>
          </w:rPr>
          <w:fldChar w:fldCharType="end"/>
        </w:r>
      </w:ins>
    </w:p>
    <w:p w14:paraId="50423977" w14:textId="63E265EE" w:rsidR="00FB7758" w:rsidRDefault="00FB7758">
      <w:pPr>
        <w:pStyle w:val="TOC2"/>
        <w:tabs>
          <w:tab w:val="right" w:leader="dot" w:pos="8630"/>
        </w:tabs>
        <w:rPr>
          <w:ins w:id="131" w:author="Tolulope Olugbenga" w:date="2021-12-23T22:50:00Z"/>
          <w:rFonts w:asciiTheme="minorHAnsi" w:eastAsiaTheme="minorEastAsia" w:hAnsiTheme="minorHAnsi" w:cstheme="minorBidi"/>
          <w:noProof/>
          <w:sz w:val="22"/>
          <w:szCs w:val="22"/>
          <w:lang w:eastAsia="en-CA"/>
        </w:rPr>
      </w:pPr>
      <w:ins w:id="132"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"_Toc91192259"</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4.1 The Toronto Dataset</w:t>
        </w:r>
        <w:r>
          <w:rPr>
            <w:noProof/>
            <w:webHidden/>
          </w:rPr>
          <w:tab/>
        </w:r>
        <w:r>
          <w:rPr>
            <w:noProof/>
            <w:webHidden/>
          </w:rPr>
          <w:fldChar w:fldCharType="begin"/>
        </w:r>
        <w:r>
          <w:rPr>
            <w:noProof/>
            <w:webHidden/>
          </w:rPr>
          <w:instrText xml:space="preserve"> PAGEREF _Toc91192259 \h </w:instrText>
        </w:r>
        <w:r>
          <w:rPr>
            <w:noProof/>
            <w:webHidden/>
          </w:rPr>
        </w:r>
      </w:ins>
      <w:r>
        <w:rPr>
          <w:noProof/>
          <w:webHidden/>
        </w:rPr>
        <w:fldChar w:fldCharType="separate"/>
      </w:r>
      <w:ins w:id="133" w:author="Tolulope Olugbenga" w:date="2021-12-23T22:50:00Z">
        <w:r>
          <w:rPr>
            <w:noProof/>
            <w:webHidden/>
          </w:rPr>
          <w:t>44</w:t>
        </w:r>
        <w:r>
          <w:rPr>
            <w:noProof/>
            <w:webHidden/>
          </w:rPr>
          <w:fldChar w:fldCharType="end"/>
        </w:r>
        <w:r w:rsidRPr="0019141F">
          <w:rPr>
            <w:rStyle w:val="Hyperlink"/>
            <w:noProof/>
          </w:rPr>
          <w:fldChar w:fldCharType="end"/>
        </w:r>
      </w:ins>
    </w:p>
    <w:p w14:paraId="17A37634" w14:textId="6D1B816D" w:rsidR="00FB7758" w:rsidRDefault="00FB7758">
      <w:pPr>
        <w:pStyle w:val="TOC3"/>
        <w:tabs>
          <w:tab w:val="right" w:leader="dot" w:pos="8630"/>
        </w:tabs>
        <w:rPr>
          <w:ins w:id="134" w:author="Tolulope Olugbenga" w:date="2021-12-23T22:50:00Z"/>
          <w:rFonts w:asciiTheme="minorHAnsi" w:eastAsiaTheme="minorEastAsia" w:hAnsiTheme="minorHAnsi" w:cstheme="minorBidi"/>
          <w:noProof/>
          <w:sz w:val="22"/>
          <w:szCs w:val="22"/>
          <w:lang w:eastAsia="en-CA"/>
        </w:rPr>
      </w:pPr>
      <w:ins w:id="135"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"_Toc91192260"</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4.1.1 The Hourly Performance</w:t>
        </w:r>
        <w:r>
          <w:rPr>
            <w:noProof/>
            <w:webHidden/>
          </w:rPr>
          <w:tab/>
        </w:r>
        <w:r>
          <w:rPr>
            <w:noProof/>
            <w:webHidden/>
          </w:rPr>
          <w:fldChar w:fldCharType="begin"/>
        </w:r>
        <w:r>
          <w:rPr>
            <w:noProof/>
            <w:webHidden/>
          </w:rPr>
          <w:instrText xml:space="preserve"> PAGEREF _Toc91192260 \h </w:instrText>
        </w:r>
        <w:r>
          <w:rPr>
            <w:noProof/>
            <w:webHidden/>
          </w:rPr>
        </w:r>
      </w:ins>
      <w:r>
        <w:rPr>
          <w:noProof/>
          <w:webHidden/>
        </w:rPr>
        <w:fldChar w:fldCharType="separate"/>
      </w:r>
      <w:ins w:id="136" w:author="Tolulope Olugbenga" w:date="2021-12-23T22:50:00Z">
        <w:r>
          <w:rPr>
            <w:noProof/>
            <w:webHidden/>
          </w:rPr>
          <w:t>45</w:t>
        </w:r>
        <w:r>
          <w:rPr>
            <w:noProof/>
            <w:webHidden/>
          </w:rPr>
          <w:fldChar w:fldCharType="end"/>
        </w:r>
        <w:r w:rsidRPr="0019141F">
          <w:rPr>
            <w:rStyle w:val="Hyperlink"/>
            <w:noProof/>
          </w:rPr>
          <w:fldChar w:fldCharType="end"/>
        </w:r>
      </w:ins>
    </w:p>
    <w:p w14:paraId="74FA78E9" w14:textId="07C6D563" w:rsidR="00FB7758" w:rsidRDefault="00FB7758">
      <w:pPr>
        <w:pStyle w:val="TOC3"/>
        <w:tabs>
          <w:tab w:val="right" w:leader="dot" w:pos="8630"/>
        </w:tabs>
        <w:rPr>
          <w:ins w:id="137" w:author="Tolulope Olugbenga" w:date="2021-12-23T22:50:00Z"/>
          <w:rFonts w:asciiTheme="minorHAnsi" w:eastAsiaTheme="minorEastAsia" w:hAnsiTheme="minorHAnsi" w:cstheme="minorBidi"/>
          <w:noProof/>
          <w:sz w:val="22"/>
          <w:szCs w:val="22"/>
          <w:lang w:eastAsia="en-CA"/>
        </w:rPr>
      </w:pPr>
      <w:ins w:id="138"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"_Toc91192261"</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4.1.2 The Daily Performance</w:t>
        </w:r>
        <w:r>
          <w:rPr>
            <w:noProof/>
            <w:webHidden/>
          </w:rPr>
          <w:tab/>
        </w:r>
        <w:r>
          <w:rPr>
            <w:noProof/>
            <w:webHidden/>
          </w:rPr>
          <w:fldChar w:fldCharType="begin"/>
        </w:r>
        <w:r>
          <w:rPr>
            <w:noProof/>
            <w:webHidden/>
          </w:rPr>
          <w:instrText xml:space="preserve"> PAGEREF _Toc91192261 \h </w:instrText>
        </w:r>
        <w:r>
          <w:rPr>
            <w:noProof/>
            <w:webHidden/>
          </w:rPr>
        </w:r>
      </w:ins>
      <w:r>
        <w:rPr>
          <w:noProof/>
          <w:webHidden/>
        </w:rPr>
        <w:fldChar w:fldCharType="separate"/>
      </w:r>
      <w:ins w:id="139" w:author="Tolulope Olugbenga" w:date="2021-12-23T22:50:00Z">
        <w:r>
          <w:rPr>
            <w:noProof/>
            <w:webHidden/>
          </w:rPr>
          <w:t>46</w:t>
        </w:r>
        <w:r>
          <w:rPr>
            <w:noProof/>
            <w:webHidden/>
          </w:rPr>
          <w:fldChar w:fldCharType="end"/>
        </w:r>
        <w:r w:rsidRPr="0019141F">
          <w:rPr>
            <w:rStyle w:val="Hyperlink"/>
            <w:noProof/>
          </w:rPr>
          <w:fldChar w:fldCharType="end"/>
        </w:r>
      </w:ins>
    </w:p>
    <w:p w14:paraId="47FD828C" w14:textId="17F3DED6" w:rsidR="00FB7758" w:rsidRDefault="00FB7758">
      <w:pPr>
        <w:pStyle w:val="TOC3"/>
        <w:tabs>
          <w:tab w:val="right" w:leader="dot" w:pos="8630"/>
        </w:tabs>
        <w:rPr>
          <w:ins w:id="140" w:author="Tolulope Olugbenga" w:date="2021-12-23T22:50:00Z"/>
          <w:rFonts w:asciiTheme="minorHAnsi" w:eastAsiaTheme="minorEastAsia" w:hAnsiTheme="minorHAnsi" w:cstheme="minorBidi"/>
          <w:noProof/>
          <w:sz w:val="22"/>
          <w:szCs w:val="22"/>
          <w:lang w:eastAsia="en-CA"/>
        </w:rPr>
      </w:pPr>
      <w:ins w:id="141"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"_Toc91192262"</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4.1.4 Performance During the Seasons</w:t>
        </w:r>
        <w:r>
          <w:rPr>
            <w:noProof/>
            <w:webHidden/>
          </w:rPr>
          <w:tab/>
        </w:r>
        <w:r>
          <w:rPr>
            <w:noProof/>
            <w:webHidden/>
          </w:rPr>
          <w:fldChar w:fldCharType="begin"/>
        </w:r>
        <w:r>
          <w:rPr>
            <w:noProof/>
            <w:webHidden/>
          </w:rPr>
          <w:instrText xml:space="preserve"> PAGEREF _Toc91192262 \h </w:instrText>
        </w:r>
        <w:r>
          <w:rPr>
            <w:noProof/>
            <w:webHidden/>
          </w:rPr>
        </w:r>
      </w:ins>
      <w:r>
        <w:rPr>
          <w:noProof/>
          <w:webHidden/>
        </w:rPr>
        <w:fldChar w:fldCharType="separate"/>
      </w:r>
      <w:ins w:id="142" w:author="Tolulope Olugbenga" w:date="2021-12-23T22:50:00Z">
        <w:r>
          <w:rPr>
            <w:noProof/>
            <w:webHidden/>
          </w:rPr>
          <w:t>49</w:t>
        </w:r>
        <w:r>
          <w:rPr>
            <w:noProof/>
            <w:webHidden/>
          </w:rPr>
          <w:fldChar w:fldCharType="end"/>
        </w:r>
        <w:r w:rsidRPr="0019141F">
          <w:rPr>
            <w:rStyle w:val="Hyperlink"/>
            <w:noProof/>
          </w:rPr>
          <w:fldChar w:fldCharType="end"/>
        </w:r>
      </w:ins>
    </w:p>
    <w:p w14:paraId="63861118" w14:textId="6638D874" w:rsidR="00FB7758" w:rsidRDefault="00FB7758">
      <w:pPr>
        <w:pStyle w:val="TOC3"/>
        <w:tabs>
          <w:tab w:val="right" w:leader="dot" w:pos="8630"/>
        </w:tabs>
        <w:rPr>
          <w:ins w:id="143" w:author="Tolulope Olugbenga" w:date="2021-12-23T22:50:00Z"/>
          <w:rFonts w:asciiTheme="minorHAnsi" w:eastAsiaTheme="minorEastAsia" w:hAnsiTheme="minorHAnsi" w:cstheme="minorBidi"/>
          <w:noProof/>
          <w:sz w:val="22"/>
          <w:szCs w:val="22"/>
          <w:lang w:eastAsia="en-CA"/>
        </w:rPr>
      </w:pPr>
      <w:ins w:id="144"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"_Toc91192263"</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4.1.5 Comprehensive Analysis Discussion</w:t>
        </w:r>
        <w:r>
          <w:rPr>
            <w:noProof/>
            <w:webHidden/>
          </w:rPr>
          <w:tab/>
        </w:r>
        <w:r>
          <w:rPr>
            <w:noProof/>
            <w:webHidden/>
          </w:rPr>
          <w:fldChar w:fldCharType="begin"/>
        </w:r>
        <w:r>
          <w:rPr>
            <w:noProof/>
            <w:webHidden/>
          </w:rPr>
          <w:instrText xml:space="preserve"> PAGEREF _Toc91192263 \h </w:instrText>
        </w:r>
        <w:r>
          <w:rPr>
            <w:noProof/>
            <w:webHidden/>
          </w:rPr>
        </w:r>
      </w:ins>
      <w:r>
        <w:rPr>
          <w:noProof/>
          <w:webHidden/>
        </w:rPr>
        <w:fldChar w:fldCharType="separate"/>
      </w:r>
      <w:ins w:id="145" w:author="Tolulope Olugbenga" w:date="2021-12-23T22:50:00Z">
        <w:r>
          <w:rPr>
            <w:noProof/>
            <w:webHidden/>
          </w:rPr>
          <w:t>50</w:t>
        </w:r>
        <w:r>
          <w:rPr>
            <w:noProof/>
            <w:webHidden/>
          </w:rPr>
          <w:fldChar w:fldCharType="end"/>
        </w:r>
        <w:r w:rsidRPr="0019141F">
          <w:rPr>
            <w:rStyle w:val="Hyperlink"/>
            <w:noProof/>
          </w:rPr>
          <w:fldChar w:fldCharType="end"/>
        </w:r>
      </w:ins>
    </w:p>
    <w:p w14:paraId="294AB690" w14:textId="1564544B" w:rsidR="00FB7758" w:rsidRDefault="00FB7758">
      <w:pPr>
        <w:pStyle w:val="TOC2"/>
        <w:tabs>
          <w:tab w:val="right" w:leader="dot" w:pos="8630"/>
        </w:tabs>
        <w:rPr>
          <w:ins w:id="146" w:author="Tolulope Olugbenga" w:date="2021-12-23T22:50:00Z"/>
          <w:rFonts w:asciiTheme="minorHAnsi" w:eastAsiaTheme="minorEastAsia" w:hAnsiTheme="minorHAnsi" w:cstheme="minorBidi"/>
          <w:noProof/>
          <w:sz w:val="22"/>
          <w:szCs w:val="22"/>
          <w:lang w:eastAsia="en-CA"/>
        </w:rPr>
      </w:pPr>
      <w:ins w:id="147"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"_Toc91192264"</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4.2 The Ottawa Dataset</w:t>
        </w:r>
        <w:r>
          <w:rPr>
            <w:noProof/>
            <w:webHidden/>
          </w:rPr>
          <w:tab/>
        </w:r>
        <w:r>
          <w:rPr>
            <w:noProof/>
            <w:webHidden/>
          </w:rPr>
          <w:fldChar w:fldCharType="begin"/>
        </w:r>
        <w:r>
          <w:rPr>
            <w:noProof/>
            <w:webHidden/>
          </w:rPr>
          <w:instrText xml:space="preserve"> PAGEREF _Toc91192264 \h </w:instrText>
        </w:r>
        <w:r>
          <w:rPr>
            <w:noProof/>
            <w:webHidden/>
          </w:rPr>
        </w:r>
      </w:ins>
      <w:r>
        <w:rPr>
          <w:noProof/>
          <w:webHidden/>
        </w:rPr>
        <w:fldChar w:fldCharType="separate"/>
      </w:r>
      <w:ins w:id="148" w:author="Tolulope Olugbenga" w:date="2021-12-23T22:50:00Z">
        <w:r>
          <w:rPr>
            <w:noProof/>
            <w:webHidden/>
          </w:rPr>
          <w:t>51</w:t>
        </w:r>
        <w:r>
          <w:rPr>
            <w:noProof/>
            <w:webHidden/>
          </w:rPr>
          <w:fldChar w:fldCharType="end"/>
        </w:r>
        <w:r w:rsidRPr="0019141F">
          <w:rPr>
            <w:rStyle w:val="Hyperlink"/>
            <w:noProof/>
          </w:rPr>
          <w:fldChar w:fldCharType="end"/>
        </w:r>
      </w:ins>
    </w:p>
    <w:p w14:paraId="324A7AEB" w14:textId="0386D4A2" w:rsidR="00FB7758" w:rsidRDefault="00FB7758">
      <w:pPr>
        <w:pStyle w:val="TOC3"/>
        <w:tabs>
          <w:tab w:val="right" w:leader="dot" w:pos="8630"/>
        </w:tabs>
        <w:rPr>
          <w:ins w:id="149" w:author="Tolulope Olugbenga" w:date="2021-12-23T22:50:00Z"/>
          <w:rFonts w:asciiTheme="minorHAnsi" w:eastAsiaTheme="minorEastAsia" w:hAnsiTheme="minorHAnsi" w:cstheme="minorBidi"/>
          <w:noProof/>
          <w:sz w:val="22"/>
          <w:szCs w:val="22"/>
          <w:lang w:eastAsia="en-CA"/>
        </w:rPr>
      </w:pPr>
      <w:ins w:id="150"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"_Toc91192265"</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4.2.1 The Hourly Performance</w:t>
        </w:r>
        <w:r>
          <w:rPr>
            <w:noProof/>
            <w:webHidden/>
          </w:rPr>
          <w:tab/>
        </w:r>
        <w:r>
          <w:rPr>
            <w:noProof/>
            <w:webHidden/>
          </w:rPr>
          <w:fldChar w:fldCharType="begin"/>
        </w:r>
        <w:r>
          <w:rPr>
            <w:noProof/>
            <w:webHidden/>
          </w:rPr>
          <w:instrText xml:space="preserve"> PAGEREF _Toc91192265 \h </w:instrText>
        </w:r>
        <w:r>
          <w:rPr>
            <w:noProof/>
            <w:webHidden/>
          </w:rPr>
        </w:r>
      </w:ins>
      <w:r>
        <w:rPr>
          <w:noProof/>
          <w:webHidden/>
        </w:rPr>
        <w:fldChar w:fldCharType="separate"/>
      </w:r>
      <w:ins w:id="151" w:author="Tolulope Olugbenga" w:date="2021-12-23T22:50:00Z">
        <w:r>
          <w:rPr>
            <w:noProof/>
            <w:webHidden/>
          </w:rPr>
          <w:t>52</w:t>
        </w:r>
        <w:r>
          <w:rPr>
            <w:noProof/>
            <w:webHidden/>
          </w:rPr>
          <w:fldChar w:fldCharType="end"/>
        </w:r>
        <w:r w:rsidRPr="0019141F">
          <w:rPr>
            <w:rStyle w:val="Hyperlink"/>
            <w:noProof/>
          </w:rPr>
          <w:fldChar w:fldCharType="end"/>
        </w:r>
      </w:ins>
    </w:p>
    <w:p w14:paraId="6E5A6395" w14:textId="5B4D227B" w:rsidR="00FB7758" w:rsidRDefault="00FB7758">
      <w:pPr>
        <w:pStyle w:val="TOC3"/>
        <w:tabs>
          <w:tab w:val="right" w:leader="dot" w:pos="8630"/>
        </w:tabs>
        <w:rPr>
          <w:ins w:id="152" w:author="Tolulope Olugbenga" w:date="2021-12-23T22:50:00Z"/>
          <w:rFonts w:asciiTheme="minorHAnsi" w:eastAsiaTheme="minorEastAsia" w:hAnsiTheme="minorHAnsi" w:cstheme="minorBidi"/>
          <w:noProof/>
          <w:sz w:val="22"/>
          <w:szCs w:val="22"/>
          <w:lang w:eastAsia="en-CA"/>
        </w:rPr>
      </w:pPr>
      <w:ins w:id="153"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"_Toc91192266"</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4.2.2 The Daily Performance</w:t>
        </w:r>
        <w:r>
          <w:rPr>
            <w:noProof/>
            <w:webHidden/>
          </w:rPr>
          <w:tab/>
        </w:r>
        <w:r>
          <w:rPr>
            <w:noProof/>
            <w:webHidden/>
          </w:rPr>
          <w:fldChar w:fldCharType="begin"/>
        </w:r>
        <w:r>
          <w:rPr>
            <w:noProof/>
            <w:webHidden/>
          </w:rPr>
          <w:instrText xml:space="preserve"> PAGEREF _Toc91192266 \h </w:instrText>
        </w:r>
        <w:r>
          <w:rPr>
            <w:noProof/>
            <w:webHidden/>
          </w:rPr>
        </w:r>
      </w:ins>
      <w:r>
        <w:rPr>
          <w:noProof/>
          <w:webHidden/>
        </w:rPr>
        <w:fldChar w:fldCharType="separate"/>
      </w:r>
      <w:ins w:id="154" w:author="Tolulope Olugbenga" w:date="2021-12-23T22:50:00Z">
        <w:r>
          <w:rPr>
            <w:noProof/>
            <w:webHidden/>
          </w:rPr>
          <w:t>53</w:t>
        </w:r>
        <w:r>
          <w:rPr>
            <w:noProof/>
            <w:webHidden/>
          </w:rPr>
          <w:fldChar w:fldCharType="end"/>
        </w:r>
        <w:r w:rsidRPr="0019141F">
          <w:rPr>
            <w:rStyle w:val="Hyperlink"/>
            <w:noProof/>
          </w:rPr>
          <w:fldChar w:fldCharType="end"/>
        </w:r>
      </w:ins>
    </w:p>
    <w:p w14:paraId="1CAB3FA5" w14:textId="4FAAE993" w:rsidR="00FB7758" w:rsidRDefault="00FB7758">
      <w:pPr>
        <w:pStyle w:val="TOC3"/>
        <w:tabs>
          <w:tab w:val="right" w:leader="dot" w:pos="8630"/>
        </w:tabs>
        <w:rPr>
          <w:ins w:id="155" w:author="Tolulope Olugbenga" w:date="2021-12-23T22:50:00Z"/>
          <w:rFonts w:asciiTheme="minorHAnsi" w:eastAsiaTheme="minorEastAsia" w:hAnsiTheme="minorHAnsi" w:cstheme="minorBidi"/>
          <w:noProof/>
          <w:sz w:val="22"/>
          <w:szCs w:val="22"/>
          <w:lang w:eastAsia="en-CA"/>
        </w:rPr>
      </w:pPr>
      <w:ins w:id="156"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"_Toc91192267"</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4.2.3 The Monthly Performance</w:t>
        </w:r>
        <w:r>
          <w:rPr>
            <w:noProof/>
            <w:webHidden/>
          </w:rPr>
          <w:tab/>
        </w:r>
        <w:r>
          <w:rPr>
            <w:noProof/>
            <w:webHidden/>
          </w:rPr>
          <w:fldChar w:fldCharType="begin"/>
        </w:r>
        <w:r>
          <w:rPr>
            <w:noProof/>
            <w:webHidden/>
          </w:rPr>
          <w:instrText xml:space="preserve"> PAGEREF _Toc91192267 \h </w:instrText>
        </w:r>
        <w:r>
          <w:rPr>
            <w:noProof/>
            <w:webHidden/>
          </w:rPr>
        </w:r>
      </w:ins>
      <w:r>
        <w:rPr>
          <w:noProof/>
          <w:webHidden/>
        </w:rPr>
        <w:fldChar w:fldCharType="separate"/>
      </w:r>
      <w:ins w:id="157" w:author="Tolulope Olugbenga" w:date="2021-12-23T22:50:00Z">
        <w:r>
          <w:rPr>
            <w:noProof/>
            <w:webHidden/>
          </w:rPr>
          <w:t>54</w:t>
        </w:r>
        <w:r>
          <w:rPr>
            <w:noProof/>
            <w:webHidden/>
          </w:rPr>
          <w:fldChar w:fldCharType="end"/>
        </w:r>
        <w:r w:rsidRPr="0019141F">
          <w:rPr>
            <w:rStyle w:val="Hyperlink"/>
            <w:noProof/>
          </w:rPr>
          <w:fldChar w:fldCharType="end"/>
        </w:r>
      </w:ins>
    </w:p>
    <w:p w14:paraId="70B561CC" w14:textId="127195B4" w:rsidR="00FB7758" w:rsidRDefault="00FB7758">
      <w:pPr>
        <w:pStyle w:val="TOC3"/>
        <w:tabs>
          <w:tab w:val="right" w:leader="dot" w:pos="8630"/>
        </w:tabs>
        <w:rPr>
          <w:ins w:id="158" w:author="Tolulope Olugbenga" w:date="2021-12-23T22:50:00Z"/>
          <w:rFonts w:asciiTheme="minorHAnsi" w:eastAsiaTheme="minorEastAsia" w:hAnsiTheme="minorHAnsi" w:cstheme="minorBidi"/>
          <w:noProof/>
          <w:sz w:val="22"/>
          <w:szCs w:val="22"/>
          <w:lang w:eastAsia="en-CA"/>
        </w:rPr>
      </w:pPr>
      <w:ins w:id="159"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"_Toc91192268"</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4.2.4 Performance During the Seasons</w:t>
        </w:r>
        <w:r>
          <w:rPr>
            <w:noProof/>
            <w:webHidden/>
          </w:rPr>
          <w:tab/>
        </w:r>
        <w:r>
          <w:rPr>
            <w:noProof/>
            <w:webHidden/>
          </w:rPr>
          <w:fldChar w:fldCharType="begin"/>
        </w:r>
        <w:r>
          <w:rPr>
            <w:noProof/>
            <w:webHidden/>
          </w:rPr>
          <w:instrText xml:space="preserve"> PAGEREF _Toc91192268 \h </w:instrText>
        </w:r>
        <w:r>
          <w:rPr>
            <w:noProof/>
            <w:webHidden/>
          </w:rPr>
        </w:r>
      </w:ins>
      <w:r>
        <w:rPr>
          <w:noProof/>
          <w:webHidden/>
        </w:rPr>
        <w:fldChar w:fldCharType="separate"/>
      </w:r>
      <w:ins w:id="160" w:author="Tolulope Olugbenga" w:date="2021-12-23T22:50:00Z">
        <w:r>
          <w:rPr>
            <w:noProof/>
            <w:webHidden/>
          </w:rPr>
          <w:t>56</w:t>
        </w:r>
        <w:r>
          <w:rPr>
            <w:noProof/>
            <w:webHidden/>
          </w:rPr>
          <w:fldChar w:fldCharType="end"/>
        </w:r>
        <w:r w:rsidRPr="0019141F">
          <w:rPr>
            <w:rStyle w:val="Hyperlink"/>
            <w:noProof/>
          </w:rPr>
          <w:fldChar w:fldCharType="end"/>
        </w:r>
      </w:ins>
    </w:p>
    <w:p w14:paraId="7975CC89" w14:textId="711E5EAC" w:rsidR="00FB7758" w:rsidRDefault="00FB7758">
      <w:pPr>
        <w:pStyle w:val="TOC3"/>
        <w:tabs>
          <w:tab w:val="right" w:leader="dot" w:pos="8630"/>
        </w:tabs>
        <w:rPr>
          <w:ins w:id="161" w:author="Tolulope Olugbenga" w:date="2021-12-23T22:50:00Z"/>
          <w:rFonts w:asciiTheme="minorHAnsi" w:eastAsiaTheme="minorEastAsia" w:hAnsiTheme="minorHAnsi" w:cstheme="minorBidi"/>
          <w:noProof/>
          <w:sz w:val="22"/>
          <w:szCs w:val="22"/>
          <w:lang w:eastAsia="en-CA"/>
        </w:rPr>
      </w:pPr>
      <w:ins w:id="162"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"_Toc91192269"</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4.2.5 Comprehensive Analysis Discussion</w:t>
        </w:r>
        <w:r>
          <w:rPr>
            <w:noProof/>
            <w:webHidden/>
          </w:rPr>
          <w:tab/>
        </w:r>
        <w:r>
          <w:rPr>
            <w:noProof/>
            <w:webHidden/>
          </w:rPr>
          <w:fldChar w:fldCharType="begin"/>
        </w:r>
        <w:r>
          <w:rPr>
            <w:noProof/>
            <w:webHidden/>
          </w:rPr>
          <w:instrText xml:space="preserve"> PAGEREF _Toc91192269 \h </w:instrText>
        </w:r>
        <w:r>
          <w:rPr>
            <w:noProof/>
            <w:webHidden/>
          </w:rPr>
        </w:r>
      </w:ins>
      <w:r>
        <w:rPr>
          <w:noProof/>
          <w:webHidden/>
        </w:rPr>
        <w:fldChar w:fldCharType="separate"/>
      </w:r>
      <w:ins w:id="163" w:author="Tolulope Olugbenga" w:date="2021-12-23T22:50:00Z">
        <w:r>
          <w:rPr>
            <w:noProof/>
            <w:webHidden/>
          </w:rPr>
          <w:t>57</w:t>
        </w:r>
        <w:r>
          <w:rPr>
            <w:noProof/>
            <w:webHidden/>
          </w:rPr>
          <w:fldChar w:fldCharType="end"/>
        </w:r>
        <w:r w:rsidRPr="0019141F">
          <w:rPr>
            <w:rStyle w:val="Hyperlink"/>
            <w:noProof/>
          </w:rPr>
          <w:fldChar w:fldCharType="end"/>
        </w:r>
      </w:ins>
    </w:p>
    <w:p w14:paraId="3734A6AC" w14:textId="1AE20811" w:rsidR="00FB7758" w:rsidRDefault="00FB7758">
      <w:pPr>
        <w:pStyle w:val="TOC2"/>
        <w:tabs>
          <w:tab w:val="right" w:leader="dot" w:pos="8630"/>
        </w:tabs>
        <w:rPr>
          <w:ins w:id="164" w:author="Tolulope Olugbenga" w:date="2021-12-23T22:50:00Z"/>
          <w:rFonts w:asciiTheme="minorHAnsi" w:eastAsiaTheme="minorEastAsia" w:hAnsiTheme="minorHAnsi" w:cstheme="minorBidi"/>
          <w:noProof/>
          <w:sz w:val="22"/>
          <w:szCs w:val="22"/>
          <w:lang w:eastAsia="en-CA"/>
        </w:rPr>
      </w:pPr>
      <w:ins w:id="165"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"_Toc91192270"</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4.3 The Saint John Dataset</w:t>
        </w:r>
        <w:r>
          <w:rPr>
            <w:noProof/>
            <w:webHidden/>
          </w:rPr>
          <w:tab/>
        </w:r>
        <w:r>
          <w:rPr>
            <w:noProof/>
            <w:webHidden/>
          </w:rPr>
          <w:fldChar w:fldCharType="begin"/>
        </w:r>
        <w:r>
          <w:rPr>
            <w:noProof/>
            <w:webHidden/>
          </w:rPr>
          <w:instrText xml:space="preserve"> PAGEREF _Toc91192270 \h </w:instrText>
        </w:r>
        <w:r>
          <w:rPr>
            <w:noProof/>
            <w:webHidden/>
          </w:rPr>
        </w:r>
      </w:ins>
      <w:r>
        <w:rPr>
          <w:noProof/>
          <w:webHidden/>
        </w:rPr>
        <w:fldChar w:fldCharType="separate"/>
      </w:r>
      <w:ins w:id="166" w:author="Tolulope Olugbenga" w:date="2021-12-23T22:50:00Z">
        <w:r>
          <w:rPr>
            <w:noProof/>
            <w:webHidden/>
          </w:rPr>
          <w:t>58</w:t>
        </w:r>
        <w:r>
          <w:rPr>
            <w:noProof/>
            <w:webHidden/>
          </w:rPr>
          <w:fldChar w:fldCharType="end"/>
        </w:r>
        <w:r w:rsidRPr="0019141F">
          <w:rPr>
            <w:rStyle w:val="Hyperlink"/>
            <w:noProof/>
          </w:rPr>
          <w:fldChar w:fldCharType="end"/>
        </w:r>
      </w:ins>
    </w:p>
    <w:p w14:paraId="79EAD48B" w14:textId="409D5218" w:rsidR="00FB7758" w:rsidRDefault="00FB7758">
      <w:pPr>
        <w:pStyle w:val="TOC3"/>
        <w:tabs>
          <w:tab w:val="right" w:leader="dot" w:pos="8630"/>
        </w:tabs>
        <w:rPr>
          <w:ins w:id="167" w:author="Tolulope Olugbenga" w:date="2021-12-23T22:50:00Z"/>
          <w:rFonts w:asciiTheme="minorHAnsi" w:eastAsiaTheme="minorEastAsia" w:hAnsiTheme="minorHAnsi" w:cstheme="minorBidi"/>
          <w:noProof/>
          <w:sz w:val="22"/>
          <w:szCs w:val="22"/>
          <w:lang w:eastAsia="en-CA"/>
        </w:rPr>
      </w:pPr>
      <w:ins w:id="168"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"_Toc91192271"</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4.3.1 The Hourly Performance</w:t>
        </w:r>
        <w:r>
          <w:rPr>
            <w:noProof/>
            <w:webHidden/>
          </w:rPr>
          <w:tab/>
        </w:r>
        <w:r>
          <w:rPr>
            <w:noProof/>
            <w:webHidden/>
          </w:rPr>
          <w:fldChar w:fldCharType="begin"/>
        </w:r>
        <w:r>
          <w:rPr>
            <w:noProof/>
            <w:webHidden/>
          </w:rPr>
          <w:instrText xml:space="preserve"> PAGEREF _Toc91192271 \h </w:instrText>
        </w:r>
        <w:r>
          <w:rPr>
            <w:noProof/>
            <w:webHidden/>
          </w:rPr>
        </w:r>
      </w:ins>
      <w:r>
        <w:rPr>
          <w:noProof/>
          <w:webHidden/>
        </w:rPr>
        <w:fldChar w:fldCharType="separate"/>
      </w:r>
      <w:ins w:id="169" w:author="Tolulope Olugbenga" w:date="2021-12-23T22:50:00Z">
        <w:r>
          <w:rPr>
            <w:noProof/>
            <w:webHidden/>
          </w:rPr>
          <w:t>59</w:t>
        </w:r>
        <w:r>
          <w:rPr>
            <w:noProof/>
            <w:webHidden/>
          </w:rPr>
          <w:fldChar w:fldCharType="end"/>
        </w:r>
        <w:r w:rsidRPr="0019141F">
          <w:rPr>
            <w:rStyle w:val="Hyperlink"/>
            <w:noProof/>
          </w:rPr>
          <w:fldChar w:fldCharType="end"/>
        </w:r>
      </w:ins>
    </w:p>
    <w:p w14:paraId="40E8E450" w14:textId="06A56DD0" w:rsidR="00FB7758" w:rsidRDefault="00FB7758">
      <w:pPr>
        <w:pStyle w:val="TOC3"/>
        <w:tabs>
          <w:tab w:val="right" w:leader="dot" w:pos="8630"/>
        </w:tabs>
        <w:rPr>
          <w:ins w:id="170" w:author="Tolulope Olugbenga" w:date="2021-12-23T22:50:00Z"/>
          <w:rFonts w:asciiTheme="minorHAnsi" w:eastAsiaTheme="minorEastAsia" w:hAnsiTheme="minorHAnsi" w:cstheme="minorBidi"/>
          <w:noProof/>
          <w:sz w:val="22"/>
          <w:szCs w:val="22"/>
          <w:lang w:eastAsia="en-CA"/>
        </w:rPr>
      </w:pPr>
      <w:ins w:id="171"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"_Toc91192272"</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4.3.2 The Daily Performance</w:t>
        </w:r>
        <w:r>
          <w:rPr>
            <w:noProof/>
            <w:webHidden/>
          </w:rPr>
          <w:tab/>
        </w:r>
        <w:r>
          <w:rPr>
            <w:noProof/>
            <w:webHidden/>
          </w:rPr>
          <w:fldChar w:fldCharType="begin"/>
        </w:r>
        <w:r>
          <w:rPr>
            <w:noProof/>
            <w:webHidden/>
          </w:rPr>
          <w:instrText xml:space="preserve"> PAGEREF _Toc91192272 \h </w:instrText>
        </w:r>
        <w:r>
          <w:rPr>
            <w:noProof/>
            <w:webHidden/>
          </w:rPr>
        </w:r>
      </w:ins>
      <w:r>
        <w:rPr>
          <w:noProof/>
          <w:webHidden/>
        </w:rPr>
        <w:fldChar w:fldCharType="separate"/>
      </w:r>
      <w:ins w:id="172" w:author="Tolulope Olugbenga" w:date="2021-12-23T22:50:00Z">
        <w:r>
          <w:rPr>
            <w:noProof/>
            <w:webHidden/>
          </w:rPr>
          <w:t>60</w:t>
        </w:r>
        <w:r>
          <w:rPr>
            <w:noProof/>
            <w:webHidden/>
          </w:rPr>
          <w:fldChar w:fldCharType="end"/>
        </w:r>
        <w:r w:rsidRPr="0019141F">
          <w:rPr>
            <w:rStyle w:val="Hyperlink"/>
            <w:noProof/>
          </w:rPr>
          <w:fldChar w:fldCharType="end"/>
        </w:r>
      </w:ins>
    </w:p>
    <w:p w14:paraId="418BA8CE" w14:textId="70B42CF8" w:rsidR="00FB7758" w:rsidRDefault="00FB7758">
      <w:pPr>
        <w:pStyle w:val="TOC3"/>
        <w:tabs>
          <w:tab w:val="right" w:leader="dot" w:pos="8630"/>
        </w:tabs>
        <w:rPr>
          <w:ins w:id="173" w:author="Tolulope Olugbenga" w:date="2021-12-23T22:50:00Z"/>
          <w:rFonts w:asciiTheme="minorHAnsi" w:eastAsiaTheme="minorEastAsia" w:hAnsiTheme="minorHAnsi" w:cstheme="minorBidi"/>
          <w:noProof/>
          <w:sz w:val="22"/>
          <w:szCs w:val="22"/>
          <w:lang w:eastAsia="en-CA"/>
        </w:rPr>
      </w:pPr>
      <w:ins w:id="174"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"_Toc91192273"</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4.3.3 The Monthly Performance</w:t>
        </w:r>
        <w:r>
          <w:rPr>
            <w:noProof/>
            <w:webHidden/>
          </w:rPr>
          <w:tab/>
        </w:r>
        <w:r>
          <w:rPr>
            <w:noProof/>
            <w:webHidden/>
          </w:rPr>
          <w:fldChar w:fldCharType="begin"/>
        </w:r>
        <w:r>
          <w:rPr>
            <w:noProof/>
            <w:webHidden/>
          </w:rPr>
          <w:instrText xml:space="preserve"> PAGEREF _Toc91192273 \h </w:instrText>
        </w:r>
        <w:r>
          <w:rPr>
            <w:noProof/>
            <w:webHidden/>
          </w:rPr>
        </w:r>
      </w:ins>
      <w:r>
        <w:rPr>
          <w:noProof/>
          <w:webHidden/>
        </w:rPr>
        <w:fldChar w:fldCharType="separate"/>
      </w:r>
      <w:ins w:id="175" w:author="Tolulope Olugbenga" w:date="2021-12-23T22:50:00Z">
        <w:r>
          <w:rPr>
            <w:noProof/>
            <w:webHidden/>
          </w:rPr>
          <w:t>61</w:t>
        </w:r>
        <w:r>
          <w:rPr>
            <w:noProof/>
            <w:webHidden/>
          </w:rPr>
          <w:fldChar w:fldCharType="end"/>
        </w:r>
        <w:r w:rsidRPr="0019141F">
          <w:rPr>
            <w:rStyle w:val="Hyperlink"/>
            <w:noProof/>
          </w:rPr>
          <w:fldChar w:fldCharType="end"/>
        </w:r>
      </w:ins>
    </w:p>
    <w:p w14:paraId="25D7B536" w14:textId="0A324933" w:rsidR="00FB7758" w:rsidRDefault="00FB7758">
      <w:pPr>
        <w:pStyle w:val="TOC3"/>
        <w:tabs>
          <w:tab w:val="right" w:leader="dot" w:pos="8630"/>
        </w:tabs>
        <w:rPr>
          <w:ins w:id="176" w:author="Tolulope Olugbenga" w:date="2021-12-23T22:50:00Z"/>
          <w:rFonts w:asciiTheme="minorHAnsi" w:eastAsiaTheme="minorEastAsia" w:hAnsiTheme="minorHAnsi" w:cstheme="minorBidi"/>
          <w:noProof/>
          <w:sz w:val="22"/>
          <w:szCs w:val="22"/>
          <w:lang w:eastAsia="en-CA"/>
        </w:rPr>
      </w:pPr>
      <w:ins w:id="177"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"_Toc91192274"</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4.3.4 Performance During the Seasons</w:t>
        </w:r>
        <w:r>
          <w:rPr>
            <w:noProof/>
            <w:webHidden/>
          </w:rPr>
          <w:tab/>
        </w:r>
        <w:r>
          <w:rPr>
            <w:noProof/>
            <w:webHidden/>
          </w:rPr>
          <w:fldChar w:fldCharType="begin"/>
        </w:r>
        <w:r>
          <w:rPr>
            <w:noProof/>
            <w:webHidden/>
          </w:rPr>
          <w:instrText xml:space="preserve"> PAGEREF _Toc91192274 \h </w:instrText>
        </w:r>
        <w:r>
          <w:rPr>
            <w:noProof/>
            <w:webHidden/>
          </w:rPr>
        </w:r>
      </w:ins>
      <w:r>
        <w:rPr>
          <w:noProof/>
          <w:webHidden/>
        </w:rPr>
        <w:fldChar w:fldCharType="separate"/>
      </w:r>
      <w:ins w:id="178" w:author="Tolulope Olugbenga" w:date="2021-12-23T22:50:00Z">
        <w:r>
          <w:rPr>
            <w:noProof/>
            <w:webHidden/>
          </w:rPr>
          <w:t>64</w:t>
        </w:r>
        <w:r>
          <w:rPr>
            <w:noProof/>
            <w:webHidden/>
          </w:rPr>
          <w:fldChar w:fldCharType="end"/>
        </w:r>
        <w:r w:rsidRPr="0019141F">
          <w:rPr>
            <w:rStyle w:val="Hyperlink"/>
            <w:noProof/>
          </w:rPr>
          <w:fldChar w:fldCharType="end"/>
        </w:r>
      </w:ins>
    </w:p>
    <w:p w14:paraId="5F4FB24E" w14:textId="0943CA47" w:rsidR="00FB7758" w:rsidRDefault="00FB7758">
      <w:pPr>
        <w:pStyle w:val="TOC3"/>
        <w:tabs>
          <w:tab w:val="right" w:leader="dot" w:pos="8630"/>
        </w:tabs>
        <w:rPr>
          <w:ins w:id="179" w:author="Tolulope Olugbenga" w:date="2021-12-23T22:50:00Z"/>
          <w:rFonts w:asciiTheme="minorHAnsi" w:eastAsiaTheme="minorEastAsia" w:hAnsiTheme="minorHAnsi" w:cstheme="minorBidi"/>
          <w:noProof/>
          <w:sz w:val="22"/>
          <w:szCs w:val="22"/>
          <w:lang w:eastAsia="en-CA"/>
        </w:rPr>
      </w:pPr>
      <w:ins w:id="180"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"_Toc91192275"</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4.3.5 Comprehensive Analysis Discussion</w:t>
        </w:r>
        <w:r>
          <w:rPr>
            <w:noProof/>
            <w:webHidden/>
          </w:rPr>
          <w:tab/>
        </w:r>
        <w:r>
          <w:rPr>
            <w:noProof/>
            <w:webHidden/>
          </w:rPr>
          <w:fldChar w:fldCharType="begin"/>
        </w:r>
        <w:r>
          <w:rPr>
            <w:noProof/>
            <w:webHidden/>
          </w:rPr>
          <w:instrText xml:space="preserve"> PAGEREF _Toc91192275 \h </w:instrText>
        </w:r>
        <w:r>
          <w:rPr>
            <w:noProof/>
            <w:webHidden/>
          </w:rPr>
        </w:r>
      </w:ins>
      <w:r>
        <w:rPr>
          <w:noProof/>
          <w:webHidden/>
        </w:rPr>
        <w:fldChar w:fldCharType="separate"/>
      </w:r>
      <w:ins w:id="181" w:author="Tolulope Olugbenga" w:date="2021-12-23T22:50:00Z">
        <w:r>
          <w:rPr>
            <w:noProof/>
            <w:webHidden/>
          </w:rPr>
          <w:t>64</w:t>
        </w:r>
        <w:r>
          <w:rPr>
            <w:noProof/>
            <w:webHidden/>
          </w:rPr>
          <w:fldChar w:fldCharType="end"/>
        </w:r>
        <w:r w:rsidRPr="0019141F">
          <w:rPr>
            <w:rStyle w:val="Hyperlink"/>
            <w:noProof/>
          </w:rPr>
          <w:fldChar w:fldCharType="end"/>
        </w:r>
      </w:ins>
    </w:p>
    <w:p w14:paraId="0F784470" w14:textId="595BC941" w:rsidR="00FB7758" w:rsidRDefault="00FB7758">
      <w:pPr>
        <w:pStyle w:val="TOC1"/>
        <w:rPr>
          <w:ins w:id="182" w:author="Tolulope Olugbenga" w:date="2021-12-23T22:50:00Z"/>
          <w:rFonts w:asciiTheme="minorHAnsi" w:eastAsiaTheme="minorEastAsia" w:hAnsiTheme="minorHAnsi" w:cstheme="minorBidi"/>
          <w:noProof/>
          <w:sz w:val="22"/>
          <w:szCs w:val="22"/>
          <w:lang w:eastAsia="en-CA"/>
        </w:rPr>
      </w:pPr>
      <w:ins w:id="183"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"_Toc91192276"</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5 Conclusion</w:t>
        </w:r>
        <w:r>
          <w:rPr>
            <w:noProof/>
            <w:webHidden/>
          </w:rPr>
          <w:tab/>
        </w:r>
        <w:r>
          <w:rPr>
            <w:noProof/>
            <w:webHidden/>
          </w:rPr>
          <w:fldChar w:fldCharType="begin"/>
        </w:r>
        <w:r>
          <w:rPr>
            <w:noProof/>
            <w:webHidden/>
          </w:rPr>
          <w:instrText xml:space="preserve"> PAGEREF _Toc91192276 \h </w:instrText>
        </w:r>
        <w:r>
          <w:rPr>
            <w:noProof/>
            <w:webHidden/>
          </w:rPr>
        </w:r>
      </w:ins>
      <w:r>
        <w:rPr>
          <w:noProof/>
          <w:webHidden/>
        </w:rPr>
        <w:fldChar w:fldCharType="separate"/>
      </w:r>
      <w:ins w:id="184" w:author="Tolulope Olugbenga" w:date="2021-12-23T22:50:00Z">
        <w:r>
          <w:rPr>
            <w:noProof/>
            <w:webHidden/>
          </w:rPr>
          <w:t>67</w:t>
        </w:r>
        <w:r>
          <w:rPr>
            <w:noProof/>
            <w:webHidden/>
          </w:rPr>
          <w:fldChar w:fldCharType="end"/>
        </w:r>
        <w:r w:rsidRPr="0019141F">
          <w:rPr>
            <w:rStyle w:val="Hyperlink"/>
            <w:noProof/>
          </w:rPr>
          <w:fldChar w:fldCharType="end"/>
        </w:r>
      </w:ins>
    </w:p>
    <w:p w14:paraId="13E637F5" w14:textId="43D21FD5" w:rsidR="00FB7758" w:rsidRDefault="00FB7758">
      <w:pPr>
        <w:pStyle w:val="TOC2"/>
        <w:tabs>
          <w:tab w:val="right" w:leader="dot" w:pos="8630"/>
        </w:tabs>
        <w:rPr>
          <w:ins w:id="185" w:author="Tolulope Olugbenga" w:date="2021-12-23T22:50:00Z"/>
          <w:rFonts w:asciiTheme="minorHAnsi" w:eastAsiaTheme="minorEastAsia" w:hAnsiTheme="minorHAnsi" w:cstheme="minorBidi"/>
          <w:noProof/>
          <w:sz w:val="22"/>
          <w:szCs w:val="22"/>
          <w:lang w:eastAsia="en-CA"/>
        </w:rPr>
      </w:pPr>
      <w:ins w:id="186" w:author="Tolulope Olugbenga" w:date="2021-12-23T22:50:00Z">
        <w:r w:rsidRPr="0019141F">
          <w:rPr>
            <w:rStyle w:val="Hyperlink"/>
            <w:noProof/>
          </w:rPr>
          <w:lastRenderedPageBreak/>
          <w:fldChar w:fldCharType="begin"/>
        </w:r>
        <w:r w:rsidRPr="0019141F">
          <w:rPr>
            <w:rStyle w:val="Hyperlink"/>
            <w:noProof/>
          </w:rPr>
          <w:instrText xml:space="preserve"> </w:instrText>
        </w:r>
        <w:r>
          <w:rPr>
            <w:noProof/>
          </w:rPr>
          <w:instrText>HYPERLINK \l "_Toc91192277"</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5.1 Summary</w:t>
        </w:r>
        <w:r>
          <w:rPr>
            <w:noProof/>
            <w:webHidden/>
          </w:rPr>
          <w:tab/>
        </w:r>
        <w:r>
          <w:rPr>
            <w:noProof/>
            <w:webHidden/>
          </w:rPr>
          <w:fldChar w:fldCharType="begin"/>
        </w:r>
        <w:r>
          <w:rPr>
            <w:noProof/>
            <w:webHidden/>
          </w:rPr>
          <w:instrText xml:space="preserve"> PAGEREF _Toc91192277 \h </w:instrText>
        </w:r>
        <w:r>
          <w:rPr>
            <w:noProof/>
            <w:webHidden/>
          </w:rPr>
        </w:r>
      </w:ins>
      <w:r>
        <w:rPr>
          <w:noProof/>
          <w:webHidden/>
        </w:rPr>
        <w:fldChar w:fldCharType="separate"/>
      </w:r>
      <w:ins w:id="187" w:author="Tolulope Olugbenga" w:date="2021-12-23T22:50:00Z">
        <w:r>
          <w:rPr>
            <w:noProof/>
            <w:webHidden/>
          </w:rPr>
          <w:t>67</w:t>
        </w:r>
        <w:r>
          <w:rPr>
            <w:noProof/>
            <w:webHidden/>
          </w:rPr>
          <w:fldChar w:fldCharType="end"/>
        </w:r>
        <w:r w:rsidRPr="0019141F">
          <w:rPr>
            <w:rStyle w:val="Hyperlink"/>
            <w:noProof/>
          </w:rPr>
          <w:fldChar w:fldCharType="end"/>
        </w:r>
      </w:ins>
    </w:p>
    <w:p w14:paraId="01FD7F7C" w14:textId="3D5B8BEC" w:rsidR="00FB7758" w:rsidRDefault="00FB7758">
      <w:pPr>
        <w:pStyle w:val="TOC2"/>
        <w:tabs>
          <w:tab w:val="right" w:leader="dot" w:pos="8630"/>
        </w:tabs>
        <w:rPr>
          <w:ins w:id="188" w:author="Tolulope Olugbenga" w:date="2021-12-23T22:50:00Z"/>
          <w:rFonts w:asciiTheme="minorHAnsi" w:eastAsiaTheme="minorEastAsia" w:hAnsiTheme="minorHAnsi" w:cstheme="minorBidi"/>
          <w:noProof/>
          <w:sz w:val="22"/>
          <w:szCs w:val="22"/>
          <w:lang w:eastAsia="en-CA"/>
        </w:rPr>
      </w:pPr>
      <w:ins w:id="189"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"_Toc91192278"</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5.2 Contributions</w:t>
        </w:r>
        <w:r>
          <w:rPr>
            <w:noProof/>
            <w:webHidden/>
          </w:rPr>
          <w:tab/>
        </w:r>
        <w:r>
          <w:rPr>
            <w:noProof/>
            <w:webHidden/>
          </w:rPr>
          <w:fldChar w:fldCharType="begin"/>
        </w:r>
        <w:r>
          <w:rPr>
            <w:noProof/>
            <w:webHidden/>
          </w:rPr>
          <w:instrText xml:space="preserve"> PAGEREF _Toc91192278 \h </w:instrText>
        </w:r>
        <w:r>
          <w:rPr>
            <w:noProof/>
            <w:webHidden/>
          </w:rPr>
        </w:r>
      </w:ins>
      <w:r>
        <w:rPr>
          <w:noProof/>
          <w:webHidden/>
        </w:rPr>
        <w:fldChar w:fldCharType="separate"/>
      </w:r>
      <w:ins w:id="190" w:author="Tolulope Olugbenga" w:date="2021-12-23T22:50:00Z">
        <w:r>
          <w:rPr>
            <w:noProof/>
            <w:webHidden/>
          </w:rPr>
          <w:t>68</w:t>
        </w:r>
        <w:r>
          <w:rPr>
            <w:noProof/>
            <w:webHidden/>
          </w:rPr>
          <w:fldChar w:fldCharType="end"/>
        </w:r>
        <w:r w:rsidRPr="0019141F">
          <w:rPr>
            <w:rStyle w:val="Hyperlink"/>
            <w:noProof/>
          </w:rPr>
          <w:fldChar w:fldCharType="end"/>
        </w:r>
      </w:ins>
    </w:p>
    <w:p w14:paraId="7510647A" w14:textId="582F5E02" w:rsidR="00FB7758" w:rsidRDefault="00FB7758">
      <w:pPr>
        <w:pStyle w:val="TOC2"/>
        <w:tabs>
          <w:tab w:val="right" w:leader="dot" w:pos="8630"/>
        </w:tabs>
        <w:rPr>
          <w:ins w:id="191" w:author="Tolulope Olugbenga" w:date="2021-12-23T22:50:00Z"/>
          <w:rFonts w:asciiTheme="minorHAnsi" w:eastAsiaTheme="minorEastAsia" w:hAnsiTheme="minorHAnsi" w:cstheme="minorBidi"/>
          <w:noProof/>
          <w:sz w:val="22"/>
          <w:szCs w:val="22"/>
          <w:lang w:eastAsia="en-CA"/>
        </w:rPr>
      </w:pPr>
      <w:ins w:id="192"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"_Toc91192279"</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5.3 Future Work</w:t>
        </w:r>
        <w:r>
          <w:rPr>
            <w:noProof/>
            <w:webHidden/>
          </w:rPr>
          <w:tab/>
        </w:r>
        <w:r>
          <w:rPr>
            <w:noProof/>
            <w:webHidden/>
          </w:rPr>
          <w:fldChar w:fldCharType="begin"/>
        </w:r>
        <w:r>
          <w:rPr>
            <w:noProof/>
            <w:webHidden/>
          </w:rPr>
          <w:instrText xml:space="preserve"> PAGEREF _Toc91192279 \h </w:instrText>
        </w:r>
        <w:r>
          <w:rPr>
            <w:noProof/>
            <w:webHidden/>
          </w:rPr>
        </w:r>
      </w:ins>
      <w:r>
        <w:rPr>
          <w:noProof/>
          <w:webHidden/>
        </w:rPr>
        <w:fldChar w:fldCharType="separate"/>
      </w:r>
      <w:ins w:id="193" w:author="Tolulope Olugbenga" w:date="2021-12-23T22:50:00Z">
        <w:r>
          <w:rPr>
            <w:noProof/>
            <w:webHidden/>
          </w:rPr>
          <w:t>68</w:t>
        </w:r>
        <w:r>
          <w:rPr>
            <w:noProof/>
            <w:webHidden/>
          </w:rPr>
          <w:fldChar w:fldCharType="end"/>
        </w:r>
        <w:r w:rsidRPr="0019141F">
          <w:rPr>
            <w:rStyle w:val="Hyperlink"/>
            <w:noProof/>
          </w:rPr>
          <w:fldChar w:fldCharType="end"/>
        </w:r>
      </w:ins>
    </w:p>
    <w:p w14:paraId="10EB9184" w14:textId="520207FE" w:rsidR="00FB7758" w:rsidRDefault="00FB7758">
      <w:pPr>
        <w:pStyle w:val="TOC1"/>
        <w:rPr>
          <w:ins w:id="194" w:author="Tolulope Olugbenga" w:date="2021-12-23T22:50:00Z"/>
          <w:rFonts w:asciiTheme="minorHAnsi" w:eastAsiaTheme="minorEastAsia" w:hAnsiTheme="minorHAnsi" w:cstheme="minorBidi"/>
          <w:noProof/>
          <w:sz w:val="22"/>
          <w:szCs w:val="22"/>
          <w:lang w:eastAsia="en-CA"/>
        </w:rPr>
      </w:pPr>
      <w:ins w:id="195"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"_Toc91192280"</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Bibliography</w:t>
        </w:r>
        <w:r>
          <w:rPr>
            <w:noProof/>
            <w:webHidden/>
          </w:rPr>
          <w:tab/>
        </w:r>
        <w:r>
          <w:rPr>
            <w:noProof/>
            <w:webHidden/>
          </w:rPr>
          <w:fldChar w:fldCharType="begin"/>
        </w:r>
        <w:r>
          <w:rPr>
            <w:noProof/>
            <w:webHidden/>
          </w:rPr>
          <w:instrText xml:space="preserve"> PAGEREF _Toc91192280 \h </w:instrText>
        </w:r>
        <w:r>
          <w:rPr>
            <w:noProof/>
            <w:webHidden/>
          </w:rPr>
        </w:r>
      </w:ins>
      <w:r>
        <w:rPr>
          <w:noProof/>
          <w:webHidden/>
        </w:rPr>
        <w:fldChar w:fldCharType="separate"/>
      </w:r>
      <w:ins w:id="196" w:author="Tolulope Olugbenga" w:date="2021-12-23T22:50:00Z">
        <w:r>
          <w:rPr>
            <w:noProof/>
            <w:webHidden/>
          </w:rPr>
          <w:t>70</w:t>
        </w:r>
        <w:r>
          <w:rPr>
            <w:noProof/>
            <w:webHidden/>
          </w:rPr>
          <w:fldChar w:fldCharType="end"/>
        </w:r>
        <w:r w:rsidRPr="0019141F">
          <w:rPr>
            <w:rStyle w:val="Hyperlink"/>
            <w:noProof/>
          </w:rPr>
          <w:fldChar w:fldCharType="end"/>
        </w:r>
      </w:ins>
    </w:p>
    <w:p w14:paraId="383A1C71" w14:textId="41E328B2" w:rsidR="00FB7758" w:rsidRDefault="00FB7758">
      <w:pPr>
        <w:pStyle w:val="TOC1"/>
        <w:rPr>
          <w:ins w:id="197" w:author="Tolulope Olugbenga" w:date="2021-12-23T22:50:00Z"/>
          <w:rFonts w:asciiTheme="minorHAnsi" w:eastAsiaTheme="minorEastAsia" w:hAnsiTheme="minorHAnsi" w:cstheme="minorBidi"/>
          <w:noProof/>
          <w:sz w:val="22"/>
          <w:szCs w:val="22"/>
          <w:lang w:eastAsia="en-CA"/>
        </w:rPr>
      </w:pPr>
      <w:ins w:id="198"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"_Toc91192281"</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Appendix A</w:t>
        </w:r>
        <w:r>
          <w:rPr>
            <w:noProof/>
            <w:webHidden/>
          </w:rPr>
          <w:tab/>
        </w:r>
        <w:r>
          <w:rPr>
            <w:noProof/>
            <w:webHidden/>
          </w:rPr>
          <w:fldChar w:fldCharType="begin"/>
        </w:r>
        <w:r>
          <w:rPr>
            <w:noProof/>
            <w:webHidden/>
          </w:rPr>
          <w:instrText xml:space="preserve"> PAGEREF _Toc91192281 \h </w:instrText>
        </w:r>
        <w:r>
          <w:rPr>
            <w:noProof/>
            <w:webHidden/>
          </w:rPr>
        </w:r>
      </w:ins>
      <w:r>
        <w:rPr>
          <w:noProof/>
          <w:webHidden/>
        </w:rPr>
        <w:fldChar w:fldCharType="separate"/>
      </w:r>
      <w:ins w:id="199" w:author="Tolulope Olugbenga" w:date="2021-12-23T22:50:00Z">
        <w:r>
          <w:rPr>
            <w:noProof/>
            <w:webHidden/>
          </w:rPr>
          <w:t>91</w:t>
        </w:r>
        <w:r>
          <w:rPr>
            <w:noProof/>
            <w:webHidden/>
          </w:rPr>
          <w:fldChar w:fldCharType="end"/>
        </w:r>
        <w:r w:rsidRPr="0019141F">
          <w:rPr>
            <w:rStyle w:val="Hyperlink"/>
            <w:noProof/>
          </w:rPr>
          <w:fldChar w:fldCharType="end"/>
        </w:r>
      </w:ins>
    </w:p>
    <w:p w14:paraId="2861EA54" w14:textId="452EEC1D" w:rsidR="00FB7758" w:rsidRDefault="00FB7758">
      <w:pPr>
        <w:pStyle w:val="TOC2"/>
        <w:tabs>
          <w:tab w:val="right" w:leader="dot" w:pos="8630"/>
        </w:tabs>
        <w:rPr>
          <w:ins w:id="200" w:author="Tolulope Olugbenga" w:date="2021-12-23T22:50:00Z"/>
          <w:rFonts w:asciiTheme="minorHAnsi" w:eastAsiaTheme="minorEastAsia" w:hAnsiTheme="minorHAnsi" w:cstheme="minorBidi"/>
          <w:noProof/>
          <w:sz w:val="22"/>
          <w:szCs w:val="22"/>
          <w:lang w:eastAsia="en-CA"/>
        </w:rPr>
      </w:pPr>
      <w:ins w:id="201"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"_Toc91192282"</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1 Determining the SARIMAX Model's Optimal Parameters</w:t>
        </w:r>
        <w:r>
          <w:rPr>
            <w:noProof/>
            <w:webHidden/>
          </w:rPr>
          <w:tab/>
        </w:r>
        <w:r>
          <w:rPr>
            <w:noProof/>
            <w:webHidden/>
          </w:rPr>
          <w:fldChar w:fldCharType="begin"/>
        </w:r>
        <w:r>
          <w:rPr>
            <w:noProof/>
            <w:webHidden/>
          </w:rPr>
          <w:instrText xml:space="preserve"> PAGEREF _Toc91192282 \h </w:instrText>
        </w:r>
        <w:r>
          <w:rPr>
            <w:noProof/>
            <w:webHidden/>
          </w:rPr>
        </w:r>
      </w:ins>
      <w:r>
        <w:rPr>
          <w:noProof/>
          <w:webHidden/>
        </w:rPr>
        <w:fldChar w:fldCharType="separate"/>
      </w:r>
      <w:ins w:id="202" w:author="Tolulope Olugbenga" w:date="2021-12-23T22:50:00Z">
        <w:r>
          <w:rPr>
            <w:noProof/>
            <w:webHidden/>
          </w:rPr>
          <w:t>91</w:t>
        </w:r>
        <w:r>
          <w:rPr>
            <w:noProof/>
            <w:webHidden/>
          </w:rPr>
          <w:fldChar w:fldCharType="end"/>
        </w:r>
        <w:r w:rsidRPr="0019141F">
          <w:rPr>
            <w:rStyle w:val="Hyperlink"/>
            <w:noProof/>
          </w:rPr>
          <w:fldChar w:fldCharType="end"/>
        </w:r>
      </w:ins>
    </w:p>
    <w:p w14:paraId="4F6752BC" w14:textId="2CDA2220" w:rsidR="00FB7758" w:rsidRDefault="00FB7758">
      <w:pPr>
        <w:pStyle w:val="TOC3"/>
        <w:tabs>
          <w:tab w:val="right" w:leader="dot" w:pos="8630"/>
        </w:tabs>
        <w:rPr>
          <w:ins w:id="203" w:author="Tolulope Olugbenga" w:date="2021-12-23T22:50:00Z"/>
          <w:rFonts w:asciiTheme="minorHAnsi" w:eastAsiaTheme="minorEastAsia" w:hAnsiTheme="minorHAnsi" w:cstheme="minorBidi"/>
          <w:noProof/>
          <w:sz w:val="22"/>
          <w:szCs w:val="22"/>
          <w:lang w:eastAsia="en-CA"/>
        </w:rPr>
      </w:pPr>
      <w:ins w:id="204"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"_Toc91192283"</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1.1 Statistical Analysis of the Toronto Dataset</w:t>
        </w:r>
        <w:r>
          <w:rPr>
            <w:noProof/>
            <w:webHidden/>
          </w:rPr>
          <w:tab/>
        </w:r>
        <w:r>
          <w:rPr>
            <w:noProof/>
            <w:webHidden/>
          </w:rPr>
          <w:fldChar w:fldCharType="begin"/>
        </w:r>
        <w:r>
          <w:rPr>
            <w:noProof/>
            <w:webHidden/>
          </w:rPr>
          <w:instrText xml:space="preserve"> PAGEREF _Toc91192283 \h </w:instrText>
        </w:r>
        <w:r>
          <w:rPr>
            <w:noProof/>
            <w:webHidden/>
          </w:rPr>
        </w:r>
      </w:ins>
      <w:r>
        <w:rPr>
          <w:noProof/>
          <w:webHidden/>
        </w:rPr>
        <w:fldChar w:fldCharType="separate"/>
      </w:r>
      <w:ins w:id="205" w:author="Tolulope Olugbenga" w:date="2021-12-23T22:50:00Z">
        <w:r>
          <w:rPr>
            <w:noProof/>
            <w:webHidden/>
          </w:rPr>
          <w:t>92</w:t>
        </w:r>
        <w:r>
          <w:rPr>
            <w:noProof/>
            <w:webHidden/>
          </w:rPr>
          <w:fldChar w:fldCharType="end"/>
        </w:r>
        <w:r w:rsidRPr="0019141F">
          <w:rPr>
            <w:rStyle w:val="Hyperlink"/>
            <w:noProof/>
          </w:rPr>
          <w:fldChar w:fldCharType="end"/>
        </w:r>
      </w:ins>
    </w:p>
    <w:p w14:paraId="49DDD54E" w14:textId="17C16164" w:rsidR="00FB7758" w:rsidRDefault="00FB7758">
      <w:pPr>
        <w:pStyle w:val="TOC3"/>
        <w:tabs>
          <w:tab w:val="right" w:leader="dot" w:pos="8630"/>
        </w:tabs>
        <w:rPr>
          <w:ins w:id="206" w:author="Tolulope Olugbenga" w:date="2021-12-23T22:50:00Z"/>
          <w:rFonts w:asciiTheme="minorHAnsi" w:eastAsiaTheme="minorEastAsia" w:hAnsiTheme="minorHAnsi" w:cstheme="minorBidi"/>
          <w:noProof/>
          <w:sz w:val="22"/>
          <w:szCs w:val="22"/>
          <w:lang w:eastAsia="en-CA"/>
        </w:rPr>
      </w:pPr>
      <w:ins w:id="207"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"_Toc91192284"</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1.2 Statistical Analysis of the Ottawa Dataset</w:t>
        </w:r>
        <w:r>
          <w:rPr>
            <w:noProof/>
            <w:webHidden/>
          </w:rPr>
          <w:tab/>
        </w:r>
        <w:r>
          <w:rPr>
            <w:noProof/>
            <w:webHidden/>
          </w:rPr>
          <w:fldChar w:fldCharType="begin"/>
        </w:r>
        <w:r>
          <w:rPr>
            <w:noProof/>
            <w:webHidden/>
          </w:rPr>
          <w:instrText xml:space="preserve"> PAGEREF _Toc91192284 \h </w:instrText>
        </w:r>
        <w:r>
          <w:rPr>
            <w:noProof/>
            <w:webHidden/>
          </w:rPr>
        </w:r>
      </w:ins>
      <w:r>
        <w:rPr>
          <w:noProof/>
          <w:webHidden/>
        </w:rPr>
        <w:fldChar w:fldCharType="separate"/>
      </w:r>
      <w:ins w:id="208" w:author="Tolulope Olugbenga" w:date="2021-12-23T22:50:00Z">
        <w:r>
          <w:rPr>
            <w:noProof/>
            <w:webHidden/>
          </w:rPr>
          <w:t>95</w:t>
        </w:r>
        <w:r>
          <w:rPr>
            <w:noProof/>
            <w:webHidden/>
          </w:rPr>
          <w:fldChar w:fldCharType="end"/>
        </w:r>
        <w:r w:rsidRPr="0019141F">
          <w:rPr>
            <w:rStyle w:val="Hyperlink"/>
            <w:noProof/>
          </w:rPr>
          <w:fldChar w:fldCharType="end"/>
        </w:r>
      </w:ins>
    </w:p>
    <w:p w14:paraId="5E4CF776" w14:textId="3F76EB3A" w:rsidR="00FB7758" w:rsidRDefault="00FB7758">
      <w:pPr>
        <w:pStyle w:val="TOC3"/>
        <w:tabs>
          <w:tab w:val="right" w:leader="dot" w:pos="8630"/>
        </w:tabs>
        <w:rPr>
          <w:ins w:id="209" w:author="Tolulope Olugbenga" w:date="2021-12-23T22:50:00Z"/>
          <w:rFonts w:asciiTheme="minorHAnsi" w:eastAsiaTheme="minorEastAsia" w:hAnsiTheme="minorHAnsi" w:cstheme="minorBidi"/>
          <w:noProof/>
          <w:sz w:val="22"/>
          <w:szCs w:val="22"/>
          <w:lang w:eastAsia="en-CA"/>
        </w:rPr>
      </w:pPr>
      <w:ins w:id="210"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"_Toc91192285"</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1.3 Statistical Analysis of the Saint John Dataset</w:t>
        </w:r>
        <w:r>
          <w:rPr>
            <w:noProof/>
            <w:webHidden/>
          </w:rPr>
          <w:tab/>
        </w:r>
        <w:r>
          <w:rPr>
            <w:noProof/>
            <w:webHidden/>
          </w:rPr>
          <w:fldChar w:fldCharType="begin"/>
        </w:r>
        <w:r>
          <w:rPr>
            <w:noProof/>
            <w:webHidden/>
          </w:rPr>
          <w:instrText xml:space="preserve"> PAGEREF _Toc91192285 \h </w:instrText>
        </w:r>
        <w:r>
          <w:rPr>
            <w:noProof/>
            <w:webHidden/>
          </w:rPr>
        </w:r>
      </w:ins>
      <w:r>
        <w:rPr>
          <w:noProof/>
          <w:webHidden/>
        </w:rPr>
        <w:fldChar w:fldCharType="separate"/>
      </w:r>
      <w:ins w:id="211" w:author="Tolulope Olugbenga" w:date="2021-12-23T22:50:00Z">
        <w:r>
          <w:rPr>
            <w:noProof/>
            <w:webHidden/>
          </w:rPr>
          <w:t>98</w:t>
        </w:r>
        <w:r>
          <w:rPr>
            <w:noProof/>
            <w:webHidden/>
          </w:rPr>
          <w:fldChar w:fldCharType="end"/>
        </w:r>
        <w:r w:rsidRPr="0019141F">
          <w:rPr>
            <w:rStyle w:val="Hyperlink"/>
            <w:noProof/>
          </w:rPr>
          <w:fldChar w:fldCharType="end"/>
        </w:r>
      </w:ins>
    </w:p>
    <w:p w14:paraId="49BE59CF" w14:textId="32B42157" w:rsidR="00FB7758" w:rsidRDefault="00FB7758">
      <w:pPr>
        <w:pStyle w:val="TOC1"/>
        <w:rPr>
          <w:ins w:id="212" w:author="Tolulope Olugbenga" w:date="2021-12-23T22:50:00Z"/>
          <w:rFonts w:asciiTheme="minorHAnsi" w:eastAsiaTheme="minorEastAsia" w:hAnsiTheme="minorHAnsi" w:cstheme="minorBidi"/>
          <w:noProof/>
          <w:sz w:val="22"/>
          <w:szCs w:val="22"/>
          <w:lang w:eastAsia="en-CA"/>
        </w:rPr>
      </w:pPr>
      <w:ins w:id="213"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"_Toc91192286"</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Appendix B</w:t>
        </w:r>
        <w:r>
          <w:rPr>
            <w:noProof/>
            <w:webHidden/>
          </w:rPr>
          <w:tab/>
        </w:r>
        <w:r>
          <w:rPr>
            <w:noProof/>
            <w:webHidden/>
          </w:rPr>
          <w:fldChar w:fldCharType="begin"/>
        </w:r>
        <w:r>
          <w:rPr>
            <w:noProof/>
            <w:webHidden/>
          </w:rPr>
          <w:instrText xml:space="preserve"> PAGEREF _Toc91192286 \h </w:instrText>
        </w:r>
        <w:r>
          <w:rPr>
            <w:noProof/>
            <w:webHidden/>
          </w:rPr>
        </w:r>
      </w:ins>
      <w:r>
        <w:rPr>
          <w:noProof/>
          <w:webHidden/>
        </w:rPr>
        <w:fldChar w:fldCharType="separate"/>
      </w:r>
      <w:ins w:id="214" w:author="Tolulope Olugbenga" w:date="2021-12-23T22:50:00Z">
        <w:r>
          <w:rPr>
            <w:noProof/>
            <w:webHidden/>
          </w:rPr>
          <w:t>102</w:t>
        </w:r>
        <w:r>
          <w:rPr>
            <w:noProof/>
            <w:webHidden/>
          </w:rPr>
          <w:fldChar w:fldCharType="end"/>
        </w:r>
        <w:r w:rsidRPr="0019141F">
          <w:rPr>
            <w:rStyle w:val="Hyperlink"/>
            <w:noProof/>
          </w:rPr>
          <w:fldChar w:fldCharType="end"/>
        </w:r>
      </w:ins>
    </w:p>
    <w:p w14:paraId="26884247" w14:textId="2FB54C1E" w:rsidR="00FB7758" w:rsidRDefault="00FB7758">
      <w:pPr>
        <w:pStyle w:val="TOC2"/>
        <w:tabs>
          <w:tab w:val="right" w:leader="dot" w:pos="8630"/>
        </w:tabs>
        <w:rPr>
          <w:ins w:id="215" w:author="Tolulope Olugbenga" w:date="2021-12-23T22:50:00Z"/>
          <w:rFonts w:asciiTheme="minorHAnsi" w:eastAsiaTheme="minorEastAsia" w:hAnsiTheme="minorHAnsi" w:cstheme="minorBidi"/>
          <w:noProof/>
          <w:sz w:val="22"/>
          <w:szCs w:val="22"/>
          <w:lang w:eastAsia="en-CA"/>
        </w:rPr>
      </w:pPr>
      <w:ins w:id="216"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"_Toc91192287"</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1 Metrics for Overall Accuracy</w:t>
        </w:r>
        <w:r>
          <w:rPr>
            <w:noProof/>
            <w:webHidden/>
          </w:rPr>
          <w:tab/>
        </w:r>
        <w:r>
          <w:rPr>
            <w:noProof/>
            <w:webHidden/>
          </w:rPr>
          <w:fldChar w:fldCharType="begin"/>
        </w:r>
        <w:r>
          <w:rPr>
            <w:noProof/>
            <w:webHidden/>
          </w:rPr>
          <w:instrText xml:space="preserve"> PAGEREF _Toc91192287 \h </w:instrText>
        </w:r>
        <w:r>
          <w:rPr>
            <w:noProof/>
            <w:webHidden/>
          </w:rPr>
        </w:r>
      </w:ins>
      <w:r>
        <w:rPr>
          <w:noProof/>
          <w:webHidden/>
        </w:rPr>
        <w:fldChar w:fldCharType="separate"/>
      </w:r>
      <w:ins w:id="217" w:author="Tolulope Olugbenga" w:date="2021-12-23T22:50:00Z">
        <w:r>
          <w:rPr>
            <w:noProof/>
            <w:webHidden/>
          </w:rPr>
          <w:t>102</w:t>
        </w:r>
        <w:r>
          <w:rPr>
            <w:noProof/>
            <w:webHidden/>
          </w:rPr>
          <w:fldChar w:fldCharType="end"/>
        </w:r>
        <w:r w:rsidRPr="0019141F">
          <w:rPr>
            <w:rStyle w:val="Hyperlink"/>
            <w:noProof/>
          </w:rPr>
          <w:fldChar w:fldCharType="end"/>
        </w:r>
      </w:ins>
    </w:p>
    <w:p w14:paraId="54635CBB" w14:textId="47977149" w:rsidR="00FB7758" w:rsidRDefault="00FB7758">
      <w:pPr>
        <w:pStyle w:val="TOC3"/>
        <w:tabs>
          <w:tab w:val="right" w:leader="dot" w:pos="8630"/>
        </w:tabs>
        <w:rPr>
          <w:ins w:id="218" w:author="Tolulope Olugbenga" w:date="2021-12-23T22:50:00Z"/>
          <w:rFonts w:asciiTheme="minorHAnsi" w:eastAsiaTheme="minorEastAsia" w:hAnsiTheme="minorHAnsi" w:cstheme="minorBidi"/>
          <w:noProof/>
          <w:sz w:val="22"/>
          <w:szCs w:val="22"/>
          <w:lang w:eastAsia="en-CA"/>
        </w:rPr>
      </w:pPr>
      <w:ins w:id="219"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"_Toc91192288"</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1.1 The Toronto Dataset's Overall Performance Metrics</w:t>
        </w:r>
        <w:r>
          <w:rPr>
            <w:noProof/>
            <w:webHidden/>
          </w:rPr>
          <w:tab/>
        </w:r>
        <w:r>
          <w:rPr>
            <w:noProof/>
            <w:webHidden/>
          </w:rPr>
          <w:fldChar w:fldCharType="begin"/>
        </w:r>
        <w:r>
          <w:rPr>
            <w:noProof/>
            <w:webHidden/>
          </w:rPr>
          <w:instrText xml:space="preserve"> PAGEREF _Toc91192288 \h </w:instrText>
        </w:r>
        <w:r>
          <w:rPr>
            <w:noProof/>
            <w:webHidden/>
          </w:rPr>
        </w:r>
      </w:ins>
      <w:r>
        <w:rPr>
          <w:noProof/>
          <w:webHidden/>
        </w:rPr>
        <w:fldChar w:fldCharType="separate"/>
      </w:r>
      <w:ins w:id="220" w:author="Tolulope Olugbenga" w:date="2021-12-23T22:50:00Z">
        <w:r>
          <w:rPr>
            <w:noProof/>
            <w:webHidden/>
          </w:rPr>
          <w:t>102</w:t>
        </w:r>
        <w:r>
          <w:rPr>
            <w:noProof/>
            <w:webHidden/>
          </w:rPr>
          <w:fldChar w:fldCharType="end"/>
        </w:r>
        <w:r w:rsidRPr="0019141F">
          <w:rPr>
            <w:rStyle w:val="Hyperlink"/>
            <w:noProof/>
          </w:rPr>
          <w:fldChar w:fldCharType="end"/>
        </w:r>
      </w:ins>
    </w:p>
    <w:p w14:paraId="02E961F5" w14:textId="6B71145B" w:rsidR="00FB7758" w:rsidRDefault="00FB7758">
      <w:pPr>
        <w:pStyle w:val="TOC3"/>
        <w:tabs>
          <w:tab w:val="right" w:leader="dot" w:pos="8630"/>
        </w:tabs>
        <w:rPr>
          <w:ins w:id="221" w:author="Tolulope Olugbenga" w:date="2021-12-23T22:50:00Z"/>
          <w:rFonts w:asciiTheme="minorHAnsi" w:eastAsiaTheme="minorEastAsia" w:hAnsiTheme="minorHAnsi" w:cstheme="minorBidi"/>
          <w:noProof/>
          <w:sz w:val="22"/>
          <w:szCs w:val="22"/>
          <w:lang w:eastAsia="en-CA"/>
        </w:rPr>
      </w:pPr>
      <w:ins w:id="222"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"_Toc91192289"</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1.2 The Ottawa Dataset's Overall Performance Metrics</w:t>
        </w:r>
        <w:r>
          <w:rPr>
            <w:noProof/>
            <w:webHidden/>
          </w:rPr>
          <w:tab/>
        </w:r>
        <w:r>
          <w:rPr>
            <w:noProof/>
            <w:webHidden/>
          </w:rPr>
          <w:fldChar w:fldCharType="begin"/>
        </w:r>
        <w:r>
          <w:rPr>
            <w:noProof/>
            <w:webHidden/>
          </w:rPr>
          <w:instrText xml:space="preserve"> PAGEREF _Toc91192289 \h </w:instrText>
        </w:r>
        <w:r>
          <w:rPr>
            <w:noProof/>
            <w:webHidden/>
          </w:rPr>
        </w:r>
      </w:ins>
      <w:r>
        <w:rPr>
          <w:noProof/>
          <w:webHidden/>
        </w:rPr>
        <w:fldChar w:fldCharType="separate"/>
      </w:r>
      <w:ins w:id="223" w:author="Tolulope Olugbenga" w:date="2021-12-23T22:50:00Z">
        <w:r>
          <w:rPr>
            <w:noProof/>
            <w:webHidden/>
          </w:rPr>
          <w:t>102</w:t>
        </w:r>
        <w:r>
          <w:rPr>
            <w:noProof/>
            <w:webHidden/>
          </w:rPr>
          <w:fldChar w:fldCharType="end"/>
        </w:r>
        <w:r w:rsidRPr="0019141F">
          <w:rPr>
            <w:rStyle w:val="Hyperlink"/>
            <w:noProof/>
          </w:rPr>
          <w:fldChar w:fldCharType="end"/>
        </w:r>
      </w:ins>
    </w:p>
    <w:p w14:paraId="4E5F9652" w14:textId="1E8F96B8" w:rsidR="00FB7758" w:rsidRDefault="00FB7758">
      <w:pPr>
        <w:pStyle w:val="TOC3"/>
        <w:tabs>
          <w:tab w:val="right" w:leader="dot" w:pos="8630"/>
        </w:tabs>
        <w:rPr>
          <w:ins w:id="224" w:author="Tolulope Olugbenga" w:date="2021-12-23T22:50:00Z"/>
          <w:rFonts w:asciiTheme="minorHAnsi" w:eastAsiaTheme="minorEastAsia" w:hAnsiTheme="minorHAnsi" w:cstheme="minorBidi"/>
          <w:noProof/>
          <w:sz w:val="22"/>
          <w:szCs w:val="22"/>
          <w:lang w:eastAsia="en-CA"/>
        </w:rPr>
      </w:pPr>
      <w:ins w:id="225"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"_Toc91192290"</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1.3 The Saint John Dataset's Overall Performance Metrics</w:t>
        </w:r>
        <w:r>
          <w:rPr>
            <w:noProof/>
            <w:webHidden/>
          </w:rPr>
          <w:tab/>
        </w:r>
        <w:r>
          <w:rPr>
            <w:noProof/>
            <w:webHidden/>
          </w:rPr>
          <w:fldChar w:fldCharType="begin"/>
        </w:r>
        <w:r>
          <w:rPr>
            <w:noProof/>
            <w:webHidden/>
          </w:rPr>
          <w:instrText xml:space="preserve"> PAGEREF _Toc91192290 \h </w:instrText>
        </w:r>
        <w:r>
          <w:rPr>
            <w:noProof/>
            <w:webHidden/>
          </w:rPr>
        </w:r>
      </w:ins>
      <w:r>
        <w:rPr>
          <w:noProof/>
          <w:webHidden/>
        </w:rPr>
        <w:fldChar w:fldCharType="separate"/>
      </w:r>
      <w:ins w:id="226" w:author="Tolulope Olugbenga" w:date="2021-12-23T22:50:00Z">
        <w:r>
          <w:rPr>
            <w:noProof/>
            <w:webHidden/>
          </w:rPr>
          <w:t>102</w:t>
        </w:r>
        <w:r>
          <w:rPr>
            <w:noProof/>
            <w:webHidden/>
          </w:rPr>
          <w:fldChar w:fldCharType="end"/>
        </w:r>
        <w:r w:rsidRPr="0019141F">
          <w:rPr>
            <w:rStyle w:val="Hyperlink"/>
            <w:noProof/>
          </w:rPr>
          <w:fldChar w:fldCharType="end"/>
        </w:r>
      </w:ins>
    </w:p>
    <w:p w14:paraId="4416A8F9" w14:textId="673DD641" w:rsidR="00FB7758" w:rsidRDefault="00FB7758">
      <w:pPr>
        <w:pStyle w:val="TOC2"/>
        <w:tabs>
          <w:tab w:val="right" w:leader="dot" w:pos="8630"/>
        </w:tabs>
        <w:rPr>
          <w:ins w:id="227" w:author="Tolulope Olugbenga" w:date="2021-12-23T22:50:00Z"/>
          <w:rFonts w:asciiTheme="minorHAnsi" w:eastAsiaTheme="minorEastAsia" w:hAnsiTheme="minorHAnsi" w:cstheme="minorBidi"/>
          <w:noProof/>
          <w:sz w:val="22"/>
          <w:szCs w:val="22"/>
          <w:lang w:eastAsia="en-CA"/>
        </w:rPr>
      </w:pPr>
      <w:ins w:id="228"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"_Toc91192291"</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2 Metrics for Peak Detection Accuracy</w:t>
        </w:r>
        <w:r>
          <w:rPr>
            <w:noProof/>
            <w:webHidden/>
          </w:rPr>
          <w:tab/>
        </w:r>
        <w:r>
          <w:rPr>
            <w:noProof/>
            <w:webHidden/>
          </w:rPr>
          <w:fldChar w:fldCharType="begin"/>
        </w:r>
        <w:r>
          <w:rPr>
            <w:noProof/>
            <w:webHidden/>
          </w:rPr>
          <w:instrText xml:space="preserve"> PAGEREF _Toc91192291 \h </w:instrText>
        </w:r>
        <w:r>
          <w:rPr>
            <w:noProof/>
            <w:webHidden/>
          </w:rPr>
        </w:r>
      </w:ins>
      <w:r>
        <w:rPr>
          <w:noProof/>
          <w:webHidden/>
        </w:rPr>
        <w:fldChar w:fldCharType="separate"/>
      </w:r>
      <w:ins w:id="229" w:author="Tolulope Olugbenga" w:date="2021-12-23T22:50:00Z">
        <w:r>
          <w:rPr>
            <w:noProof/>
            <w:webHidden/>
          </w:rPr>
          <w:t>103</w:t>
        </w:r>
        <w:r>
          <w:rPr>
            <w:noProof/>
            <w:webHidden/>
          </w:rPr>
          <w:fldChar w:fldCharType="end"/>
        </w:r>
        <w:r w:rsidRPr="0019141F">
          <w:rPr>
            <w:rStyle w:val="Hyperlink"/>
            <w:noProof/>
          </w:rPr>
          <w:fldChar w:fldCharType="end"/>
        </w:r>
      </w:ins>
    </w:p>
    <w:p w14:paraId="345D397D" w14:textId="0939D88F" w:rsidR="00FB7758" w:rsidRDefault="00FB7758">
      <w:pPr>
        <w:pStyle w:val="TOC2"/>
        <w:tabs>
          <w:tab w:val="right" w:leader="dot" w:pos="8630"/>
        </w:tabs>
        <w:rPr>
          <w:ins w:id="230" w:author="Tolulope Olugbenga" w:date="2021-12-23T22:50:00Z"/>
          <w:rFonts w:asciiTheme="minorHAnsi" w:eastAsiaTheme="minorEastAsia" w:hAnsiTheme="minorHAnsi" w:cstheme="minorBidi"/>
          <w:noProof/>
          <w:sz w:val="22"/>
          <w:szCs w:val="22"/>
          <w:lang w:eastAsia="en-CA"/>
        </w:rPr>
      </w:pPr>
      <w:ins w:id="231"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"_Toc91192292"</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 Other Forecasters' Box Plots of the Error Distribution</w:t>
        </w:r>
        <w:r>
          <w:rPr>
            <w:noProof/>
            <w:webHidden/>
          </w:rPr>
          <w:tab/>
        </w:r>
        <w:r>
          <w:rPr>
            <w:noProof/>
            <w:webHidden/>
          </w:rPr>
          <w:fldChar w:fldCharType="begin"/>
        </w:r>
        <w:r>
          <w:rPr>
            <w:noProof/>
            <w:webHidden/>
          </w:rPr>
          <w:instrText xml:space="preserve"> PAGEREF _Toc91192292 \h </w:instrText>
        </w:r>
        <w:r>
          <w:rPr>
            <w:noProof/>
            <w:webHidden/>
          </w:rPr>
        </w:r>
      </w:ins>
      <w:r>
        <w:rPr>
          <w:noProof/>
          <w:webHidden/>
        </w:rPr>
        <w:fldChar w:fldCharType="separate"/>
      </w:r>
      <w:ins w:id="232" w:author="Tolulope Olugbenga" w:date="2021-12-23T22:50:00Z">
        <w:r>
          <w:rPr>
            <w:noProof/>
            <w:webHidden/>
          </w:rPr>
          <w:t>104</w:t>
        </w:r>
        <w:r>
          <w:rPr>
            <w:noProof/>
            <w:webHidden/>
          </w:rPr>
          <w:fldChar w:fldCharType="end"/>
        </w:r>
        <w:r w:rsidRPr="0019141F">
          <w:rPr>
            <w:rStyle w:val="Hyperlink"/>
            <w:noProof/>
          </w:rPr>
          <w:fldChar w:fldCharType="end"/>
        </w:r>
      </w:ins>
    </w:p>
    <w:p w14:paraId="777352DD" w14:textId="4D7EC1AD" w:rsidR="00FB7758" w:rsidRDefault="00FB7758">
      <w:pPr>
        <w:pStyle w:val="TOC3"/>
        <w:tabs>
          <w:tab w:val="right" w:leader="dot" w:pos="8630"/>
        </w:tabs>
        <w:rPr>
          <w:ins w:id="233" w:author="Tolulope Olugbenga" w:date="2021-12-23T22:50:00Z"/>
          <w:rFonts w:asciiTheme="minorHAnsi" w:eastAsiaTheme="minorEastAsia" w:hAnsiTheme="minorHAnsi" w:cstheme="minorBidi"/>
          <w:noProof/>
          <w:sz w:val="22"/>
          <w:szCs w:val="22"/>
          <w:lang w:eastAsia="en-CA"/>
        </w:rPr>
      </w:pPr>
      <w:ins w:id="234"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"_Toc91192293"</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3.1 The Toronto Dataset</w:t>
        </w:r>
        <w:r>
          <w:rPr>
            <w:noProof/>
            <w:webHidden/>
          </w:rPr>
          <w:tab/>
        </w:r>
        <w:r>
          <w:rPr>
            <w:noProof/>
            <w:webHidden/>
          </w:rPr>
          <w:fldChar w:fldCharType="begin"/>
        </w:r>
        <w:r>
          <w:rPr>
            <w:noProof/>
            <w:webHidden/>
          </w:rPr>
          <w:instrText xml:space="preserve"> PAGEREF _Toc91192293 \h </w:instrText>
        </w:r>
        <w:r>
          <w:rPr>
            <w:noProof/>
            <w:webHidden/>
          </w:rPr>
        </w:r>
      </w:ins>
      <w:r>
        <w:rPr>
          <w:noProof/>
          <w:webHidden/>
        </w:rPr>
        <w:fldChar w:fldCharType="separate"/>
      </w:r>
      <w:ins w:id="235" w:author="Tolulope Olugbenga" w:date="2021-12-23T22:50:00Z">
        <w:r>
          <w:rPr>
            <w:noProof/>
            <w:webHidden/>
          </w:rPr>
          <w:t>104</w:t>
        </w:r>
        <w:r>
          <w:rPr>
            <w:noProof/>
            <w:webHidden/>
          </w:rPr>
          <w:fldChar w:fldCharType="end"/>
        </w:r>
        <w:r w:rsidRPr="0019141F">
          <w:rPr>
            <w:rStyle w:val="Hyperlink"/>
            <w:noProof/>
          </w:rPr>
          <w:fldChar w:fldCharType="end"/>
        </w:r>
      </w:ins>
    </w:p>
    <w:p w14:paraId="1E3EDC0D" w14:textId="711026C4" w:rsidR="00FB7758" w:rsidRDefault="00FB7758">
      <w:pPr>
        <w:pStyle w:val="TOC3"/>
        <w:tabs>
          <w:tab w:val="right" w:leader="dot" w:pos="8630"/>
        </w:tabs>
        <w:rPr>
          <w:ins w:id="236" w:author="Tolulope Olugbenga" w:date="2021-12-23T22:50:00Z"/>
          <w:rFonts w:asciiTheme="minorHAnsi" w:eastAsiaTheme="minorEastAsia" w:hAnsiTheme="minorHAnsi" w:cstheme="minorBidi"/>
          <w:noProof/>
          <w:sz w:val="22"/>
          <w:szCs w:val="22"/>
          <w:lang w:eastAsia="en-CA"/>
        </w:rPr>
      </w:pPr>
      <w:ins w:id="237"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"_Toc91192294"</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3.2 The Ottawa Dataset</w:t>
        </w:r>
        <w:r>
          <w:rPr>
            <w:noProof/>
            <w:webHidden/>
          </w:rPr>
          <w:tab/>
        </w:r>
        <w:r>
          <w:rPr>
            <w:noProof/>
            <w:webHidden/>
          </w:rPr>
          <w:fldChar w:fldCharType="begin"/>
        </w:r>
        <w:r>
          <w:rPr>
            <w:noProof/>
            <w:webHidden/>
          </w:rPr>
          <w:instrText xml:space="preserve"> PAGEREF _Toc91192294 \h </w:instrText>
        </w:r>
        <w:r>
          <w:rPr>
            <w:noProof/>
            <w:webHidden/>
          </w:rPr>
        </w:r>
      </w:ins>
      <w:r>
        <w:rPr>
          <w:noProof/>
          <w:webHidden/>
        </w:rPr>
        <w:fldChar w:fldCharType="separate"/>
      </w:r>
      <w:ins w:id="238" w:author="Tolulope Olugbenga" w:date="2021-12-23T22:50:00Z">
        <w:r>
          <w:rPr>
            <w:noProof/>
            <w:webHidden/>
          </w:rPr>
          <w:t>109</w:t>
        </w:r>
        <w:r>
          <w:rPr>
            <w:noProof/>
            <w:webHidden/>
          </w:rPr>
          <w:fldChar w:fldCharType="end"/>
        </w:r>
        <w:r w:rsidRPr="0019141F">
          <w:rPr>
            <w:rStyle w:val="Hyperlink"/>
            <w:noProof/>
          </w:rPr>
          <w:fldChar w:fldCharType="end"/>
        </w:r>
      </w:ins>
    </w:p>
    <w:p w14:paraId="6C8CAA9F" w14:textId="67CCA839" w:rsidR="00FB7758" w:rsidRDefault="00FB7758">
      <w:pPr>
        <w:pStyle w:val="TOC3"/>
        <w:tabs>
          <w:tab w:val="right" w:leader="dot" w:pos="8630"/>
        </w:tabs>
        <w:rPr>
          <w:ins w:id="239" w:author="Tolulope Olugbenga" w:date="2021-12-23T22:50:00Z"/>
          <w:rFonts w:asciiTheme="minorHAnsi" w:eastAsiaTheme="minorEastAsia" w:hAnsiTheme="minorHAnsi" w:cstheme="minorBidi"/>
          <w:noProof/>
          <w:sz w:val="22"/>
          <w:szCs w:val="22"/>
          <w:lang w:eastAsia="en-CA"/>
        </w:rPr>
      </w:pPr>
      <w:ins w:id="240" w:author="Tolulope Olugbenga" w:date="2021-12-23T22:50:00Z">
        <w:r w:rsidRPr="0019141F">
          <w:rPr>
            <w:rStyle w:val="Hyperlink"/>
            <w:noProof/>
          </w:rPr>
          <w:fldChar w:fldCharType="begin"/>
        </w:r>
        <w:r w:rsidRPr="0019141F">
          <w:rPr>
            <w:rStyle w:val="Hyperlink"/>
            <w:noProof/>
          </w:rPr>
          <w:instrText xml:space="preserve"> </w:instrText>
        </w:r>
        <w:r>
          <w:rPr>
            <w:noProof/>
          </w:rPr>
          <w:instrText>HYPERLINK \l "_Toc91192295"</w:instrText>
        </w:r>
        <w:r w:rsidRPr="0019141F">
          <w:rPr>
            <w:rStyle w:val="Hyperlink"/>
            <w:noProof/>
          </w:rPr>
          <w:instrText xml:space="preserve"> </w:instrText>
        </w:r>
        <w:r w:rsidRPr="0019141F">
          <w:rPr>
            <w:rStyle w:val="Hyperlink"/>
            <w:noProof/>
          </w:rPr>
        </w:r>
        <w:r w:rsidRPr="0019141F">
          <w:rPr>
            <w:rStyle w:val="Hyperlink"/>
            <w:noProof/>
          </w:rPr>
          <w:fldChar w:fldCharType="separate"/>
        </w:r>
        <w:r w:rsidRPr="0019141F">
          <w:rPr>
            <w:rStyle w:val="Hyperlink"/>
            <w:noProof/>
          </w:rPr>
          <w:t>3.3 The Saint John Dataset</w:t>
        </w:r>
        <w:r>
          <w:rPr>
            <w:noProof/>
            <w:webHidden/>
          </w:rPr>
          <w:tab/>
        </w:r>
        <w:r>
          <w:rPr>
            <w:noProof/>
            <w:webHidden/>
          </w:rPr>
          <w:fldChar w:fldCharType="begin"/>
        </w:r>
        <w:r>
          <w:rPr>
            <w:noProof/>
            <w:webHidden/>
          </w:rPr>
          <w:instrText xml:space="preserve"> PAGEREF _Toc91192295 \h </w:instrText>
        </w:r>
        <w:r>
          <w:rPr>
            <w:noProof/>
            <w:webHidden/>
          </w:rPr>
        </w:r>
      </w:ins>
      <w:r>
        <w:rPr>
          <w:noProof/>
          <w:webHidden/>
        </w:rPr>
        <w:fldChar w:fldCharType="separate"/>
      </w:r>
      <w:ins w:id="241" w:author="Tolulope Olugbenga" w:date="2021-12-23T22:50:00Z">
        <w:r>
          <w:rPr>
            <w:noProof/>
            <w:webHidden/>
          </w:rPr>
          <w:t>113</w:t>
        </w:r>
        <w:r>
          <w:rPr>
            <w:noProof/>
            <w:webHidden/>
          </w:rPr>
          <w:fldChar w:fldCharType="end"/>
        </w:r>
        <w:r w:rsidRPr="0019141F">
          <w:rPr>
            <w:rStyle w:val="Hyperlink"/>
            <w:noProof/>
          </w:rPr>
          <w:fldChar w:fldCharType="end"/>
        </w:r>
      </w:ins>
    </w:p>
    <w:p w14:paraId="35B2C72D" w14:textId="6B7A9609" w:rsidR="00CA61ED" w:rsidDel="00AF0AC2" w:rsidRDefault="00CA61ED">
      <w:pPr>
        <w:pStyle w:val="TOC1"/>
        <w:rPr>
          <w:del w:id="242" w:author="Tolulope Olugbenga" w:date="2021-12-22T19:51:00Z"/>
          <w:rFonts w:asciiTheme="minorHAnsi" w:eastAsiaTheme="minorEastAsia" w:hAnsiTheme="minorHAnsi" w:cstheme="minorBidi"/>
          <w:noProof/>
          <w:sz w:val="22"/>
          <w:szCs w:val="22"/>
          <w:lang w:eastAsia="en-CA"/>
        </w:rPr>
      </w:pPr>
      <w:del w:id="243" w:author="Tolulope Olugbenga" w:date="2021-12-22T19:51:00Z">
        <w:r w:rsidRPr="00AF0AC2" w:rsidDel="00AF0AC2">
          <w:rPr>
            <w:noProof/>
            <w:rPrChange w:id="244" w:author="Tolulope Olugbenga" w:date="2021-12-22T19:51:00Z">
              <w:rPr>
                <w:rStyle w:val="Hyperlink"/>
                <w:noProof/>
              </w:rPr>
            </w:rPrChange>
          </w:rPr>
          <w:delText>ABSTRACT</w:delText>
        </w:r>
        <w:r w:rsidDel="00AF0AC2">
          <w:rPr>
            <w:noProof/>
            <w:webHidden/>
          </w:rPr>
          <w:tab/>
        </w:r>
        <w:r w:rsidR="002E3566" w:rsidDel="00AF0AC2">
          <w:rPr>
            <w:noProof/>
            <w:webHidden/>
          </w:rPr>
          <w:delText>ii</w:delText>
        </w:r>
      </w:del>
    </w:p>
    <w:p w14:paraId="268FE5D0" w14:textId="3B022C76" w:rsidR="00CA61ED" w:rsidDel="00AF0AC2" w:rsidRDefault="00CA61ED">
      <w:pPr>
        <w:pStyle w:val="TOC1"/>
        <w:rPr>
          <w:del w:id="245" w:author="Tolulope Olugbenga" w:date="2021-12-22T19:51:00Z"/>
          <w:rFonts w:asciiTheme="minorHAnsi" w:eastAsiaTheme="minorEastAsia" w:hAnsiTheme="minorHAnsi" w:cstheme="minorBidi"/>
          <w:noProof/>
          <w:sz w:val="22"/>
          <w:szCs w:val="22"/>
          <w:lang w:eastAsia="en-CA"/>
        </w:rPr>
      </w:pPr>
      <w:del w:id="246" w:author="Tolulope Olugbenga" w:date="2021-12-22T19:51:00Z">
        <w:r w:rsidRPr="00AF0AC2" w:rsidDel="00AF0AC2">
          <w:rPr>
            <w:noProof/>
            <w:rPrChange w:id="247" w:author="Tolulope Olugbenga" w:date="2021-12-22T19:51:00Z">
              <w:rPr>
                <w:rStyle w:val="Hyperlink"/>
                <w:noProof/>
              </w:rPr>
            </w:rPrChange>
          </w:rPr>
          <w:delText>DEDICATION</w:delText>
        </w:r>
        <w:r w:rsidDel="00AF0AC2">
          <w:rPr>
            <w:noProof/>
            <w:webHidden/>
          </w:rPr>
          <w:tab/>
        </w:r>
      </w:del>
      <w:del w:id="248" w:author="Tolulope Olugbenga" w:date="2021-12-22T12:56:00Z">
        <w:r w:rsidDel="002E3566">
          <w:rPr>
            <w:noProof/>
            <w:webHidden/>
          </w:rPr>
          <w:delText>iii</w:delText>
        </w:r>
      </w:del>
    </w:p>
    <w:p w14:paraId="7970210B" w14:textId="5D708E86" w:rsidR="00CA61ED" w:rsidDel="00AF0AC2" w:rsidRDefault="00CA61ED">
      <w:pPr>
        <w:pStyle w:val="TOC1"/>
        <w:rPr>
          <w:del w:id="249" w:author="Tolulope Olugbenga" w:date="2021-12-22T19:51:00Z"/>
          <w:rFonts w:asciiTheme="minorHAnsi" w:eastAsiaTheme="minorEastAsia" w:hAnsiTheme="minorHAnsi" w:cstheme="minorBidi"/>
          <w:noProof/>
          <w:sz w:val="22"/>
          <w:szCs w:val="22"/>
          <w:lang w:eastAsia="en-CA"/>
        </w:rPr>
      </w:pPr>
      <w:del w:id="250" w:author="Tolulope Olugbenga" w:date="2021-12-22T19:51:00Z">
        <w:r w:rsidRPr="00AF0AC2" w:rsidDel="00AF0AC2">
          <w:rPr>
            <w:noProof/>
            <w:rPrChange w:id="251" w:author="Tolulope Olugbenga" w:date="2021-12-22T19:51:00Z">
              <w:rPr>
                <w:rStyle w:val="Hyperlink"/>
                <w:noProof/>
              </w:rPr>
            </w:rPrChange>
          </w:rPr>
          <w:delText>ACKNOWLEDGEMENTS</w:delText>
        </w:r>
        <w:r w:rsidDel="00AF0AC2">
          <w:rPr>
            <w:noProof/>
            <w:webHidden/>
          </w:rPr>
          <w:tab/>
        </w:r>
      </w:del>
      <w:del w:id="252" w:author="Tolulope Olugbenga" w:date="2021-12-22T12:56:00Z">
        <w:r w:rsidDel="002E3566">
          <w:rPr>
            <w:noProof/>
            <w:webHidden/>
          </w:rPr>
          <w:delText>iv</w:delText>
        </w:r>
      </w:del>
    </w:p>
    <w:p w14:paraId="5DB0A3F2" w14:textId="421882DF" w:rsidR="00CA61ED" w:rsidDel="00AF0AC2" w:rsidRDefault="00CA61ED">
      <w:pPr>
        <w:pStyle w:val="TOC1"/>
        <w:rPr>
          <w:del w:id="253" w:author="Tolulope Olugbenga" w:date="2021-12-22T19:51:00Z"/>
          <w:rFonts w:asciiTheme="minorHAnsi" w:eastAsiaTheme="minorEastAsia" w:hAnsiTheme="minorHAnsi" w:cstheme="minorBidi"/>
          <w:noProof/>
          <w:sz w:val="22"/>
          <w:szCs w:val="22"/>
          <w:lang w:eastAsia="en-CA"/>
        </w:rPr>
      </w:pPr>
      <w:del w:id="254" w:author="Tolulope Olugbenga" w:date="2021-12-22T19:51:00Z">
        <w:r w:rsidRPr="00AF0AC2" w:rsidDel="00AF0AC2">
          <w:rPr>
            <w:noProof/>
            <w:rPrChange w:id="255" w:author="Tolulope Olugbenga" w:date="2021-12-22T19:51:00Z">
              <w:rPr>
                <w:rStyle w:val="Hyperlink"/>
                <w:noProof/>
              </w:rPr>
            </w:rPrChange>
          </w:rPr>
          <w:delText>Table of Contents</w:delText>
        </w:r>
        <w:r w:rsidDel="00AF0AC2">
          <w:rPr>
            <w:noProof/>
            <w:webHidden/>
          </w:rPr>
          <w:tab/>
        </w:r>
      </w:del>
      <w:del w:id="256" w:author="Tolulope Olugbenga" w:date="2021-12-22T12:56:00Z">
        <w:r w:rsidDel="002E3566">
          <w:rPr>
            <w:noProof/>
            <w:webHidden/>
          </w:rPr>
          <w:delText>v</w:delText>
        </w:r>
      </w:del>
    </w:p>
    <w:p w14:paraId="5C8E6BFB" w14:textId="416176D5" w:rsidR="00CA61ED" w:rsidDel="00AF0AC2" w:rsidRDefault="00CA61ED">
      <w:pPr>
        <w:pStyle w:val="TOC1"/>
        <w:rPr>
          <w:del w:id="257" w:author="Tolulope Olugbenga" w:date="2021-12-22T19:51:00Z"/>
          <w:rFonts w:asciiTheme="minorHAnsi" w:eastAsiaTheme="minorEastAsia" w:hAnsiTheme="minorHAnsi" w:cstheme="minorBidi"/>
          <w:noProof/>
          <w:sz w:val="22"/>
          <w:szCs w:val="22"/>
          <w:lang w:eastAsia="en-CA"/>
        </w:rPr>
      </w:pPr>
      <w:del w:id="258" w:author="Tolulope Olugbenga" w:date="2021-12-22T19:51:00Z">
        <w:r w:rsidRPr="00AF0AC2" w:rsidDel="00AF0AC2">
          <w:rPr>
            <w:noProof/>
            <w:rPrChange w:id="259" w:author="Tolulope Olugbenga" w:date="2021-12-22T19:51:00Z">
              <w:rPr>
                <w:rStyle w:val="Hyperlink"/>
                <w:noProof/>
              </w:rPr>
            </w:rPrChange>
          </w:rPr>
          <w:delText>List of Tables</w:delText>
        </w:r>
        <w:r w:rsidDel="00AF0AC2">
          <w:rPr>
            <w:noProof/>
            <w:webHidden/>
          </w:rPr>
          <w:tab/>
        </w:r>
      </w:del>
      <w:del w:id="260" w:author="Tolulope Olugbenga" w:date="2021-12-22T12:56:00Z">
        <w:r w:rsidDel="002E3566">
          <w:rPr>
            <w:noProof/>
            <w:webHidden/>
          </w:rPr>
          <w:delText>ix</w:delText>
        </w:r>
      </w:del>
    </w:p>
    <w:p w14:paraId="5ED159B1" w14:textId="5318B0B4" w:rsidR="00CA61ED" w:rsidDel="00AF0AC2" w:rsidRDefault="00CA61ED">
      <w:pPr>
        <w:pStyle w:val="TOC1"/>
        <w:rPr>
          <w:del w:id="261" w:author="Tolulope Olugbenga" w:date="2021-12-22T19:51:00Z"/>
          <w:rFonts w:asciiTheme="minorHAnsi" w:eastAsiaTheme="minorEastAsia" w:hAnsiTheme="minorHAnsi" w:cstheme="minorBidi"/>
          <w:noProof/>
          <w:sz w:val="22"/>
          <w:szCs w:val="22"/>
          <w:lang w:eastAsia="en-CA"/>
        </w:rPr>
      </w:pPr>
      <w:del w:id="262" w:author="Tolulope Olugbenga" w:date="2021-12-22T19:51:00Z">
        <w:r w:rsidRPr="00AF0AC2" w:rsidDel="00AF0AC2">
          <w:rPr>
            <w:noProof/>
            <w:rPrChange w:id="263" w:author="Tolulope Olugbenga" w:date="2021-12-22T19:51:00Z">
              <w:rPr>
                <w:rStyle w:val="Hyperlink"/>
                <w:noProof/>
              </w:rPr>
            </w:rPrChange>
          </w:rPr>
          <w:delText>List of Figures</w:delText>
        </w:r>
        <w:r w:rsidDel="00AF0AC2">
          <w:rPr>
            <w:noProof/>
            <w:webHidden/>
          </w:rPr>
          <w:tab/>
        </w:r>
      </w:del>
      <w:del w:id="264" w:author="Tolulope Olugbenga" w:date="2021-12-22T12:56:00Z">
        <w:r w:rsidDel="002E3566">
          <w:rPr>
            <w:noProof/>
            <w:webHidden/>
          </w:rPr>
          <w:delText>x</w:delText>
        </w:r>
      </w:del>
    </w:p>
    <w:p w14:paraId="206ACF84" w14:textId="753FD5BC" w:rsidR="00CA61ED" w:rsidDel="00AF0AC2" w:rsidRDefault="00CA61ED">
      <w:pPr>
        <w:pStyle w:val="TOC1"/>
        <w:rPr>
          <w:del w:id="265" w:author="Tolulope Olugbenga" w:date="2021-12-22T19:51:00Z"/>
          <w:rFonts w:asciiTheme="minorHAnsi" w:eastAsiaTheme="minorEastAsia" w:hAnsiTheme="minorHAnsi" w:cstheme="minorBidi"/>
          <w:noProof/>
          <w:sz w:val="22"/>
          <w:szCs w:val="22"/>
          <w:lang w:eastAsia="en-CA"/>
        </w:rPr>
      </w:pPr>
      <w:del w:id="266" w:author="Tolulope Olugbenga" w:date="2021-12-22T19:51:00Z">
        <w:r w:rsidRPr="00AF0AC2" w:rsidDel="00AF0AC2">
          <w:rPr>
            <w:noProof/>
            <w:rPrChange w:id="267" w:author="Tolulope Olugbenga" w:date="2021-12-22T19:51:00Z">
              <w:rPr>
                <w:rStyle w:val="Hyperlink"/>
                <w:noProof/>
              </w:rPr>
            </w:rPrChange>
          </w:rPr>
          <w:delText>List of Abbreviations</w:delText>
        </w:r>
        <w:r w:rsidDel="00AF0AC2">
          <w:rPr>
            <w:noProof/>
            <w:webHidden/>
          </w:rPr>
          <w:tab/>
        </w:r>
      </w:del>
      <w:del w:id="268" w:author="Tolulope Olugbenga" w:date="2021-12-22T12:56:00Z">
        <w:r w:rsidDel="002E3566">
          <w:rPr>
            <w:noProof/>
            <w:webHidden/>
          </w:rPr>
          <w:delText>xiv</w:delText>
        </w:r>
      </w:del>
    </w:p>
    <w:p w14:paraId="3CA7CA3A" w14:textId="2CF7802A" w:rsidR="00CA61ED" w:rsidDel="00AF0AC2" w:rsidRDefault="00CA61ED">
      <w:pPr>
        <w:pStyle w:val="TOC1"/>
        <w:rPr>
          <w:del w:id="269" w:author="Tolulope Olugbenga" w:date="2021-12-22T19:51:00Z"/>
          <w:rFonts w:asciiTheme="minorHAnsi" w:eastAsiaTheme="minorEastAsia" w:hAnsiTheme="minorHAnsi" w:cstheme="minorBidi"/>
          <w:noProof/>
          <w:sz w:val="22"/>
          <w:szCs w:val="22"/>
          <w:lang w:eastAsia="en-CA"/>
        </w:rPr>
      </w:pPr>
      <w:del w:id="270" w:author="Tolulope Olugbenga" w:date="2021-12-22T19:51:00Z">
        <w:r w:rsidRPr="00AF0AC2" w:rsidDel="00AF0AC2">
          <w:rPr>
            <w:noProof/>
            <w:rPrChange w:id="271" w:author="Tolulope Olugbenga" w:date="2021-12-22T19:51:00Z">
              <w:rPr>
                <w:rStyle w:val="Hyperlink"/>
                <w:noProof/>
              </w:rPr>
            </w:rPrChange>
          </w:rPr>
          <w:delText>1 Introduction</w:delText>
        </w:r>
        <w:r w:rsidDel="00AF0AC2">
          <w:rPr>
            <w:noProof/>
            <w:webHidden/>
          </w:rPr>
          <w:tab/>
        </w:r>
      </w:del>
      <w:del w:id="272" w:author="Tolulope Olugbenga" w:date="2021-12-22T12:56:00Z">
        <w:r w:rsidDel="002E3566">
          <w:rPr>
            <w:noProof/>
            <w:webHidden/>
          </w:rPr>
          <w:delText>1</w:delText>
        </w:r>
      </w:del>
    </w:p>
    <w:p w14:paraId="0C05F3A8" w14:textId="2DFC9045" w:rsidR="00CA61ED" w:rsidDel="00AF0AC2" w:rsidRDefault="00CA61ED">
      <w:pPr>
        <w:pStyle w:val="TOC2"/>
        <w:tabs>
          <w:tab w:val="right" w:leader="dot" w:pos="8630"/>
        </w:tabs>
        <w:rPr>
          <w:del w:id="273" w:author="Tolulope Olugbenga" w:date="2021-12-22T19:51:00Z"/>
          <w:rFonts w:asciiTheme="minorHAnsi" w:eastAsiaTheme="minorEastAsia" w:hAnsiTheme="minorHAnsi" w:cstheme="minorBidi"/>
          <w:noProof/>
          <w:sz w:val="22"/>
          <w:szCs w:val="22"/>
          <w:lang w:eastAsia="en-CA"/>
        </w:rPr>
      </w:pPr>
      <w:del w:id="274" w:author="Tolulope Olugbenga" w:date="2021-12-22T19:51:00Z">
        <w:r w:rsidRPr="00AF0AC2" w:rsidDel="00AF0AC2">
          <w:rPr>
            <w:noProof/>
            <w:rPrChange w:id="275" w:author="Tolulope Olugbenga" w:date="2021-12-22T19:51:00Z">
              <w:rPr>
                <w:rStyle w:val="Hyperlink"/>
                <w:noProof/>
              </w:rPr>
            </w:rPrChange>
          </w:rPr>
          <w:delText>1.1 Objectives</w:delText>
        </w:r>
        <w:r w:rsidDel="00AF0AC2">
          <w:rPr>
            <w:noProof/>
            <w:webHidden/>
          </w:rPr>
          <w:tab/>
        </w:r>
      </w:del>
      <w:del w:id="276" w:author="Tolulope Olugbenga" w:date="2021-12-22T12:56:00Z">
        <w:r w:rsidDel="002E3566">
          <w:rPr>
            <w:noProof/>
            <w:webHidden/>
          </w:rPr>
          <w:delText>3</w:delText>
        </w:r>
      </w:del>
    </w:p>
    <w:p w14:paraId="5B612CAD" w14:textId="4D3765B5" w:rsidR="00CA61ED" w:rsidDel="00AF0AC2" w:rsidRDefault="00CA61ED">
      <w:pPr>
        <w:pStyle w:val="TOC1"/>
        <w:rPr>
          <w:del w:id="277" w:author="Tolulope Olugbenga" w:date="2021-12-22T19:51:00Z"/>
          <w:rFonts w:asciiTheme="minorHAnsi" w:eastAsiaTheme="minorEastAsia" w:hAnsiTheme="minorHAnsi" w:cstheme="minorBidi"/>
          <w:noProof/>
          <w:sz w:val="22"/>
          <w:szCs w:val="22"/>
          <w:lang w:eastAsia="en-CA"/>
        </w:rPr>
      </w:pPr>
      <w:del w:id="278" w:author="Tolulope Olugbenga" w:date="2021-12-22T19:51:00Z">
        <w:r w:rsidRPr="00AF0AC2" w:rsidDel="00AF0AC2">
          <w:rPr>
            <w:noProof/>
            <w:rPrChange w:id="279" w:author="Tolulope Olugbenga" w:date="2021-12-22T19:51:00Z">
              <w:rPr>
                <w:rStyle w:val="Hyperlink"/>
                <w:noProof/>
              </w:rPr>
            </w:rPrChange>
          </w:rPr>
          <w:delText>2 Overview of Load Forecasting</w:delText>
        </w:r>
        <w:r w:rsidDel="00AF0AC2">
          <w:rPr>
            <w:noProof/>
            <w:webHidden/>
          </w:rPr>
          <w:tab/>
        </w:r>
      </w:del>
      <w:del w:id="280" w:author="Tolulope Olugbenga" w:date="2021-12-22T12:56:00Z">
        <w:r w:rsidDel="002E3566">
          <w:rPr>
            <w:noProof/>
            <w:webHidden/>
          </w:rPr>
          <w:delText>5</w:delText>
        </w:r>
      </w:del>
    </w:p>
    <w:p w14:paraId="39FBCEFA" w14:textId="6145A4E6" w:rsidR="00CA61ED" w:rsidDel="00AF0AC2" w:rsidRDefault="00CA61ED">
      <w:pPr>
        <w:pStyle w:val="TOC2"/>
        <w:tabs>
          <w:tab w:val="right" w:leader="dot" w:pos="8630"/>
        </w:tabs>
        <w:rPr>
          <w:del w:id="281" w:author="Tolulope Olugbenga" w:date="2021-12-22T19:51:00Z"/>
          <w:rFonts w:asciiTheme="minorHAnsi" w:eastAsiaTheme="minorEastAsia" w:hAnsiTheme="minorHAnsi" w:cstheme="minorBidi"/>
          <w:noProof/>
          <w:sz w:val="22"/>
          <w:szCs w:val="22"/>
          <w:lang w:eastAsia="en-CA"/>
        </w:rPr>
      </w:pPr>
      <w:del w:id="282" w:author="Tolulope Olugbenga" w:date="2021-12-22T19:51:00Z">
        <w:r w:rsidRPr="00AF0AC2" w:rsidDel="00AF0AC2">
          <w:rPr>
            <w:noProof/>
            <w:rPrChange w:id="283" w:author="Tolulope Olugbenga" w:date="2021-12-22T19:51:00Z">
              <w:rPr>
                <w:rStyle w:val="Hyperlink"/>
                <w:noProof/>
              </w:rPr>
            </w:rPrChange>
          </w:rPr>
          <w:delText>2.1 Factors That Affect the Load Demand</w:delText>
        </w:r>
        <w:r w:rsidDel="00AF0AC2">
          <w:rPr>
            <w:noProof/>
            <w:webHidden/>
          </w:rPr>
          <w:tab/>
        </w:r>
      </w:del>
      <w:del w:id="284" w:author="Tolulope Olugbenga" w:date="2021-12-22T12:56:00Z">
        <w:r w:rsidDel="002E3566">
          <w:rPr>
            <w:noProof/>
            <w:webHidden/>
          </w:rPr>
          <w:delText>5</w:delText>
        </w:r>
      </w:del>
    </w:p>
    <w:p w14:paraId="0C401667" w14:textId="47D3E4B8" w:rsidR="00CA61ED" w:rsidDel="00AF0AC2" w:rsidRDefault="00CA61ED">
      <w:pPr>
        <w:pStyle w:val="TOC2"/>
        <w:tabs>
          <w:tab w:val="right" w:leader="dot" w:pos="8630"/>
        </w:tabs>
        <w:rPr>
          <w:del w:id="285" w:author="Tolulope Olugbenga" w:date="2021-12-22T19:51:00Z"/>
          <w:rFonts w:asciiTheme="minorHAnsi" w:eastAsiaTheme="minorEastAsia" w:hAnsiTheme="minorHAnsi" w:cstheme="minorBidi"/>
          <w:noProof/>
          <w:sz w:val="22"/>
          <w:szCs w:val="22"/>
          <w:lang w:eastAsia="en-CA"/>
        </w:rPr>
      </w:pPr>
      <w:del w:id="286" w:author="Tolulope Olugbenga" w:date="2021-12-22T19:51:00Z">
        <w:r w:rsidRPr="00AF0AC2" w:rsidDel="00AF0AC2">
          <w:rPr>
            <w:noProof/>
            <w:rPrChange w:id="287" w:author="Tolulope Olugbenga" w:date="2021-12-22T19:51:00Z">
              <w:rPr>
                <w:rStyle w:val="Hyperlink"/>
                <w:noProof/>
              </w:rPr>
            </w:rPrChange>
          </w:rPr>
          <w:delText>2.2 Load Forecasting Horizons</w:delText>
        </w:r>
        <w:r w:rsidDel="00AF0AC2">
          <w:rPr>
            <w:noProof/>
            <w:webHidden/>
          </w:rPr>
          <w:tab/>
        </w:r>
      </w:del>
      <w:del w:id="288" w:author="Tolulope Olugbenga" w:date="2021-12-22T12:56:00Z">
        <w:r w:rsidDel="002E3566">
          <w:rPr>
            <w:noProof/>
            <w:webHidden/>
          </w:rPr>
          <w:delText>7</w:delText>
        </w:r>
      </w:del>
    </w:p>
    <w:p w14:paraId="11A82F22" w14:textId="26FA4687" w:rsidR="00CA61ED" w:rsidDel="00AF0AC2" w:rsidRDefault="00CA61ED">
      <w:pPr>
        <w:pStyle w:val="TOC2"/>
        <w:tabs>
          <w:tab w:val="right" w:leader="dot" w:pos="8630"/>
        </w:tabs>
        <w:rPr>
          <w:del w:id="289" w:author="Tolulope Olugbenga" w:date="2021-12-22T19:51:00Z"/>
          <w:rFonts w:asciiTheme="minorHAnsi" w:eastAsiaTheme="minorEastAsia" w:hAnsiTheme="minorHAnsi" w:cstheme="minorBidi"/>
          <w:noProof/>
          <w:sz w:val="22"/>
          <w:szCs w:val="22"/>
          <w:lang w:eastAsia="en-CA"/>
        </w:rPr>
      </w:pPr>
      <w:del w:id="290" w:author="Tolulope Olugbenga" w:date="2021-12-22T19:51:00Z">
        <w:r w:rsidRPr="00AF0AC2" w:rsidDel="00AF0AC2">
          <w:rPr>
            <w:noProof/>
            <w:rPrChange w:id="291" w:author="Tolulope Olugbenga" w:date="2021-12-22T19:51:00Z">
              <w:rPr>
                <w:rStyle w:val="Hyperlink"/>
                <w:noProof/>
              </w:rPr>
            </w:rPrChange>
          </w:rPr>
          <w:delText>2.3 The Benchmark Forecasters</w:delText>
        </w:r>
        <w:r w:rsidDel="00AF0AC2">
          <w:rPr>
            <w:noProof/>
            <w:webHidden/>
          </w:rPr>
          <w:tab/>
        </w:r>
      </w:del>
      <w:del w:id="292" w:author="Tolulope Olugbenga" w:date="2021-12-22T12:56:00Z">
        <w:r w:rsidDel="002E3566">
          <w:rPr>
            <w:noProof/>
            <w:webHidden/>
          </w:rPr>
          <w:delText>7</w:delText>
        </w:r>
      </w:del>
    </w:p>
    <w:p w14:paraId="7C24EA4A" w14:textId="6A708128" w:rsidR="00CA61ED" w:rsidDel="00AF0AC2" w:rsidRDefault="00CA61ED">
      <w:pPr>
        <w:pStyle w:val="TOC3"/>
        <w:tabs>
          <w:tab w:val="right" w:leader="dot" w:pos="8630"/>
        </w:tabs>
        <w:rPr>
          <w:del w:id="293" w:author="Tolulope Olugbenga" w:date="2021-12-22T19:51:00Z"/>
          <w:rFonts w:asciiTheme="minorHAnsi" w:eastAsiaTheme="minorEastAsia" w:hAnsiTheme="minorHAnsi" w:cstheme="minorBidi"/>
          <w:noProof/>
          <w:sz w:val="22"/>
          <w:szCs w:val="22"/>
          <w:lang w:eastAsia="en-CA"/>
        </w:rPr>
      </w:pPr>
      <w:del w:id="294" w:author="Tolulope Olugbenga" w:date="2021-12-22T19:51:00Z">
        <w:r w:rsidRPr="00AF0AC2" w:rsidDel="00AF0AC2">
          <w:rPr>
            <w:noProof/>
            <w:rPrChange w:id="295" w:author="Tolulope Olugbenga" w:date="2021-12-22T19:51:00Z">
              <w:rPr>
                <w:rStyle w:val="Hyperlink"/>
                <w:noProof/>
              </w:rPr>
            </w:rPrChange>
          </w:rPr>
          <w:delText>2.3.1 The Seasonal Naïve Forecaster (SNF)</w:delText>
        </w:r>
        <w:r w:rsidDel="00AF0AC2">
          <w:rPr>
            <w:noProof/>
            <w:webHidden/>
          </w:rPr>
          <w:tab/>
        </w:r>
      </w:del>
      <w:del w:id="296" w:author="Tolulope Olugbenga" w:date="2021-12-22T12:56:00Z">
        <w:r w:rsidDel="002E3566">
          <w:rPr>
            <w:noProof/>
            <w:webHidden/>
          </w:rPr>
          <w:delText>8</w:delText>
        </w:r>
      </w:del>
    </w:p>
    <w:p w14:paraId="2F3D08E7" w14:textId="7917CCBF" w:rsidR="00CA61ED" w:rsidDel="00AF0AC2" w:rsidRDefault="00CA61ED">
      <w:pPr>
        <w:pStyle w:val="TOC3"/>
        <w:tabs>
          <w:tab w:val="right" w:leader="dot" w:pos="8630"/>
        </w:tabs>
        <w:rPr>
          <w:del w:id="297" w:author="Tolulope Olugbenga" w:date="2021-12-22T19:51:00Z"/>
          <w:rFonts w:asciiTheme="minorHAnsi" w:eastAsiaTheme="minorEastAsia" w:hAnsiTheme="minorHAnsi" w:cstheme="minorBidi"/>
          <w:noProof/>
          <w:sz w:val="22"/>
          <w:szCs w:val="22"/>
          <w:lang w:eastAsia="en-CA"/>
        </w:rPr>
      </w:pPr>
      <w:del w:id="298" w:author="Tolulope Olugbenga" w:date="2021-12-22T19:51:00Z">
        <w:r w:rsidRPr="00AF0AC2" w:rsidDel="00AF0AC2">
          <w:rPr>
            <w:noProof/>
            <w:rPrChange w:id="299" w:author="Tolulope Olugbenga" w:date="2021-12-22T19:51:00Z">
              <w:rPr>
                <w:rStyle w:val="Hyperlink"/>
                <w:noProof/>
              </w:rPr>
            </w:rPrChange>
          </w:rPr>
          <w:delText>2.3.2 The Multiple Linear Regression Forecaster (MLR)</w:delText>
        </w:r>
        <w:r w:rsidDel="00AF0AC2">
          <w:rPr>
            <w:noProof/>
            <w:webHidden/>
          </w:rPr>
          <w:tab/>
        </w:r>
      </w:del>
      <w:del w:id="300" w:author="Tolulope Olugbenga" w:date="2021-12-22T12:56:00Z">
        <w:r w:rsidDel="002E3566">
          <w:rPr>
            <w:noProof/>
            <w:webHidden/>
          </w:rPr>
          <w:delText>9</w:delText>
        </w:r>
      </w:del>
    </w:p>
    <w:p w14:paraId="538B4EAC" w14:textId="2116A6D6" w:rsidR="00CA61ED" w:rsidDel="00AF0AC2" w:rsidRDefault="00CA61ED">
      <w:pPr>
        <w:pStyle w:val="TOC3"/>
        <w:tabs>
          <w:tab w:val="right" w:leader="dot" w:pos="8630"/>
        </w:tabs>
        <w:rPr>
          <w:del w:id="301" w:author="Tolulope Olugbenga" w:date="2021-12-22T19:51:00Z"/>
          <w:rFonts w:asciiTheme="minorHAnsi" w:eastAsiaTheme="minorEastAsia" w:hAnsiTheme="minorHAnsi" w:cstheme="minorBidi"/>
          <w:noProof/>
          <w:sz w:val="22"/>
          <w:szCs w:val="22"/>
          <w:lang w:eastAsia="en-CA"/>
        </w:rPr>
      </w:pPr>
      <w:del w:id="302" w:author="Tolulope Olugbenga" w:date="2021-12-22T19:51:00Z">
        <w:r w:rsidRPr="00AF0AC2" w:rsidDel="00AF0AC2">
          <w:rPr>
            <w:noProof/>
            <w:rPrChange w:id="303" w:author="Tolulope Olugbenga" w:date="2021-12-22T19:51:00Z">
              <w:rPr>
                <w:rStyle w:val="Hyperlink"/>
                <w:noProof/>
              </w:rPr>
            </w:rPrChange>
          </w:rPr>
          <w:delText>2.3.3 The Auto-Regressive Integrated Moving Average Forecaster (ARIMA)</w:delText>
        </w:r>
        <w:r w:rsidDel="00AF0AC2">
          <w:rPr>
            <w:noProof/>
            <w:webHidden/>
          </w:rPr>
          <w:tab/>
        </w:r>
      </w:del>
      <w:del w:id="304" w:author="Tolulope Olugbenga" w:date="2021-12-22T12:56:00Z">
        <w:r w:rsidDel="002E3566">
          <w:rPr>
            <w:noProof/>
            <w:webHidden/>
          </w:rPr>
          <w:delText>10</w:delText>
        </w:r>
      </w:del>
    </w:p>
    <w:p w14:paraId="225604A3" w14:textId="7D0B257F" w:rsidR="00CA61ED" w:rsidDel="00AF0AC2" w:rsidRDefault="00CA61ED">
      <w:pPr>
        <w:pStyle w:val="TOC3"/>
        <w:tabs>
          <w:tab w:val="right" w:leader="dot" w:pos="8630"/>
        </w:tabs>
        <w:rPr>
          <w:del w:id="305" w:author="Tolulope Olugbenga" w:date="2021-12-22T19:51:00Z"/>
          <w:rFonts w:asciiTheme="minorHAnsi" w:eastAsiaTheme="minorEastAsia" w:hAnsiTheme="minorHAnsi" w:cstheme="minorBidi"/>
          <w:noProof/>
          <w:sz w:val="22"/>
          <w:szCs w:val="22"/>
          <w:lang w:eastAsia="en-CA"/>
        </w:rPr>
      </w:pPr>
      <w:del w:id="306" w:author="Tolulope Olugbenga" w:date="2021-12-22T19:51:00Z">
        <w:r w:rsidRPr="00AF0AC2" w:rsidDel="00AF0AC2">
          <w:rPr>
            <w:noProof/>
            <w:rPrChange w:id="307" w:author="Tolulope Olugbenga" w:date="2021-12-22T19:51:00Z">
              <w:rPr>
                <w:rStyle w:val="Hyperlink"/>
                <w:noProof/>
              </w:rPr>
            </w:rPrChange>
          </w:rPr>
          <w:delText>2.3.4 Artificial Neural Network Short Term Load Forecaster – Generation Three (ANNSTLF-G3)</w:delText>
        </w:r>
        <w:r w:rsidDel="00AF0AC2">
          <w:rPr>
            <w:noProof/>
            <w:webHidden/>
          </w:rPr>
          <w:tab/>
        </w:r>
      </w:del>
      <w:del w:id="308" w:author="Tolulope Olugbenga" w:date="2021-12-22T12:56:00Z">
        <w:r w:rsidDel="002E3566">
          <w:rPr>
            <w:noProof/>
            <w:webHidden/>
          </w:rPr>
          <w:delText>12</w:delText>
        </w:r>
      </w:del>
    </w:p>
    <w:p w14:paraId="58FCA71F" w14:textId="2FAA7D76" w:rsidR="00CA61ED" w:rsidDel="00AF0AC2" w:rsidRDefault="00CA61ED">
      <w:pPr>
        <w:pStyle w:val="TOC2"/>
        <w:tabs>
          <w:tab w:val="right" w:leader="dot" w:pos="8630"/>
        </w:tabs>
        <w:rPr>
          <w:del w:id="309" w:author="Tolulope Olugbenga" w:date="2021-12-22T19:51:00Z"/>
          <w:rFonts w:asciiTheme="minorHAnsi" w:eastAsiaTheme="minorEastAsia" w:hAnsiTheme="minorHAnsi" w:cstheme="minorBidi"/>
          <w:noProof/>
          <w:sz w:val="22"/>
          <w:szCs w:val="22"/>
          <w:lang w:eastAsia="en-CA"/>
        </w:rPr>
      </w:pPr>
      <w:del w:id="310" w:author="Tolulope Olugbenga" w:date="2021-12-22T19:51:00Z">
        <w:r w:rsidRPr="00AF0AC2" w:rsidDel="00AF0AC2">
          <w:rPr>
            <w:noProof/>
            <w:rPrChange w:id="311" w:author="Tolulope Olugbenga" w:date="2021-12-22T19:51:00Z">
              <w:rPr>
                <w:rStyle w:val="Hyperlink"/>
                <w:noProof/>
              </w:rPr>
            </w:rPrChange>
          </w:rPr>
          <w:delText>2.4 Deep Learning Forecasters</w:delText>
        </w:r>
        <w:r w:rsidDel="00AF0AC2">
          <w:rPr>
            <w:noProof/>
            <w:webHidden/>
          </w:rPr>
          <w:tab/>
        </w:r>
      </w:del>
      <w:del w:id="312" w:author="Tolulope Olugbenga" w:date="2021-12-22T12:56:00Z">
        <w:r w:rsidDel="002E3566">
          <w:rPr>
            <w:noProof/>
            <w:webHidden/>
          </w:rPr>
          <w:delText>16</w:delText>
        </w:r>
      </w:del>
    </w:p>
    <w:p w14:paraId="6FA43C28" w14:textId="3A9BE951" w:rsidR="00CA61ED" w:rsidDel="00AF0AC2" w:rsidRDefault="00CA61ED">
      <w:pPr>
        <w:pStyle w:val="TOC3"/>
        <w:tabs>
          <w:tab w:val="right" w:leader="dot" w:pos="8630"/>
        </w:tabs>
        <w:rPr>
          <w:del w:id="313" w:author="Tolulope Olugbenga" w:date="2021-12-22T19:51:00Z"/>
          <w:rFonts w:asciiTheme="minorHAnsi" w:eastAsiaTheme="minorEastAsia" w:hAnsiTheme="minorHAnsi" w:cstheme="minorBidi"/>
          <w:noProof/>
          <w:sz w:val="22"/>
          <w:szCs w:val="22"/>
          <w:lang w:eastAsia="en-CA"/>
        </w:rPr>
      </w:pPr>
      <w:del w:id="314" w:author="Tolulope Olugbenga" w:date="2021-12-22T19:51:00Z">
        <w:r w:rsidRPr="00AF0AC2" w:rsidDel="00AF0AC2">
          <w:rPr>
            <w:noProof/>
            <w:rPrChange w:id="315" w:author="Tolulope Olugbenga" w:date="2021-12-22T19:51:00Z">
              <w:rPr>
                <w:rStyle w:val="Hyperlink"/>
                <w:noProof/>
              </w:rPr>
            </w:rPrChange>
          </w:rPr>
          <w:delText>2.4.1 Deep Learning Techniques</w:delText>
        </w:r>
        <w:r w:rsidDel="00AF0AC2">
          <w:rPr>
            <w:noProof/>
            <w:webHidden/>
          </w:rPr>
          <w:tab/>
        </w:r>
      </w:del>
      <w:del w:id="316" w:author="Tolulope Olugbenga" w:date="2021-12-22T12:56:00Z">
        <w:r w:rsidDel="002E3566">
          <w:rPr>
            <w:noProof/>
            <w:webHidden/>
          </w:rPr>
          <w:delText>17</w:delText>
        </w:r>
      </w:del>
    </w:p>
    <w:p w14:paraId="0AA4B9F4" w14:textId="0A528CEA" w:rsidR="00CA61ED" w:rsidDel="00AF0AC2" w:rsidRDefault="00CA61ED">
      <w:pPr>
        <w:pStyle w:val="TOC3"/>
        <w:tabs>
          <w:tab w:val="right" w:leader="dot" w:pos="8630"/>
        </w:tabs>
        <w:rPr>
          <w:del w:id="317" w:author="Tolulope Olugbenga" w:date="2021-12-22T19:51:00Z"/>
          <w:rFonts w:asciiTheme="minorHAnsi" w:eastAsiaTheme="minorEastAsia" w:hAnsiTheme="minorHAnsi" w:cstheme="minorBidi"/>
          <w:noProof/>
          <w:sz w:val="22"/>
          <w:szCs w:val="22"/>
          <w:lang w:eastAsia="en-CA"/>
        </w:rPr>
      </w:pPr>
      <w:del w:id="318" w:author="Tolulope Olugbenga" w:date="2021-12-22T19:51:00Z">
        <w:r w:rsidRPr="00AF0AC2" w:rsidDel="00AF0AC2">
          <w:rPr>
            <w:noProof/>
            <w:rPrChange w:id="319" w:author="Tolulope Olugbenga" w:date="2021-12-22T19:51:00Z">
              <w:rPr>
                <w:rStyle w:val="Hyperlink"/>
                <w:noProof/>
              </w:rPr>
            </w:rPrChange>
          </w:rPr>
          <w:delText>2.4.2 LSTM and CNN as Load Forecasters</w:delText>
        </w:r>
        <w:r w:rsidDel="00AF0AC2">
          <w:rPr>
            <w:noProof/>
            <w:webHidden/>
          </w:rPr>
          <w:tab/>
        </w:r>
      </w:del>
      <w:del w:id="320" w:author="Tolulope Olugbenga" w:date="2021-12-22T12:56:00Z">
        <w:r w:rsidDel="002E3566">
          <w:rPr>
            <w:noProof/>
            <w:webHidden/>
          </w:rPr>
          <w:delText>24</w:delText>
        </w:r>
      </w:del>
    </w:p>
    <w:p w14:paraId="6C7E7D03" w14:textId="1BF4A13C" w:rsidR="00CA61ED" w:rsidDel="00AF0AC2" w:rsidRDefault="00CA61ED">
      <w:pPr>
        <w:pStyle w:val="TOC2"/>
        <w:tabs>
          <w:tab w:val="right" w:leader="dot" w:pos="8630"/>
        </w:tabs>
        <w:rPr>
          <w:del w:id="321" w:author="Tolulope Olugbenga" w:date="2021-12-22T19:51:00Z"/>
          <w:rFonts w:asciiTheme="minorHAnsi" w:eastAsiaTheme="minorEastAsia" w:hAnsiTheme="minorHAnsi" w:cstheme="minorBidi"/>
          <w:noProof/>
          <w:sz w:val="22"/>
          <w:szCs w:val="22"/>
          <w:lang w:eastAsia="en-CA"/>
        </w:rPr>
      </w:pPr>
      <w:del w:id="322" w:author="Tolulope Olugbenga" w:date="2021-12-22T19:51:00Z">
        <w:r w:rsidRPr="00AF0AC2" w:rsidDel="00AF0AC2">
          <w:rPr>
            <w:noProof/>
            <w:rPrChange w:id="323" w:author="Tolulope Olugbenga" w:date="2021-12-22T19:51:00Z">
              <w:rPr>
                <w:rStyle w:val="Hyperlink"/>
                <w:noProof/>
              </w:rPr>
            </w:rPrChange>
          </w:rPr>
          <w:delText>2.5 The Myth of Finding the One Size Fits All Technique</w:delText>
        </w:r>
        <w:r w:rsidDel="00AF0AC2">
          <w:rPr>
            <w:noProof/>
            <w:webHidden/>
          </w:rPr>
          <w:tab/>
        </w:r>
      </w:del>
      <w:del w:id="324" w:author="Tolulope Olugbenga" w:date="2021-12-22T12:56:00Z">
        <w:r w:rsidDel="002E3566">
          <w:rPr>
            <w:noProof/>
            <w:webHidden/>
          </w:rPr>
          <w:delText>25</w:delText>
        </w:r>
      </w:del>
    </w:p>
    <w:p w14:paraId="4B8EBED8" w14:textId="12DA456E" w:rsidR="00CA61ED" w:rsidDel="00AF0AC2" w:rsidRDefault="00CA61ED">
      <w:pPr>
        <w:pStyle w:val="TOC2"/>
        <w:tabs>
          <w:tab w:val="right" w:leader="dot" w:pos="8630"/>
        </w:tabs>
        <w:rPr>
          <w:del w:id="325" w:author="Tolulope Olugbenga" w:date="2021-12-22T19:51:00Z"/>
          <w:rFonts w:asciiTheme="minorHAnsi" w:eastAsiaTheme="minorEastAsia" w:hAnsiTheme="minorHAnsi" w:cstheme="minorBidi"/>
          <w:noProof/>
          <w:sz w:val="22"/>
          <w:szCs w:val="22"/>
          <w:lang w:eastAsia="en-CA"/>
        </w:rPr>
      </w:pPr>
      <w:del w:id="326" w:author="Tolulope Olugbenga" w:date="2021-12-22T19:51:00Z">
        <w:r w:rsidRPr="00AF0AC2" w:rsidDel="00AF0AC2">
          <w:rPr>
            <w:noProof/>
            <w:rPrChange w:id="327" w:author="Tolulope Olugbenga" w:date="2021-12-22T19:51:00Z">
              <w:rPr>
                <w:rStyle w:val="Hyperlink"/>
                <w:noProof/>
              </w:rPr>
            </w:rPrChange>
          </w:rPr>
          <w:delText>2.6 Peak Load</w:delText>
        </w:r>
        <w:r w:rsidDel="00AF0AC2">
          <w:rPr>
            <w:noProof/>
            <w:webHidden/>
          </w:rPr>
          <w:tab/>
        </w:r>
      </w:del>
      <w:del w:id="328" w:author="Tolulope Olugbenga" w:date="2021-12-22T12:56:00Z">
        <w:r w:rsidDel="002E3566">
          <w:rPr>
            <w:noProof/>
            <w:webHidden/>
          </w:rPr>
          <w:delText>26</w:delText>
        </w:r>
      </w:del>
    </w:p>
    <w:p w14:paraId="3E3C4DE5" w14:textId="5AA63D23" w:rsidR="00CA61ED" w:rsidDel="00AF0AC2" w:rsidRDefault="00CA61ED">
      <w:pPr>
        <w:pStyle w:val="TOC2"/>
        <w:tabs>
          <w:tab w:val="right" w:leader="dot" w:pos="8630"/>
        </w:tabs>
        <w:rPr>
          <w:del w:id="329" w:author="Tolulope Olugbenga" w:date="2021-12-22T19:51:00Z"/>
          <w:rFonts w:asciiTheme="minorHAnsi" w:eastAsiaTheme="minorEastAsia" w:hAnsiTheme="minorHAnsi" w:cstheme="minorBidi"/>
          <w:noProof/>
          <w:sz w:val="22"/>
          <w:szCs w:val="22"/>
          <w:lang w:eastAsia="en-CA"/>
        </w:rPr>
      </w:pPr>
      <w:del w:id="330" w:author="Tolulope Olugbenga" w:date="2021-12-22T19:51:00Z">
        <w:r w:rsidRPr="00AF0AC2" w:rsidDel="00AF0AC2">
          <w:rPr>
            <w:noProof/>
            <w:rPrChange w:id="331" w:author="Tolulope Olugbenga" w:date="2021-12-22T19:51:00Z">
              <w:rPr>
                <w:rStyle w:val="Hyperlink"/>
                <w:noProof/>
              </w:rPr>
            </w:rPrChange>
          </w:rPr>
          <w:delText>2.7 Performance Metrics</w:delText>
        </w:r>
        <w:r w:rsidDel="00AF0AC2">
          <w:rPr>
            <w:noProof/>
            <w:webHidden/>
          </w:rPr>
          <w:tab/>
        </w:r>
      </w:del>
      <w:del w:id="332" w:author="Tolulope Olugbenga" w:date="2021-12-22T12:56:00Z">
        <w:r w:rsidDel="002E3566">
          <w:rPr>
            <w:noProof/>
            <w:webHidden/>
          </w:rPr>
          <w:delText>27</w:delText>
        </w:r>
      </w:del>
    </w:p>
    <w:p w14:paraId="2A851379" w14:textId="3684600D" w:rsidR="00CA61ED" w:rsidDel="00AF0AC2" w:rsidRDefault="00CA61ED">
      <w:pPr>
        <w:pStyle w:val="TOC1"/>
        <w:rPr>
          <w:del w:id="333" w:author="Tolulope Olugbenga" w:date="2021-12-22T19:51:00Z"/>
          <w:rFonts w:asciiTheme="minorHAnsi" w:eastAsiaTheme="minorEastAsia" w:hAnsiTheme="minorHAnsi" w:cstheme="minorBidi"/>
          <w:noProof/>
          <w:sz w:val="22"/>
          <w:szCs w:val="22"/>
          <w:lang w:eastAsia="en-CA"/>
        </w:rPr>
      </w:pPr>
      <w:del w:id="334" w:author="Tolulope Olugbenga" w:date="2021-12-22T19:51:00Z">
        <w:r w:rsidRPr="00AF0AC2" w:rsidDel="00AF0AC2">
          <w:rPr>
            <w:noProof/>
            <w:rPrChange w:id="335" w:author="Tolulope Olugbenga" w:date="2021-12-22T19:51:00Z">
              <w:rPr>
                <w:rStyle w:val="Hyperlink"/>
                <w:noProof/>
              </w:rPr>
            </w:rPrChange>
          </w:rPr>
          <w:delText>3 Investigation</w:delText>
        </w:r>
        <w:r w:rsidDel="00AF0AC2">
          <w:rPr>
            <w:noProof/>
            <w:webHidden/>
          </w:rPr>
          <w:tab/>
        </w:r>
      </w:del>
      <w:del w:id="336" w:author="Tolulope Olugbenga" w:date="2021-12-22T12:56:00Z">
        <w:r w:rsidDel="002E3566">
          <w:rPr>
            <w:noProof/>
            <w:webHidden/>
          </w:rPr>
          <w:delText>30</w:delText>
        </w:r>
      </w:del>
    </w:p>
    <w:p w14:paraId="4E48D529" w14:textId="0F65A1A0" w:rsidR="00CA61ED" w:rsidDel="00AF0AC2" w:rsidRDefault="00CA61ED">
      <w:pPr>
        <w:pStyle w:val="TOC2"/>
        <w:tabs>
          <w:tab w:val="right" w:leader="dot" w:pos="8630"/>
        </w:tabs>
        <w:rPr>
          <w:del w:id="337" w:author="Tolulope Olugbenga" w:date="2021-12-22T19:51:00Z"/>
          <w:rFonts w:asciiTheme="minorHAnsi" w:eastAsiaTheme="minorEastAsia" w:hAnsiTheme="minorHAnsi" w:cstheme="minorBidi"/>
          <w:noProof/>
          <w:sz w:val="22"/>
          <w:szCs w:val="22"/>
          <w:lang w:eastAsia="en-CA"/>
        </w:rPr>
      </w:pPr>
      <w:del w:id="338" w:author="Tolulope Olugbenga" w:date="2021-12-22T19:51:00Z">
        <w:r w:rsidRPr="00AF0AC2" w:rsidDel="00AF0AC2">
          <w:rPr>
            <w:noProof/>
            <w:rPrChange w:id="339" w:author="Tolulope Olugbenga" w:date="2021-12-22T19:51:00Z">
              <w:rPr>
                <w:rStyle w:val="Hyperlink"/>
                <w:noProof/>
              </w:rPr>
            </w:rPrChange>
          </w:rPr>
          <w:delText>3.1 Preparation of the Datasets</w:delText>
        </w:r>
        <w:r w:rsidDel="00AF0AC2">
          <w:rPr>
            <w:noProof/>
            <w:webHidden/>
          </w:rPr>
          <w:tab/>
        </w:r>
      </w:del>
      <w:del w:id="340" w:author="Tolulope Olugbenga" w:date="2021-12-22T12:56:00Z">
        <w:r w:rsidDel="002E3566">
          <w:rPr>
            <w:noProof/>
            <w:webHidden/>
          </w:rPr>
          <w:delText>30</w:delText>
        </w:r>
      </w:del>
    </w:p>
    <w:p w14:paraId="5B265551" w14:textId="48F634DE" w:rsidR="00CA61ED" w:rsidDel="00AF0AC2" w:rsidRDefault="00CA61ED">
      <w:pPr>
        <w:pStyle w:val="TOC2"/>
        <w:tabs>
          <w:tab w:val="right" w:leader="dot" w:pos="8630"/>
        </w:tabs>
        <w:rPr>
          <w:del w:id="341" w:author="Tolulope Olugbenga" w:date="2021-12-22T19:51:00Z"/>
          <w:rFonts w:asciiTheme="minorHAnsi" w:eastAsiaTheme="minorEastAsia" w:hAnsiTheme="minorHAnsi" w:cstheme="minorBidi"/>
          <w:noProof/>
          <w:sz w:val="22"/>
          <w:szCs w:val="22"/>
          <w:lang w:eastAsia="en-CA"/>
        </w:rPr>
      </w:pPr>
      <w:del w:id="342" w:author="Tolulope Olugbenga" w:date="2021-12-22T19:51:00Z">
        <w:r w:rsidRPr="00AF0AC2" w:rsidDel="00AF0AC2">
          <w:rPr>
            <w:noProof/>
            <w:rPrChange w:id="343" w:author="Tolulope Olugbenga" w:date="2021-12-22T19:51:00Z">
              <w:rPr>
                <w:rStyle w:val="Hyperlink"/>
                <w:noProof/>
              </w:rPr>
            </w:rPrChange>
          </w:rPr>
          <w:delText>3.2 Implementation Specifications for Benchmark Forecasters</w:delText>
        </w:r>
        <w:r w:rsidDel="00AF0AC2">
          <w:rPr>
            <w:noProof/>
            <w:webHidden/>
          </w:rPr>
          <w:tab/>
        </w:r>
      </w:del>
      <w:del w:id="344" w:author="Tolulope Olugbenga" w:date="2021-12-22T12:56:00Z">
        <w:r w:rsidDel="002E3566">
          <w:rPr>
            <w:noProof/>
            <w:webHidden/>
          </w:rPr>
          <w:delText>32</w:delText>
        </w:r>
      </w:del>
    </w:p>
    <w:p w14:paraId="68A3F2F1" w14:textId="2856F5E7" w:rsidR="00CA61ED" w:rsidDel="00AF0AC2" w:rsidRDefault="00CA61ED">
      <w:pPr>
        <w:pStyle w:val="TOC3"/>
        <w:tabs>
          <w:tab w:val="right" w:leader="dot" w:pos="8630"/>
        </w:tabs>
        <w:rPr>
          <w:del w:id="345" w:author="Tolulope Olugbenga" w:date="2021-12-22T19:51:00Z"/>
          <w:rFonts w:asciiTheme="minorHAnsi" w:eastAsiaTheme="minorEastAsia" w:hAnsiTheme="minorHAnsi" w:cstheme="minorBidi"/>
          <w:noProof/>
          <w:sz w:val="22"/>
          <w:szCs w:val="22"/>
          <w:lang w:eastAsia="en-CA"/>
        </w:rPr>
      </w:pPr>
      <w:del w:id="346" w:author="Tolulope Olugbenga" w:date="2021-12-22T19:51:00Z">
        <w:r w:rsidRPr="00AF0AC2" w:rsidDel="00AF0AC2">
          <w:rPr>
            <w:noProof/>
            <w:rPrChange w:id="347" w:author="Tolulope Olugbenga" w:date="2021-12-22T19:51:00Z">
              <w:rPr>
                <w:rStyle w:val="Hyperlink"/>
                <w:noProof/>
              </w:rPr>
            </w:rPrChange>
          </w:rPr>
          <w:delText>3.2.1 The Seasonal Naïve Forecaster (SNF)</w:delText>
        </w:r>
        <w:r w:rsidDel="00AF0AC2">
          <w:rPr>
            <w:noProof/>
            <w:webHidden/>
          </w:rPr>
          <w:tab/>
        </w:r>
      </w:del>
      <w:del w:id="348" w:author="Tolulope Olugbenga" w:date="2021-12-22T12:56:00Z">
        <w:r w:rsidDel="002E3566">
          <w:rPr>
            <w:noProof/>
            <w:webHidden/>
          </w:rPr>
          <w:delText>33</w:delText>
        </w:r>
      </w:del>
    </w:p>
    <w:p w14:paraId="74AC04AE" w14:textId="2B245CCF" w:rsidR="00CA61ED" w:rsidDel="00AF0AC2" w:rsidRDefault="00CA61ED">
      <w:pPr>
        <w:pStyle w:val="TOC3"/>
        <w:tabs>
          <w:tab w:val="right" w:leader="dot" w:pos="8630"/>
        </w:tabs>
        <w:rPr>
          <w:del w:id="349" w:author="Tolulope Olugbenga" w:date="2021-12-22T19:51:00Z"/>
          <w:rFonts w:asciiTheme="minorHAnsi" w:eastAsiaTheme="minorEastAsia" w:hAnsiTheme="minorHAnsi" w:cstheme="minorBidi"/>
          <w:noProof/>
          <w:sz w:val="22"/>
          <w:szCs w:val="22"/>
          <w:lang w:eastAsia="en-CA"/>
        </w:rPr>
      </w:pPr>
      <w:del w:id="350" w:author="Tolulope Olugbenga" w:date="2021-12-22T19:51:00Z">
        <w:r w:rsidRPr="00AF0AC2" w:rsidDel="00AF0AC2">
          <w:rPr>
            <w:noProof/>
            <w:rPrChange w:id="351" w:author="Tolulope Olugbenga" w:date="2021-12-22T19:51:00Z">
              <w:rPr>
                <w:rStyle w:val="Hyperlink"/>
                <w:noProof/>
              </w:rPr>
            </w:rPrChange>
          </w:rPr>
          <w:delText>3.2.2 The Multiple Linear Regression Forecaster (MLR)</w:delText>
        </w:r>
        <w:r w:rsidDel="00AF0AC2">
          <w:rPr>
            <w:noProof/>
            <w:webHidden/>
          </w:rPr>
          <w:tab/>
        </w:r>
      </w:del>
      <w:del w:id="352" w:author="Tolulope Olugbenga" w:date="2021-12-22T12:56:00Z">
        <w:r w:rsidDel="002E3566">
          <w:rPr>
            <w:noProof/>
            <w:webHidden/>
          </w:rPr>
          <w:delText>33</w:delText>
        </w:r>
      </w:del>
    </w:p>
    <w:p w14:paraId="063C6E17" w14:textId="2D094C63" w:rsidR="00CA61ED" w:rsidDel="00AF0AC2" w:rsidRDefault="00CA61ED">
      <w:pPr>
        <w:pStyle w:val="TOC3"/>
        <w:tabs>
          <w:tab w:val="right" w:leader="dot" w:pos="8630"/>
        </w:tabs>
        <w:rPr>
          <w:del w:id="353" w:author="Tolulope Olugbenga" w:date="2021-12-22T19:51:00Z"/>
          <w:rFonts w:asciiTheme="minorHAnsi" w:eastAsiaTheme="minorEastAsia" w:hAnsiTheme="minorHAnsi" w:cstheme="minorBidi"/>
          <w:noProof/>
          <w:sz w:val="22"/>
          <w:szCs w:val="22"/>
          <w:lang w:eastAsia="en-CA"/>
        </w:rPr>
      </w:pPr>
      <w:del w:id="354" w:author="Tolulope Olugbenga" w:date="2021-12-22T19:51:00Z">
        <w:r w:rsidRPr="00AF0AC2" w:rsidDel="00AF0AC2">
          <w:rPr>
            <w:noProof/>
            <w:rPrChange w:id="355" w:author="Tolulope Olugbenga" w:date="2021-12-22T19:51:00Z">
              <w:rPr>
                <w:rStyle w:val="Hyperlink"/>
                <w:noProof/>
              </w:rPr>
            </w:rPrChange>
          </w:rPr>
          <w:delText>3.2.3 The Seasonal Auto-Regressive Integrated Moving Averages with Exogenous Regressors Forecaster (SARIMAX)</w:delText>
        </w:r>
        <w:r w:rsidDel="00AF0AC2">
          <w:rPr>
            <w:noProof/>
            <w:webHidden/>
          </w:rPr>
          <w:tab/>
        </w:r>
      </w:del>
      <w:del w:id="356" w:author="Tolulope Olugbenga" w:date="2021-12-22T12:56:00Z">
        <w:r w:rsidDel="002E3566">
          <w:rPr>
            <w:noProof/>
            <w:webHidden/>
          </w:rPr>
          <w:delText>34</w:delText>
        </w:r>
      </w:del>
    </w:p>
    <w:p w14:paraId="57582AF7" w14:textId="58C44DFA" w:rsidR="00CA61ED" w:rsidDel="00AF0AC2" w:rsidRDefault="00CA61ED">
      <w:pPr>
        <w:pStyle w:val="TOC3"/>
        <w:tabs>
          <w:tab w:val="right" w:leader="dot" w:pos="8630"/>
        </w:tabs>
        <w:rPr>
          <w:del w:id="357" w:author="Tolulope Olugbenga" w:date="2021-12-22T19:51:00Z"/>
          <w:rFonts w:asciiTheme="minorHAnsi" w:eastAsiaTheme="minorEastAsia" w:hAnsiTheme="minorHAnsi" w:cstheme="minorBidi"/>
          <w:noProof/>
          <w:sz w:val="22"/>
          <w:szCs w:val="22"/>
          <w:lang w:eastAsia="en-CA"/>
        </w:rPr>
      </w:pPr>
      <w:del w:id="358" w:author="Tolulope Olugbenga" w:date="2021-12-22T19:51:00Z">
        <w:r w:rsidRPr="00AF0AC2" w:rsidDel="00AF0AC2">
          <w:rPr>
            <w:noProof/>
            <w:rPrChange w:id="359" w:author="Tolulope Olugbenga" w:date="2021-12-22T19:51:00Z">
              <w:rPr>
                <w:rStyle w:val="Hyperlink"/>
                <w:noProof/>
              </w:rPr>
            </w:rPrChange>
          </w:rPr>
          <w:delText>3.2.4 The Artificial Neural Network Short Term Load Forecaster (ANNSTLF-G3)</w:delText>
        </w:r>
        <w:r w:rsidDel="00AF0AC2">
          <w:rPr>
            <w:noProof/>
            <w:webHidden/>
          </w:rPr>
          <w:tab/>
        </w:r>
      </w:del>
      <w:del w:id="360" w:author="Tolulope Olugbenga" w:date="2021-12-22T12:56:00Z">
        <w:r w:rsidDel="002E3566">
          <w:rPr>
            <w:noProof/>
            <w:webHidden/>
          </w:rPr>
          <w:delText>35</w:delText>
        </w:r>
      </w:del>
    </w:p>
    <w:p w14:paraId="6C7531ED" w14:textId="7DF04BC1" w:rsidR="00CA61ED" w:rsidDel="00AF0AC2" w:rsidRDefault="00CA61ED">
      <w:pPr>
        <w:pStyle w:val="TOC2"/>
        <w:tabs>
          <w:tab w:val="right" w:leader="dot" w:pos="8630"/>
        </w:tabs>
        <w:rPr>
          <w:del w:id="361" w:author="Tolulope Olugbenga" w:date="2021-12-22T19:51:00Z"/>
          <w:rFonts w:asciiTheme="minorHAnsi" w:eastAsiaTheme="minorEastAsia" w:hAnsiTheme="minorHAnsi" w:cstheme="minorBidi"/>
          <w:noProof/>
          <w:sz w:val="22"/>
          <w:szCs w:val="22"/>
          <w:lang w:eastAsia="en-CA"/>
        </w:rPr>
      </w:pPr>
      <w:del w:id="362" w:author="Tolulope Olugbenga" w:date="2021-12-22T19:51:00Z">
        <w:r w:rsidRPr="00AF0AC2" w:rsidDel="00AF0AC2">
          <w:rPr>
            <w:noProof/>
            <w:rPrChange w:id="363" w:author="Tolulope Olugbenga" w:date="2021-12-22T19:51:00Z">
              <w:rPr>
                <w:rStyle w:val="Hyperlink"/>
                <w:noProof/>
              </w:rPr>
            </w:rPrChange>
          </w:rPr>
          <w:delText>3.3 Implementation Specifications for the Deep Learning Forecasters</w:delText>
        </w:r>
        <w:r w:rsidDel="00AF0AC2">
          <w:rPr>
            <w:noProof/>
            <w:webHidden/>
          </w:rPr>
          <w:tab/>
        </w:r>
      </w:del>
      <w:del w:id="364" w:author="Tolulope Olugbenga" w:date="2021-12-22T12:56:00Z">
        <w:r w:rsidDel="002E3566">
          <w:rPr>
            <w:noProof/>
            <w:webHidden/>
          </w:rPr>
          <w:delText>37</w:delText>
        </w:r>
      </w:del>
    </w:p>
    <w:p w14:paraId="67093606" w14:textId="06972673" w:rsidR="00CA61ED" w:rsidDel="00AF0AC2" w:rsidRDefault="00CA61ED">
      <w:pPr>
        <w:pStyle w:val="TOC3"/>
        <w:tabs>
          <w:tab w:val="right" w:leader="dot" w:pos="8630"/>
        </w:tabs>
        <w:rPr>
          <w:del w:id="365" w:author="Tolulope Olugbenga" w:date="2021-12-22T19:51:00Z"/>
          <w:rFonts w:asciiTheme="minorHAnsi" w:eastAsiaTheme="minorEastAsia" w:hAnsiTheme="minorHAnsi" w:cstheme="minorBidi"/>
          <w:noProof/>
          <w:sz w:val="22"/>
          <w:szCs w:val="22"/>
          <w:lang w:eastAsia="en-CA"/>
        </w:rPr>
      </w:pPr>
      <w:del w:id="366" w:author="Tolulope Olugbenga" w:date="2021-12-22T19:51:00Z">
        <w:r w:rsidRPr="00AF0AC2" w:rsidDel="00AF0AC2">
          <w:rPr>
            <w:noProof/>
            <w:rPrChange w:id="367" w:author="Tolulope Olugbenga" w:date="2021-12-22T19:51:00Z">
              <w:rPr>
                <w:rStyle w:val="Hyperlink"/>
                <w:noProof/>
              </w:rPr>
            </w:rPrChange>
          </w:rPr>
          <w:delText>3.3.1 The Long Short Term Memory Forecaster (LSTM)</w:delText>
        </w:r>
        <w:r w:rsidDel="00AF0AC2">
          <w:rPr>
            <w:noProof/>
            <w:webHidden/>
          </w:rPr>
          <w:tab/>
        </w:r>
      </w:del>
      <w:del w:id="368" w:author="Tolulope Olugbenga" w:date="2021-12-22T12:56:00Z">
        <w:r w:rsidDel="002E3566">
          <w:rPr>
            <w:noProof/>
            <w:webHidden/>
          </w:rPr>
          <w:delText>37</w:delText>
        </w:r>
      </w:del>
    </w:p>
    <w:p w14:paraId="676A77CB" w14:textId="6FAABCA7" w:rsidR="00CA61ED" w:rsidDel="00AF0AC2" w:rsidRDefault="00CA61ED">
      <w:pPr>
        <w:pStyle w:val="TOC3"/>
        <w:tabs>
          <w:tab w:val="right" w:leader="dot" w:pos="8630"/>
        </w:tabs>
        <w:rPr>
          <w:del w:id="369" w:author="Tolulope Olugbenga" w:date="2021-12-22T19:51:00Z"/>
          <w:rFonts w:asciiTheme="minorHAnsi" w:eastAsiaTheme="minorEastAsia" w:hAnsiTheme="minorHAnsi" w:cstheme="minorBidi"/>
          <w:noProof/>
          <w:sz w:val="22"/>
          <w:szCs w:val="22"/>
          <w:lang w:eastAsia="en-CA"/>
        </w:rPr>
      </w:pPr>
      <w:del w:id="370" w:author="Tolulope Olugbenga" w:date="2021-12-22T19:51:00Z">
        <w:r w:rsidRPr="00AF0AC2" w:rsidDel="00AF0AC2">
          <w:rPr>
            <w:noProof/>
            <w:rPrChange w:id="371" w:author="Tolulope Olugbenga" w:date="2021-12-22T19:51:00Z">
              <w:rPr>
                <w:rStyle w:val="Hyperlink"/>
                <w:noProof/>
              </w:rPr>
            </w:rPrChange>
          </w:rPr>
          <w:delText>3.3.2 The Convolutional Neural Network Forecaster (CNN)</w:delText>
        </w:r>
        <w:r w:rsidDel="00AF0AC2">
          <w:rPr>
            <w:noProof/>
            <w:webHidden/>
          </w:rPr>
          <w:tab/>
        </w:r>
      </w:del>
      <w:del w:id="372" w:author="Tolulope Olugbenga" w:date="2021-12-22T12:56:00Z">
        <w:r w:rsidDel="002E3566">
          <w:rPr>
            <w:noProof/>
            <w:webHidden/>
          </w:rPr>
          <w:delText>38</w:delText>
        </w:r>
      </w:del>
    </w:p>
    <w:p w14:paraId="7A828AFF" w14:textId="04143953" w:rsidR="00CA61ED" w:rsidDel="00AF0AC2" w:rsidRDefault="00CA61ED">
      <w:pPr>
        <w:pStyle w:val="TOC2"/>
        <w:tabs>
          <w:tab w:val="right" w:leader="dot" w:pos="8630"/>
        </w:tabs>
        <w:rPr>
          <w:del w:id="373" w:author="Tolulope Olugbenga" w:date="2021-12-22T19:51:00Z"/>
          <w:rFonts w:asciiTheme="minorHAnsi" w:eastAsiaTheme="minorEastAsia" w:hAnsiTheme="minorHAnsi" w:cstheme="minorBidi"/>
          <w:noProof/>
          <w:sz w:val="22"/>
          <w:szCs w:val="22"/>
          <w:lang w:eastAsia="en-CA"/>
        </w:rPr>
      </w:pPr>
      <w:del w:id="374" w:author="Tolulope Olugbenga" w:date="2021-12-22T19:51:00Z">
        <w:r w:rsidRPr="00AF0AC2" w:rsidDel="00AF0AC2">
          <w:rPr>
            <w:noProof/>
            <w:rPrChange w:id="375" w:author="Tolulope Olugbenga" w:date="2021-12-22T19:51:00Z">
              <w:rPr>
                <w:rStyle w:val="Hyperlink"/>
                <w:noProof/>
              </w:rPr>
            </w:rPrChange>
          </w:rPr>
          <w:delText>3.4 Method Analysis</w:delText>
        </w:r>
        <w:r w:rsidDel="00AF0AC2">
          <w:rPr>
            <w:noProof/>
            <w:webHidden/>
          </w:rPr>
          <w:tab/>
        </w:r>
      </w:del>
      <w:del w:id="376" w:author="Tolulope Olugbenga" w:date="2021-12-22T12:56:00Z">
        <w:r w:rsidDel="002E3566">
          <w:rPr>
            <w:noProof/>
            <w:webHidden/>
          </w:rPr>
          <w:delText>39</w:delText>
        </w:r>
      </w:del>
    </w:p>
    <w:p w14:paraId="7D1B5A2F" w14:textId="16E7D2F0" w:rsidR="00CA61ED" w:rsidDel="00AF0AC2" w:rsidRDefault="00CA61ED">
      <w:pPr>
        <w:pStyle w:val="TOC2"/>
        <w:tabs>
          <w:tab w:val="right" w:leader="dot" w:pos="8630"/>
        </w:tabs>
        <w:rPr>
          <w:del w:id="377" w:author="Tolulope Olugbenga" w:date="2021-12-22T19:51:00Z"/>
          <w:rFonts w:asciiTheme="minorHAnsi" w:eastAsiaTheme="minorEastAsia" w:hAnsiTheme="minorHAnsi" w:cstheme="minorBidi"/>
          <w:noProof/>
          <w:sz w:val="22"/>
          <w:szCs w:val="22"/>
          <w:lang w:eastAsia="en-CA"/>
        </w:rPr>
      </w:pPr>
      <w:del w:id="378" w:author="Tolulope Olugbenga" w:date="2021-12-22T19:51:00Z">
        <w:r w:rsidRPr="00AF0AC2" w:rsidDel="00AF0AC2">
          <w:rPr>
            <w:noProof/>
            <w:rPrChange w:id="379" w:author="Tolulope Olugbenga" w:date="2021-12-22T19:51:00Z">
              <w:rPr>
                <w:rStyle w:val="Hyperlink"/>
                <w:noProof/>
              </w:rPr>
            </w:rPrChange>
          </w:rPr>
          <w:delText>3.5 The Performance of Forecasters on the Toronto Dataset</w:delText>
        </w:r>
        <w:r w:rsidDel="00AF0AC2">
          <w:rPr>
            <w:noProof/>
            <w:webHidden/>
          </w:rPr>
          <w:tab/>
        </w:r>
      </w:del>
      <w:del w:id="380" w:author="Tolulope Olugbenga" w:date="2021-12-22T12:56:00Z">
        <w:r w:rsidDel="002E3566">
          <w:rPr>
            <w:noProof/>
            <w:webHidden/>
          </w:rPr>
          <w:delText>40</w:delText>
        </w:r>
      </w:del>
    </w:p>
    <w:p w14:paraId="1D5FBF87" w14:textId="5693F3FD" w:rsidR="00CA61ED" w:rsidDel="00AF0AC2" w:rsidRDefault="00CA61ED">
      <w:pPr>
        <w:pStyle w:val="TOC3"/>
        <w:tabs>
          <w:tab w:val="right" w:leader="dot" w:pos="8630"/>
        </w:tabs>
        <w:rPr>
          <w:del w:id="381" w:author="Tolulope Olugbenga" w:date="2021-12-22T19:51:00Z"/>
          <w:rFonts w:asciiTheme="minorHAnsi" w:eastAsiaTheme="minorEastAsia" w:hAnsiTheme="minorHAnsi" w:cstheme="minorBidi"/>
          <w:noProof/>
          <w:sz w:val="22"/>
          <w:szCs w:val="22"/>
          <w:lang w:eastAsia="en-CA"/>
        </w:rPr>
      </w:pPr>
      <w:del w:id="382" w:author="Tolulope Olugbenga" w:date="2021-12-22T19:51:00Z">
        <w:r w:rsidRPr="00AF0AC2" w:rsidDel="00AF0AC2">
          <w:rPr>
            <w:noProof/>
            <w:rPrChange w:id="383" w:author="Tolulope Olugbenga" w:date="2021-12-22T19:51:00Z">
              <w:rPr>
                <w:rStyle w:val="Hyperlink"/>
                <w:noProof/>
              </w:rPr>
            </w:rPrChange>
          </w:rPr>
          <w:delText>3.5.1 Discussion of the Toronto Dataset's Overall Performance</w:delText>
        </w:r>
        <w:r w:rsidDel="00AF0AC2">
          <w:rPr>
            <w:noProof/>
            <w:webHidden/>
          </w:rPr>
          <w:tab/>
        </w:r>
      </w:del>
      <w:del w:id="384" w:author="Tolulope Olugbenga" w:date="2021-12-22T12:56:00Z">
        <w:r w:rsidDel="002E3566">
          <w:rPr>
            <w:noProof/>
            <w:webHidden/>
          </w:rPr>
          <w:delText>41</w:delText>
        </w:r>
      </w:del>
    </w:p>
    <w:p w14:paraId="7D435AA8" w14:textId="05041099" w:rsidR="00CA61ED" w:rsidDel="00AF0AC2" w:rsidRDefault="00CA61ED">
      <w:pPr>
        <w:pStyle w:val="TOC2"/>
        <w:tabs>
          <w:tab w:val="right" w:leader="dot" w:pos="8630"/>
        </w:tabs>
        <w:rPr>
          <w:del w:id="385" w:author="Tolulope Olugbenga" w:date="2021-12-22T19:51:00Z"/>
          <w:rFonts w:asciiTheme="minorHAnsi" w:eastAsiaTheme="minorEastAsia" w:hAnsiTheme="minorHAnsi" w:cstheme="minorBidi"/>
          <w:noProof/>
          <w:sz w:val="22"/>
          <w:szCs w:val="22"/>
          <w:lang w:eastAsia="en-CA"/>
        </w:rPr>
      </w:pPr>
      <w:del w:id="386" w:author="Tolulope Olugbenga" w:date="2021-12-22T19:51:00Z">
        <w:r w:rsidRPr="00AF0AC2" w:rsidDel="00AF0AC2">
          <w:rPr>
            <w:noProof/>
            <w:rPrChange w:id="387" w:author="Tolulope Olugbenga" w:date="2021-12-22T19:51:00Z">
              <w:rPr>
                <w:rStyle w:val="Hyperlink"/>
                <w:noProof/>
              </w:rPr>
            </w:rPrChange>
          </w:rPr>
          <w:delText>3.6 The Performance of Forecasters on the Ottawa Dataset</w:delText>
        </w:r>
        <w:r w:rsidDel="00AF0AC2">
          <w:rPr>
            <w:noProof/>
            <w:webHidden/>
          </w:rPr>
          <w:tab/>
        </w:r>
      </w:del>
      <w:del w:id="388" w:author="Tolulope Olugbenga" w:date="2021-12-22T12:56:00Z">
        <w:r w:rsidDel="002E3566">
          <w:rPr>
            <w:noProof/>
            <w:webHidden/>
          </w:rPr>
          <w:delText>41</w:delText>
        </w:r>
      </w:del>
    </w:p>
    <w:p w14:paraId="1BF9DD37" w14:textId="07FD6F57" w:rsidR="00CA61ED" w:rsidDel="00AF0AC2" w:rsidRDefault="00CA61ED">
      <w:pPr>
        <w:pStyle w:val="TOC3"/>
        <w:tabs>
          <w:tab w:val="right" w:leader="dot" w:pos="8630"/>
        </w:tabs>
        <w:rPr>
          <w:del w:id="389" w:author="Tolulope Olugbenga" w:date="2021-12-22T19:51:00Z"/>
          <w:rFonts w:asciiTheme="minorHAnsi" w:eastAsiaTheme="minorEastAsia" w:hAnsiTheme="minorHAnsi" w:cstheme="minorBidi"/>
          <w:noProof/>
          <w:sz w:val="22"/>
          <w:szCs w:val="22"/>
          <w:lang w:eastAsia="en-CA"/>
        </w:rPr>
      </w:pPr>
      <w:del w:id="390" w:author="Tolulope Olugbenga" w:date="2021-12-22T19:51:00Z">
        <w:r w:rsidRPr="00AF0AC2" w:rsidDel="00AF0AC2">
          <w:rPr>
            <w:noProof/>
            <w:rPrChange w:id="391" w:author="Tolulope Olugbenga" w:date="2021-12-22T19:51:00Z">
              <w:rPr>
                <w:rStyle w:val="Hyperlink"/>
                <w:noProof/>
              </w:rPr>
            </w:rPrChange>
          </w:rPr>
          <w:delText>3.6.1 Discussion of the Ottawa Dataset's Overall Performance</w:delText>
        </w:r>
        <w:r w:rsidDel="00AF0AC2">
          <w:rPr>
            <w:noProof/>
            <w:webHidden/>
          </w:rPr>
          <w:tab/>
        </w:r>
      </w:del>
      <w:del w:id="392" w:author="Tolulope Olugbenga" w:date="2021-12-22T12:56:00Z">
        <w:r w:rsidDel="002E3566">
          <w:rPr>
            <w:noProof/>
            <w:webHidden/>
          </w:rPr>
          <w:delText>42</w:delText>
        </w:r>
      </w:del>
    </w:p>
    <w:p w14:paraId="5BA835F6" w14:textId="20A50119" w:rsidR="00CA61ED" w:rsidDel="00AF0AC2" w:rsidRDefault="00CA61ED">
      <w:pPr>
        <w:pStyle w:val="TOC2"/>
        <w:tabs>
          <w:tab w:val="right" w:leader="dot" w:pos="8630"/>
        </w:tabs>
        <w:rPr>
          <w:del w:id="393" w:author="Tolulope Olugbenga" w:date="2021-12-22T19:51:00Z"/>
          <w:rFonts w:asciiTheme="minorHAnsi" w:eastAsiaTheme="minorEastAsia" w:hAnsiTheme="minorHAnsi" w:cstheme="minorBidi"/>
          <w:noProof/>
          <w:sz w:val="22"/>
          <w:szCs w:val="22"/>
          <w:lang w:eastAsia="en-CA"/>
        </w:rPr>
      </w:pPr>
      <w:del w:id="394" w:author="Tolulope Olugbenga" w:date="2021-12-22T19:51:00Z">
        <w:r w:rsidRPr="00AF0AC2" w:rsidDel="00AF0AC2">
          <w:rPr>
            <w:noProof/>
            <w:rPrChange w:id="395" w:author="Tolulope Olugbenga" w:date="2021-12-22T19:51:00Z">
              <w:rPr>
                <w:rStyle w:val="Hyperlink"/>
                <w:noProof/>
              </w:rPr>
            </w:rPrChange>
          </w:rPr>
          <w:delText>3.7 The Performance of Forecasters on the Saint John Dataset</w:delText>
        </w:r>
        <w:r w:rsidDel="00AF0AC2">
          <w:rPr>
            <w:noProof/>
            <w:webHidden/>
          </w:rPr>
          <w:tab/>
        </w:r>
      </w:del>
      <w:del w:id="396" w:author="Tolulope Olugbenga" w:date="2021-12-22T12:56:00Z">
        <w:r w:rsidDel="002E3566">
          <w:rPr>
            <w:noProof/>
            <w:webHidden/>
          </w:rPr>
          <w:delText>43</w:delText>
        </w:r>
      </w:del>
    </w:p>
    <w:p w14:paraId="5F2AF3EF" w14:textId="7527E12A" w:rsidR="00CA61ED" w:rsidDel="00AF0AC2" w:rsidRDefault="00CA61ED">
      <w:pPr>
        <w:pStyle w:val="TOC3"/>
        <w:tabs>
          <w:tab w:val="right" w:leader="dot" w:pos="8630"/>
        </w:tabs>
        <w:rPr>
          <w:del w:id="397" w:author="Tolulope Olugbenga" w:date="2021-12-22T19:51:00Z"/>
          <w:rFonts w:asciiTheme="minorHAnsi" w:eastAsiaTheme="minorEastAsia" w:hAnsiTheme="minorHAnsi" w:cstheme="minorBidi"/>
          <w:noProof/>
          <w:sz w:val="22"/>
          <w:szCs w:val="22"/>
          <w:lang w:eastAsia="en-CA"/>
        </w:rPr>
      </w:pPr>
      <w:del w:id="398" w:author="Tolulope Olugbenga" w:date="2021-12-22T19:51:00Z">
        <w:r w:rsidRPr="00AF0AC2" w:rsidDel="00AF0AC2">
          <w:rPr>
            <w:noProof/>
            <w:rPrChange w:id="399" w:author="Tolulope Olugbenga" w:date="2021-12-22T19:51:00Z">
              <w:rPr>
                <w:rStyle w:val="Hyperlink"/>
                <w:noProof/>
              </w:rPr>
            </w:rPrChange>
          </w:rPr>
          <w:delText>3.7.1 Discussion of the Saint John Dataset's Overall Performance</w:delText>
        </w:r>
        <w:r w:rsidDel="00AF0AC2">
          <w:rPr>
            <w:noProof/>
            <w:webHidden/>
          </w:rPr>
          <w:tab/>
        </w:r>
      </w:del>
      <w:del w:id="400" w:author="Tolulope Olugbenga" w:date="2021-12-22T12:56:00Z">
        <w:r w:rsidDel="002E3566">
          <w:rPr>
            <w:noProof/>
            <w:webHidden/>
          </w:rPr>
          <w:delText>44</w:delText>
        </w:r>
      </w:del>
    </w:p>
    <w:p w14:paraId="0DDD024D" w14:textId="15F5F43B" w:rsidR="00CA61ED" w:rsidDel="00AF0AC2" w:rsidRDefault="00CA61ED">
      <w:pPr>
        <w:pStyle w:val="TOC2"/>
        <w:tabs>
          <w:tab w:val="right" w:leader="dot" w:pos="8630"/>
        </w:tabs>
        <w:rPr>
          <w:del w:id="401" w:author="Tolulope Olugbenga" w:date="2021-12-22T19:51:00Z"/>
          <w:rFonts w:asciiTheme="minorHAnsi" w:eastAsiaTheme="minorEastAsia" w:hAnsiTheme="minorHAnsi" w:cstheme="minorBidi"/>
          <w:noProof/>
          <w:sz w:val="22"/>
          <w:szCs w:val="22"/>
          <w:lang w:eastAsia="en-CA"/>
        </w:rPr>
      </w:pPr>
      <w:del w:id="402" w:author="Tolulope Olugbenga" w:date="2021-12-22T19:51:00Z">
        <w:r w:rsidRPr="00AF0AC2" w:rsidDel="00AF0AC2">
          <w:rPr>
            <w:noProof/>
            <w:rPrChange w:id="403" w:author="Tolulope Olugbenga" w:date="2021-12-22T19:51:00Z">
              <w:rPr>
                <w:rStyle w:val="Hyperlink"/>
                <w:noProof/>
              </w:rPr>
            </w:rPrChange>
          </w:rPr>
          <w:delText>3.8 Conclusion</w:delText>
        </w:r>
        <w:r w:rsidDel="00AF0AC2">
          <w:rPr>
            <w:noProof/>
            <w:webHidden/>
          </w:rPr>
          <w:tab/>
        </w:r>
      </w:del>
      <w:del w:id="404" w:author="Tolulope Olugbenga" w:date="2021-12-22T12:56:00Z">
        <w:r w:rsidDel="002E3566">
          <w:rPr>
            <w:noProof/>
            <w:webHidden/>
          </w:rPr>
          <w:delText>44</w:delText>
        </w:r>
      </w:del>
    </w:p>
    <w:p w14:paraId="72ADFBB7" w14:textId="17A74B89" w:rsidR="00CA61ED" w:rsidDel="00AF0AC2" w:rsidRDefault="00CA61ED">
      <w:pPr>
        <w:pStyle w:val="TOC1"/>
        <w:rPr>
          <w:del w:id="405" w:author="Tolulope Olugbenga" w:date="2021-12-22T19:51:00Z"/>
          <w:rFonts w:asciiTheme="minorHAnsi" w:eastAsiaTheme="minorEastAsia" w:hAnsiTheme="minorHAnsi" w:cstheme="minorBidi"/>
          <w:noProof/>
          <w:sz w:val="22"/>
          <w:szCs w:val="22"/>
          <w:lang w:eastAsia="en-CA"/>
        </w:rPr>
      </w:pPr>
      <w:del w:id="406" w:author="Tolulope Olugbenga" w:date="2021-12-22T19:51:00Z">
        <w:r w:rsidRPr="00AF0AC2" w:rsidDel="00AF0AC2">
          <w:rPr>
            <w:noProof/>
            <w:rPrChange w:id="407" w:author="Tolulope Olugbenga" w:date="2021-12-22T19:51:00Z">
              <w:rPr>
                <w:rStyle w:val="Hyperlink"/>
                <w:noProof/>
              </w:rPr>
            </w:rPrChange>
          </w:rPr>
          <w:delText>4 Comprehensive Evaluation of Our Forecasters' Performance</w:delText>
        </w:r>
        <w:r w:rsidDel="00AF0AC2">
          <w:rPr>
            <w:noProof/>
            <w:webHidden/>
          </w:rPr>
          <w:tab/>
        </w:r>
      </w:del>
      <w:del w:id="408" w:author="Tolulope Olugbenga" w:date="2021-12-22T12:56:00Z">
        <w:r w:rsidDel="002E3566">
          <w:rPr>
            <w:noProof/>
            <w:webHidden/>
          </w:rPr>
          <w:delText>46</w:delText>
        </w:r>
      </w:del>
    </w:p>
    <w:p w14:paraId="179EA115" w14:textId="080980EB" w:rsidR="00CA61ED" w:rsidDel="00AF0AC2" w:rsidRDefault="00CA61ED">
      <w:pPr>
        <w:pStyle w:val="TOC2"/>
        <w:tabs>
          <w:tab w:val="right" w:leader="dot" w:pos="8630"/>
        </w:tabs>
        <w:rPr>
          <w:del w:id="409" w:author="Tolulope Olugbenga" w:date="2021-12-22T19:51:00Z"/>
          <w:rFonts w:asciiTheme="minorHAnsi" w:eastAsiaTheme="minorEastAsia" w:hAnsiTheme="minorHAnsi" w:cstheme="minorBidi"/>
          <w:noProof/>
          <w:sz w:val="22"/>
          <w:szCs w:val="22"/>
          <w:lang w:eastAsia="en-CA"/>
        </w:rPr>
      </w:pPr>
      <w:del w:id="410" w:author="Tolulope Olugbenga" w:date="2021-12-22T19:51:00Z">
        <w:r w:rsidRPr="00AF0AC2" w:rsidDel="00AF0AC2">
          <w:rPr>
            <w:noProof/>
            <w:rPrChange w:id="411" w:author="Tolulope Olugbenga" w:date="2021-12-22T19:51:00Z">
              <w:rPr>
                <w:rStyle w:val="Hyperlink"/>
                <w:noProof/>
              </w:rPr>
            </w:rPrChange>
          </w:rPr>
          <w:delText>4.1 The Toronto Dataset</w:delText>
        </w:r>
        <w:r w:rsidDel="00AF0AC2">
          <w:rPr>
            <w:noProof/>
            <w:webHidden/>
          </w:rPr>
          <w:tab/>
        </w:r>
      </w:del>
      <w:del w:id="412" w:author="Tolulope Olugbenga" w:date="2021-12-22T12:56:00Z">
        <w:r w:rsidDel="002E3566">
          <w:rPr>
            <w:noProof/>
            <w:webHidden/>
          </w:rPr>
          <w:delText>46</w:delText>
        </w:r>
      </w:del>
    </w:p>
    <w:p w14:paraId="3B965103" w14:textId="6FA3690C" w:rsidR="00CA61ED" w:rsidDel="00AF0AC2" w:rsidRDefault="00CA61ED">
      <w:pPr>
        <w:pStyle w:val="TOC3"/>
        <w:tabs>
          <w:tab w:val="right" w:leader="dot" w:pos="8630"/>
        </w:tabs>
        <w:rPr>
          <w:del w:id="413" w:author="Tolulope Olugbenga" w:date="2021-12-22T19:51:00Z"/>
          <w:rFonts w:asciiTheme="minorHAnsi" w:eastAsiaTheme="minorEastAsia" w:hAnsiTheme="minorHAnsi" w:cstheme="minorBidi"/>
          <w:noProof/>
          <w:sz w:val="22"/>
          <w:szCs w:val="22"/>
          <w:lang w:eastAsia="en-CA"/>
        </w:rPr>
      </w:pPr>
      <w:del w:id="414" w:author="Tolulope Olugbenga" w:date="2021-12-22T19:51:00Z">
        <w:r w:rsidRPr="00AF0AC2" w:rsidDel="00AF0AC2">
          <w:rPr>
            <w:noProof/>
            <w:rPrChange w:id="415" w:author="Tolulope Olugbenga" w:date="2021-12-22T19:51:00Z">
              <w:rPr>
                <w:rStyle w:val="Hyperlink"/>
                <w:noProof/>
              </w:rPr>
            </w:rPrChange>
          </w:rPr>
          <w:delText>4.1.1 The Hourly Performance</w:delText>
        </w:r>
        <w:r w:rsidDel="00AF0AC2">
          <w:rPr>
            <w:noProof/>
            <w:webHidden/>
          </w:rPr>
          <w:tab/>
        </w:r>
      </w:del>
      <w:del w:id="416" w:author="Tolulope Olugbenga" w:date="2021-12-22T12:56:00Z">
        <w:r w:rsidDel="002E3566">
          <w:rPr>
            <w:noProof/>
            <w:webHidden/>
          </w:rPr>
          <w:delText>47</w:delText>
        </w:r>
      </w:del>
    </w:p>
    <w:p w14:paraId="10AEA447" w14:textId="6B01DB9B" w:rsidR="00CA61ED" w:rsidDel="00AF0AC2" w:rsidRDefault="00CA61ED">
      <w:pPr>
        <w:pStyle w:val="TOC3"/>
        <w:tabs>
          <w:tab w:val="right" w:leader="dot" w:pos="8630"/>
        </w:tabs>
        <w:rPr>
          <w:del w:id="417" w:author="Tolulope Olugbenga" w:date="2021-12-22T19:51:00Z"/>
          <w:rFonts w:asciiTheme="minorHAnsi" w:eastAsiaTheme="minorEastAsia" w:hAnsiTheme="minorHAnsi" w:cstheme="minorBidi"/>
          <w:noProof/>
          <w:sz w:val="22"/>
          <w:szCs w:val="22"/>
          <w:lang w:eastAsia="en-CA"/>
        </w:rPr>
      </w:pPr>
      <w:del w:id="418" w:author="Tolulope Olugbenga" w:date="2021-12-22T19:51:00Z">
        <w:r w:rsidRPr="00AF0AC2" w:rsidDel="00AF0AC2">
          <w:rPr>
            <w:noProof/>
            <w:rPrChange w:id="419" w:author="Tolulope Olugbenga" w:date="2021-12-22T19:51:00Z">
              <w:rPr>
                <w:rStyle w:val="Hyperlink"/>
                <w:noProof/>
              </w:rPr>
            </w:rPrChange>
          </w:rPr>
          <w:delText>4.1.2 The Daily Performance</w:delText>
        </w:r>
        <w:r w:rsidDel="00AF0AC2">
          <w:rPr>
            <w:noProof/>
            <w:webHidden/>
          </w:rPr>
          <w:tab/>
        </w:r>
      </w:del>
      <w:del w:id="420" w:author="Tolulope Olugbenga" w:date="2021-12-22T12:56:00Z">
        <w:r w:rsidDel="002E3566">
          <w:rPr>
            <w:noProof/>
            <w:webHidden/>
          </w:rPr>
          <w:delText>48</w:delText>
        </w:r>
      </w:del>
    </w:p>
    <w:p w14:paraId="16E0F683" w14:textId="4152B907" w:rsidR="00CA61ED" w:rsidDel="00AF0AC2" w:rsidRDefault="00CA61ED">
      <w:pPr>
        <w:pStyle w:val="TOC3"/>
        <w:tabs>
          <w:tab w:val="right" w:leader="dot" w:pos="8630"/>
        </w:tabs>
        <w:rPr>
          <w:del w:id="421" w:author="Tolulope Olugbenga" w:date="2021-12-22T19:51:00Z"/>
          <w:rFonts w:asciiTheme="minorHAnsi" w:eastAsiaTheme="minorEastAsia" w:hAnsiTheme="minorHAnsi" w:cstheme="minorBidi"/>
          <w:noProof/>
          <w:sz w:val="22"/>
          <w:szCs w:val="22"/>
          <w:lang w:eastAsia="en-CA"/>
        </w:rPr>
      </w:pPr>
      <w:del w:id="422" w:author="Tolulope Olugbenga" w:date="2021-12-22T19:51:00Z">
        <w:r w:rsidRPr="00AF0AC2" w:rsidDel="00AF0AC2">
          <w:rPr>
            <w:noProof/>
            <w:rPrChange w:id="423" w:author="Tolulope Olugbenga" w:date="2021-12-22T19:51:00Z">
              <w:rPr>
                <w:rStyle w:val="Hyperlink"/>
                <w:noProof/>
              </w:rPr>
            </w:rPrChange>
          </w:rPr>
          <w:delText>4.1.4 Performance During the Seasons</w:delText>
        </w:r>
        <w:r w:rsidDel="00AF0AC2">
          <w:rPr>
            <w:noProof/>
            <w:webHidden/>
          </w:rPr>
          <w:tab/>
        </w:r>
      </w:del>
      <w:del w:id="424" w:author="Tolulope Olugbenga" w:date="2021-12-22T12:56:00Z">
        <w:r w:rsidDel="002E3566">
          <w:rPr>
            <w:noProof/>
            <w:webHidden/>
          </w:rPr>
          <w:delText>51</w:delText>
        </w:r>
      </w:del>
    </w:p>
    <w:p w14:paraId="4F5DB457" w14:textId="1D9114CA" w:rsidR="00CA61ED" w:rsidDel="00AF0AC2" w:rsidRDefault="00CA61ED">
      <w:pPr>
        <w:pStyle w:val="TOC3"/>
        <w:tabs>
          <w:tab w:val="right" w:leader="dot" w:pos="8630"/>
        </w:tabs>
        <w:rPr>
          <w:del w:id="425" w:author="Tolulope Olugbenga" w:date="2021-12-22T19:51:00Z"/>
          <w:rFonts w:asciiTheme="minorHAnsi" w:eastAsiaTheme="minorEastAsia" w:hAnsiTheme="minorHAnsi" w:cstheme="minorBidi"/>
          <w:noProof/>
          <w:sz w:val="22"/>
          <w:szCs w:val="22"/>
          <w:lang w:eastAsia="en-CA"/>
        </w:rPr>
      </w:pPr>
      <w:del w:id="426" w:author="Tolulope Olugbenga" w:date="2021-12-22T19:51:00Z">
        <w:r w:rsidRPr="00AF0AC2" w:rsidDel="00AF0AC2">
          <w:rPr>
            <w:noProof/>
            <w:rPrChange w:id="427" w:author="Tolulope Olugbenga" w:date="2021-12-22T19:51:00Z">
              <w:rPr>
                <w:rStyle w:val="Hyperlink"/>
                <w:noProof/>
              </w:rPr>
            </w:rPrChange>
          </w:rPr>
          <w:delText>4.1.5 Comprehensive Analysis Discussion</w:delText>
        </w:r>
        <w:r w:rsidDel="00AF0AC2">
          <w:rPr>
            <w:noProof/>
            <w:webHidden/>
          </w:rPr>
          <w:tab/>
        </w:r>
      </w:del>
      <w:del w:id="428" w:author="Tolulope Olugbenga" w:date="2021-12-22T12:56:00Z">
        <w:r w:rsidDel="002E3566">
          <w:rPr>
            <w:noProof/>
            <w:webHidden/>
          </w:rPr>
          <w:delText>52</w:delText>
        </w:r>
      </w:del>
    </w:p>
    <w:p w14:paraId="58DC42A6" w14:textId="61D75BA7" w:rsidR="00CA61ED" w:rsidDel="00AF0AC2" w:rsidRDefault="00CA61ED">
      <w:pPr>
        <w:pStyle w:val="TOC2"/>
        <w:tabs>
          <w:tab w:val="right" w:leader="dot" w:pos="8630"/>
        </w:tabs>
        <w:rPr>
          <w:del w:id="429" w:author="Tolulope Olugbenga" w:date="2021-12-22T19:51:00Z"/>
          <w:rFonts w:asciiTheme="minorHAnsi" w:eastAsiaTheme="minorEastAsia" w:hAnsiTheme="minorHAnsi" w:cstheme="minorBidi"/>
          <w:noProof/>
          <w:sz w:val="22"/>
          <w:szCs w:val="22"/>
          <w:lang w:eastAsia="en-CA"/>
        </w:rPr>
      </w:pPr>
      <w:del w:id="430" w:author="Tolulope Olugbenga" w:date="2021-12-22T19:51:00Z">
        <w:r w:rsidRPr="00AF0AC2" w:rsidDel="00AF0AC2">
          <w:rPr>
            <w:noProof/>
            <w:rPrChange w:id="431" w:author="Tolulope Olugbenga" w:date="2021-12-22T19:51:00Z">
              <w:rPr>
                <w:rStyle w:val="Hyperlink"/>
                <w:noProof/>
              </w:rPr>
            </w:rPrChange>
          </w:rPr>
          <w:delText>4.2 The Ottawa Dataset</w:delText>
        </w:r>
        <w:r w:rsidDel="00AF0AC2">
          <w:rPr>
            <w:noProof/>
            <w:webHidden/>
          </w:rPr>
          <w:tab/>
        </w:r>
      </w:del>
      <w:del w:id="432" w:author="Tolulope Olugbenga" w:date="2021-12-22T12:56:00Z">
        <w:r w:rsidDel="002E3566">
          <w:rPr>
            <w:noProof/>
            <w:webHidden/>
          </w:rPr>
          <w:delText>53</w:delText>
        </w:r>
      </w:del>
    </w:p>
    <w:p w14:paraId="14F5BA5E" w14:textId="1DE40071" w:rsidR="00CA61ED" w:rsidDel="00AF0AC2" w:rsidRDefault="00CA61ED">
      <w:pPr>
        <w:pStyle w:val="TOC3"/>
        <w:tabs>
          <w:tab w:val="right" w:leader="dot" w:pos="8630"/>
        </w:tabs>
        <w:rPr>
          <w:del w:id="433" w:author="Tolulope Olugbenga" w:date="2021-12-22T19:51:00Z"/>
          <w:rFonts w:asciiTheme="minorHAnsi" w:eastAsiaTheme="minorEastAsia" w:hAnsiTheme="minorHAnsi" w:cstheme="minorBidi"/>
          <w:noProof/>
          <w:sz w:val="22"/>
          <w:szCs w:val="22"/>
          <w:lang w:eastAsia="en-CA"/>
        </w:rPr>
      </w:pPr>
      <w:del w:id="434" w:author="Tolulope Olugbenga" w:date="2021-12-22T19:51:00Z">
        <w:r w:rsidRPr="00AF0AC2" w:rsidDel="00AF0AC2">
          <w:rPr>
            <w:noProof/>
            <w:rPrChange w:id="435" w:author="Tolulope Olugbenga" w:date="2021-12-22T19:51:00Z">
              <w:rPr>
                <w:rStyle w:val="Hyperlink"/>
                <w:noProof/>
              </w:rPr>
            </w:rPrChange>
          </w:rPr>
          <w:delText>4.2.1 The Hourly Performance</w:delText>
        </w:r>
        <w:r w:rsidDel="00AF0AC2">
          <w:rPr>
            <w:noProof/>
            <w:webHidden/>
          </w:rPr>
          <w:tab/>
        </w:r>
      </w:del>
      <w:del w:id="436" w:author="Tolulope Olugbenga" w:date="2021-12-22T12:56:00Z">
        <w:r w:rsidDel="002E3566">
          <w:rPr>
            <w:noProof/>
            <w:webHidden/>
          </w:rPr>
          <w:delText>54</w:delText>
        </w:r>
      </w:del>
    </w:p>
    <w:p w14:paraId="31FB5661" w14:textId="4EF1C2AC" w:rsidR="00CA61ED" w:rsidDel="00AF0AC2" w:rsidRDefault="00CA61ED">
      <w:pPr>
        <w:pStyle w:val="TOC3"/>
        <w:tabs>
          <w:tab w:val="right" w:leader="dot" w:pos="8630"/>
        </w:tabs>
        <w:rPr>
          <w:del w:id="437" w:author="Tolulope Olugbenga" w:date="2021-12-22T19:51:00Z"/>
          <w:rFonts w:asciiTheme="minorHAnsi" w:eastAsiaTheme="minorEastAsia" w:hAnsiTheme="minorHAnsi" w:cstheme="minorBidi"/>
          <w:noProof/>
          <w:sz w:val="22"/>
          <w:szCs w:val="22"/>
          <w:lang w:eastAsia="en-CA"/>
        </w:rPr>
      </w:pPr>
      <w:del w:id="438" w:author="Tolulope Olugbenga" w:date="2021-12-22T19:51:00Z">
        <w:r w:rsidRPr="00AF0AC2" w:rsidDel="00AF0AC2">
          <w:rPr>
            <w:noProof/>
            <w:rPrChange w:id="439" w:author="Tolulope Olugbenga" w:date="2021-12-22T19:51:00Z">
              <w:rPr>
                <w:rStyle w:val="Hyperlink"/>
                <w:noProof/>
              </w:rPr>
            </w:rPrChange>
          </w:rPr>
          <w:delText>4.2.2 The Daily Performance</w:delText>
        </w:r>
        <w:r w:rsidDel="00AF0AC2">
          <w:rPr>
            <w:noProof/>
            <w:webHidden/>
          </w:rPr>
          <w:tab/>
        </w:r>
      </w:del>
      <w:del w:id="440" w:author="Tolulope Olugbenga" w:date="2021-12-22T12:56:00Z">
        <w:r w:rsidDel="002E3566">
          <w:rPr>
            <w:noProof/>
            <w:webHidden/>
          </w:rPr>
          <w:delText>55</w:delText>
        </w:r>
      </w:del>
    </w:p>
    <w:p w14:paraId="122DA3DA" w14:textId="2BC60F3C" w:rsidR="00CA61ED" w:rsidDel="00AF0AC2" w:rsidRDefault="00CA61ED">
      <w:pPr>
        <w:pStyle w:val="TOC3"/>
        <w:tabs>
          <w:tab w:val="right" w:leader="dot" w:pos="8630"/>
        </w:tabs>
        <w:rPr>
          <w:del w:id="441" w:author="Tolulope Olugbenga" w:date="2021-12-22T19:51:00Z"/>
          <w:rFonts w:asciiTheme="minorHAnsi" w:eastAsiaTheme="minorEastAsia" w:hAnsiTheme="minorHAnsi" w:cstheme="minorBidi"/>
          <w:noProof/>
          <w:sz w:val="22"/>
          <w:szCs w:val="22"/>
          <w:lang w:eastAsia="en-CA"/>
        </w:rPr>
      </w:pPr>
      <w:del w:id="442" w:author="Tolulope Olugbenga" w:date="2021-12-22T19:51:00Z">
        <w:r w:rsidRPr="00AF0AC2" w:rsidDel="00AF0AC2">
          <w:rPr>
            <w:noProof/>
            <w:rPrChange w:id="443" w:author="Tolulope Olugbenga" w:date="2021-12-22T19:51:00Z">
              <w:rPr>
                <w:rStyle w:val="Hyperlink"/>
                <w:noProof/>
              </w:rPr>
            </w:rPrChange>
          </w:rPr>
          <w:delText>4.2.3 The Monthly Performance</w:delText>
        </w:r>
        <w:r w:rsidDel="00AF0AC2">
          <w:rPr>
            <w:noProof/>
            <w:webHidden/>
          </w:rPr>
          <w:tab/>
        </w:r>
      </w:del>
      <w:del w:id="444" w:author="Tolulope Olugbenga" w:date="2021-12-22T12:56:00Z">
        <w:r w:rsidDel="002E3566">
          <w:rPr>
            <w:noProof/>
            <w:webHidden/>
          </w:rPr>
          <w:delText>56</w:delText>
        </w:r>
      </w:del>
    </w:p>
    <w:p w14:paraId="7BF3A926" w14:textId="684346F6" w:rsidR="00CA61ED" w:rsidDel="00AF0AC2" w:rsidRDefault="00CA61ED">
      <w:pPr>
        <w:pStyle w:val="TOC3"/>
        <w:tabs>
          <w:tab w:val="right" w:leader="dot" w:pos="8630"/>
        </w:tabs>
        <w:rPr>
          <w:del w:id="445" w:author="Tolulope Olugbenga" w:date="2021-12-22T19:51:00Z"/>
          <w:rFonts w:asciiTheme="minorHAnsi" w:eastAsiaTheme="minorEastAsia" w:hAnsiTheme="minorHAnsi" w:cstheme="minorBidi"/>
          <w:noProof/>
          <w:sz w:val="22"/>
          <w:szCs w:val="22"/>
          <w:lang w:eastAsia="en-CA"/>
        </w:rPr>
      </w:pPr>
      <w:del w:id="446" w:author="Tolulope Olugbenga" w:date="2021-12-22T19:51:00Z">
        <w:r w:rsidRPr="00AF0AC2" w:rsidDel="00AF0AC2">
          <w:rPr>
            <w:noProof/>
            <w:rPrChange w:id="447" w:author="Tolulope Olugbenga" w:date="2021-12-22T19:51:00Z">
              <w:rPr>
                <w:rStyle w:val="Hyperlink"/>
                <w:noProof/>
              </w:rPr>
            </w:rPrChange>
          </w:rPr>
          <w:delText>4.2.4 Performance During the Seasons</w:delText>
        </w:r>
        <w:r w:rsidDel="00AF0AC2">
          <w:rPr>
            <w:noProof/>
            <w:webHidden/>
          </w:rPr>
          <w:tab/>
        </w:r>
      </w:del>
      <w:del w:id="448" w:author="Tolulope Olugbenga" w:date="2021-12-22T12:56:00Z">
        <w:r w:rsidDel="002E3566">
          <w:rPr>
            <w:noProof/>
            <w:webHidden/>
          </w:rPr>
          <w:delText>58</w:delText>
        </w:r>
      </w:del>
    </w:p>
    <w:p w14:paraId="4DAD1788" w14:textId="78064738" w:rsidR="00CA61ED" w:rsidDel="00AF0AC2" w:rsidRDefault="00CA61ED">
      <w:pPr>
        <w:pStyle w:val="TOC3"/>
        <w:tabs>
          <w:tab w:val="right" w:leader="dot" w:pos="8630"/>
        </w:tabs>
        <w:rPr>
          <w:del w:id="449" w:author="Tolulope Olugbenga" w:date="2021-12-22T19:51:00Z"/>
          <w:rFonts w:asciiTheme="minorHAnsi" w:eastAsiaTheme="minorEastAsia" w:hAnsiTheme="minorHAnsi" w:cstheme="minorBidi"/>
          <w:noProof/>
          <w:sz w:val="22"/>
          <w:szCs w:val="22"/>
          <w:lang w:eastAsia="en-CA"/>
        </w:rPr>
      </w:pPr>
      <w:del w:id="450" w:author="Tolulope Olugbenga" w:date="2021-12-22T19:51:00Z">
        <w:r w:rsidRPr="00AF0AC2" w:rsidDel="00AF0AC2">
          <w:rPr>
            <w:noProof/>
            <w:rPrChange w:id="451" w:author="Tolulope Olugbenga" w:date="2021-12-22T19:51:00Z">
              <w:rPr>
                <w:rStyle w:val="Hyperlink"/>
                <w:noProof/>
              </w:rPr>
            </w:rPrChange>
          </w:rPr>
          <w:delText>4.2.5 Comprehensive Analysis Discussion</w:delText>
        </w:r>
        <w:r w:rsidDel="00AF0AC2">
          <w:rPr>
            <w:noProof/>
            <w:webHidden/>
          </w:rPr>
          <w:tab/>
        </w:r>
      </w:del>
      <w:del w:id="452" w:author="Tolulope Olugbenga" w:date="2021-12-22T12:56:00Z">
        <w:r w:rsidDel="002E3566">
          <w:rPr>
            <w:noProof/>
            <w:webHidden/>
          </w:rPr>
          <w:delText>59</w:delText>
        </w:r>
      </w:del>
    </w:p>
    <w:p w14:paraId="046C98A6" w14:textId="23E73937" w:rsidR="00CA61ED" w:rsidDel="00AF0AC2" w:rsidRDefault="00CA61ED">
      <w:pPr>
        <w:pStyle w:val="TOC2"/>
        <w:tabs>
          <w:tab w:val="right" w:leader="dot" w:pos="8630"/>
        </w:tabs>
        <w:rPr>
          <w:del w:id="453" w:author="Tolulope Olugbenga" w:date="2021-12-22T19:51:00Z"/>
          <w:rFonts w:asciiTheme="minorHAnsi" w:eastAsiaTheme="minorEastAsia" w:hAnsiTheme="minorHAnsi" w:cstheme="minorBidi"/>
          <w:noProof/>
          <w:sz w:val="22"/>
          <w:szCs w:val="22"/>
          <w:lang w:eastAsia="en-CA"/>
        </w:rPr>
      </w:pPr>
      <w:del w:id="454" w:author="Tolulope Olugbenga" w:date="2021-12-22T19:51:00Z">
        <w:r w:rsidRPr="00AF0AC2" w:rsidDel="00AF0AC2">
          <w:rPr>
            <w:noProof/>
            <w:rPrChange w:id="455" w:author="Tolulope Olugbenga" w:date="2021-12-22T19:51:00Z">
              <w:rPr>
                <w:rStyle w:val="Hyperlink"/>
                <w:noProof/>
              </w:rPr>
            </w:rPrChange>
          </w:rPr>
          <w:delText>4.3 The Saint John Dataset</w:delText>
        </w:r>
        <w:r w:rsidDel="00AF0AC2">
          <w:rPr>
            <w:noProof/>
            <w:webHidden/>
          </w:rPr>
          <w:tab/>
        </w:r>
      </w:del>
      <w:del w:id="456" w:author="Tolulope Olugbenga" w:date="2021-12-22T12:56:00Z">
        <w:r w:rsidDel="002E3566">
          <w:rPr>
            <w:noProof/>
            <w:webHidden/>
          </w:rPr>
          <w:delText>60</w:delText>
        </w:r>
      </w:del>
    </w:p>
    <w:p w14:paraId="5528BC6B" w14:textId="788AAED8" w:rsidR="00CA61ED" w:rsidDel="00AF0AC2" w:rsidRDefault="00CA61ED">
      <w:pPr>
        <w:pStyle w:val="TOC3"/>
        <w:tabs>
          <w:tab w:val="right" w:leader="dot" w:pos="8630"/>
        </w:tabs>
        <w:rPr>
          <w:del w:id="457" w:author="Tolulope Olugbenga" w:date="2021-12-22T19:51:00Z"/>
          <w:rFonts w:asciiTheme="minorHAnsi" w:eastAsiaTheme="minorEastAsia" w:hAnsiTheme="minorHAnsi" w:cstheme="minorBidi"/>
          <w:noProof/>
          <w:sz w:val="22"/>
          <w:szCs w:val="22"/>
          <w:lang w:eastAsia="en-CA"/>
        </w:rPr>
      </w:pPr>
      <w:del w:id="458" w:author="Tolulope Olugbenga" w:date="2021-12-22T19:51:00Z">
        <w:r w:rsidRPr="00AF0AC2" w:rsidDel="00AF0AC2">
          <w:rPr>
            <w:noProof/>
            <w:rPrChange w:id="459" w:author="Tolulope Olugbenga" w:date="2021-12-22T19:51:00Z">
              <w:rPr>
                <w:rStyle w:val="Hyperlink"/>
                <w:noProof/>
              </w:rPr>
            </w:rPrChange>
          </w:rPr>
          <w:delText>4.3.1 The Hourly Performance</w:delText>
        </w:r>
        <w:r w:rsidDel="00AF0AC2">
          <w:rPr>
            <w:noProof/>
            <w:webHidden/>
          </w:rPr>
          <w:tab/>
        </w:r>
      </w:del>
      <w:del w:id="460" w:author="Tolulope Olugbenga" w:date="2021-12-22T12:56:00Z">
        <w:r w:rsidDel="002E3566">
          <w:rPr>
            <w:noProof/>
            <w:webHidden/>
          </w:rPr>
          <w:delText>61</w:delText>
        </w:r>
      </w:del>
    </w:p>
    <w:p w14:paraId="16D143D8" w14:textId="7B6299B0" w:rsidR="00CA61ED" w:rsidDel="00AF0AC2" w:rsidRDefault="00CA61ED">
      <w:pPr>
        <w:pStyle w:val="TOC3"/>
        <w:tabs>
          <w:tab w:val="right" w:leader="dot" w:pos="8630"/>
        </w:tabs>
        <w:rPr>
          <w:del w:id="461" w:author="Tolulope Olugbenga" w:date="2021-12-22T19:51:00Z"/>
          <w:rFonts w:asciiTheme="minorHAnsi" w:eastAsiaTheme="minorEastAsia" w:hAnsiTheme="minorHAnsi" w:cstheme="minorBidi"/>
          <w:noProof/>
          <w:sz w:val="22"/>
          <w:szCs w:val="22"/>
          <w:lang w:eastAsia="en-CA"/>
        </w:rPr>
      </w:pPr>
      <w:del w:id="462" w:author="Tolulope Olugbenga" w:date="2021-12-22T19:51:00Z">
        <w:r w:rsidRPr="00AF0AC2" w:rsidDel="00AF0AC2">
          <w:rPr>
            <w:noProof/>
            <w:rPrChange w:id="463" w:author="Tolulope Olugbenga" w:date="2021-12-22T19:51:00Z">
              <w:rPr>
                <w:rStyle w:val="Hyperlink"/>
                <w:noProof/>
              </w:rPr>
            </w:rPrChange>
          </w:rPr>
          <w:delText>4.3.2 The Daily Performance</w:delText>
        </w:r>
        <w:r w:rsidDel="00AF0AC2">
          <w:rPr>
            <w:noProof/>
            <w:webHidden/>
          </w:rPr>
          <w:tab/>
        </w:r>
      </w:del>
      <w:del w:id="464" w:author="Tolulope Olugbenga" w:date="2021-12-22T12:56:00Z">
        <w:r w:rsidDel="002E3566">
          <w:rPr>
            <w:noProof/>
            <w:webHidden/>
          </w:rPr>
          <w:delText>62</w:delText>
        </w:r>
      </w:del>
    </w:p>
    <w:p w14:paraId="75246951" w14:textId="10AEF3A5" w:rsidR="00CA61ED" w:rsidDel="00AF0AC2" w:rsidRDefault="00CA61ED">
      <w:pPr>
        <w:pStyle w:val="TOC3"/>
        <w:tabs>
          <w:tab w:val="right" w:leader="dot" w:pos="8630"/>
        </w:tabs>
        <w:rPr>
          <w:del w:id="465" w:author="Tolulope Olugbenga" w:date="2021-12-22T19:51:00Z"/>
          <w:rFonts w:asciiTheme="minorHAnsi" w:eastAsiaTheme="minorEastAsia" w:hAnsiTheme="minorHAnsi" w:cstheme="minorBidi"/>
          <w:noProof/>
          <w:sz w:val="22"/>
          <w:szCs w:val="22"/>
          <w:lang w:eastAsia="en-CA"/>
        </w:rPr>
      </w:pPr>
      <w:del w:id="466" w:author="Tolulope Olugbenga" w:date="2021-12-22T19:51:00Z">
        <w:r w:rsidRPr="00AF0AC2" w:rsidDel="00AF0AC2">
          <w:rPr>
            <w:noProof/>
            <w:rPrChange w:id="467" w:author="Tolulope Olugbenga" w:date="2021-12-22T19:51:00Z">
              <w:rPr>
                <w:rStyle w:val="Hyperlink"/>
                <w:noProof/>
              </w:rPr>
            </w:rPrChange>
          </w:rPr>
          <w:delText>4.3.3 The Monthly Performance</w:delText>
        </w:r>
        <w:r w:rsidDel="00AF0AC2">
          <w:rPr>
            <w:noProof/>
            <w:webHidden/>
          </w:rPr>
          <w:tab/>
        </w:r>
      </w:del>
      <w:del w:id="468" w:author="Tolulope Olugbenga" w:date="2021-12-22T12:56:00Z">
        <w:r w:rsidDel="002E3566">
          <w:rPr>
            <w:noProof/>
            <w:webHidden/>
          </w:rPr>
          <w:delText>63</w:delText>
        </w:r>
      </w:del>
    </w:p>
    <w:p w14:paraId="10E93CF1" w14:textId="22C5BA6A" w:rsidR="00CA61ED" w:rsidDel="00AF0AC2" w:rsidRDefault="00CA61ED">
      <w:pPr>
        <w:pStyle w:val="TOC3"/>
        <w:tabs>
          <w:tab w:val="right" w:leader="dot" w:pos="8630"/>
        </w:tabs>
        <w:rPr>
          <w:del w:id="469" w:author="Tolulope Olugbenga" w:date="2021-12-22T19:51:00Z"/>
          <w:rFonts w:asciiTheme="minorHAnsi" w:eastAsiaTheme="minorEastAsia" w:hAnsiTheme="minorHAnsi" w:cstheme="minorBidi"/>
          <w:noProof/>
          <w:sz w:val="22"/>
          <w:szCs w:val="22"/>
          <w:lang w:eastAsia="en-CA"/>
        </w:rPr>
      </w:pPr>
      <w:del w:id="470" w:author="Tolulope Olugbenga" w:date="2021-12-22T19:51:00Z">
        <w:r w:rsidRPr="00AF0AC2" w:rsidDel="00AF0AC2">
          <w:rPr>
            <w:noProof/>
            <w:rPrChange w:id="471" w:author="Tolulope Olugbenga" w:date="2021-12-22T19:51:00Z">
              <w:rPr>
                <w:rStyle w:val="Hyperlink"/>
                <w:noProof/>
              </w:rPr>
            </w:rPrChange>
          </w:rPr>
          <w:delText>4.3.4 Performance During the Seasons</w:delText>
        </w:r>
        <w:r w:rsidDel="00AF0AC2">
          <w:rPr>
            <w:noProof/>
            <w:webHidden/>
          </w:rPr>
          <w:tab/>
        </w:r>
      </w:del>
      <w:del w:id="472" w:author="Tolulope Olugbenga" w:date="2021-12-22T12:56:00Z">
        <w:r w:rsidDel="002E3566">
          <w:rPr>
            <w:noProof/>
            <w:webHidden/>
          </w:rPr>
          <w:delText>66</w:delText>
        </w:r>
      </w:del>
    </w:p>
    <w:p w14:paraId="5ED3AE69" w14:textId="168D3433" w:rsidR="00CA61ED" w:rsidDel="00AF0AC2" w:rsidRDefault="00CA61ED">
      <w:pPr>
        <w:pStyle w:val="TOC3"/>
        <w:tabs>
          <w:tab w:val="right" w:leader="dot" w:pos="8630"/>
        </w:tabs>
        <w:rPr>
          <w:del w:id="473" w:author="Tolulope Olugbenga" w:date="2021-12-22T19:51:00Z"/>
          <w:rFonts w:asciiTheme="minorHAnsi" w:eastAsiaTheme="minorEastAsia" w:hAnsiTheme="minorHAnsi" w:cstheme="minorBidi"/>
          <w:noProof/>
          <w:sz w:val="22"/>
          <w:szCs w:val="22"/>
          <w:lang w:eastAsia="en-CA"/>
        </w:rPr>
      </w:pPr>
      <w:del w:id="474" w:author="Tolulope Olugbenga" w:date="2021-12-22T19:51:00Z">
        <w:r w:rsidRPr="00AF0AC2" w:rsidDel="00AF0AC2">
          <w:rPr>
            <w:noProof/>
            <w:rPrChange w:id="475" w:author="Tolulope Olugbenga" w:date="2021-12-22T19:51:00Z">
              <w:rPr>
                <w:rStyle w:val="Hyperlink"/>
                <w:noProof/>
              </w:rPr>
            </w:rPrChange>
          </w:rPr>
          <w:delText>4.3.5 Comprehensive Analysis Discussion</w:delText>
        </w:r>
        <w:r w:rsidDel="00AF0AC2">
          <w:rPr>
            <w:noProof/>
            <w:webHidden/>
          </w:rPr>
          <w:tab/>
        </w:r>
      </w:del>
      <w:del w:id="476" w:author="Tolulope Olugbenga" w:date="2021-12-22T12:56:00Z">
        <w:r w:rsidDel="002E3566">
          <w:rPr>
            <w:noProof/>
            <w:webHidden/>
          </w:rPr>
          <w:delText>66</w:delText>
        </w:r>
      </w:del>
    </w:p>
    <w:p w14:paraId="79D6C935" w14:textId="42184B24" w:rsidR="00CA61ED" w:rsidDel="00AF0AC2" w:rsidRDefault="00CA61ED">
      <w:pPr>
        <w:pStyle w:val="TOC1"/>
        <w:rPr>
          <w:del w:id="477" w:author="Tolulope Olugbenga" w:date="2021-12-22T19:51:00Z"/>
          <w:rFonts w:asciiTheme="minorHAnsi" w:eastAsiaTheme="minorEastAsia" w:hAnsiTheme="minorHAnsi" w:cstheme="minorBidi"/>
          <w:noProof/>
          <w:sz w:val="22"/>
          <w:szCs w:val="22"/>
          <w:lang w:eastAsia="en-CA"/>
        </w:rPr>
      </w:pPr>
      <w:del w:id="478" w:author="Tolulope Olugbenga" w:date="2021-12-22T19:51:00Z">
        <w:r w:rsidRPr="00AF0AC2" w:rsidDel="00AF0AC2">
          <w:rPr>
            <w:noProof/>
            <w:rPrChange w:id="479" w:author="Tolulope Olugbenga" w:date="2021-12-22T19:51:00Z">
              <w:rPr>
                <w:rStyle w:val="Hyperlink"/>
                <w:noProof/>
              </w:rPr>
            </w:rPrChange>
          </w:rPr>
          <w:delText>5 Conclusion</w:delText>
        </w:r>
        <w:r w:rsidDel="00AF0AC2">
          <w:rPr>
            <w:noProof/>
            <w:webHidden/>
          </w:rPr>
          <w:tab/>
        </w:r>
      </w:del>
      <w:del w:id="480" w:author="Tolulope Olugbenga" w:date="2021-12-22T12:56:00Z">
        <w:r w:rsidDel="002E3566">
          <w:rPr>
            <w:noProof/>
            <w:webHidden/>
          </w:rPr>
          <w:delText>69</w:delText>
        </w:r>
      </w:del>
    </w:p>
    <w:p w14:paraId="3FF1F901" w14:textId="390769E9" w:rsidR="00CA61ED" w:rsidDel="00AF0AC2" w:rsidRDefault="00CA61ED">
      <w:pPr>
        <w:pStyle w:val="TOC2"/>
        <w:tabs>
          <w:tab w:val="right" w:leader="dot" w:pos="8630"/>
        </w:tabs>
        <w:rPr>
          <w:del w:id="481" w:author="Tolulope Olugbenga" w:date="2021-12-22T19:51:00Z"/>
          <w:rFonts w:asciiTheme="minorHAnsi" w:eastAsiaTheme="minorEastAsia" w:hAnsiTheme="minorHAnsi" w:cstheme="minorBidi"/>
          <w:noProof/>
          <w:sz w:val="22"/>
          <w:szCs w:val="22"/>
          <w:lang w:eastAsia="en-CA"/>
        </w:rPr>
      </w:pPr>
      <w:del w:id="482" w:author="Tolulope Olugbenga" w:date="2021-12-22T19:51:00Z">
        <w:r w:rsidRPr="00AF0AC2" w:rsidDel="00AF0AC2">
          <w:rPr>
            <w:noProof/>
            <w:rPrChange w:id="483" w:author="Tolulope Olugbenga" w:date="2021-12-22T19:51:00Z">
              <w:rPr>
                <w:rStyle w:val="Hyperlink"/>
                <w:noProof/>
              </w:rPr>
            </w:rPrChange>
          </w:rPr>
          <w:delText>5.1 Summary</w:delText>
        </w:r>
        <w:r w:rsidDel="00AF0AC2">
          <w:rPr>
            <w:noProof/>
            <w:webHidden/>
          </w:rPr>
          <w:tab/>
        </w:r>
      </w:del>
      <w:del w:id="484" w:author="Tolulope Olugbenga" w:date="2021-12-22T12:56:00Z">
        <w:r w:rsidDel="002E3566">
          <w:rPr>
            <w:noProof/>
            <w:webHidden/>
          </w:rPr>
          <w:delText>69</w:delText>
        </w:r>
      </w:del>
    </w:p>
    <w:p w14:paraId="40EA73DB" w14:textId="6C76F492" w:rsidR="00CA61ED" w:rsidDel="00AF0AC2" w:rsidRDefault="00CA61ED">
      <w:pPr>
        <w:pStyle w:val="TOC2"/>
        <w:tabs>
          <w:tab w:val="right" w:leader="dot" w:pos="8630"/>
        </w:tabs>
        <w:rPr>
          <w:del w:id="485" w:author="Tolulope Olugbenga" w:date="2021-12-22T19:51:00Z"/>
          <w:rFonts w:asciiTheme="minorHAnsi" w:eastAsiaTheme="minorEastAsia" w:hAnsiTheme="minorHAnsi" w:cstheme="minorBidi"/>
          <w:noProof/>
          <w:sz w:val="22"/>
          <w:szCs w:val="22"/>
          <w:lang w:eastAsia="en-CA"/>
        </w:rPr>
      </w:pPr>
      <w:del w:id="486" w:author="Tolulope Olugbenga" w:date="2021-12-22T19:51:00Z">
        <w:r w:rsidRPr="00AF0AC2" w:rsidDel="00AF0AC2">
          <w:rPr>
            <w:noProof/>
            <w:rPrChange w:id="487" w:author="Tolulope Olugbenga" w:date="2021-12-22T19:51:00Z">
              <w:rPr>
                <w:rStyle w:val="Hyperlink"/>
                <w:noProof/>
              </w:rPr>
            </w:rPrChange>
          </w:rPr>
          <w:delText>5.2 Contributions</w:delText>
        </w:r>
        <w:r w:rsidDel="00AF0AC2">
          <w:rPr>
            <w:noProof/>
            <w:webHidden/>
          </w:rPr>
          <w:tab/>
        </w:r>
      </w:del>
      <w:del w:id="488" w:author="Tolulope Olugbenga" w:date="2021-12-22T12:56:00Z">
        <w:r w:rsidDel="002E3566">
          <w:rPr>
            <w:noProof/>
            <w:webHidden/>
          </w:rPr>
          <w:delText>70</w:delText>
        </w:r>
      </w:del>
    </w:p>
    <w:p w14:paraId="7D6B5FE3" w14:textId="2A917895" w:rsidR="00CA61ED" w:rsidDel="00AF0AC2" w:rsidRDefault="00CA61ED">
      <w:pPr>
        <w:pStyle w:val="TOC2"/>
        <w:tabs>
          <w:tab w:val="right" w:leader="dot" w:pos="8630"/>
        </w:tabs>
        <w:rPr>
          <w:del w:id="489" w:author="Tolulope Olugbenga" w:date="2021-12-22T19:51:00Z"/>
          <w:rFonts w:asciiTheme="minorHAnsi" w:eastAsiaTheme="minorEastAsia" w:hAnsiTheme="minorHAnsi" w:cstheme="minorBidi"/>
          <w:noProof/>
          <w:sz w:val="22"/>
          <w:szCs w:val="22"/>
          <w:lang w:eastAsia="en-CA"/>
        </w:rPr>
      </w:pPr>
      <w:del w:id="490" w:author="Tolulope Olugbenga" w:date="2021-12-22T19:51:00Z">
        <w:r w:rsidRPr="00AF0AC2" w:rsidDel="00AF0AC2">
          <w:rPr>
            <w:noProof/>
            <w:rPrChange w:id="491" w:author="Tolulope Olugbenga" w:date="2021-12-22T19:51:00Z">
              <w:rPr>
                <w:rStyle w:val="Hyperlink"/>
                <w:noProof/>
              </w:rPr>
            </w:rPrChange>
          </w:rPr>
          <w:delText>5.3 Future Work</w:delText>
        </w:r>
        <w:r w:rsidDel="00AF0AC2">
          <w:rPr>
            <w:noProof/>
            <w:webHidden/>
          </w:rPr>
          <w:tab/>
        </w:r>
      </w:del>
      <w:del w:id="492" w:author="Tolulope Olugbenga" w:date="2021-12-22T12:56:00Z">
        <w:r w:rsidDel="002E3566">
          <w:rPr>
            <w:noProof/>
            <w:webHidden/>
          </w:rPr>
          <w:delText>70</w:delText>
        </w:r>
      </w:del>
    </w:p>
    <w:p w14:paraId="1B4A84AC" w14:textId="29CBA334" w:rsidR="00CA61ED" w:rsidDel="00AF0AC2" w:rsidRDefault="00CA61ED">
      <w:pPr>
        <w:pStyle w:val="TOC1"/>
        <w:rPr>
          <w:del w:id="493" w:author="Tolulope Olugbenga" w:date="2021-12-22T19:51:00Z"/>
          <w:rFonts w:asciiTheme="minorHAnsi" w:eastAsiaTheme="minorEastAsia" w:hAnsiTheme="minorHAnsi" w:cstheme="minorBidi"/>
          <w:noProof/>
          <w:sz w:val="22"/>
          <w:szCs w:val="22"/>
          <w:lang w:eastAsia="en-CA"/>
        </w:rPr>
      </w:pPr>
      <w:del w:id="494" w:author="Tolulope Olugbenga" w:date="2021-12-22T19:51:00Z">
        <w:r w:rsidRPr="00AF0AC2" w:rsidDel="00AF0AC2">
          <w:rPr>
            <w:noProof/>
            <w:rPrChange w:id="495" w:author="Tolulope Olugbenga" w:date="2021-12-22T19:51:00Z">
              <w:rPr>
                <w:rStyle w:val="Hyperlink"/>
                <w:noProof/>
              </w:rPr>
            </w:rPrChange>
          </w:rPr>
          <w:delText>Bibliography</w:delText>
        </w:r>
        <w:r w:rsidDel="00AF0AC2">
          <w:rPr>
            <w:noProof/>
            <w:webHidden/>
          </w:rPr>
          <w:tab/>
        </w:r>
      </w:del>
      <w:del w:id="496" w:author="Tolulope Olugbenga" w:date="2021-12-22T12:56:00Z">
        <w:r w:rsidDel="002E3566">
          <w:rPr>
            <w:noProof/>
            <w:webHidden/>
          </w:rPr>
          <w:delText>72</w:delText>
        </w:r>
      </w:del>
    </w:p>
    <w:p w14:paraId="14D0820B" w14:textId="0440C8C7" w:rsidR="00CA61ED" w:rsidDel="00AF0AC2" w:rsidRDefault="00CA61ED">
      <w:pPr>
        <w:pStyle w:val="TOC1"/>
        <w:rPr>
          <w:del w:id="497" w:author="Tolulope Olugbenga" w:date="2021-12-22T19:51:00Z"/>
          <w:rFonts w:asciiTheme="minorHAnsi" w:eastAsiaTheme="minorEastAsia" w:hAnsiTheme="minorHAnsi" w:cstheme="minorBidi"/>
          <w:noProof/>
          <w:sz w:val="22"/>
          <w:szCs w:val="22"/>
          <w:lang w:eastAsia="en-CA"/>
        </w:rPr>
      </w:pPr>
      <w:del w:id="498" w:author="Tolulope Olugbenga" w:date="2021-12-22T19:51:00Z">
        <w:r w:rsidRPr="00AF0AC2" w:rsidDel="00AF0AC2">
          <w:rPr>
            <w:noProof/>
            <w:rPrChange w:id="499" w:author="Tolulope Olugbenga" w:date="2021-12-22T19:51:00Z">
              <w:rPr>
                <w:rStyle w:val="Hyperlink"/>
                <w:noProof/>
              </w:rPr>
            </w:rPrChange>
          </w:rPr>
          <w:delText>Appendix A</w:delText>
        </w:r>
        <w:r w:rsidDel="00AF0AC2">
          <w:rPr>
            <w:noProof/>
            <w:webHidden/>
          </w:rPr>
          <w:tab/>
        </w:r>
      </w:del>
      <w:del w:id="500" w:author="Tolulope Olugbenga" w:date="2021-12-22T12:56:00Z">
        <w:r w:rsidDel="002E3566">
          <w:rPr>
            <w:noProof/>
            <w:webHidden/>
          </w:rPr>
          <w:delText>93</w:delText>
        </w:r>
      </w:del>
    </w:p>
    <w:p w14:paraId="1E19A562" w14:textId="44632753" w:rsidR="00CA61ED" w:rsidDel="00AF0AC2" w:rsidRDefault="00CA61ED">
      <w:pPr>
        <w:pStyle w:val="TOC2"/>
        <w:tabs>
          <w:tab w:val="right" w:leader="dot" w:pos="8630"/>
        </w:tabs>
        <w:rPr>
          <w:del w:id="501" w:author="Tolulope Olugbenga" w:date="2021-12-22T19:51:00Z"/>
          <w:rFonts w:asciiTheme="minorHAnsi" w:eastAsiaTheme="minorEastAsia" w:hAnsiTheme="minorHAnsi" w:cstheme="minorBidi"/>
          <w:noProof/>
          <w:sz w:val="22"/>
          <w:szCs w:val="22"/>
          <w:lang w:eastAsia="en-CA"/>
        </w:rPr>
      </w:pPr>
      <w:del w:id="502" w:author="Tolulope Olugbenga" w:date="2021-12-22T19:51:00Z">
        <w:r w:rsidRPr="00AF0AC2" w:rsidDel="00AF0AC2">
          <w:rPr>
            <w:noProof/>
            <w:rPrChange w:id="503" w:author="Tolulope Olugbenga" w:date="2021-12-22T19:51:00Z">
              <w:rPr>
                <w:rStyle w:val="Hyperlink"/>
                <w:noProof/>
              </w:rPr>
            </w:rPrChange>
          </w:rPr>
          <w:delText>1 Determining the SARIMAX Model's Optimal Parameters</w:delText>
        </w:r>
        <w:r w:rsidDel="00AF0AC2">
          <w:rPr>
            <w:noProof/>
            <w:webHidden/>
          </w:rPr>
          <w:tab/>
        </w:r>
      </w:del>
      <w:del w:id="504" w:author="Tolulope Olugbenga" w:date="2021-12-22T12:56:00Z">
        <w:r w:rsidDel="002E3566">
          <w:rPr>
            <w:noProof/>
            <w:webHidden/>
          </w:rPr>
          <w:delText>93</w:delText>
        </w:r>
      </w:del>
    </w:p>
    <w:p w14:paraId="58EA5BB8" w14:textId="2AE87B5D" w:rsidR="00CA61ED" w:rsidDel="00AF0AC2" w:rsidRDefault="00CA61ED">
      <w:pPr>
        <w:pStyle w:val="TOC3"/>
        <w:tabs>
          <w:tab w:val="right" w:leader="dot" w:pos="8630"/>
        </w:tabs>
        <w:rPr>
          <w:del w:id="505" w:author="Tolulope Olugbenga" w:date="2021-12-22T19:51:00Z"/>
          <w:rFonts w:asciiTheme="minorHAnsi" w:eastAsiaTheme="minorEastAsia" w:hAnsiTheme="minorHAnsi" w:cstheme="minorBidi"/>
          <w:noProof/>
          <w:sz w:val="22"/>
          <w:szCs w:val="22"/>
          <w:lang w:eastAsia="en-CA"/>
        </w:rPr>
      </w:pPr>
      <w:del w:id="506" w:author="Tolulope Olugbenga" w:date="2021-12-22T19:51:00Z">
        <w:r w:rsidRPr="00AF0AC2" w:rsidDel="00AF0AC2">
          <w:rPr>
            <w:noProof/>
            <w:rPrChange w:id="507" w:author="Tolulope Olugbenga" w:date="2021-12-22T19:51:00Z">
              <w:rPr>
                <w:rStyle w:val="Hyperlink"/>
                <w:noProof/>
              </w:rPr>
            </w:rPrChange>
          </w:rPr>
          <w:delText>1.1 Statistical Analysis of the Toronto Dataset</w:delText>
        </w:r>
        <w:r w:rsidDel="00AF0AC2">
          <w:rPr>
            <w:noProof/>
            <w:webHidden/>
          </w:rPr>
          <w:tab/>
        </w:r>
      </w:del>
      <w:del w:id="508" w:author="Tolulope Olugbenga" w:date="2021-12-22T12:56:00Z">
        <w:r w:rsidDel="002E3566">
          <w:rPr>
            <w:noProof/>
            <w:webHidden/>
          </w:rPr>
          <w:delText>94</w:delText>
        </w:r>
      </w:del>
    </w:p>
    <w:p w14:paraId="31CD87BF" w14:textId="33D15AF4" w:rsidR="00CA61ED" w:rsidDel="00AF0AC2" w:rsidRDefault="00CA61ED">
      <w:pPr>
        <w:pStyle w:val="TOC3"/>
        <w:tabs>
          <w:tab w:val="right" w:leader="dot" w:pos="8630"/>
        </w:tabs>
        <w:rPr>
          <w:del w:id="509" w:author="Tolulope Olugbenga" w:date="2021-12-22T19:51:00Z"/>
          <w:rFonts w:asciiTheme="minorHAnsi" w:eastAsiaTheme="minorEastAsia" w:hAnsiTheme="minorHAnsi" w:cstheme="minorBidi"/>
          <w:noProof/>
          <w:sz w:val="22"/>
          <w:szCs w:val="22"/>
          <w:lang w:eastAsia="en-CA"/>
        </w:rPr>
      </w:pPr>
      <w:del w:id="510" w:author="Tolulope Olugbenga" w:date="2021-12-22T19:51:00Z">
        <w:r w:rsidRPr="00AF0AC2" w:rsidDel="00AF0AC2">
          <w:rPr>
            <w:noProof/>
            <w:rPrChange w:id="511" w:author="Tolulope Olugbenga" w:date="2021-12-22T19:51:00Z">
              <w:rPr>
                <w:rStyle w:val="Hyperlink"/>
                <w:noProof/>
              </w:rPr>
            </w:rPrChange>
          </w:rPr>
          <w:delText>1.2 Statistical Analysis of the Ottawa Dataset</w:delText>
        </w:r>
        <w:r w:rsidDel="00AF0AC2">
          <w:rPr>
            <w:noProof/>
            <w:webHidden/>
          </w:rPr>
          <w:tab/>
        </w:r>
      </w:del>
      <w:del w:id="512" w:author="Tolulope Olugbenga" w:date="2021-12-22T12:56:00Z">
        <w:r w:rsidDel="002E3566">
          <w:rPr>
            <w:noProof/>
            <w:webHidden/>
          </w:rPr>
          <w:delText>97</w:delText>
        </w:r>
      </w:del>
    </w:p>
    <w:p w14:paraId="34DD856D" w14:textId="019B1704" w:rsidR="00CA61ED" w:rsidDel="00AF0AC2" w:rsidRDefault="00CA61ED">
      <w:pPr>
        <w:pStyle w:val="TOC3"/>
        <w:tabs>
          <w:tab w:val="right" w:leader="dot" w:pos="8630"/>
        </w:tabs>
        <w:rPr>
          <w:del w:id="513" w:author="Tolulope Olugbenga" w:date="2021-12-22T19:51:00Z"/>
          <w:rFonts w:asciiTheme="minorHAnsi" w:eastAsiaTheme="minorEastAsia" w:hAnsiTheme="minorHAnsi" w:cstheme="minorBidi"/>
          <w:noProof/>
          <w:sz w:val="22"/>
          <w:szCs w:val="22"/>
          <w:lang w:eastAsia="en-CA"/>
        </w:rPr>
      </w:pPr>
      <w:del w:id="514" w:author="Tolulope Olugbenga" w:date="2021-12-22T19:51:00Z">
        <w:r w:rsidRPr="00AF0AC2" w:rsidDel="00AF0AC2">
          <w:rPr>
            <w:noProof/>
            <w:rPrChange w:id="515" w:author="Tolulope Olugbenga" w:date="2021-12-22T19:51:00Z">
              <w:rPr>
                <w:rStyle w:val="Hyperlink"/>
                <w:noProof/>
              </w:rPr>
            </w:rPrChange>
          </w:rPr>
          <w:delText>1.3 Statistical Analysis of the Saint John Dataset</w:delText>
        </w:r>
        <w:r w:rsidDel="00AF0AC2">
          <w:rPr>
            <w:noProof/>
            <w:webHidden/>
          </w:rPr>
          <w:tab/>
        </w:r>
      </w:del>
      <w:del w:id="516" w:author="Tolulope Olugbenga" w:date="2021-12-22T12:56:00Z">
        <w:r w:rsidDel="002E3566">
          <w:rPr>
            <w:noProof/>
            <w:webHidden/>
          </w:rPr>
          <w:delText>100</w:delText>
        </w:r>
      </w:del>
    </w:p>
    <w:p w14:paraId="315474AD" w14:textId="35CE95CC" w:rsidR="00CA61ED" w:rsidDel="00AF0AC2" w:rsidRDefault="00CA61ED">
      <w:pPr>
        <w:pStyle w:val="TOC1"/>
        <w:rPr>
          <w:del w:id="517" w:author="Tolulope Olugbenga" w:date="2021-12-22T19:51:00Z"/>
          <w:rFonts w:asciiTheme="minorHAnsi" w:eastAsiaTheme="minorEastAsia" w:hAnsiTheme="minorHAnsi" w:cstheme="minorBidi"/>
          <w:noProof/>
          <w:sz w:val="22"/>
          <w:szCs w:val="22"/>
          <w:lang w:eastAsia="en-CA"/>
        </w:rPr>
      </w:pPr>
      <w:del w:id="518" w:author="Tolulope Olugbenga" w:date="2021-12-22T19:51:00Z">
        <w:r w:rsidRPr="00AF0AC2" w:rsidDel="00AF0AC2">
          <w:rPr>
            <w:noProof/>
            <w:rPrChange w:id="519" w:author="Tolulope Olugbenga" w:date="2021-12-22T19:51:00Z">
              <w:rPr>
                <w:rStyle w:val="Hyperlink"/>
                <w:noProof/>
              </w:rPr>
            </w:rPrChange>
          </w:rPr>
          <w:delText>Appendix B</w:delText>
        </w:r>
        <w:r w:rsidDel="00AF0AC2">
          <w:rPr>
            <w:noProof/>
            <w:webHidden/>
          </w:rPr>
          <w:tab/>
        </w:r>
      </w:del>
      <w:del w:id="520" w:author="Tolulope Olugbenga" w:date="2021-12-22T12:56:00Z">
        <w:r w:rsidDel="002E3566">
          <w:rPr>
            <w:noProof/>
            <w:webHidden/>
          </w:rPr>
          <w:delText>104</w:delText>
        </w:r>
      </w:del>
    </w:p>
    <w:p w14:paraId="100CCEAB" w14:textId="5155866E" w:rsidR="00CA61ED" w:rsidDel="00AF0AC2" w:rsidRDefault="00CA61ED">
      <w:pPr>
        <w:pStyle w:val="TOC2"/>
        <w:tabs>
          <w:tab w:val="right" w:leader="dot" w:pos="8630"/>
        </w:tabs>
        <w:rPr>
          <w:del w:id="521" w:author="Tolulope Olugbenga" w:date="2021-12-22T19:51:00Z"/>
          <w:rFonts w:asciiTheme="minorHAnsi" w:eastAsiaTheme="minorEastAsia" w:hAnsiTheme="minorHAnsi" w:cstheme="minorBidi"/>
          <w:noProof/>
          <w:sz w:val="22"/>
          <w:szCs w:val="22"/>
          <w:lang w:eastAsia="en-CA"/>
        </w:rPr>
      </w:pPr>
      <w:del w:id="522" w:author="Tolulope Olugbenga" w:date="2021-12-22T19:51:00Z">
        <w:r w:rsidRPr="00AF0AC2" w:rsidDel="00AF0AC2">
          <w:rPr>
            <w:noProof/>
            <w:rPrChange w:id="523" w:author="Tolulope Olugbenga" w:date="2021-12-22T19:51:00Z">
              <w:rPr>
                <w:rStyle w:val="Hyperlink"/>
                <w:noProof/>
              </w:rPr>
            </w:rPrChange>
          </w:rPr>
          <w:delText>1 Metrics for Overall Accuracy</w:delText>
        </w:r>
        <w:r w:rsidDel="00AF0AC2">
          <w:rPr>
            <w:noProof/>
            <w:webHidden/>
          </w:rPr>
          <w:tab/>
        </w:r>
      </w:del>
      <w:del w:id="524" w:author="Tolulope Olugbenga" w:date="2021-12-22T12:56:00Z">
        <w:r w:rsidDel="002E3566">
          <w:rPr>
            <w:noProof/>
            <w:webHidden/>
          </w:rPr>
          <w:delText>104</w:delText>
        </w:r>
      </w:del>
    </w:p>
    <w:p w14:paraId="566123FA" w14:textId="59130EAA" w:rsidR="00CA61ED" w:rsidDel="00AF0AC2" w:rsidRDefault="00CA61ED">
      <w:pPr>
        <w:pStyle w:val="TOC3"/>
        <w:tabs>
          <w:tab w:val="right" w:leader="dot" w:pos="8630"/>
        </w:tabs>
        <w:rPr>
          <w:del w:id="525" w:author="Tolulope Olugbenga" w:date="2021-12-22T19:51:00Z"/>
          <w:rFonts w:asciiTheme="minorHAnsi" w:eastAsiaTheme="minorEastAsia" w:hAnsiTheme="minorHAnsi" w:cstheme="minorBidi"/>
          <w:noProof/>
          <w:sz w:val="22"/>
          <w:szCs w:val="22"/>
          <w:lang w:eastAsia="en-CA"/>
        </w:rPr>
      </w:pPr>
      <w:del w:id="526" w:author="Tolulope Olugbenga" w:date="2021-12-22T19:51:00Z">
        <w:r w:rsidRPr="00AF0AC2" w:rsidDel="00AF0AC2">
          <w:rPr>
            <w:noProof/>
            <w:rPrChange w:id="527" w:author="Tolulope Olugbenga" w:date="2021-12-22T19:51:00Z">
              <w:rPr>
                <w:rStyle w:val="Hyperlink"/>
                <w:noProof/>
              </w:rPr>
            </w:rPrChange>
          </w:rPr>
          <w:delText>1.1 The Toronto Dataset's Overall Performance Metrics</w:delText>
        </w:r>
        <w:r w:rsidDel="00AF0AC2">
          <w:rPr>
            <w:noProof/>
            <w:webHidden/>
          </w:rPr>
          <w:tab/>
        </w:r>
      </w:del>
      <w:del w:id="528" w:author="Tolulope Olugbenga" w:date="2021-12-22T12:56:00Z">
        <w:r w:rsidDel="002E3566">
          <w:rPr>
            <w:noProof/>
            <w:webHidden/>
          </w:rPr>
          <w:delText>104</w:delText>
        </w:r>
      </w:del>
    </w:p>
    <w:p w14:paraId="67AE0DF4" w14:textId="4B266E64" w:rsidR="00CA61ED" w:rsidDel="00AF0AC2" w:rsidRDefault="00CA61ED">
      <w:pPr>
        <w:pStyle w:val="TOC3"/>
        <w:tabs>
          <w:tab w:val="right" w:leader="dot" w:pos="8630"/>
        </w:tabs>
        <w:rPr>
          <w:del w:id="529" w:author="Tolulope Olugbenga" w:date="2021-12-22T19:51:00Z"/>
          <w:rFonts w:asciiTheme="minorHAnsi" w:eastAsiaTheme="minorEastAsia" w:hAnsiTheme="minorHAnsi" w:cstheme="minorBidi"/>
          <w:noProof/>
          <w:sz w:val="22"/>
          <w:szCs w:val="22"/>
          <w:lang w:eastAsia="en-CA"/>
        </w:rPr>
      </w:pPr>
      <w:del w:id="530" w:author="Tolulope Olugbenga" w:date="2021-12-22T19:51:00Z">
        <w:r w:rsidRPr="00AF0AC2" w:rsidDel="00AF0AC2">
          <w:rPr>
            <w:noProof/>
            <w:rPrChange w:id="531" w:author="Tolulope Olugbenga" w:date="2021-12-22T19:51:00Z">
              <w:rPr>
                <w:rStyle w:val="Hyperlink"/>
                <w:noProof/>
              </w:rPr>
            </w:rPrChange>
          </w:rPr>
          <w:delText>1.2 The Ottawa Dataset's Overall Performance Metrics</w:delText>
        </w:r>
        <w:r w:rsidDel="00AF0AC2">
          <w:rPr>
            <w:noProof/>
            <w:webHidden/>
          </w:rPr>
          <w:tab/>
        </w:r>
      </w:del>
      <w:del w:id="532" w:author="Tolulope Olugbenga" w:date="2021-12-22T12:56:00Z">
        <w:r w:rsidDel="002E3566">
          <w:rPr>
            <w:noProof/>
            <w:webHidden/>
          </w:rPr>
          <w:delText>104</w:delText>
        </w:r>
      </w:del>
    </w:p>
    <w:p w14:paraId="1B5A2535" w14:textId="1C65DBFB" w:rsidR="00CA61ED" w:rsidDel="00AF0AC2" w:rsidRDefault="00CA61ED">
      <w:pPr>
        <w:pStyle w:val="TOC3"/>
        <w:tabs>
          <w:tab w:val="right" w:leader="dot" w:pos="8630"/>
        </w:tabs>
        <w:rPr>
          <w:del w:id="533" w:author="Tolulope Olugbenga" w:date="2021-12-22T19:51:00Z"/>
          <w:rFonts w:asciiTheme="minorHAnsi" w:eastAsiaTheme="minorEastAsia" w:hAnsiTheme="minorHAnsi" w:cstheme="minorBidi"/>
          <w:noProof/>
          <w:sz w:val="22"/>
          <w:szCs w:val="22"/>
          <w:lang w:eastAsia="en-CA"/>
        </w:rPr>
      </w:pPr>
      <w:del w:id="534" w:author="Tolulope Olugbenga" w:date="2021-12-22T19:51:00Z">
        <w:r w:rsidRPr="00AF0AC2" w:rsidDel="00AF0AC2">
          <w:rPr>
            <w:noProof/>
            <w:rPrChange w:id="535" w:author="Tolulope Olugbenga" w:date="2021-12-22T19:51:00Z">
              <w:rPr>
                <w:rStyle w:val="Hyperlink"/>
                <w:noProof/>
              </w:rPr>
            </w:rPrChange>
          </w:rPr>
          <w:delText>1.3 The Saint John Dataset's Overall Performance Metrics</w:delText>
        </w:r>
        <w:r w:rsidDel="00AF0AC2">
          <w:rPr>
            <w:noProof/>
            <w:webHidden/>
          </w:rPr>
          <w:tab/>
        </w:r>
      </w:del>
      <w:del w:id="536" w:author="Tolulope Olugbenga" w:date="2021-12-22T12:56:00Z">
        <w:r w:rsidDel="002E3566">
          <w:rPr>
            <w:noProof/>
            <w:webHidden/>
          </w:rPr>
          <w:delText>104</w:delText>
        </w:r>
      </w:del>
    </w:p>
    <w:p w14:paraId="6C521461" w14:textId="0AB4E402" w:rsidR="00CA61ED" w:rsidDel="00AF0AC2" w:rsidRDefault="00CA61ED">
      <w:pPr>
        <w:pStyle w:val="TOC2"/>
        <w:tabs>
          <w:tab w:val="right" w:leader="dot" w:pos="8630"/>
        </w:tabs>
        <w:rPr>
          <w:del w:id="537" w:author="Tolulope Olugbenga" w:date="2021-12-22T19:51:00Z"/>
          <w:rFonts w:asciiTheme="minorHAnsi" w:eastAsiaTheme="minorEastAsia" w:hAnsiTheme="minorHAnsi" w:cstheme="minorBidi"/>
          <w:noProof/>
          <w:sz w:val="22"/>
          <w:szCs w:val="22"/>
          <w:lang w:eastAsia="en-CA"/>
        </w:rPr>
      </w:pPr>
      <w:del w:id="538" w:author="Tolulope Olugbenga" w:date="2021-12-22T19:51:00Z">
        <w:r w:rsidRPr="00AF0AC2" w:rsidDel="00AF0AC2">
          <w:rPr>
            <w:noProof/>
            <w:rPrChange w:id="539" w:author="Tolulope Olugbenga" w:date="2021-12-22T19:51:00Z">
              <w:rPr>
                <w:rStyle w:val="Hyperlink"/>
                <w:noProof/>
              </w:rPr>
            </w:rPrChange>
          </w:rPr>
          <w:delText>2 Metrics for Peak Detection Accuracy</w:delText>
        </w:r>
        <w:r w:rsidDel="00AF0AC2">
          <w:rPr>
            <w:noProof/>
            <w:webHidden/>
          </w:rPr>
          <w:tab/>
        </w:r>
      </w:del>
      <w:del w:id="540" w:author="Tolulope Olugbenga" w:date="2021-12-22T12:56:00Z">
        <w:r w:rsidDel="002E3566">
          <w:rPr>
            <w:noProof/>
            <w:webHidden/>
          </w:rPr>
          <w:delText>105</w:delText>
        </w:r>
      </w:del>
    </w:p>
    <w:p w14:paraId="23E4BAEF" w14:textId="589BE090" w:rsidR="00CA61ED" w:rsidDel="00AF0AC2" w:rsidRDefault="00CA61ED">
      <w:pPr>
        <w:pStyle w:val="TOC2"/>
        <w:tabs>
          <w:tab w:val="right" w:leader="dot" w:pos="8630"/>
        </w:tabs>
        <w:rPr>
          <w:del w:id="541" w:author="Tolulope Olugbenga" w:date="2021-12-22T19:51:00Z"/>
          <w:rFonts w:asciiTheme="minorHAnsi" w:eastAsiaTheme="minorEastAsia" w:hAnsiTheme="minorHAnsi" w:cstheme="minorBidi"/>
          <w:noProof/>
          <w:sz w:val="22"/>
          <w:szCs w:val="22"/>
          <w:lang w:eastAsia="en-CA"/>
        </w:rPr>
      </w:pPr>
      <w:del w:id="542" w:author="Tolulope Olugbenga" w:date="2021-12-22T19:51:00Z">
        <w:r w:rsidRPr="00AF0AC2" w:rsidDel="00AF0AC2">
          <w:rPr>
            <w:noProof/>
            <w:rPrChange w:id="543" w:author="Tolulope Olugbenga" w:date="2021-12-22T19:51:00Z">
              <w:rPr>
                <w:rStyle w:val="Hyperlink"/>
                <w:noProof/>
              </w:rPr>
            </w:rPrChange>
          </w:rPr>
          <w:delText>3 Other Forecasters' Box Plots of the Error Distribution</w:delText>
        </w:r>
        <w:r w:rsidDel="00AF0AC2">
          <w:rPr>
            <w:noProof/>
            <w:webHidden/>
          </w:rPr>
          <w:tab/>
        </w:r>
      </w:del>
      <w:del w:id="544" w:author="Tolulope Olugbenga" w:date="2021-12-22T12:56:00Z">
        <w:r w:rsidDel="002E3566">
          <w:rPr>
            <w:noProof/>
            <w:webHidden/>
          </w:rPr>
          <w:delText>106</w:delText>
        </w:r>
      </w:del>
    </w:p>
    <w:p w14:paraId="18E439AB" w14:textId="6F02EB39" w:rsidR="00CA61ED" w:rsidDel="00AF0AC2" w:rsidRDefault="00CA61ED">
      <w:pPr>
        <w:pStyle w:val="TOC3"/>
        <w:tabs>
          <w:tab w:val="right" w:leader="dot" w:pos="8630"/>
        </w:tabs>
        <w:rPr>
          <w:del w:id="545" w:author="Tolulope Olugbenga" w:date="2021-12-22T19:51:00Z"/>
          <w:rFonts w:asciiTheme="minorHAnsi" w:eastAsiaTheme="minorEastAsia" w:hAnsiTheme="minorHAnsi" w:cstheme="minorBidi"/>
          <w:noProof/>
          <w:sz w:val="22"/>
          <w:szCs w:val="22"/>
          <w:lang w:eastAsia="en-CA"/>
        </w:rPr>
      </w:pPr>
      <w:del w:id="546" w:author="Tolulope Olugbenga" w:date="2021-12-22T19:51:00Z">
        <w:r w:rsidRPr="00AF0AC2" w:rsidDel="00AF0AC2">
          <w:rPr>
            <w:noProof/>
            <w:rPrChange w:id="547" w:author="Tolulope Olugbenga" w:date="2021-12-22T19:51:00Z">
              <w:rPr>
                <w:rStyle w:val="Hyperlink"/>
                <w:noProof/>
              </w:rPr>
            </w:rPrChange>
          </w:rPr>
          <w:delText>3.1 The Toronto Dataset</w:delText>
        </w:r>
        <w:r w:rsidDel="00AF0AC2">
          <w:rPr>
            <w:noProof/>
            <w:webHidden/>
          </w:rPr>
          <w:tab/>
        </w:r>
      </w:del>
      <w:del w:id="548" w:author="Tolulope Olugbenga" w:date="2021-12-22T12:56:00Z">
        <w:r w:rsidDel="002E3566">
          <w:rPr>
            <w:noProof/>
            <w:webHidden/>
          </w:rPr>
          <w:delText>106</w:delText>
        </w:r>
      </w:del>
    </w:p>
    <w:p w14:paraId="06851C9B" w14:textId="5E06CDA9" w:rsidR="00CA61ED" w:rsidDel="00AF0AC2" w:rsidRDefault="00CA61ED">
      <w:pPr>
        <w:pStyle w:val="TOC3"/>
        <w:tabs>
          <w:tab w:val="right" w:leader="dot" w:pos="8630"/>
        </w:tabs>
        <w:rPr>
          <w:del w:id="549" w:author="Tolulope Olugbenga" w:date="2021-12-22T19:51:00Z"/>
          <w:rFonts w:asciiTheme="minorHAnsi" w:eastAsiaTheme="minorEastAsia" w:hAnsiTheme="minorHAnsi" w:cstheme="minorBidi"/>
          <w:noProof/>
          <w:sz w:val="22"/>
          <w:szCs w:val="22"/>
          <w:lang w:eastAsia="en-CA"/>
        </w:rPr>
      </w:pPr>
      <w:del w:id="550" w:author="Tolulope Olugbenga" w:date="2021-12-22T19:51:00Z">
        <w:r w:rsidRPr="00AF0AC2" w:rsidDel="00AF0AC2">
          <w:rPr>
            <w:noProof/>
            <w:rPrChange w:id="551" w:author="Tolulope Olugbenga" w:date="2021-12-22T19:51:00Z">
              <w:rPr>
                <w:rStyle w:val="Hyperlink"/>
                <w:noProof/>
              </w:rPr>
            </w:rPrChange>
          </w:rPr>
          <w:delText>3.2 The Ottawa Dataset</w:delText>
        </w:r>
        <w:r w:rsidDel="00AF0AC2">
          <w:rPr>
            <w:noProof/>
            <w:webHidden/>
          </w:rPr>
          <w:tab/>
        </w:r>
      </w:del>
      <w:del w:id="552" w:author="Tolulope Olugbenga" w:date="2021-12-22T12:56:00Z">
        <w:r w:rsidDel="002E3566">
          <w:rPr>
            <w:noProof/>
            <w:webHidden/>
          </w:rPr>
          <w:delText>111</w:delText>
        </w:r>
      </w:del>
    </w:p>
    <w:p w14:paraId="3BA724B9" w14:textId="460CB239" w:rsidR="00CA61ED" w:rsidDel="00AF0AC2" w:rsidRDefault="00CA61ED">
      <w:pPr>
        <w:pStyle w:val="TOC3"/>
        <w:tabs>
          <w:tab w:val="right" w:leader="dot" w:pos="8630"/>
        </w:tabs>
        <w:rPr>
          <w:del w:id="553" w:author="Tolulope Olugbenga" w:date="2021-12-22T19:51:00Z"/>
          <w:rFonts w:asciiTheme="minorHAnsi" w:eastAsiaTheme="minorEastAsia" w:hAnsiTheme="minorHAnsi" w:cstheme="minorBidi"/>
          <w:noProof/>
          <w:sz w:val="22"/>
          <w:szCs w:val="22"/>
          <w:lang w:eastAsia="en-CA"/>
        </w:rPr>
      </w:pPr>
      <w:del w:id="554" w:author="Tolulope Olugbenga" w:date="2021-12-22T19:51:00Z">
        <w:r w:rsidRPr="00AF0AC2" w:rsidDel="00AF0AC2">
          <w:rPr>
            <w:noProof/>
            <w:rPrChange w:id="555" w:author="Tolulope Olugbenga" w:date="2021-12-22T19:51:00Z">
              <w:rPr>
                <w:rStyle w:val="Hyperlink"/>
                <w:noProof/>
              </w:rPr>
            </w:rPrChange>
          </w:rPr>
          <w:delText>3.3 The Saint John Dataset</w:delText>
        </w:r>
        <w:r w:rsidDel="00AF0AC2">
          <w:rPr>
            <w:noProof/>
            <w:webHidden/>
          </w:rPr>
          <w:tab/>
        </w:r>
      </w:del>
      <w:del w:id="556" w:author="Tolulope Olugbenga" w:date="2021-12-22T12:56:00Z">
        <w:r w:rsidDel="002E3566">
          <w:rPr>
            <w:noProof/>
            <w:webHidden/>
          </w:rPr>
          <w:delText>115</w:delText>
        </w:r>
      </w:del>
    </w:p>
    <w:p w14:paraId="709A5F3D" w14:textId="1638B2D0"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57" w:name="_Toc91192221"/>
      <w:r>
        <w:lastRenderedPageBreak/>
        <w:t>List of Tables</w:t>
      </w:r>
      <w:bookmarkEnd w:id="557"/>
      <w:r>
        <w:t xml:space="preserve"> </w:t>
      </w:r>
    </w:p>
    <w:p w14:paraId="03B7C707" w14:textId="21F1EB98" w:rsidR="00FB7758" w:rsidRDefault="00FD52FC">
      <w:pPr>
        <w:pStyle w:val="TableofFigures"/>
        <w:tabs>
          <w:tab w:val="right" w:leader="dot" w:pos="8630"/>
        </w:tabs>
        <w:rPr>
          <w:ins w:id="558" w:author="Tolulope Olugbenga" w:date="2021-12-23T22:50:00Z"/>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ins w:id="559" w:author="Tolulope Olugbenga" w:date="2021-12-23T22:50:00Z">
        <w:r w:rsidR="00FB7758" w:rsidRPr="00214AF8">
          <w:rPr>
            <w:rStyle w:val="Hyperlink"/>
            <w:noProof/>
          </w:rPr>
          <w:fldChar w:fldCharType="begin"/>
        </w:r>
        <w:r w:rsidR="00FB7758" w:rsidRPr="00214AF8">
          <w:rPr>
            <w:rStyle w:val="Hyperlink"/>
            <w:noProof/>
          </w:rPr>
          <w:instrText xml:space="preserve"> </w:instrText>
        </w:r>
        <w:r w:rsidR="00FB7758">
          <w:rPr>
            <w:noProof/>
          </w:rPr>
          <w:instrText>HYPERLINK \l "_Toc91192296"</w:instrText>
        </w:r>
        <w:r w:rsidR="00FB7758" w:rsidRPr="00214AF8">
          <w:rPr>
            <w:rStyle w:val="Hyperlink"/>
            <w:noProof/>
          </w:rPr>
          <w:instrText xml:space="preserve"> </w:instrText>
        </w:r>
        <w:r w:rsidR="00FB7758" w:rsidRPr="00214AF8">
          <w:rPr>
            <w:rStyle w:val="Hyperlink"/>
            <w:noProof/>
          </w:rPr>
        </w:r>
        <w:r w:rsidR="00FB7758" w:rsidRPr="00214AF8">
          <w:rPr>
            <w:rStyle w:val="Hyperlink"/>
            <w:noProof/>
          </w:rPr>
          <w:fldChar w:fldCharType="separate"/>
        </w:r>
        <w:r w:rsidR="00FB7758" w:rsidRPr="00214AF8">
          <w:rPr>
            <w:rStyle w:val="Hyperlink"/>
            <w:noProof/>
          </w:rPr>
          <w:t>Table 1 - Formulas for Several Frequently Used Performance Metrics</w:t>
        </w:r>
        <w:r w:rsidR="00FB7758">
          <w:rPr>
            <w:noProof/>
            <w:webHidden/>
          </w:rPr>
          <w:tab/>
        </w:r>
        <w:r w:rsidR="00FB7758">
          <w:rPr>
            <w:noProof/>
            <w:webHidden/>
          </w:rPr>
          <w:fldChar w:fldCharType="begin"/>
        </w:r>
        <w:r w:rsidR="00FB7758">
          <w:rPr>
            <w:noProof/>
            <w:webHidden/>
          </w:rPr>
          <w:instrText xml:space="preserve"> PAGEREF _Toc91192296 \h </w:instrText>
        </w:r>
        <w:r w:rsidR="00FB7758">
          <w:rPr>
            <w:noProof/>
            <w:webHidden/>
          </w:rPr>
        </w:r>
      </w:ins>
      <w:r w:rsidR="00FB7758">
        <w:rPr>
          <w:noProof/>
          <w:webHidden/>
        </w:rPr>
        <w:fldChar w:fldCharType="separate"/>
      </w:r>
      <w:ins w:id="560" w:author="Tolulope Olugbenga" w:date="2021-12-23T22:50:00Z">
        <w:r w:rsidR="00FB7758">
          <w:rPr>
            <w:noProof/>
            <w:webHidden/>
          </w:rPr>
          <w:t>27</w:t>
        </w:r>
        <w:r w:rsidR="00FB7758">
          <w:rPr>
            <w:noProof/>
            <w:webHidden/>
          </w:rPr>
          <w:fldChar w:fldCharType="end"/>
        </w:r>
        <w:r w:rsidR="00FB7758" w:rsidRPr="00214AF8">
          <w:rPr>
            <w:rStyle w:val="Hyperlink"/>
            <w:noProof/>
          </w:rPr>
          <w:fldChar w:fldCharType="end"/>
        </w:r>
      </w:ins>
    </w:p>
    <w:p w14:paraId="3C5B13DC" w14:textId="689B196D" w:rsidR="00FB7758" w:rsidRDefault="00FB7758">
      <w:pPr>
        <w:pStyle w:val="TableofFigures"/>
        <w:tabs>
          <w:tab w:val="right" w:leader="dot" w:pos="8630"/>
        </w:tabs>
        <w:rPr>
          <w:ins w:id="561" w:author="Tolulope Olugbenga" w:date="2021-12-23T22:50:00Z"/>
          <w:rFonts w:asciiTheme="minorHAnsi" w:eastAsiaTheme="minorEastAsia" w:hAnsiTheme="minorHAnsi" w:cstheme="minorBidi"/>
          <w:noProof/>
          <w:sz w:val="22"/>
          <w:szCs w:val="22"/>
          <w:lang w:eastAsia="en-CA"/>
        </w:rPr>
      </w:pPr>
      <w:ins w:id="562"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"_Toc91192297"</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2 - The MLR Forecaster's Independent Variables</w:t>
        </w:r>
        <w:r>
          <w:rPr>
            <w:noProof/>
            <w:webHidden/>
          </w:rPr>
          <w:tab/>
        </w:r>
        <w:r>
          <w:rPr>
            <w:noProof/>
            <w:webHidden/>
          </w:rPr>
          <w:fldChar w:fldCharType="begin"/>
        </w:r>
        <w:r>
          <w:rPr>
            <w:noProof/>
            <w:webHidden/>
          </w:rPr>
          <w:instrText xml:space="preserve"> PAGEREF _Toc91192297 \h </w:instrText>
        </w:r>
        <w:r>
          <w:rPr>
            <w:noProof/>
            <w:webHidden/>
          </w:rPr>
        </w:r>
      </w:ins>
      <w:r>
        <w:rPr>
          <w:noProof/>
          <w:webHidden/>
        </w:rPr>
        <w:fldChar w:fldCharType="separate"/>
      </w:r>
      <w:ins w:id="563" w:author="Tolulope Olugbenga" w:date="2021-12-23T22:50:00Z">
        <w:r>
          <w:rPr>
            <w:noProof/>
            <w:webHidden/>
          </w:rPr>
          <w:t>32</w:t>
        </w:r>
        <w:r>
          <w:rPr>
            <w:noProof/>
            <w:webHidden/>
          </w:rPr>
          <w:fldChar w:fldCharType="end"/>
        </w:r>
        <w:r w:rsidRPr="00214AF8">
          <w:rPr>
            <w:rStyle w:val="Hyperlink"/>
            <w:noProof/>
          </w:rPr>
          <w:fldChar w:fldCharType="end"/>
        </w:r>
      </w:ins>
    </w:p>
    <w:p w14:paraId="0D15C13B" w14:textId="0FF6E922" w:rsidR="00FB7758" w:rsidRDefault="00FB7758">
      <w:pPr>
        <w:pStyle w:val="TableofFigures"/>
        <w:tabs>
          <w:tab w:val="right" w:leader="dot" w:pos="8630"/>
        </w:tabs>
        <w:rPr>
          <w:ins w:id="564" w:author="Tolulope Olugbenga" w:date="2021-12-23T22:50:00Z"/>
          <w:rFonts w:asciiTheme="minorHAnsi" w:eastAsiaTheme="minorEastAsia" w:hAnsiTheme="minorHAnsi" w:cstheme="minorBidi"/>
          <w:noProof/>
          <w:sz w:val="22"/>
          <w:szCs w:val="22"/>
          <w:lang w:eastAsia="en-CA"/>
        </w:rPr>
      </w:pPr>
      <w:ins w:id="565"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"_Toc91192298"</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3 - The SARIMAX hyperparameters that were used across all datasets</w:t>
        </w:r>
        <w:r>
          <w:rPr>
            <w:noProof/>
            <w:webHidden/>
          </w:rPr>
          <w:tab/>
        </w:r>
        <w:r>
          <w:rPr>
            <w:noProof/>
            <w:webHidden/>
          </w:rPr>
          <w:fldChar w:fldCharType="begin"/>
        </w:r>
        <w:r>
          <w:rPr>
            <w:noProof/>
            <w:webHidden/>
          </w:rPr>
          <w:instrText xml:space="preserve"> PAGEREF _Toc91192298 \h </w:instrText>
        </w:r>
        <w:r>
          <w:rPr>
            <w:noProof/>
            <w:webHidden/>
          </w:rPr>
        </w:r>
      </w:ins>
      <w:r>
        <w:rPr>
          <w:noProof/>
          <w:webHidden/>
        </w:rPr>
        <w:fldChar w:fldCharType="separate"/>
      </w:r>
      <w:ins w:id="566" w:author="Tolulope Olugbenga" w:date="2021-12-23T22:50:00Z">
        <w:r>
          <w:rPr>
            <w:noProof/>
            <w:webHidden/>
          </w:rPr>
          <w:t>32</w:t>
        </w:r>
        <w:r>
          <w:rPr>
            <w:noProof/>
            <w:webHidden/>
          </w:rPr>
          <w:fldChar w:fldCharType="end"/>
        </w:r>
        <w:r w:rsidRPr="00214AF8">
          <w:rPr>
            <w:rStyle w:val="Hyperlink"/>
            <w:noProof/>
          </w:rPr>
          <w:fldChar w:fldCharType="end"/>
        </w:r>
      </w:ins>
    </w:p>
    <w:p w14:paraId="16A2B3E7" w14:textId="09D0574D" w:rsidR="00FB7758" w:rsidRDefault="00FB7758">
      <w:pPr>
        <w:pStyle w:val="TableofFigures"/>
        <w:tabs>
          <w:tab w:val="right" w:leader="dot" w:pos="8630"/>
        </w:tabs>
        <w:rPr>
          <w:ins w:id="567" w:author="Tolulope Olugbenga" w:date="2021-12-23T22:50:00Z"/>
          <w:rFonts w:asciiTheme="minorHAnsi" w:eastAsiaTheme="minorEastAsia" w:hAnsiTheme="minorHAnsi" w:cstheme="minorBidi"/>
          <w:noProof/>
          <w:sz w:val="22"/>
          <w:szCs w:val="22"/>
          <w:lang w:eastAsia="en-CA"/>
        </w:rPr>
      </w:pPr>
      <w:ins w:id="568"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"_Toc91192299"</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4 - Overall MAPE and RMSE for Each Forecaster – Toronto Dataset</w:t>
        </w:r>
        <w:r>
          <w:rPr>
            <w:noProof/>
            <w:webHidden/>
          </w:rPr>
          <w:tab/>
        </w:r>
        <w:r>
          <w:rPr>
            <w:noProof/>
            <w:webHidden/>
          </w:rPr>
          <w:fldChar w:fldCharType="begin"/>
        </w:r>
        <w:r>
          <w:rPr>
            <w:noProof/>
            <w:webHidden/>
          </w:rPr>
          <w:instrText xml:space="preserve"> PAGEREF _Toc91192299 \h </w:instrText>
        </w:r>
        <w:r>
          <w:rPr>
            <w:noProof/>
            <w:webHidden/>
          </w:rPr>
        </w:r>
      </w:ins>
      <w:r>
        <w:rPr>
          <w:noProof/>
          <w:webHidden/>
        </w:rPr>
        <w:fldChar w:fldCharType="separate"/>
      </w:r>
      <w:ins w:id="569" w:author="Tolulope Olugbenga" w:date="2021-12-23T22:50:00Z">
        <w:r>
          <w:rPr>
            <w:noProof/>
            <w:webHidden/>
          </w:rPr>
          <w:t>38</w:t>
        </w:r>
        <w:r>
          <w:rPr>
            <w:noProof/>
            <w:webHidden/>
          </w:rPr>
          <w:fldChar w:fldCharType="end"/>
        </w:r>
        <w:r w:rsidRPr="00214AF8">
          <w:rPr>
            <w:rStyle w:val="Hyperlink"/>
            <w:noProof/>
          </w:rPr>
          <w:fldChar w:fldCharType="end"/>
        </w:r>
      </w:ins>
    </w:p>
    <w:p w14:paraId="7ADC529F" w14:textId="75A26EFE" w:rsidR="00FB7758" w:rsidRDefault="00FB7758">
      <w:pPr>
        <w:pStyle w:val="TableofFigures"/>
        <w:tabs>
          <w:tab w:val="right" w:leader="dot" w:pos="8630"/>
        </w:tabs>
        <w:rPr>
          <w:ins w:id="570" w:author="Tolulope Olugbenga" w:date="2021-12-23T22:50:00Z"/>
          <w:rFonts w:asciiTheme="minorHAnsi" w:eastAsiaTheme="minorEastAsia" w:hAnsiTheme="minorHAnsi" w:cstheme="minorBidi"/>
          <w:noProof/>
          <w:sz w:val="22"/>
          <w:szCs w:val="22"/>
          <w:lang w:eastAsia="en-CA"/>
        </w:rPr>
      </w:pPr>
      <w:ins w:id="571"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"_Toc91192300"</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5 - Matrix Analysis of Peak Values and Time Difference – Toronto Dataset</w:t>
        </w:r>
        <w:r>
          <w:rPr>
            <w:noProof/>
            <w:webHidden/>
          </w:rPr>
          <w:tab/>
        </w:r>
        <w:r>
          <w:rPr>
            <w:noProof/>
            <w:webHidden/>
          </w:rPr>
          <w:fldChar w:fldCharType="begin"/>
        </w:r>
        <w:r>
          <w:rPr>
            <w:noProof/>
            <w:webHidden/>
          </w:rPr>
          <w:instrText xml:space="preserve"> PAGEREF _Toc91192300 \h </w:instrText>
        </w:r>
        <w:r>
          <w:rPr>
            <w:noProof/>
            <w:webHidden/>
          </w:rPr>
        </w:r>
      </w:ins>
      <w:r>
        <w:rPr>
          <w:noProof/>
          <w:webHidden/>
        </w:rPr>
        <w:fldChar w:fldCharType="separate"/>
      </w:r>
      <w:ins w:id="572" w:author="Tolulope Olugbenga" w:date="2021-12-23T22:50:00Z">
        <w:r>
          <w:rPr>
            <w:noProof/>
            <w:webHidden/>
          </w:rPr>
          <w:t>38</w:t>
        </w:r>
        <w:r>
          <w:rPr>
            <w:noProof/>
            <w:webHidden/>
          </w:rPr>
          <w:fldChar w:fldCharType="end"/>
        </w:r>
        <w:r w:rsidRPr="00214AF8">
          <w:rPr>
            <w:rStyle w:val="Hyperlink"/>
            <w:noProof/>
          </w:rPr>
          <w:fldChar w:fldCharType="end"/>
        </w:r>
      </w:ins>
    </w:p>
    <w:p w14:paraId="715A9652" w14:textId="07A4E70D" w:rsidR="00FB7758" w:rsidRDefault="00FB7758">
      <w:pPr>
        <w:pStyle w:val="TableofFigures"/>
        <w:tabs>
          <w:tab w:val="right" w:leader="dot" w:pos="8630"/>
        </w:tabs>
        <w:rPr>
          <w:ins w:id="573" w:author="Tolulope Olugbenga" w:date="2021-12-23T22:50:00Z"/>
          <w:rFonts w:asciiTheme="minorHAnsi" w:eastAsiaTheme="minorEastAsia" w:hAnsiTheme="minorHAnsi" w:cstheme="minorBidi"/>
          <w:noProof/>
          <w:sz w:val="22"/>
          <w:szCs w:val="22"/>
          <w:lang w:eastAsia="en-CA"/>
        </w:rPr>
      </w:pPr>
      <w:ins w:id="574"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"_Toc91192301"</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6 - Overall MAPE and RMSE for Each Forecaster – Ottawa Dataset</w:t>
        </w:r>
        <w:r>
          <w:rPr>
            <w:noProof/>
            <w:webHidden/>
          </w:rPr>
          <w:tab/>
        </w:r>
        <w:r>
          <w:rPr>
            <w:noProof/>
            <w:webHidden/>
          </w:rPr>
          <w:fldChar w:fldCharType="begin"/>
        </w:r>
        <w:r>
          <w:rPr>
            <w:noProof/>
            <w:webHidden/>
          </w:rPr>
          <w:instrText xml:space="preserve"> PAGEREF _Toc91192301 \h </w:instrText>
        </w:r>
        <w:r>
          <w:rPr>
            <w:noProof/>
            <w:webHidden/>
          </w:rPr>
        </w:r>
      </w:ins>
      <w:r>
        <w:rPr>
          <w:noProof/>
          <w:webHidden/>
        </w:rPr>
        <w:fldChar w:fldCharType="separate"/>
      </w:r>
      <w:ins w:id="575" w:author="Tolulope Olugbenga" w:date="2021-12-23T22:50:00Z">
        <w:r>
          <w:rPr>
            <w:noProof/>
            <w:webHidden/>
          </w:rPr>
          <w:t>40</w:t>
        </w:r>
        <w:r>
          <w:rPr>
            <w:noProof/>
            <w:webHidden/>
          </w:rPr>
          <w:fldChar w:fldCharType="end"/>
        </w:r>
        <w:r w:rsidRPr="00214AF8">
          <w:rPr>
            <w:rStyle w:val="Hyperlink"/>
            <w:noProof/>
          </w:rPr>
          <w:fldChar w:fldCharType="end"/>
        </w:r>
      </w:ins>
    </w:p>
    <w:p w14:paraId="3B45ABAB" w14:textId="0C168E35" w:rsidR="00FB7758" w:rsidRDefault="00FB7758">
      <w:pPr>
        <w:pStyle w:val="TableofFigures"/>
        <w:tabs>
          <w:tab w:val="right" w:leader="dot" w:pos="8630"/>
        </w:tabs>
        <w:rPr>
          <w:ins w:id="576" w:author="Tolulope Olugbenga" w:date="2021-12-23T22:50:00Z"/>
          <w:rFonts w:asciiTheme="minorHAnsi" w:eastAsiaTheme="minorEastAsia" w:hAnsiTheme="minorHAnsi" w:cstheme="minorBidi"/>
          <w:noProof/>
          <w:sz w:val="22"/>
          <w:szCs w:val="22"/>
          <w:lang w:eastAsia="en-CA"/>
        </w:rPr>
      </w:pPr>
      <w:ins w:id="577"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"_Toc91192302"</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7 - Matrix Analysis of Peak Values and Time Difference – Ottawa Dataset</w:t>
        </w:r>
        <w:r>
          <w:rPr>
            <w:noProof/>
            <w:webHidden/>
          </w:rPr>
          <w:tab/>
        </w:r>
        <w:r>
          <w:rPr>
            <w:noProof/>
            <w:webHidden/>
          </w:rPr>
          <w:fldChar w:fldCharType="begin"/>
        </w:r>
        <w:r>
          <w:rPr>
            <w:noProof/>
            <w:webHidden/>
          </w:rPr>
          <w:instrText xml:space="preserve"> PAGEREF _Toc91192302 \h </w:instrText>
        </w:r>
        <w:r>
          <w:rPr>
            <w:noProof/>
            <w:webHidden/>
          </w:rPr>
        </w:r>
      </w:ins>
      <w:r>
        <w:rPr>
          <w:noProof/>
          <w:webHidden/>
        </w:rPr>
        <w:fldChar w:fldCharType="separate"/>
      </w:r>
      <w:ins w:id="578" w:author="Tolulope Olugbenga" w:date="2021-12-23T22:50:00Z">
        <w:r>
          <w:rPr>
            <w:noProof/>
            <w:webHidden/>
          </w:rPr>
          <w:t>40</w:t>
        </w:r>
        <w:r>
          <w:rPr>
            <w:noProof/>
            <w:webHidden/>
          </w:rPr>
          <w:fldChar w:fldCharType="end"/>
        </w:r>
        <w:r w:rsidRPr="00214AF8">
          <w:rPr>
            <w:rStyle w:val="Hyperlink"/>
            <w:noProof/>
          </w:rPr>
          <w:fldChar w:fldCharType="end"/>
        </w:r>
      </w:ins>
    </w:p>
    <w:p w14:paraId="7AD79DE7" w14:textId="1E8A6630" w:rsidR="00FB7758" w:rsidRDefault="00FB7758">
      <w:pPr>
        <w:pStyle w:val="TableofFigures"/>
        <w:tabs>
          <w:tab w:val="right" w:leader="dot" w:pos="8630"/>
        </w:tabs>
        <w:rPr>
          <w:ins w:id="579" w:author="Tolulope Olugbenga" w:date="2021-12-23T22:50:00Z"/>
          <w:rFonts w:asciiTheme="minorHAnsi" w:eastAsiaTheme="minorEastAsia" w:hAnsiTheme="minorHAnsi" w:cstheme="minorBidi"/>
          <w:noProof/>
          <w:sz w:val="22"/>
          <w:szCs w:val="22"/>
          <w:lang w:eastAsia="en-CA"/>
        </w:rPr>
      </w:pPr>
      <w:ins w:id="580"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"_Toc91192303"</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8 - Overall MAPE and RMSE for Each Forecaster – Saint John Dataset</w:t>
        </w:r>
        <w:r>
          <w:rPr>
            <w:noProof/>
            <w:webHidden/>
          </w:rPr>
          <w:tab/>
        </w:r>
        <w:r>
          <w:rPr>
            <w:noProof/>
            <w:webHidden/>
          </w:rPr>
          <w:fldChar w:fldCharType="begin"/>
        </w:r>
        <w:r>
          <w:rPr>
            <w:noProof/>
            <w:webHidden/>
          </w:rPr>
          <w:instrText xml:space="preserve"> PAGEREF _Toc91192303 \h </w:instrText>
        </w:r>
        <w:r>
          <w:rPr>
            <w:noProof/>
            <w:webHidden/>
          </w:rPr>
        </w:r>
      </w:ins>
      <w:r>
        <w:rPr>
          <w:noProof/>
          <w:webHidden/>
        </w:rPr>
        <w:fldChar w:fldCharType="separate"/>
      </w:r>
      <w:ins w:id="581" w:author="Tolulope Olugbenga" w:date="2021-12-23T22:50:00Z">
        <w:r>
          <w:rPr>
            <w:noProof/>
            <w:webHidden/>
          </w:rPr>
          <w:t>41</w:t>
        </w:r>
        <w:r>
          <w:rPr>
            <w:noProof/>
            <w:webHidden/>
          </w:rPr>
          <w:fldChar w:fldCharType="end"/>
        </w:r>
        <w:r w:rsidRPr="00214AF8">
          <w:rPr>
            <w:rStyle w:val="Hyperlink"/>
            <w:noProof/>
          </w:rPr>
          <w:fldChar w:fldCharType="end"/>
        </w:r>
      </w:ins>
    </w:p>
    <w:p w14:paraId="3CD19E81" w14:textId="3F1EC63B" w:rsidR="00FB7758" w:rsidRDefault="00FB7758">
      <w:pPr>
        <w:pStyle w:val="TableofFigures"/>
        <w:tabs>
          <w:tab w:val="right" w:leader="dot" w:pos="8630"/>
        </w:tabs>
        <w:rPr>
          <w:ins w:id="582" w:author="Tolulope Olugbenga" w:date="2021-12-23T22:50:00Z"/>
          <w:rFonts w:asciiTheme="minorHAnsi" w:eastAsiaTheme="minorEastAsia" w:hAnsiTheme="minorHAnsi" w:cstheme="minorBidi"/>
          <w:noProof/>
          <w:sz w:val="22"/>
          <w:szCs w:val="22"/>
          <w:lang w:eastAsia="en-CA"/>
        </w:rPr>
      </w:pPr>
      <w:ins w:id="583"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"_Toc91192304"</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9 - Matrix Analysis of Peak Values and Time Difference – Saint John Dataset</w:t>
        </w:r>
        <w:r>
          <w:rPr>
            <w:noProof/>
            <w:webHidden/>
          </w:rPr>
          <w:tab/>
        </w:r>
        <w:r>
          <w:rPr>
            <w:noProof/>
            <w:webHidden/>
          </w:rPr>
          <w:fldChar w:fldCharType="begin"/>
        </w:r>
        <w:r>
          <w:rPr>
            <w:noProof/>
            <w:webHidden/>
          </w:rPr>
          <w:instrText xml:space="preserve"> PAGEREF _Toc91192304 \h </w:instrText>
        </w:r>
        <w:r>
          <w:rPr>
            <w:noProof/>
            <w:webHidden/>
          </w:rPr>
        </w:r>
      </w:ins>
      <w:r>
        <w:rPr>
          <w:noProof/>
          <w:webHidden/>
        </w:rPr>
        <w:fldChar w:fldCharType="separate"/>
      </w:r>
      <w:ins w:id="584" w:author="Tolulope Olugbenga" w:date="2021-12-23T22:50:00Z">
        <w:r>
          <w:rPr>
            <w:noProof/>
            <w:webHidden/>
          </w:rPr>
          <w:t>41</w:t>
        </w:r>
        <w:r>
          <w:rPr>
            <w:noProof/>
            <w:webHidden/>
          </w:rPr>
          <w:fldChar w:fldCharType="end"/>
        </w:r>
        <w:r w:rsidRPr="00214AF8">
          <w:rPr>
            <w:rStyle w:val="Hyperlink"/>
            <w:noProof/>
          </w:rPr>
          <w:fldChar w:fldCharType="end"/>
        </w:r>
      </w:ins>
    </w:p>
    <w:p w14:paraId="50BA90CE" w14:textId="721284D5" w:rsidR="00FB7758" w:rsidRDefault="00FB7758">
      <w:pPr>
        <w:pStyle w:val="TableofFigures"/>
        <w:tabs>
          <w:tab w:val="right" w:leader="dot" w:pos="8630"/>
        </w:tabs>
        <w:rPr>
          <w:ins w:id="585" w:author="Tolulope Olugbenga" w:date="2021-12-23T22:50:00Z"/>
          <w:rFonts w:asciiTheme="minorHAnsi" w:eastAsiaTheme="minorEastAsia" w:hAnsiTheme="minorHAnsi" w:cstheme="minorBidi"/>
          <w:noProof/>
          <w:sz w:val="22"/>
          <w:szCs w:val="22"/>
          <w:lang w:eastAsia="en-CA"/>
        </w:rPr>
      </w:pPr>
      <w:ins w:id="586"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"_Toc91192305"</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10 - Seasonal MAPE and RMSE for the Toronto Dataset</w:t>
        </w:r>
        <w:r>
          <w:rPr>
            <w:noProof/>
            <w:webHidden/>
          </w:rPr>
          <w:tab/>
        </w:r>
        <w:r>
          <w:rPr>
            <w:noProof/>
            <w:webHidden/>
          </w:rPr>
          <w:fldChar w:fldCharType="begin"/>
        </w:r>
        <w:r>
          <w:rPr>
            <w:noProof/>
            <w:webHidden/>
          </w:rPr>
          <w:instrText xml:space="preserve"> PAGEREF _Toc91192305 \h </w:instrText>
        </w:r>
        <w:r>
          <w:rPr>
            <w:noProof/>
            <w:webHidden/>
          </w:rPr>
        </w:r>
      </w:ins>
      <w:r>
        <w:rPr>
          <w:noProof/>
          <w:webHidden/>
        </w:rPr>
        <w:fldChar w:fldCharType="separate"/>
      </w:r>
      <w:ins w:id="587" w:author="Tolulope Olugbenga" w:date="2021-12-23T22:50:00Z">
        <w:r>
          <w:rPr>
            <w:noProof/>
            <w:webHidden/>
          </w:rPr>
          <w:t>49</w:t>
        </w:r>
        <w:r>
          <w:rPr>
            <w:noProof/>
            <w:webHidden/>
          </w:rPr>
          <w:fldChar w:fldCharType="end"/>
        </w:r>
        <w:r w:rsidRPr="00214AF8">
          <w:rPr>
            <w:rStyle w:val="Hyperlink"/>
            <w:noProof/>
          </w:rPr>
          <w:fldChar w:fldCharType="end"/>
        </w:r>
      </w:ins>
    </w:p>
    <w:p w14:paraId="205215CA" w14:textId="7506CD06" w:rsidR="00FB7758" w:rsidRDefault="00FB7758">
      <w:pPr>
        <w:pStyle w:val="TableofFigures"/>
        <w:tabs>
          <w:tab w:val="right" w:leader="dot" w:pos="8630"/>
        </w:tabs>
        <w:rPr>
          <w:ins w:id="588" w:author="Tolulope Olugbenga" w:date="2021-12-23T22:50:00Z"/>
          <w:rFonts w:asciiTheme="minorHAnsi" w:eastAsiaTheme="minorEastAsia" w:hAnsiTheme="minorHAnsi" w:cstheme="minorBidi"/>
          <w:noProof/>
          <w:sz w:val="22"/>
          <w:szCs w:val="22"/>
          <w:lang w:eastAsia="en-CA"/>
        </w:rPr>
      </w:pPr>
      <w:ins w:id="589"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"_Toc91192306"</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11 - Seasonal MAPE and RMSE for the Ottawa Dataset</w:t>
        </w:r>
        <w:r>
          <w:rPr>
            <w:noProof/>
            <w:webHidden/>
          </w:rPr>
          <w:tab/>
        </w:r>
        <w:r>
          <w:rPr>
            <w:noProof/>
            <w:webHidden/>
          </w:rPr>
          <w:fldChar w:fldCharType="begin"/>
        </w:r>
        <w:r>
          <w:rPr>
            <w:noProof/>
            <w:webHidden/>
          </w:rPr>
          <w:instrText xml:space="preserve"> PAGEREF _Toc91192306 \h </w:instrText>
        </w:r>
        <w:r>
          <w:rPr>
            <w:noProof/>
            <w:webHidden/>
          </w:rPr>
        </w:r>
      </w:ins>
      <w:r>
        <w:rPr>
          <w:noProof/>
          <w:webHidden/>
        </w:rPr>
        <w:fldChar w:fldCharType="separate"/>
      </w:r>
      <w:ins w:id="590" w:author="Tolulope Olugbenga" w:date="2021-12-23T22:50:00Z">
        <w:r>
          <w:rPr>
            <w:noProof/>
            <w:webHidden/>
          </w:rPr>
          <w:t>57</w:t>
        </w:r>
        <w:r>
          <w:rPr>
            <w:noProof/>
            <w:webHidden/>
          </w:rPr>
          <w:fldChar w:fldCharType="end"/>
        </w:r>
        <w:r w:rsidRPr="00214AF8">
          <w:rPr>
            <w:rStyle w:val="Hyperlink"/>
            <w:noProof/>
          </w:rPr>
          <w:fldChar w:fldCharType="end"/>
        </w:r>
      </w:ins>
    </w:p>
    <w:p w14:paraId="081AAFE4" w14:textId="3EF24866" w:rsidR="00FB7758" w:rsidRDefault="00FB7758">
      <w:pPr>
        <w:pStyle w:val="TableofFigures"/>
        <w:tabs>
          <w:tab w:val="right" w:leader="dot" w:pos="8630"/>
        </w:tabs>
        <w:rPr>
          <w:ins w:id="591" w:author="Tolulope Olugbenga" w:date="2021-12-23T22:50:00Z"/>
          <w:rFonts w:asciiTheme="minorHAnsi" w:eastAsiaTheme="minorEastAsia" w:hAnsiTheme="minorHAnsi" w:cstheme="minorBidi"/>
          <w:noProof/>
          <w:sz w:val="22"/>
          <w:szCs w:val="22"/>
          <w:lang w:eastAsia="en-CA"/>
        </w:rPr>
      </w:pPr>
      <w:ins w:id="592"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"_Toc91192307"</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12 - Seasonal MAPE and RMSE for the Saint John Dataset</w:t>
        </w:r>
        <w:r>
          <w:rPr>
            <w:noProof/>
            <w:webHidden/>
          </w:rPr>
          <w:tab/>
        </w:r>
        <w:r>
          <w:rPr>
            <w:noProof/>
            <w:webHidden/>
          </w:rPr>
          <w:fldChar w:fldCharType="begin"/>
        </w:r>
        <w:r>
          <w:rPr>
            <w:noProof/>
            <w:webHidden/>
          </w:rPr>
          <w:instrText xml:space="preserve"> PAGEREF _Toc91192307 \h </w:instrText>
        </w:r>
        <w:r>
          <w:rPr>
            <w:noProof/>
            <w:webHidden/>
          </w:rPr>
        </w:r>
      </w:ins>
      <w:r>
        <w:rPr>
          <w:noProof/>
          <w:webHidden/>
        </w:rPr>
        <w:fldChar w:fldCharType="separate"/>
      </w:r>
      <w:ins w:id="593" w:author="Tolulope Olugbenga" w:date="2021-12-23T22:50:00Z">
        <w:r>
          <w:rPr>
            <w:noProof/>
            <w:webHidden/>
          </w:rPr>
          <w:t>64</w:t>
        </w:r>
        <w:r>
          <w:rPr>
            <w:noProof/>
            <w:webHidden/>
          </w:rPr>
          <w:fldChar w:fldCharType="end"/>
        </w:r>
        <w:r w:rsidRPr="00214AF8">
          <w:rPr>
            <w:rStyle w:val="Hyperlink"/>
            <w:noProof/>
          </w:rPr>
          <w:fldChar w:fldCharType="end"/>
        </w:r>
      </w:ins>
    </w:p>
    <w:p w14:paraId="02DA7893" w14:textId="0AC4BB35" w:rsidR="00FB7758" w:rsidRDefault="00FB7758">
      <w:pPr>
        <w:pStyle w:val="TableofFigures"/>
        <w:tabs>
          <w:tab w:val="right" w:leader="dot" w:pos="8630"/>
        </w:tabs>
        <w:rPr>
          <w:ins w:id="594" w:author="Tolulope Olugbenga" w:date="2021-12-23T22:50:00Z"/>
          <w:rFonts w:asciiTheme="minorHAnsi" w:eastAsiaTheme="minorEastAsia" w:hAnsiTheme="minorHAnsi" w:cstheme="minorBidi"/>
          <w:noProof/>
          <w:sz w:val="22"/>
          <w:szCs w:val="22"/>
          <w:lang w:eastAsia="en-CA"/>
        </w:rPr>
      </w:pPr>
      <w:ins w:id="595"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"_Toc91192308"</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13 - The SARIMAX hyperparameters that were used across all datasets</w:t>
        </w:r>
        <w:r>
          <w:rPr>
            <w:noProof/>
            <w:webHidden/>
          </w:rPr>
          <w:tab/>
        </w:r>
        <w:r>
          <w:rPr>
            <w:noProof/>
            <w:webHidden/>
          </w:rPr>
          <w:fldChar w:fldCharType="begin"/>
        </w:r>
        <w:r>
          <w:rPr>
            <w:noProof/>
            <w:webHidden/>
          </w:rPr>
          <w:instrText xml:space="preserve"> PAGEREF _Toc91192308 \h </w:instrText>
        </w:r>
        <w:r>
          <w:rPr>
            <w:noProof/>
            <w:webHidden/>
          </w:rPr>
        </w:r>
      </w:ins>
      <w:r>
        <w:rPr>
          <w:noProof/>
          <w:webHidden/>
        </w:rPr>
        <w:fldChar w:fldCharType="separate"/>
      </w:r>
      <w:ins w:id="596" w:author="Tolulope Olugbenga" w:date="2021-12-23T22:50:00Z">
        <w:r>
          <w:rPr>
            <w:noProof/>
            <w:webHidden/>
          </w:rPr>
          <w:t>91</w:t>
        </w:r>
        <w:r>
          <w:rPr>
            <w:noProof/>
            <w:webHidden/>
          </w:rPr>
          <w:fldChar w:fldCharType="end"/>
        </w:r>
        <w:r w:rsidRPr="00214AF8">
          <w:rPr>
            <w:rStyle w:val="Hyperlink"/>
            <w:noProof/>
          </w:rPr>
          <w:fldChar w:fldCharType="end"/>
        </w:r>
      </w:ins>
    </w:p>
    <w:p w14:paraId="12506277" w14:textId="7C1AFB8F" w:rsidR="00FB7758" w:rsidRDefault="00FB7758">
      <w:pPr>
        <w:pStyle w:val="TableofFigures"/>
        <w:tabs>
          <w:tab w:val="right" w:leader="dot" w:pos="8630"/>
        </w:tabs>
        <w:rPr>
          <w:ins w:id="597" w:author="Tolulope Olugbenga" w:date="2021-12-23T22:50:00Z"/>
          <w:rFonts w:asciiTheme="minorHAnsi" w:eastAsiaTheme="minorEastAsia" w:hAnsiTheme="minorHAnsi" w:cstheme="minorBidi"/>
          <w:noProof/>
          <w:sz w:val="22"/>
          <w:szCs w:val="22"/>
          <w:lang w:eastAsia="en-CA"/>
        </w:rPr>
      </w:pPr>
      <w:ins w:id="598"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"_Toc91192309"</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14 – The Overall Performance Metrics – Toronto Dataset</w:t>
        </w:r>
        <w:r>
          <w:rPr>
            <w:noProof/>
            <w:webHidden/>
          </w:rPr>
          <w:tab/>
        </w:r>
        <w:r>
          <w:rPr>
            <w:noProof/>
            <w:webHidden/>
          </w:rPr>
          <w:fldChar w:fldCharType="begin"/>
        </w:r>
        <w:r>
          <w:rPr>
            <w:noProof/>
            <w:webHidden/>
          </w:rPr>
          <w:instrText xml:space="preserve"> PAGEREF _Toc91192309 \h </w:instrText>
        </w:r>
        <w:r>
          <w:rPr>
            <w:noProof/>
            <w:webHidden/>
          </w:rPr>
        </w:r>
      </w:ins>
      <w:r>
        <w:rPr>
          <w:noProof/>
          <w:webHidden/>
        </w:rPr>
        <w:fldChar w:fldCharType="separate"/>
      </w:r>
      <w:ins w:id="599" w:author="Tolulope Olugbenga" w:date="2021-12-23T22:50:00Z">
        <w:r>
          <w:rPr>
            <w:noProof/>
            <w:webHidden/>
          </w:rPr>
          <w:t>102</w:t>
        </w:r>
        <w:r>
          <w:rPr>
            <w:noProof/>
            <w:webHidden/>
          </w:rPr>
          <w:fldChar w:fldCharType="end"/>
        </w:r>
        <w:r w:rsidRPr="00214AF8">
          <w:rPr>
            <w:rStyle w:val="Hyperlink"/>
            <w:noProof/>
          </w:rPr>
          <w:fldChar w:fldCharType="end"/>
        </w:r>
      </w:ins>
    </w:p>
    <w:p w14:paraId="30DE3884" w14:textId="2B54B141" w:rsidR="00FB7758" w:rsidRDefault="00FB7758">
      <w:pPr>
        <w:pStyle w:val="TableofFigures"/>
        <w:tabs>
          <w:tab w:val="right" w:leader="dot" w:pos="8630"/>
        </w:tabs>
        <w:rPr>
          <w:ins w:id="600" w:author="Tolulope Olugbenga" w:date="2021-12-23T22:50:00Z"/>
          <w:rFonts w:asciiTheme="minorHAnsi" w:eastAsiaTheme="minorEastAsia" w:hAnsiTheme="minorHAnsi" w:cstheme="minorBidi"/>
          <w:noProof/>
          <w:sz w:val="22"/>
          <w:szCs w:val="22"/>
          <w:lang w:eastAsia="en-CA"/>
        </w:rPr>
      </w:pPr>
      <w:ins w:id="601"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"_Toc91192310"</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15 - The Overall Performance Metrics – Ottawa Dataset</w:t>
        </w:r>
        <w:r>
          <w:rPr>
            <w:noProof/>
            <w:webHidden/>
          </w:rPr>
          <w:tab/>
        </w:r>
        <w:r>
          <w:rPr>
            <w:noProof/>
            <w:webHidden/>
          </w:rPr>
          <w:fldChar w:fldCharType="begin"/>
        </w:r>
        <w:r>
          <w:rPr>
            <w:noProof/>
            <w:webHidden/>
          </w:rPr>
          <w:instrText xml:space="preserve"> PAGEREF _Toc91192310 \h </w:instrText>
        </w:r>
        <w:r>
          <w:rPr>
            <w:noProof/>
            <w:webHidden/>
          </w:rPr>
        </w:r>
      </w:ins>
      <w:r>
        <w:rPr>
          <w:noProof/>
          <w:webHidden/>
        </w:rPr>
        <w:fldChar w:fldCharType="separate"/>
      </w:r>
      <w:ins w:id="602" w:author="Tolulope Olugbenga" w:date="2021-12-23T22:50:00Z">
        <w:r>
          <w:rPr>
            <w:noProof/>
            <w:webHidden/>
          </w:rPr>
          <w:t>102</w:t>
        </w:r>
        <w:r>
          <w:rPr>
            <w:noProof/>
            <w:webHidden/>
          </w:rPr>
          <w:fldChar w:fldCharType="end"/>
        </w:r>
        <w:r w:rsidRPr="00214AF8">
          <w:rPr>
            <w:rStyle w:val="Hyperlink"/>
            <w:noProof/>
          </w:rPr>
          <w:fldChar w:fldCharType="end"/>
        </w:r>
      </w:ins>
    </w:p>
    <w:p w14:paraId="582ADCCB" w14:textId="12A9EE7D" w:rsidR="00FB7758" w:rsidRDefault="00FB7758">
      <w:pPr>
        <w:pStyle w:val="TableofFigures"/>
        <w:tabs>
          <w:tab w:val="right" w:leader="dot" w:pos="8630"/>
        </w:tabs>
        <w:rPr>
          <w:ins w:id="603" w:author="Tolulope Olugbenga" w:date="2021-12-23T22:50:00Z"/>
          <w:rFonts w:asciiTheme="minorHAnsi" w:eastAsiaTheme="minorEastAsia" w:hAnsiTheme="minorHAnsi" w:cstheme="minorBidi"/>
          <w:noProof/>
          <w:sz w:val="22"/>
          <w:szCs w:val="22"/>
          <w:lang w:eastAsia="en-CA"/>
        </w:rPr>
      </w:pPr>
      <w:ins w:id="604" w:author="Tolulope Olugbenga" w:date="2021-12-23T22:50:00Z">
        <w:r w:rsidRPr="00214AF8">
          <w:rPr>
            <w:rStyle w:val="Hyperlink"/>
            <w:noProof/>
          </w:rPr>
          <w:fldChar w:fldCharType="begin"/>
        </w:r>
        <w:r w:rsidRPr="00214AF8">
          <w:rPr>
            <w:rStyle w:val="Hyperlink"/>
            <w:noProof/>
          </w:rPr>
          <w:instrText xml:space="preserve"> </w:instrText>
        </w:r>
        <w:r>
          <w:rPr>
            <w:noProof/>
          </w:rPr>
          <w:instrText>HYPERLINK \l "_Toc91192311"</w:instrText>
        </w:r>
        <w:r w:rsidRPr="00214AF8">
          <w:rPr>
            <w:rStyle w:val="Hyperlink"/>
            <w:noProof/>
          </w:rPr>
          <w:instrText xml:space="preserve"> </w:instrText>
        </w:r>
        <w:r w:rsidRPr="00214AF8">
          <w:rPr>
            <w:rStyle w:val="Hyperlink"/>
            <w:noProof/>
          </w:rPr>
        </w:r>
        <w:r w:rsidRPr="00214AF8">
          <w:rPr>
            <w:rStyle w:val="Hyperlink"/>
            <w:noProof/>
          </w:rPr>
          <w:fldChar w:fldCharType="separate"/>
        </w:r>
        <w:r w:rsidRPr="00214AF8">
          <w:rPr>
            <w:rStyle w:val="Hyperlink"/>
            <w:noProof/>
          </w:rPr>
          <w:t>Table 16 - The Overall Performance Metrics – Saint John Dataset</w:t>
        </w:r>
        <w:r>
          <w:rPr>
            <w:noProof/>
            <w:webHidden/>
          </w:rPr>
          <w:tab/>
        </w:r>
        <w:r>
          <w:rPr>
            <w:noProof/>
            <w:webHidden/>
          </w:rPr>
          <w:fldChar w:fldCharType="begin"/>
        </w:r>
        <w:r>
          <w:rPr>
            <w:noProof/>
            <w:webHidden/>
          </w:rPr>
          <w:instrText xml:space="preserve"> PAGEREF _Toc91192311 \h </w:instrText>
        </w:r>
        <w:r>
          <w:rPr>
            <w:noProof/>
            <w:webHidden/>
          </w:rPr>
        </w:r>
      </w:ins>
      <w:r>
        <w:rPr>
          <w:noProof/>
          <w:webHidden/>
        </w:rPr>
        <w:fldChar w:fldCharType="separate"/>
      </w:r>
      <w:ins w:id="605" w:author="Tolulope Olugbenga" w:date="2021-12-23T22:50:00Z">
        <w:r>
          <w:rPr>
            <w:noProof/>
            <w:webHidden/>
          </w:rPr>
          <w:t>102</w:t>
        </w:r>
        <w:r>
          <w:rPr>
            <w:noProof/>
            <w:webHidden/>
          </w:rPr>
          <w:fldChar w:fldCharType="end"/>
        </w:r>
        <w:r w:rsidRPr="00214AF8">
          <w:rPr>
            <w:rStyle w:val="Hyperlink"/>
            <w:noProof/>
          </w:rPr>
          <w:fldChar w:fldCharType="end"/>
        </w:r>
      </w:ins>
    </w:p>
    <w:p w14:paraId="2FE5CFD9" w14:textId="7F654477" w:rsidR="00CA61ED" w:rsidDel="00AF0AC2" w:rsidRDefault="00CA61ED">
      <w:pPr>
        <w:pStyle w:val="TableofFigures"/>
        <w:tabs>
          <w:tab w:val="right" w:leader="dot" w:pos="8630"/>
        </w:tabs>
        <w:rPr>
          <w:del w:id="606" w:author="Tolulope Olugbenga" w:date="2021-12-22T19:51:00Z"/>
          <w:rFonts w:asciiTheme="minorHAnsi" w:eastAsiaTheme="minorEastAsia" w:hAnsiTheme="minorHAnsi" w:cstheme="minorBidi"/>
          <w:noProof/>
          <w:sz w:val="22"/>
          <w:szCs w:val="22"/>
          <w:lang w:eastAsia="en-CA"/>
        </w:rPr>
      </w:pPr>
      <w:del w:id="607" w:author="Tolulope Olugbenga" w:date="2021-12-22T19:51:00Z">
        <w:r w:rsidRPr="00AF0AC2" w:rsidDel="00AF0AC2">
          <w:rPr>
            <w:noProof/>
            <w:rPrChange w:id="608" w:author="Tolulope Olugbenga" w:date="2021-12-22T19:51:00Z">
              <w:rPr>
                <w:rStyle w:val="Hyperlink"/>
                <w:noProof/>
              </w:rPr>
            </w:rPrChange>
          </w:rPr>
          <w:delText>Table 1 - Formulas for Several Frequently Used Performance Metrics</w:delText>
        </w:r>
        <w:r w:rsidDel="00AF0AC2">
          <w:rPr>
            <w:noProof/>
            <w:webHidden/>
          </w:rPr>
          <w:tab/>
        </w:r>
      </w:del>
      <w:del w:id="609" w:author="Tolulope Olugbenga" w:date="2021-12-22T12:56:00Z">
        <w:r w:rsidDel="002E3566">
          <w:rPr>
            <w:noProof/>
            <w:webHidden/>
          </w:rPr>
          <w:delText>28</w:delText>
        </w:r>
      </w:del>
    </w:p>
    <w:p w14:paraId="1E63781F" w14:textId="000D2EBD" w:rsidR="00CA61ED" w:rsidDel="00AF0AC2" w:rsidRDefault="00CA61ED">
      <w:pPr>
        <w:pStyle w:val="TableofFigures"/>
        <w:tabs>
          <w:tab w:val="right" w:leader="dot" w:pos="8630"/>
        </w:tabs>
        <w:rPr>
          <w:del w:id="610" w:author="Tolulope Olugbenga" w:date="2021-12-22T19:51:00Z"/>
          <w:rFonts w:asciiTheme="minorHAnsi" w:eastAsiaTheme="minorEastAsia" w:hAnsiTheme="minorHAnsi" w:cstheme="minorBidi"/>
          <w:noProof/>
          <w:sz w:val="22"/>
          <w:szCs w:val="22"/>
          <w:lang w:eastAsia="en-CA"/>
        </w:rPr>
      </w:pPr>
      <w:del w:id="611" w:author="Tolulope Olugbenga" w:date="2021-12-22T19:51:00Z">
        <w:r w:rsidRPr="00AF0AC2" w:rsidDel="00AF0AC2">
          <w:rPr>
            <w:noProof/>
            <w:rPrChange w:id="612" w:author="Tolulope Olugbenga" w:date="2021-12-22T19:51:00Z">
              <w:rPr>
                <w:rStyle w:val="Hyperlink"/>
                <w:noProof/>
              </w:rPr>
            </w:rPrChange>
          </w:rPr>
          <w:delText>Table 2 - The MLR Forecaster's Independent Variables</w:delText>
        </w:r>
        <w:r w:rsidDel="00AF0AC2">
          <w:rPr>
            <w:noProof/>
            <w:webHidden/>
          </w:rPr>
          <w:tab/>
        </w:r>
      </w:del>
      <w:del w:id="613" w:author="Tolulope Olugbenga" w:date="2021-12-22T12:56:00Z">
        <w:r w:rsidDel="002E3566">
          <w:rPr>
            <w:noProof/>
            <w:webHidden/>
          </w:rPr>
          <w:delText>34</w:delText>
        </w:r>
      </w:del>
    </w:p>
    <w:p w14:paraId="69041141" w14:textId="14C6BD1D" w:rsidR="00CA61ED" w:rsidDel="00AF0AC2" w:rsidRDefault="00CA61ED">
      <w:pPr>
        <w:pStyle w:val="TableofFigures"/>
        <w:tabs>
          <w:tab w:val="right" w:leader="dot" w:pos="8630"/>
        </w:tabs>
        <w:rPr>
          <w:del w:id="614" w:author="Tolulope Olugbenga" w:date="2021-12-22T19:51:00Z"/>
          <w:rFonts w:asciiTheme="minorHAnsi" w:eastAsiaTheme="minorEastAsia" w:hAnsiTheme="minorHAnsi" w:cstheme="minorBidi"/>
          <w:noProof/>
          <w:sz w:val="22"/>
          <w:szCs w:val="22"/>
          <w:lang w:eastAsia="en-CA"/>
        </w:rPr>
      </w:pPr>
      <w:del w:id="615" w:author="Tolulope Olugbenga" w:date="2021-12-22T19:51:00Z">
        <w:r w:rsidRPr="00AF0AC2" w:rsidDel="00AF0AC2">
          <w:rPr>
            <w:noProof/>
            <w:rPrChange w:id="616" w:author="Tolulope Olugbenga" w:date="2021-12-22T19:51:00Z">
              <w:rPr>
                <w:rStyle w:val="Hyperlink"/>
                <w:noProof/>
              </w:rPr>
            </w:rPrChange>
          </w:rPr>
          <w:delText>Table 3 - The SARIMAX hyperparameters that were used across all datasets</w:delText>
        </w:r>
        <w:r w:rsidDel="00AF0AC2">
          <w:rPr>
            <w:noProof/>
            <w:webHidden/>
          </w:rPr>
          <w:tab/>
        </w:r>
      </w:del>
      <w:del w:id="617" w:author="Tolulope Olugbenga" w:date="2021-12-22T12:56:00Z">
        <w:r w:rsidDel="002E3566">
          <w:rPr>
            <w:noProof/>
            <w:webHidden/>
          </w:rPr>
          <w:delText>34</w:delText>
        </w:r>
      </w:del>
    </w:p>
    <w:p w14:paraId="5C16DC34" w14:textId="2751BAB5" w:rsidR="00CA61ED" w:rsidDel="00AF0AC2" w:rsidRDefault="00CA61ED">
      <w:pPr>
        <w:pStyle w:val="TableofFigures"/>
        <w:tabs>
          <w:tab w:val="right" w:leader="dot" w:pos="8630"/>
        </w:tabs>
        <w:rPr>
          <w:del w:id="618" w:author="Tolulope Olugbenga" w:date="2021-12-22T19:51:00Z"/>
          <w:rFonts w:asciiTheme="minorHAnsi" w:eastAsiaTheme="minorEastAsia" w:hAnsiTheme="minorHAnsi" w:cstheme="minorBidi"/>
          <w:noProof/>
          <w:sz w:val="22"/>
          <w:szCs w:val="22"/>
          <w:lang w:eastAsia="en-CA"/>
        </w:rPr>
      </w:pPr>
      <w:del w:id="619" w:author="Tolulope Olugbenga" w:date="2021-12-22T19:51:00Z">
        <w:r w:rsidRPr="00AF0AC2" w:rsidDel="00AF0AC2">
          <w:rPr>
            <w:noProof/>
            <w:rPrChange w:id="620" w:author="Tolulope Olugbenga" w:date="2021-12-22T19:51:00Z">
              <w:rPr>
                <w:rStyle w:val="Hyperlink"/>
                <w:noProof/>
              </w:rPr>
            </w:rPrChange>
          </w:rPr>
          <w:delText>Table 4 - Overall MAPE and RMSE for Each Forecaster – Toronto Dataset</w:delText>
        </w:r>
        <w:r w:rsidDel="00AF0AC2">
          <w:rPr>
            <w:noProof/>
            <w:webHidden/>
          </w:rPr>
          <w:tab/>
        </w:r>
      </w:del>
      <w:del w:id="621" w:author="Tolulope Olugbenga" w:date="2021-12-22T12:56:00Z">
        <w:r w:rsidDel="002E3566">
          <w:rPr>
            <w:noProof/>
            <w:webHidden/>
          </w:rPr>
          <w:delText>40</w:delText>
        </w:r>
      </w:del>
    </w:p>
    <w:p w14:paraId="740A9ED0" w14:textId="05748998" w:rsidR="00CA61ED" w:rsidDel="00AF0AC2" w:rsidRDefault="00CA61ED">
      <w:pPr>
        <w:pStyle w:val="TableofFigures"/>
        <w:tabs>
          <w:tab w:val="right" w:leader="dot" w:pos="8630"/>
        </w:tabs>
        <w:rPr>
          <w:del w:id="622" w:author="Tolulope Olugbenga" w:date="2021-12-22T19:51:00Z"/>
          <w:rFonts w:asciiTheme="minorHAnsi" w:eastAsiaTheme="minorEastAsia" w:hAnsiTheme="minorHAnsi" w:cstheme="minorBidi"/>
          <w:noProof/>
          <w:sz w:val="22"/>
          <w:szCs w:val="22"/>
          <w:lang w:eastAsia="en-CA"/>
        </w:rPr>
      </w:pPr>
      <w:del w:id="623" w:author="Tolulope Olugbenga" w:date="2021-12-22T19:51:00Z">
        <w:r w:rsidRPr="00AF0AC2" w:rsidDel="00AF0AC2">
          <w:rPr>
            <w:noProof/>
            <w:rPrChange w:id="624" w:author="Tolulope Olugbenga" w:date="2021-12-22T19:51:00Z">
              <w:rPr>
                <w:rStyle w:val="Hyperlink"/>
                <w:noProof/>
              </w:rPr>
            </w:rPrChange>
          </w:rPr>
          <w:delText>Table 5 - Matrix Analysis of Peak Values and Time Difference – Toronto Dataset</w:delText>
        </w:r>
        <w:r w:rsidDel="00AF0AC2">
          <w:rPr>
            <w:noProof/>
            <w:webHidden/>
          </w:rPr>
          <w:tab/>
        </w:r>
      </w:del>
      <w:del w:id="625" w:author="Tolulope Olugbenga" w:date="2021-12-22T12:56:00Z">
        <w:r w:rsidDel="002E3566">
          <w:rPr>
            <w:noProof/>
            <w:webHidden/>
          </w:rPr>
          <w:delText>40</w:delText>
        </w:r>
      </w:del>
    </w:p>
    <w:p w14:paraId="567B8F4B" w14:textId="62CF3354" w:rsidR="00CA61ED" w:rsidDel="00AF0AC2" w:rsidRDefault="00CA61ED">
      <w:pPr>
        <w:pStyle w:val="TableofFigures"/>
        <w:tabs>
          <w:tab w:val="right" w:leader="dot" w:pos="8630"/>
        </w:tabs>
        <w:rPr>
          <w:del w:id="626" w:author="Tolulope Olugbenga" w:date="2021-12-22T19:51:00Z"/>
          <w:rFonts w:asciiTheme="minorHAnsi" w:eastAsiaTheme="minorEastAsia" w:hAnsiTheme="minorHAnsi" w:cstheme="minorBidi"/>
          <w:noProof/>
          <w:sz w:val="22"/>
          <w:szCs w:val="22"/>
          <w:lang w:eastAsia="en-CA"/>
        </w:rPr>
      </w:pPr>
      <w:del w:id="627" w:author="Tolulope Olugbenga" w:date="2021-12-22T19:51:00Z">
        <w:r w:rsidRPr="00AF0AC2" w:rsidDel="00AF0AC2">
          <w:rPr>
            <w:noProof/>
            <w:rPrChange w:id="628" w:author="Tolulope Olugbenga" w:date="2021-12-22T19:51:00Z">
              <w:rPr>
                <w:rStyle w:val="Hyperlink"/>
                <w:noProof/>
              </w:rPr>
            </w:rPrChange>
          </w:rPr>
          <w:delText>Table 6 - Overall MAPE and RMSE for Each Forecaster – Ottawa Dataset</w:delText>
        </w:r>
        <w:r w:rsidDel="00AF0AC2">
          <w:rPr>
            <w:noProof/>
            <w:webHidden/>
          </w:rPr>
          <w:tab/>
        </w:r>
      </w:del>
      <w:del w:id="629" w:author="Tolulope Olugbenga" w:date="2021-12-22T12:56:00Z">
        <w:r w:rsidDel="002E3566">
          <w:rPr>
            <w:noProof/>
            <w:webHidden/>
          </w:rPr>
          <w:delText>41</w:delText>
        </w:r>
      </w:del>
    </w:p>
    <w:p w14:paraId="5D35024B" w14:textId="41F116AD" w:rsidR="00CA61ED" w:rsidDel="00AF0AC2" w:rsidRDefault="00CA61ED">
      <w:pPr>
        <w:pStyle w:val="TableofFigures"/>
        <w:tabs>
          <w:tab w:val="right" w:leader="dot" w:pos="8630"/>
        </w:tabs>
        <w:rPr>
          <w:del w:id="630" w:author="Tolulope Olugbenga" w:date="2021-12-22T19:51:00Z"/>
          <w:rFonts w:asciiTheme="minorHAnsi" w:eastAsiaTheme="minorEastAsia" w:hAnsiTheme="minorHAnsi" w:cstheme="minorBidi"/>
          <w:noProof/>
          <w:sz w:val="22"/>
          <w:szCs w:val="22"/>
          <w:lang w:eastAsia="en-CA"/>
        </w:rPr>
      </w:pPr>
      <w:del w:id="631" w:author="Tolulope Olugbenga" w:date="2021-12-22T19:51:00Z">
        <w:r w:rsidRPr="00AF0AC2" w:rsidDel="00AF0AC2">
          <w:rPr>
            <w:noProof/>
            <w:rPrChange w:id="632" w:author="Tolulope Olugbenga" w:date="2021-12-22T19:51:00Z">
              <w:rPr>
                <w:rStyle w:val="Hyperlink"/>
                <w:noProof/>
              </w:rPr>
            </w:rPrChange>
          </w:rPr>
          <w:delText>Table 7 - Matrix Analysis of Peak Values and Time Difference – Ottawa Dataset</w:delText>
        </w:r>
        <w:r w:rsidDel="00AF0AC2">
          <w:rPr>
            <w:noProof/>
            <w:webHidden/>
          </w:rPr>
          <w:tab/>
        </w:r>
      </w:del>
      <w:del w:id="633" w:author="Tolulope Olugbenga" w:date="2021-12-22T12:56:00Z">
        <w:r w:rsidDel="002E3566">
          <w:rPr>
            <w:noProof/>
            <w:webHidden/>
          </w:rPr>
          <w:delText>42</w:delText>
        </w:r>
      </w:del>
    </w:p>
    <w:p w14:paraId="55A5CD1D" w14:textId="58FFB9AC" w:rsidR="00CA61ED" w:rsidDel="00AF0AC2" w:rsidRDefault="00CA61ED">
      <w:pPr>
        <w:pStyle w:val="TableofFigures"/>
        <w:tabs>
          <w:tab w:val="right" w:leader="dot" w:pos="8630"/>
        </w:tabs>
        <w:rPr>
          <w:del w:id="634" w:author="Tolulope Olugbenga" w:date="2021-12-22T19:51:00Z"/>
          <w:rFonts w:asciiTheme="minorHAnsi" w:eastAsiaTheme="minorEastAsia" w:hAnsiTheme="minorHAnsi" w:cstheme="minorBidi"/>
          <w:noProof/>
          <w:sz w:val="22"/>
          <w:szCs w:val="22"/>
          <w:lang w:eastAsia="en-CA"/>
        </w:rPr>
      </w:pPr>
      <w:del w:id="635" w:author="Tolulope Olugbenga" w:date="2021-12-22T19:51:00Z">
        <w:r w:rsidRPr="00AF0AC2" w:rsidDel="00AF0AC2">
          <w:rPr>
            <w:noProof/>
            <w:rPrChange w:id="636" w:author="Tolulope Olugbenga" w:date="2021-12-22T19:51:00Z">
              <w:rPr>
                <w:rStyle w:val="Hyperlink"/>
                <w:noProof/>
              </w:rPr>
            </w:rPrChange>
          </w:rPr>
          <w:delText>Table 8 - Overall MAPE and RMSE for Each Forecaster – Saint John Dataset</w:delText>
        </w:r>
        <w:r w:rsidDel="00AF0AC2">
          <w:rPr>
            <w:noProof/>
            <w:webHidden/>
          </w:rPr>
          <w:tab/>
        </w:r>
      </w:del>
      <w:del w:id="637" w:author="Tolulope Olugbenga" w:date="2021-12-22T12:56:00Z">
        <w:r w:rsidDel="002E3566">
          <w:rPr>
            <w:noProof/>
            <w:webHidden/>
          </w:rPr>
          <w:delText>43</w:delText>
        </w:r>
      </w:del>
    </w:p>
    <w:p w14:paraId="54BAB184" w14:textId="6582D89E" w:rsidR="00CA61ED" w:rsidDel="00AF0AC2" w:rsidRDefault="00CA61ED">
      <w:pPr>
        <w:pStyle w:val="TableofFigures"/>
        <w:tabs>
          <w:tab w:val="right" w:leader="dot" w:pos="8630"/>
        </w:tabs>
        <w:rPr>
          <w:del w:id="638" w:author="Tolulope Olugbenga" w:date="2021-12-22T19:51:00Z"/>
          <w:rFonts w:asciiTheme="minorHAnsi" w:eastAsiaTheme="minorEastAsia" w:hAnsiTheme="minorHAnsi" w:cstheme="minorBidi"/>
          <w:noProof/>
          <w:sz w:val="22"/>
          <w:szCs w:val="22"/>
          <w:lang w:eastAsia="en-CA"/>
        </w:rPr>
      </w:pPr>
      <w:del w:id="639" w:author="Tolulope Olugbenga" w:date="2021-12-22T19:51:00Z">
        <w:r w:rsidRPr="00AF0AC2" w:rsidDel="00AF0AC2">
          <w:rPr>
            <w:noProof/>
            <w:rPrChange w:id="640" w:author="Tolulope Olugbenga" w:date="2021-12-22T19:51:00Z">
              <w:rPr>
                <w:rStyle w:val="Hyperlink"/>
                <w:noProof/>
              </w:rPr>
            </w:rPrChange>
          </w:rPr>
          <w:delText>Table 9 - Matrix Analysis of Peak Values and Time Difference – Saint John Dataset</w:delText>
        </w:r>
        <w:r w:rsidDel="00AF0AC2">
          <w:rPr>
            <w:noProof/>
            <w:webHidden/>
          </w:rPr>
          <w:tab/>
        </w:r>
      </w:del>
      <w:del w:id="641" w:author="Tolulope Olugbenga" w:date="2021-12-22T12:56:00Z">
        <w:r w:rsidDel="002E3566">
          <w:rPr>
            <w:noProof/>
            <w:webHidden/>
          </w:rPr>
          <w:delText>43</w:delText>
        </w:r>
      </w:del>
    </w:p>
    <w:p w14:paraId="193908F2" w14:textId="67BD1D22" w:rsidR="00CA61ED" w:rsidDel="00AF0AC2" w:rsidRDefault="00CA61ED">
      <w:pPr>
        <w:pStyle w:val="TableofFigures"/>
        <w:tabs>
          <w:tab w:val="right" w:leader="dot" w:pos="8630"/>
        </w:tabs>
        <w:rPr>
          <w:del w:id="642" w:author="Tolulope Olugbenga" w:date="2021-12-22T19:51:00Z"/>
          <w:rFonts w:asciiTheme="minorHAnsi" w:eastAsiaTheme="minorEastAsia" w:hAnsiTheme="minorHAnsi" w:cstheme="minorBidi"/>
          <w:noProof/>
          <w:sz w:val="22"/>
          <w:szCs w:val="22"/>
          <w:lang w:eastAsia="en-CA"/>
        </w:rPr>
      </w:pPr>
      <w:del w:id="643" w:author="Tolulope Olugbenga" w:date="2021-12-22T19:51:00Z">
        <w:r w:rsidRPr="00AF0AC2" w:rsidDel="00AF0AC2">
          <w:rPr>
            <w:noProof/>
            <w:rPrChange w:id="644" w:author="Tolulope Olugbenga" w:date="2021-12-22T19:51:00Z">
              <w:rPr>
                <w:rStyle w:val="Hyperlink"/>
                <w:noProof/>
              </w:rPr>
            </w:rPrChange>
          </w:rPr>
          <w:delText>Table 10 - Seasonal MAPE and RMSE for the Toronto Dataset</w:delText>
        </w:r>
        <w:r w:rsidDel="00AF0AC2">
          <w:rPr>
            <w:noProof/>
            <w:webHidden/>
          </w:rPr>
          <w:tab/>
        </w:r>
      </w:del>
      <w:del w:id="645" w:author="Tolulope Olugbenga" w:date="2021-12-22T12:56:00Z">
        <w:r w:rsidDel="002E3566">
          <w:rPr>
            <w:noProof/>
            <w:webHidden/>
          </w:rPr>
          <w:delText>51</w:delText>
        </w:r>
      </w:del>
    </w:p>
    <w:p w14:paraId="3C18E649" w14:textId="5D13853B" w:rsidR="00CA61ED" w:rsidDel="00AF0AC2" w:rsidRDefault="00CA61ED">
      <w:pPr>
        <w:pStyle w:val="TableofFigures"/>
        <w:tabs>
          <w:tab w:val="right" w:leader="dot" w:pos="8630"/>
        </w:tabs>
        <w:rPr>
          <w:del w:id="646" w:author="Tolulope Olugbenga" w:date="2021-12-22T19:51:00Z"/>
          <w:rFonts w:asciiTheme="minorHAnsi" w:eastAsiaTheme="minorEastAsia" w:hAnsiTheme="minorHAnsi" w:cstheme="minorBidi"/>
          <w:noProof/>
          <w:sz w:val="22"/>
          <w:szCs w:val="22"/>
          <w:lang w:eastAsia="en-CA"/>
        </w:rPr>
      </w:pPr>
      <w:del w:id="647" w:author="Tolulope Olugbenga" w:date="2021-12-22T19:51:00Z">
        <w:r w:rsidRPr="00AF0AC2" w:rsidDel="00AF0AC2">
          <w:rPr>
            <w:noProof/>
            <w:rPrChange w:id="648" w:author="Tolulope Olugbenga" w:date="2021-12-22T19:51:00Z">
              <w:rPr>
                <w:rStyle w:val="Hyperlink"/>
                <w:noProof/>
              </w:rPr>
            </w:rPrChange>
          </w:rPr>
          <w:delText>Table 11 - Seasonal MAPE and RMSE for the Ottawa Dataset</w:delText>
        </w:r>
        <w:r w:rsidDel="00AF0AC2">
          <w:rPr>
            <w:noProof/>
            <w:webHidden/>
          </w:rPr>
          <w:tab/>
        </w:r>
      </w:del>
      <w:del w:id="649" w:author="Tolulope Olugbenga" w:date="2021-12-22T12:56:00Z">
        <w:r w:rsidDel="002E3566">
          <w:rPr>
            <w:noProof/>
            <w:webHidden/>
          </w:rPr>
          <w:delText>59</w:delText>
        </w:r>
      </w:del>
    </w:p>
    <w:p w14:paraId="2247451B" w14:textId="50EB0724" w:rsidR="00CA61ED" w:rsidDel="00AF0AC2" w:rsidRDefault="00CA61ED">
      <w:pPr>
        <w:pStyle w:val="TableofFigures"/>
        <w:tabs>
          <w:tab w:val="right" w:leader="dot" w:pos="8630"/>
        </w:tabs>
        <w:rPr>
          <w:del w:id="650" w:author="Tolulope Olugbenga" w:date="2021-12-22T19:51:00Z"/>
          <w:rFonts w:asciiTheme="minorHAnsi" w:eastAsiaTheme="minorEastAsia" w:hAnsiTheme="minorHAnsi" w:cstheme="minorBidi"/>
          <w:noProof/>
          <w:sz w:val="22"/>
          <w:szCs w:val="22"/>
          <w:lang w:eastAsia="en-CA"/>
        </w:rPr>
      </w:pPr>
      <w:del w:id="651" w:author="Tolulope Olugbenga" w:date="2021-12-22T19:51:00Z">
        <w:r w:rsidRPr="00AF0AC2" w:rsidDel="00AF0AC2">
          <w:rPr>
            <w:noProof/>
            <w:rPrChange w:id="652" w:author="Tolulope Olugbenga" w:date="2021-12-22T19:51:00Z">
              <w:rPr>
                <w:rStyle w:val="Hyperlink"/>
                <w:noProof/>
              </w:rPr>
            </w:rPrChange>
          </w:rPr>
          <w:delText>Table 12 - Seasonal MAPE and RMSE for the Saint John Dataset</w:delText>
        </w:r>
        <w:r w:rsidDel="00AF0AC2">
          <w:rPr>
            <w:noProof/>
            <w:webHidden/>
          </w:rPr>
          <w:tab/>
        </w:r>
      </w:del>
      <w:del w:id="653" w:author="Tolulope Olugbenga" w:date="2021-12-22T12:56:00Z">
        <w:r w:rsidDel="002E3566">
          <w:rPr>
            <w:noProof/>
            <w:webHidden/>
          </w:rPr>
          <w:delText>66</w:delText>
        </w:r>
      </w:del>
    </w:p>
    <w:p w14:paraId="2332D455" w14:textId="637DE0B2" w:rsidR="00CA61ED" w:rsidDel="00AF0AC2" w:rsidRDefault="00CA61ED">
      <w:pPr>
        <w:pStyle w:val="TableofFigures"/>
        <w:tabs>
          <w:tab w:val="right" w:leader="dot" w:pos="8630"/>
        </w:tabs>
        <w:rPr>
          <w:del w:id="654" w:author="Tolulope Olugbenga" w:date="2021-12-22T19:51:00Z"/>
          <w:rFonts w:asciiTheme="minorHAnsi" w:eastAsiaTheme="minorEastAsia" w:hAnsiTheme="minorHAnsi" w:cstheme="minorBidi"/>
          <w:noProof/>
          <w:sz w:val="22"/>
          <w:szCs w:val="22"/>
          <w:lang w:eastAsia="en-CA"/>
        </w:rPr>
      </w:pPr>
      <w:del w:id="655" w:author="Tolulope Olugbenga" w:date="2021-12-22T19:51:00Z">
        <w:r w:rsidRPr="00AF0AC2" w:rsidDel="00AF0AC2">
          <w:rPr>
            <w:noProof/>
            <w:rPrChange w:id="656" w:author="Tolulope Olugbenga" w:date="2021-12-22T19:51:00Z">
              <w:rPr>
                <w:rStyle w:val="Hyperlink"/>
                <w:noProof/>
              </w:rPr>
            </w:rPrChange>
          </w:rPr>
          <w:delText>Table 13 – The Overall Performance Metrics – Toronto Dataset</w:delText>
        </w:r>
        <w:r w:rsidDel="00AF0AC2">
          <w:rPr>
            <w:noProof/>
            <w:webHidden/>
          </w:rPr>
          <w:tab/>
        </w:r>
      </w:del>
      <w:del w:id="657" w:author="Tolulope Olugbenga" w:date="2021-12-22T12:56:00Z">
        <w:r w:rsidDel="002E3566">
          <w:rPr>
            <w:noProof/>
            <w:webHidden/>
          </w:rPr>
          <w:delText>104</w:delText>
        </w:r>
      </w:del>
    </w:p>
    <w:p w14:paraId="70088B35" w14:textId="6F21E6BA" w:rsidR="00CA61ED" w:rsidDel="00AF0AC2" w:rsidRDefault="00CA61ED">
      <w:pPr>
        <w:pStyle w:val="TableofFigures"/>
        <w:tabs>
          <w:tab w:val="right" w:leader="dot" w:pos="8630"/>
        </w:tabs>
        <w:rPr>
          <w:del w:id="658" w:author="Tolulope Olugbenga" w:date="2021-12-22T19:51:00Z"/>
          <w:rFonts w:asciiTheme="minorHAnsi" w:eastAsiaTheme="minorEastAsia" w:hAnsiTheme="minorHAnsi" w:cstheme="minorBidi"/>
          <w:noProof/>
          <w:sz w:val="22"/>
          <w:szCs w:val="22"/>
          <w:lang w:eastAsia="en-CA"/>
        </w:rPr>
      </w:pPr>
      <w:del w:id="659" w:author="Tolulope Olugbenga" w:date="2021-12-22T19:51:00Z">
        <w:r w:rsidRPr="00AF0AC2" w:rsidDel="00AF0AC2">
          <w:rPr>
            <w:noProof/>
            <w:rPrChange w:id="660" w:author="Tolulope Olugbenga" w:date="2021-12-22T19:51:00Z">
              <w:rPr>
                <w:rStyle w:val="Hyperlink"/>
                <w:noProof/>
              </w:rPr>
            </w:rPrChange>
          </w:rPr>
          <w:delText>Table 14 - The Overall Performance Metrics – Ottawa Dataset</w:delText>
        </w:r>
        <w:r w:rsidDel="00AF0AC2">
          <w:rPr>
            <w:noProof/>
            <w:webHidden/>
          </w:rPr>
          <w:tab/>
        </w:r>
      </w:del>
      <w:del w:id="661" w:author="Tolulope Olugbenga" w:date="2021-12-22T12:56:00Z">
        <w:r w:rsidDel="002E3566">
          <w:rPr>
            <w:noProof/>
            <w:webHidden/>
          </w:rPr>
          <w:delText>104</w:delText>
        </w:r>
      </w:del>
    </w:p>
    <w:p w14:paraId="12D1514A" w14:textId="029D5427" w:rsidR="00CA61ED" w:rsidDel="00AF0AC2" w:rsidRDefault="00CA61ED">
      <w:pPr>
        <w:pStyle w:val="TableofFigures"/>
        <w:tabs>
          <w:tab w:val="right" w:leader="dot" w:pos="8630"/>
        </w:tabs>
        <w:rPr>
          <w:del w:id="662" w:author="Tolulope Olugbenga" w:date="2021-12-22T19:51:00Z"/>
          <w:rFonts w:asciiTheme="minorHAnsi" w:eastAsiaTheme="minorEastAsia" w:hAnsiTheme="minorHAnsi" w:cstheme="minorBidi"/>
          <w:noProof/>
          <w:sz w:val="22"/>
          <w:szCs w:val="22"/>
          <w:lang w:eastAsia="en-CA"/>
        </w:rPr>
      </w:pPr>
      <w:del w:id="663" w:author="Tolulope Olugbenga" w:date="2021-12-22T19:51:00Z">
        <w:r w:rsidRPr="00AF0AC2" w:rsidDel="00AF0AC2">
          <w:rPr>
            <w:noProof/>
            <w:rPrChange w:id="664" w:author="Tolulope Olugbenga" w:date="2021-12-22T19:51:00Z">
              <w:rPr>
                <w:rStyle w:val="Hyperlink"/>
                <w:noProof/>
              </w:rPr>
            </w:rPrChange>
          </w:rPr>
          <w:delText>Table 15 - The Overall Performance Metrics – Saint John Dataset</w:delText>
        </w:r>
        <w:r w:rsidDel="00AF0AC2">
          <w:rPr>
            <w:noProof/>
            <w:webHidden/>
          </w:rPr>
          <w:tab/>
        </w:r>
      </w:del>
      <w:del w:id="665" w:author="Tolulope Olugbenga" w:date="2021-12-22T12:56:00Z">
        <w:r w:rsidDel="002E3566">
          <w:rPr>
            <w:noProof/>
            <w:webHidden/>
          </w:rPr>
          <w:delText>104</w:delText>
        </w:r>
      </w:del>
    </w:p>
    <w:p w14:paraId="41310AC4" w14:textId="0328400E"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66" w:name="_Toc91192222"/>
      <w:r>
        <w:lastRenderedPageBreak/>
        <w:t>List of Figures</w:t>
      </w:r>
      <w:bookmarkEnd w:id="666"/>
      <w:r>
        <w:t xml:space="preserve"> </w:t>
      </w:r>
    </w:p>
    <w:p w14:paraId="28B6884C" w14:textId="3081D249" w:rsidR="00FB7758" w:rsidRDefault="00562D90">
      <w:pPr>
        <w:pStyle w:val="TableofFigures"/>
        <w:tabs>
          <w:tab w:val="right" w:leader="dot" w:pos="8630"/>
        </w:tabs>
        <w:rPr>
          <w:ins w:id="667" w:author="Tolulope Olugbenga" w:date="2021-12-23T22:50:00Z"/>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ins w:id="668" w:author="Tolulope Olugbenga" w:date="2021-12-23T22:50:00Z">
        <w:r w:rsidR="00FB7758" w:rsidRPr="00D67367">
          <w:rPr>
            <w:rStyle w:val="Hyperlink"/>
            <w:noProof/>
          </w:rPr>
          <w:fldChar w:fldCharType="begin"/>
        </w:r>
        <w:r w:rsidR="00FB7758" w:rsidRPr="00D67367">
          <w:rPr>
            <w:rStyle w:val="Hyperlink"/>
            <w:noProof/>
          </w:rPr>
          <w:instrText xml:space="preserve"> </w:instrText>
        </w:r>
        <w:r w:rsidR="00FB7758">
          <w:rPr>
            <w:noProof/>
          </w:rPr>
          <w:instrText>HYPERLINK \l "_Toc91192312"</w:instrText>
        </w:r>
        <w:r w:rsidR="00FB7758" w:rsidRPr="00D67367">
          <w:rPr>
            <w:rStyle w:val="Hyperlink"/>
            <w:noProof/>
          </w:rPr>
          <w:instrText xml:space="preserve"> </w:instrText>
        </w:r>
        <w:r w:rsidR="00FB7758" w:rsidRPr="00D67367">
          <w:rPr>
            <w:rStyle w:val="Hyperlink"/>
            <w:noProof/>
          </w:rPr>
        </w:r>
        <w:r w:rsidR="00FB7758" w:rsidRPr="00D67367">
          <w:rPr>
            <w:rStyle w:val="Hyperlink"/>
            <w:noProof/>
          </w:rPr>
          <w:fldChar w:fldCharType="separate"/>
        </w:r>
        <w:r w:rsidR="00FB7758" w:rsidRPr="00D67367">
          <w:rPr>
            <w:rStyle w:val="Hyperlink"/>
            <w:noProof/>
          </w:rPr>
          <w:t>Figure 1 - The Block Diagram of the Third Generation ANNSTLF [38]</w:t>
        </w:r>
        <w:r w:rsidR="00FB7758">
          <w:rPr>
            <w:noProof/>
            <w:webHidden/>
          </w:rPr>
          <w:tab/>
        </w:r>
        <w:r w:rsidR="00FB7758">
          <w:rPr>
            <w:noProof/>
            <w:webHidden/>
          </w:rPr>
          <w:fldChar w:fldCharType="begin"/>
        </w:r>
        <w:r w:rsidR="00FB7758">
          <w:rPr>
            <w:noProof/>
            <w:webHidden/>
          </w:rPr>
          <w:instrText xml:space="preserve"> PAGEREF _Toc91192312 \h </w:instrText>
        </w:r>
        <w:r w:rsidR="00FB7758">
          <w:rPr>
            <w:noProof/>
            <w:webHidden/>
          </w:rPr>
        </w:r>
      </w:ins>
      <w:r w:rsidR="00FB7758">
        <w:rPr>
          <w:noProof/>
          <w:webHidden/>
        </w:rPr>
        <w:fldChar w:fldCharType="separate"/>
      </w:r>
      <w:ins w:id="669" w:author="Tolulope Olugbenga" w:date="2021-12-23T22:50:00Z">
        <w:r w:rsidR="00FB7758">
          <w:rPr>
            <w:noProof/>
            <w:webHidden/>
          </w:rPr>
          <w:t>13</w:t>
        </w:r>
        <w:r w:rsidR="00FB7758">
          <w:rPr>
            <w:noProof/>
            <w:webHidden/>
          </w:rPr>
          <w:fldChar w:fldCharType="end"/>
        </w:r>
        <w:r w:rsidR="00FB7758" w:rsidRPr="00D67367">
          <w:rPr>
            <w:rStyle w:val="Hyperlink"/>
            <w:noProof/>
          </w:rPr>
          <w:fldChar w:fldCharType="end"/>
        </w:r>
      </w:ins>
    </w:p>
    <w:p w14:paraId="7D979509" w14:textId="54F89449" w:rsidR="00FB7758" w:rsidRDefault="00FB7758">
      <w:pPr>
        <w:pStyle w:val="TableofFigures"/>
        <w:tabs>
          <w:tab w:val="right" w:leader="dot" w:pos="8630"/>
        </w:tabs>
        <w:rPr>
          <w:ins w:id="670" w:author="Tolulope Olugbenga" w:date="2021-12-23T22:50:00Z"/>
          <w:rFonts w:asciiTheme="minorHAnsi" w:eastAsiaTheme="minorEastAsia" w:hAnsiTheme="minorHAnsi" w:cstheme="minorBidi"/>
          <w:noProof/>
          <w:sz w:val="22"/>
          <w:szCs w:val="22"/>
          <w:lang w:eastAsia="en-CA"/>
        </w:rPr>
      </w:pPr>
      <w:ins w:id="671"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"_Toc91192313"</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2 - The Structure of a Simple Feed-forward ANN</w:t>
        </w:r>
        <w:r>
          <w:rPr>
            <w:noProof/>
            <w:webHidden/>
          </w:rPr>
          <w:tab/>
        </w:r>
        <w:r>
          <w:rPr>
            <w:noProof/>
            <w:webHidden/>
          </w:rPr>
          <w:fldChar w:fldCharType="begin"/>
        </w:r>
        <w:r>
          <w:rPr>
            <w:noProof/>
            <w:webHidden/>
          </w:rPr>
          <w:instrText xml:space="preserve"> PAGEREF _Toc91192313 \h </w:instrText>
        </w:r>
        <w:r>
          <w:rPr>
            <w:noProof/>
            <w:webHidden/>
          </w:rPr>
        </w:r>
      </w:ins>
      <w:r>
        <w:rPr>
          <w:noProof/>
          <w:webHidden/>
        </w:rPr>
        <w:fldChar w:fldCharType="separate"/>
      </w:r>
      <w:ins w:id="672" w:author="Tolulope Olugbenga" w:date="2021-12-23T22:50:00Z">
        <w:r>
          <w:rPr>
            <w:noProof/>
            <w:webHidden/>
          </w:rPr>
          <w:t>14</w:t>
        </w:r>
        <w:r>
          <w:rPr>
            <w:noProof/>
            <w:webHidden/>
          </w:rPr>
          <w:fldChar w:fldCharType="end"/>
        </w:r>
        <w:r w:rsidRPr="00D67367">
          <w:rPr>
            <w:rStyle w:val="Hyperlink"/>
            <w:noProof/>
          </w:rPr>
          <w:fldChar w:fldCharType="end"/>
        </w:r>
      </w:ins>
    </w:p>
    <w:p w14:paraId="3B3D7AC6" w14:textId="4D5F11EA" w:rsidR="00FB7758" w:rsidRDefault="00FB7758">
      <w:pPr>
        <w:pStyle w:val="TableofFigures"/>
        <w:tabs>
          <w:tab w:val="right" w:leader="dot" w:pos="8630"/>
        </w:tabs>
        <w:rPr>
          <w:ins w:id="673" w:author="Tolulope Olugbenga" w:date="2021-12-23T22:50:00Z"/>
          <w:rFonts w:asciiTheme="minorHAnsi" w:eastAsiaTheme="minorEastAsia" w:hAnsiTheme="minorHAnsi" w:cstheme="minorBidi"/>
          <w:noProof/>
          <w:sz w:val="22"/>
          <w:szCs w:val="22"/>
          <w:lang w:eastAsia="en-CA"/>
        </w:rPr>
      </w:pPr>
      <w:ins w:id="674"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"_Toc91192314"</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3 - Unrolled Recurrent Neural Network (RNN) [133]</w:t>
        </w:r>
        <w:r>
          <w:rPr>
            <w:noProof/>
            <w:webHidden/>
          </w:rPr>
          <w:tab/>
        </w:r>
        <w:r>
          <w:rPr>
            <w:noProof/>
            <w:webHidden/>
          </w:rPr>
          <w:fldChar w:fldCharType="begin"/>
        </w:r>
        <w:r>
          <w:rPr>
            <w:noProof/>
            <w:webHidden/>
          </w:rPr>
          <w:instrText xml:space="preserve"> PAGEREF _Toc91192314 \h </w:instrText>
        </w:r>
        <w:r>
          <w:rPr>
            <w:noProof/>
            <w:webHidden/>
          </w:rPr>
        </w:r>
      </w:ins>
      <w:r>
        <w:rPr>
          <w:noProof/>
          <w:webHidden/>
        </w:rPr>
        <w:fldChar w:fldCharType="separate"/>
      </w:r>
      <w:ins w:id="675" w:author="Tolulope Olugbenga" w:date="2021-12-23T22:50:00Z">
        <w:r>
          <w:rPr>
            <w:noProof/>
            <w:webHidden/>
          </w:rPr>
          <w:t>18</w:t>
        </w:r>
        <w:r>
          <w:rPr>
            <w:noProof/>
            <w:webHidden/>
          </w:rPr>
          <w:fldChar w:fldCharType="end"/>
        </w:r>
        <w:r w:rsidRPr="00D67367">
          <w:rPr>
            <w:rStyle w:val="Hyperlink"/>
            <w:noProof/>
          </w:rPr>
          <w:fldChar w:fldCharType="end"/>
        </w:r>
      </w:ins>
    </w:p>
    <w:p w14:paraId="409BC530" w14:textId="231C8BC4" w:rsidR="00FB7758" w:rsidRDefault="00FB7758">
      <w:pPr>
        <w:pStyle w:val="TableofFigures"/>
        <w:tabs>
          <w:tab w:val="right" w:leader="dot" w:pos="8630"/>
        </w:tabs>
        <w:rPr>
          <w:ins w:id="676" w:author="Tolulope Olugbenga" w:date="2021-12-23T22:50:00Z"/>
          <w:rFonts w:asciiTheme="minorHAnsi" w:eastAsiaTheme="minorEastAsia" w:hAnsiTheme="minorHAnsi" w:cstheme="minorBidi"/>
          <w:noProof/>
          <w:sz w:val="22"/>
          <w:szCs w:val="22"/>
          <w:lang w:eastAsia="en-CA"/>
        </w:rPr>
      </w:pPr>
      <w:ins w:id="677"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"_Toc91192315"</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4 - The Block of Long-Term Short-Term Memory [134]</w:t>
        </w:r>
        <w:r>
          <w:rPr>
            <w:noProof/>
            <w:webHidden/>
          </w:rPr>
          <w:tab/>
        </w:r>
        <w:r>
          <w:rPr>
            <w:noProof/>
            <w:webHidden/>
          </w:rPr>
          <w:fldChar w:fldCharType="begin"/>
        </w:r>
        <w:r>
          <w:rPr>
            <w:noProof/>
            <w:webHidden/>
          </w:rPr>
          <w:instrText xml:space="preserve"> PAGEREF _Toc91192315 \h </w:instrText>
        </w:r>
        <w:r>
          <w:rPr>
            <w:noProof/>
            <w:webHidden/>
          </w:rPr>
        </w:r>
      </w:ins>
      <w:r>
        <w:rPr>
          <w:noProof/>
          <w:webHidden/>
        </w:rPr>
        <w:fldChar w:fldCharType="separate"/>
      </w:r>
      <w:ins w:id="678" w:author="Tolulope Olugbenga" w:date="2021-12-23T22:50:00Z">
        <w:r>
          <w:rPr>
            <w:noProof/>
            <w:webHidden/>
          </w:rPr>
          <w:t>18</w:t>
        </w:r>
        <w:r>
          <w:rPr>
            <w:noProof/>
            <w:webHidden/>
          </w:rPr>
          <w:fldChar w:fldCharType="end"/>
        </w:r>
        <w:r w:rsidRPr="00D67367">
          <w:rPr>
            <w:rStyle w:val="Hyperlink"/>
            <w:noProof/>
          </w:rPr>
          <w:fldChar w:fldCharType="end"/>
        </w:r>
      </w:ins>
    </w:p>
    <w:p w14:paraId="32E89250" w14:textId="41E5993D" w:rsidR="00FB7758" w:rsidRDefault="00FB7758">
      <w:pPr>
        <w:pStyle w:val="TableofFigures"/>
        <w:tabs>
          <w:tab w:val="right" w:leader="dot" w:pos="8630"/>
        </w:tabs>
        <w:rPr>
          <w:ins w:id="679" w:author="Tolulope Olugbenga" w:date="2021-12-23T22:50:00Z"/>
          <w:rFonts w:asciiTheme="minorHAnsi" w:eastAsiaTheme="minorEastAsia" w:hAnsiTheme="minorHAnsi" w:cstheme="minorBidi"/>
          <w:noProof/>
          <w:sz w:val="22"/>
          <w:szCs w:val="22"/>
          <w:lang w:eastAsia="en-CA"/>
        </w:rPr>
      </w:pPr>
      <w:ins w:id="680"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"_Toc91192316"</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5 – A Simple One-Dimensional CNN's Architecture [147]</w:t>
        </w:r>
        <w:r>
          <w:rPr>
            <w:noProof/>
            <w:webHidden/>
          </w:rPr>
          <w:tab/>
        </w:r>
        <w:r>
          <w:rPr>
            <w:noProof/>
            <w:webHidden/>
          </w:rPr>
          <w:fldChar w:fldCharType="begin"/>
        </w:r>
        <w:r>
          <w:rPr>
            <w:noProof/>
            <w:webHidden/>
          </w:rPr>
          <w:instrText xml:space="preserve"> PAGEREF _Toc91192316 \h </w:instrText>
        </w:r>
        <w:r>
          <w:rPr>
            <w:noProof/>
            <w:webHidden/>
          </w:rPr>
        </w:r>
      </w:ins>
      <w:r>
        <w:rPr>
          <w:noProof/>
          <w:webHidden/>
        </w:rPr>
        <w:fldChar w:fldCharType="separate"/>
      </w:r>
      <w:ins w:id="681" w:author="Tolulope Olugbenga" w:date="2021-12-23T22:50:00Z">
        <w:r>
          <w:rPr>
            <w:noProof/>
            <w:webHidden/>
          </w:rPr>
          <w:t>20</w:t>
        </w:r>
        <w:r>
          <w:rPr>
            <w:noProof/>
            <w:webHidden/>
          </w:rPr>
          <w:fldChar w:fldCharType="end"/>
        </w:r>
        <w:r w:rsidRPr="00D67367">
          <w:rPr>
            <w:rStyle w:val="Hyperlink"/>
            <w:noProof/>
          </w:rPr>
          <w:fldChar w:fldCharType="end"/>
        </w:r>
      </w:ins>
    </w:p>
    <w:p w14:paraId="1F41D2AB" w14:textId="3A202593" w:rsidR="00FB7758" w:rsidRDefault="00FB7758">
      <w:pPr>
        <w:pStyle w:val="TableofFigures"/>
        <w:tabs>
          <w:tab w:val="right" w:leader="dot" w:pos="8630"/>
        </w:tabs>
        <w:rPr>
          <w:ins w:id="682" w:author="Tolulope Olugbenga" w:date="2021-12-23T22:50:00Z"/>
          <w:rFonts w:asciiTheme="minorHAnsi" w:eastAsiaTheme="minorEastAsia" w:hAnsiTheme="minorHAnsi" w:cstheme="minorBidi"/>
          <w:noProof/>
          <w:sz w:val="22"/>
          <w:szCs w:val="22"/>
          <w:lang w:eastAsia="en-CA"/>
        </w:rPr>
      </w:pPr>
      <w:ins w:id="683"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"_Toc91192317"</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6 – Peak Load vs Base Load [165]</w:t>
        </w:r>
        <w:r>
          <w:rPr>
            <w:noProof/>
            <w:webHidden/>
          </w:rPr>
          <w:tab/>
        </w:r>
        <w:r>
          <w:rPr>
            <w:noProof/>
            <w:webHidden/>
          </w:rPr>
          <w:fldChar w:fldCharType="begin"/>
        </w:r>
        <w:r>
          <w:rPr>
            <w:noProof/>
            <w:webHidden/>
          </w:rPr>
          <w:instrText xml:space="preserve"> PAGEREF _Toc91192317 \h </w:instrText>
        </w:r>
        <w:r>
          <w:rPr>
            <w:noProof/>
            <w:webHidden/>
          </w:rPr>
        </w:r>
      </w:ins>
      <w:r>
        <w:rPr>
          <w:noProof/>
          <w:webHidden/>
        </w:rPr>
        <w:fldChar w:fldCharType="separate"/>
      </w:r>
      <w:ins w:id="684" w:author="Tolulope Olugbenga" w:date="2021-12-23T22:50:00Z">
        <w:r>
          <w:rPr>
            <w:noProof/>
            <w:webHidden/>
          </w:rPr>
          <w:t>26</w:t>
        </w:r>
        <w:r>
          <w:rPr>
            <w:noProof/>
            <w:webHidden/>
          </w:rPr>
          <w:fldChar w:fldCharType="end"/>
        </w:r>
        <w:r w:rsidRPr="00D67367">
          <w:rPr>
            <w:rStyle w:val="Hyperlink"/>
            <w:noProof/>
          </w:rPr>
          <w:fldChar w:fldCharType="end"/>
        </w:r>
      </w:ins>
    </w:p>
    <w:p w14:paraId="3B3BA82A" w14:textId="37C487E8" w:rsidR="00FB7758" w:rsidRDefault="00FB7758">
      <w:pPr>
        <w:pStyle w:val="TableofFigures"/>
        <w:tabs>
          <w:tab w:val="right" w:leader="dot" w:pos="8630"/>
        </w:tabs>
        <w:rPr>
          <w:ins w:id="685" w:author="Tolulope Olugbenga" w:date="2021-12-23T22:50:00Z"/>
          <w:rFonts w:asciiTheme="minorHAnsi" w:eastAsiaTheme="minorEastAsia" w:hAnsiTheme="minorHAnsi" w:cstheme="minorBidi"/>
          <w:noProof/>
          <w:sz w:val="22"/>
          <w:szCs w:val="22"/>
          <w:lang w:eastAsia="en-CA"/>
        </w:rPr>
      </w:pPr>
      <w:ins w:id="686"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"_Toc91192318"</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7 – 2019 Average Daily Demand for Loads Across All Datasets</w:t>
        </w:r>
        <w:r>
          <w:rPr>
            <w:noProof/>
            <w:webHidden/>
          </w:rPr>
          <w:tab/>
        </w:r>
        <w:r>
          <w:rPr>
            <w:noProof/>
            <w:webHidden/>
          </w:rPr>
          <w:fldChar w:fldCharType="begin"/>
        </w:r>
        <w:r>
          <w:rPr>
            <w:noProof/>
            <w:webHidden/>
          </w:rPr>
          <w:instrText xml:space="preserve"> PAGEREF _Toc91192318 \h </w:instrText>
        </w:r>
        <w:r>
          <w:rPr>
            <w:noProof/>
            <w:webHidden/>
          </w:rPr>
        </w:r>
      </w:ins>
      <w:r>
        <w:rPr>
          <w:noProof/>
          <w:webHidden/>
        </w:rPr>
        <w:fldChar w:fldCharType="separate"/>
      </w:r>
      <w:ins w:id="687" w:author="Tolulope Olugbenga" w:date="2021-12-23T22:50:00Z">
        <w:r>
          <w:rPr>
            <w:noProof/>
            <w:webHidden/>
          </w:rPr>
          <w:t>29</w:t>
        </w:r>
        <w:r>
          <w:rPr>
            <w:noProof/>
            <w:webHidden/>
          </w:rPr>
          <w:fldChar w:fldCharType="end"/>
        </w:r>
        <w:r w:rsidRPr="00D67367">
          <w:rPr>
            <w:rStyle w:val="Hyperlink"/>
            <w:noProof/>
          </w:rPr>
          <w:fldChar w:fldCharType="end"/>
        </w:r>
      </w:ins>
    </w:p>
    <w:p w14:paraId="7AAF1604" w14:textId="47039D2F" w:rsidR="00FB7758" w:rsidRDefault="00FB7758">
      <w:pPr>
        <w:pStyle w:val="TableofFigures"/>
        <w:tabs>
          <w:tab w:val="right" w:leader="dot" w:pos="8630"/>
        </w:tabs>
        <w:rPr>
          <w:ins w:id="688" w:author="Tolulope Olugbenga" w:date="2021-12-23T22:50:00Z"/>
          <w:rFonts w:asciiTheme="minorHAnsi" w:eastAsiaTheme="minorEastAsia" w:hAnsiTheme="minorHAnsi" w:cstheme="minorBidi"/>
          <w:noProof/>
          <w:sz w:val="22"/>
          <w:szCs w:val="22"/>
          <w:lang w:eastAsia="en-CA"/>
        </w:rPr>
      </w:pPr>
      <w:ins w:id="689"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"_Toc91192319"</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8 – The Structure of the BLF and CLF Network</w:t>
        </w:r>
        <w:r>
          <w:rPr>
            <w:noProof/>
            <w:webHidden/>
          </w:rPr>
          <w:tab/>
        </w:r>
        <w:r>
          <w:rPr>
            <w:noProof/>
            <w:webHidden/>
          </w:rPr>
          <w:fldChar w:fldCharType="begin"/>
        </w:r>
        <w:r>
          <w:rPr>
            <w:noProof/>
            <w:webHidden/>
          </w:rPr>
          <w:instrText xml:space="preserve"> PAGEREF _Toc91192319 \h </w:instrText>
        </w:r>
        <w:r>
          <w:rPr>
            <w:noProof/>
            <w:webHidden/>
          </w:rPr>
        </w:r>
      </w:ins>
      <w:r>
        <w:rPr>
          <w:noProof/>
          <w:webHidden/>
        </w:rPr>
        <w:fldChar w:fldCharType="separate"/>
      </w:r>
      <w:ins w:id="690" w:author="Tolulope Olugbenga" w:date="2021-12-23T22:50:00Z">
        <w:r>
          <w:rPr>
            <w:noProof/>
            <w:webHidden/>
          </w:rPr>
          <w:t>34</w:t>
        </w:r>
        <w:r>
          <w:rPr>
            <w:noProof/>
            <w:webHidden/>
          </w:rPr>
          <w:fldChar w:fldCharType="end"/>
        </w:r>
        <w:r w:rsidRPr="00D67367">
          <w:rPr>
            <w:rStyle w:val="Hyperlink"/>
            <w:noProof/>
          </w:rPr>
          <w:fldChar w:fldCharType="end"/>
        </w:r>
      </w:ins>
    </w:p>
    <w:p w14:paraId="29EC9197" w14:textId="137B6028" w:rsidR="00FB7758" w:rsidRDefault="00FB7758">
      <w:pPr>
        <w:pStyle w:val="TableofFigures"/>
        <w:tabs>
          <w:tab w:val="right" w:leader="dot" w:pos="8630"/>
        </w:tabs>
        <w:rPr>
          <w:ins w:id="691" w:author="Tolulope Olugbenga" w:date="2021-12-23T22:50:00Z"/>
          <w:rFonts w:asciiTheme="minorHAnsi" w:eastAsiaTheme="minorEastAsia" w:hAnsiTheme="minorHAnsi" w:cstheme="minorBidi"/>
          <w:noProof/>
          <w:sz w:val="22"/>
          <w:szCs w:val="22"/>
          <w:lang w:eastAsia="en-CA"/>
        </w:rPr>
      </w:pPr>
      <w:ins w:id="692"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"_Toc91192320"</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9: (a) Overall Error Distribution for All Forecasters; (b) Actual and Forecasted Load Demand for July 17th-21st - Toronto Dataset</w:t>
        </w:r>
        <w:r>
          <w:rPr>
            <w:noProof/>
            <w:webHidden/>
          </w:rPr>
          <w:tab/>
        </w:r>
        <w:r>
          <w:rPr>
            <w:noProof/>
            <w:webHidden/>
          </w:rPr>
          <w:fldChar w:fldCharType="begin"/>
        </w:r>
        <w:r>
          <w:rPr>
            <w:noProof/>
            <w:webHidden/>
          </w:rPr>
          <w:instrText xml:space="preserve"> PAGEREF _Toc91192320 \h </w:instrText>
        </w:r>
        <w:r>
          <w:rPr>
            <w:noProof/>
            <w:webHidden/>
          </w:rPr>
        </w:r>
      </w:ins>
      <w:r>
        <w:rPr>
          <w:noProof/>
          <w:webHidden/>
        </w:rPr>
        <w:fldChar w:fldCharType="separate"/>
      </w:r>
      <w:ins w:id="693" w:author="Tolulope Olugbenga" w:date="2021-12-23T22:50:00Z">
        <w:r>
          <w:rPr>
            <w:noProof/>
            <w:webHidden/>
          </w:rPr>
          <w:t>39</w:t>
        </w:r>
        <w:r>
          <w:rPr>
            <w:noProof/>
            <w:webHidden/>
          </w:rPr>
          <w:fldChar w:fldCharType="end"/>
        </w:r>
        <w:r w:rsidRPr="00D67367">
          <w:rPr>
            <w:rStyle w:val="Hyperlink"/>
            <w:noProof/>
          </w:rPr>
          <w:fldChar w:fldCharType="end"/>
        </w:r>
      </w:ins>
    </w:p>
    <w:p w14:paraId="739A0453" w14:textId="043D6505" w:rsidR="00FB7758" w:rsidRDefault="00FB7758">
      <w:pPr>
        <w:pStyle w:val="TableofFigures"/>
        <w:tabs>
          <w:tab w:val="right" w:leader="dot" w:pos="8630"/>
        </w:tabs>
        <w:rPr>
          <w:ins w:id="694" w:author="Tolulope Olugbenga" w:date="2021-12-23T22:50:00Z"/>
          <w:rFonts w:asciiTheme="minorHAnsi" w:eastAsiaTheme="minorEastAsia" w:hAnsiTheme="minorHAnsi" w:cstheme="minorBidi"/>
          <w:noProof/>
          <w:sz w:val="22"/>
          <w:szCs w:val="22"/>
          <w:lang w:eastAsia="en-CA"/>
        </w:rPr>
      </w:pPr>
      <w:ins w:id="695"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"_Toc91192321"</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10: (a) Overall Error Distribution for All Forecasters; (b) Actual and Forecasted Load Demand for July 17th-21st - Ottawa Dataset</w:t>
        </w:r>
        <w:r>
          <w:rPr>
            <w:noProof/>
            <w:webHidden/>
          </w:rPr>
          <w:tab/>
        </w:r>
        <w:r>
          <w:rPr>
            <w:noProof/>
            <w:webHidden/>
          </w:rPr>
          <w:fldChar w:fldCharType="begin"/>
        </w:r>
        <w:r>
          <w:rPr>
            <w:noProof/>
            <w:webHidden/>
          </w:rPr>
          <w:instrText xml:space="preserve"> PAGEREF _Toc91192321 \h </w:instrText>
        </w:r>
        <w:r>
          <w:rPr>
            <w:noProof/>
            <w:webHidden/>
          </w:rPr>
        </w:r>
      </w:ins>
      <w:r>
        <w:rPr>
          <w:noProof/>
          <w:webHidden/>
        </w:rPr>
        <w:fldChar w:fldCharType="separate"/>
      </w:r>
      <w:ins w:id="696" w:author="Tolulope Olugbenga" w:date="2021-12-23T22:50:00Z">
        <w:r>
          <w:rPr>
            <w:noProof/>
            <w:webHidden/>
          </w:rPr>
          <w:t>40</w:t>
        </w:r>
        <w:r>
          <w:rPr>
            <w:noProof/>
            <w:webHidden/>
          </w:rPr>
          <w:fldChar w:fldCharType="end"/>
        </w:r>
        <w:r w:rsidRPr="00D67367">
          <w:rPr>
            <w:rStyle w:val="Hyperlink"/>
            <w:noProof/>
          </w:rPr>
          <w:fldChar w:fldCharType="end"/>
        </w:r>
      </w:ins>
    </w:p>
    <w:p w14:paraId="76A4E660" w14:textId="5DFBA428" w:rsidR="00FB7758" w:rsidRDefault="00FB7758">
      <w:pPr>
        <w:pStyle w:val="TableofFigures"/>
        <w:tabs>
          <w:tab w:val="right" w:leader="dot" w:pos="8630"/>
        </w:tabs>
        <w:rPr>
          <w:ins w:id="697" w:author="Tolulope Olugbenga" w:date="2021-12-23T22:50:00Z"/>
          <w:rFonts w:asciiTheme="minorHAnsi" w:eastAsiaTheme="minorEastAsia" w:hAnsiTheme="minorHAnsi" w:cstheme="minorBidi"/>
          <w:noProof/>
          <w:sz w:val="22"/>
          <w:szCs w:val="22"/>
          <w:lang w:eastAsia="en-CA"/>
        </w:rPr>
      </w:pPr>
      <w:ins w:id="698"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"_Toc91192322"</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11: (a) Overall Error Distribution for All Forecasters; (b) Actual and Forecasted Load Demand for December 17th-21st – Saint John Dataset</w:t>
        </w:r>
        <w:r>
          <w:rPr>
            <w:noProof/>
            <w:webHidden/>
          </w:rPr>
          <w:tab/>
        </w:r>
        <w:r>
          <w:rPr>
            <w:noProof/>
            <w:webHidden/>
          </w:rPr>
          <w:fldChar w:fldCharType="begin"/>
        </w:r>
        <w:r>
          <w:rPr>
            <w:noProof/>
            <w:webHidden/>
          </w:rPr>
          <w:instrText xml:space="preserve"> PAGEREF _Toc91192322 \h </w:instrText>
        </w:r>
        <w:r>
          <w:rPr>
            <w:noProof/>
            <w:webHidden/>
          </w:rPr>
        </w:r>
      </w:ins>
      <w:r>
        <w:rPr>
          <w:noProof/>
          <w:webHidden/>
        </w:rPr>
        <w:fldChar w:fldCharType="separate"/>
      </w:r>
      <w:ins w:id="699" w:author="Tolulope Olugbenga" w:date="2021-12-23T22:50:00Z">
        <w:r>
          <w:rPr>
            <w:noProof/>
            <w:webHidden/>
          </w:rPr>
          <w:t>42</w:t>
        </w:r>
        <w:r>
          <w:rPr>
            <w:noProof/>
            <w:webHidden/>
          </w:rPr>
          <w:fldChar w:fldCharType="end"/>
        </w:r>
        <w:r w:rsidRPr="00D67367">
          <w:rPr>
            <w:rStyle w:val="Hyperlink"/>
            <w:noProof/>
          </w:rPr>
          <w:fldChar w:fldCharType="end"/>
        </w:r>
      </w:ins>
    </w:p>
    <w:p w14:paraId="2F26E564" w14:textId="0356D91F" w:rsidR="00FB7758" w:rsidRDefault="00FB7758">
      <w:pPr>
        <w:pStyle w:val="TableofFigures"/>
        <w:tabs>
          <w:tab w:val="right" w:leader="dot" w:pos="8630"/>
        </w:tabs>
        <w:rPr>
          <w:ins w:id="700" w:author="Tolulope Olugbenga" w:date="2021-12-23T22:50:00Z"/>
          <w:rFonts w:asciiTheme="minorHAnsi" w:eastAsiaTheme="minorEastAsia" w:hAnsiTheme="minorHAnsi" w:cstheme="minorBidi"/>
          <w:noProof/>
          <w:sz w:val="22"/>
          <w:szCs w:val="22"/>
          <w:lang w:eastAsia="en-CA"/>
        </w:rPr>
      </w:pPr>
      <w:ins w:id="701"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"_Toc91192323"</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12 - Hourly MAPE and Hourly Error Distributions for CNN, LSTM, and ANN Forecasters – Toronto Dataset</w:t>
        </w:r>
        <w:r>
          <w:rPr>
            <w:noProof/>
            <w:webHidden/>
          </w:rPr>
          <w:tab/>
        </w:r>
        <w:r>
          <w:rPr>
            <w:noProof/>
            <w:webHidden/>
          </w:rPr>
          <w:fldChar w:fldCharType="begin"/>
        </w:r>
        <w:r>
          <w:rPr>
            <w:noProof/>
            <w:webHidden/>
          </w:rPr>
          <w:instrText xml:space="preserve"> PAGEREF _Toc91192323 \h </w:instrText>
        </w:r>
        <w:r>
          <w:rPr>
            <w:noProof/>
            <w:webHidden/>
          </w:rPr>
        </w:r>
      </w:ins>
      <w:r>
        <w:rPr>
          <w:noProof/>
          <w:webHidden/>
        </w:rPr>
        <w:fldChar w:fldCharType="separate"/>
      </w:r>
      <w:ins w:id="702" w:author="Tolulope Olugbenga" w:date="2021-12-23T22:50:00Z">
        <w:r>
          <w:rPr>
            <w:noProof/>
            <w:webHidden/>
          </w:rPr>
          <w:t>45</w:t>
        </w:r>
        <w:r>
          <w:rPr>
            <w:noProof/>
            <w:webHidden/>
          </w:rPr>
          <w:fldChar w:fldCharType="end"/>
        </w:r>
        <w:r w:rsidRPr="00D67367">
          <w:rPr>
            <w:rStyle w:val="Hyperlink"/>
            <w:noProof/>
          </w:rPr>
          <w:fldChar w:fldCharType="end"/>
        </w:r>
      </w:ins>
    </w:p>
    <w:p w14:paraId="023AF231" w14:textId="714DC62D" w:rsidR="00FB7758" w:rsidRDefault="00FB7758">
      <w:pPr>
        <w:pStyle w:val="TableofFigures"/>
        <w:tabs>
          <w:tab w:val="right" w:leader="dot" w:pos="8630"/>
        </w:tabs>
        <w:rPr>
          <w:ins w:id="703" w:author="Tolulope Olugbenga" w:date="2021-12-23T22:50:00Z"/>
          <w:rFonts w:asciiTheme="minorHAnsi" w:eastAsiaTheme="minorEastAsia" w:hAnsiTheme="minorHAnsi" w:cstheme="minorBidi"/>
          <w:noProof/>
          <w:sz w:val="22"/>
          <w:szCs w:val="22"/>
          <w:lang w:eastAsia="en-CA"/>
        </w:rPr>
      </w:pPr>
      <w:ins w:id="704"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"_Toc91192324"</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13 – Daily MAPE and Daily Error Distributions for CNN, LSTM, and ANN Forecasters – Toronto Dataset</w:t>
        </w:r>
        <w:r>
          <w:rPr>
            <w:noProof/>
            <w:webHidden/>
          </w:rPr>
          <w:tab/>
        </w:r>
        <w:r>
          <w:rPr>
            <w:noProof/>
            <w:webHidden/>
          </w:rPr>
          <w:fldChar w:fldCharType="begin"/>
        </w:r>
        <w:r>
          <w:rPr>
            <w:noProof/>
            <w:webHidden/>
          </w:rPr>
          <w:instrText xml:space="preserve"> PAGEREF _Toc91192324 \h </w:instrText>
        </w:r>
        <w:r>
          <w:rPr>
            <w:noProof/>
            <w:webHidden/>
          </w:rPr>
        </w:r>
      </w:ins>
      <w:r>
        <w:rPr>
          <w:noProof/>
          <w:webHidden/>
        </w:rPr>
        <w:fldChar w:fldCharType="separate"/>
      </w:r>
      <w:ins w:id="705" w:author="Tolulope Olugbenga" w:date="2021-12-23T22:50:00Z">
        <w:r>
          <w:rPr>
            <w:noProof/>
            <w:webHidden/>
          </w:rPr>
          <w:t>47</w:t>
        </w:r>
        <w:r>
          <w:rPr>
            <w:noProof/>
            <w:webHidden/>
          </w:rPr>
          <w:fldChar w:fldCharType="end"/>
        </w:r>
        <w:r w:rsidRPr="00D67367">
          <w:rPr>
            <w:rStyle w:val="Hyperlink"/>
            <w:noProof/>
          </w:rPr>
          <w:fldChar w:fldCharType="end"/>
        </w:r>
      </w:ins>
    </w:p>
    <w:p w14:paraId="2A69F281" w14:textId="2341FAB3" w:rsidR="00FB7758" w:rsidRDefault="00FB7758">
      <w:pPr>
        <w:pStyle w:val="TableofFigures"/>
        <w:tabs>
          <w:tab w:val="right" w:leader="dot" w:pos="8630"/>
        </w:tabs>
        <w:rPr>
          <w:ins w:id="706" w:author="Tolulope Olugbenga" w:date="2021-12-23T22:50:00Z"/>
          <w:rFonts w:asciiTheme="minorHAnsi" w:eastAsiaTheme="minorEastAsia" w:hAnsiTheme="minorHAnsi" w:cstheme="minorBidi"/>
          <w:noProof/>
          <w:sz w:val="22"/>
          <w:szCs w:val="22"/>
          <w:lang w:eastAsia="en-CA"/>
        </w:rPr>
      </w:pPr>
      <w:ins w:id="707"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"_Toc91192325"</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14 - Monthly MAPE and Monthly Error Distributions for CNN, LSTM, and ANN Forecasters – Toronto Dataset</w:t>
        </w:r>
        <w:r>
          <w:rPr>
            <w:noProof/>
            <w:webHidden/>
          </w:rPr>
          <w:tab/>
        </w:r>
        <w:r>
          <w:rPr>
            <w:noProof/>
            <w:webHidden/>
          </w:rPr>
          <w:fldChar w:fldCharType="begin"/>
        </w:r>
        <w:r>
          <w:rPr>
            <w:noProof/>
            <w:webHidden/>
          </w:rPr>
          <w:instrText xml:space="preserve"> PAGEREF _Toc91192325 \h </w:instrText>
        </w:r>
        <w:r>
          <w:rPr>
            <w:noProof/>
            <w:webHidden/>
          </w:rPr>
        </w:r>
      </w:ins>
      <w:r>
        <w:rPr>
          <w:noProof/>
          <w:webHidden/>
        </w:rPr>
        <w:fldChar w:fldCharType="separate"/>
      </w:r>
      <w:ins w:id="708" w:author="Tolulope Olugbenga" w:date="2021-12-23T22:50:00Z">
        <w:r>
          <w:rPr>
            <w:noProof/>
            <w:webHidden/>
          </w:rPr>
          <w:t>48</w:t>
        </w:r>
        <w:r>
          <w:rPr>
            <w:noProof/>
            <w:webHidden/>
          </w:rPr>
          <w:fldChar w:fldCharType="end"/>
        </w:r>
        <w:r w:rsidRPr="00D67367">
          <w:rPr>
            <w:rStyle w:val="Hyperlink"/>
            <w:noProof/>
          </w:rPr>
          <w:fldChar w:fldCharType="end"/>
        </w:r>
      </w:ins>
    </w:p>
    <w:p w14:paraId="3D891B41" w14:textId="737ABD8A" w:rsidR="00FB7758" w:rsidRDefault="00FB7758">
      <w:pPr>
        <w:pStyle w:val="TableofFigures"/>
        <w:tabs>
          <w:tab w:val="right" w:leader="dot" w:pos="8630"/>
        </w:tabs>
        <w:rPr>
          <w:ins w:id="709" w:author="Tolulope Olugbenga" w:date="2021-12-23T22:50:00Z"/>
          <w:rFonts w:asciiTheme="minorHAnsi" w:eastAsiaTheme="minorEastAsia" w:hAnsiTheme="minorHAnsi" w:cstheme="minorBidi"/>
          <w:noProof/>
          <w:sz w:val="22"/>
          <w:szCs w:val="22"/>
          <w:lang w:eastAsia="en-CA"/>
        </w:rPr>
      </w:pPr>
      <w:ins w:id="710"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"_Toc91192326"</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15 - Scatter Plot of Load Demand versus Temperature – Toronto Dataset</w:t>
        </w:r>
        <w:r>
          <w:rPr>
            <w:noProof/>
            <w:webHidden/>
          </w:rPr>
          <w:tab/>
        </w:r>
        <w:r>
          <w:rPr>
            <w:noProof/>
            <w:webHidden/>
          </w:rPr>
          <w:fldChar w:fldCharType="begin"/>
        </w:r>
        <w:r>
          <w:rPr>
            <w:noProof/>
            <w:webHidden/>
          </w:rPr>
          <w:instrText xml:space="preserve"> PAGEREF _Toc91192326 \h </w:instrText>
        </w:r>
        <w:r>
          <w:rPr>
            <w:noProof/>
            <w:webHidden/>
          </w:rPr>
        </w:r>
      </w:ins>
      <w:r>
        <w:rPr>
          <w:noProof/>
          <w:webHidden/>
        </w:rPr>
        <w:fldChar w:fldCharType="separate"/>
      </w:r>
      <w:ins w:id="711" w:author="Tolulope Olugbenga" w:date="2021-12-23T22:50:00Z">
        <w:r>
          <w:rPr>
            <w:noProof/>
            <w:webHidden/>
          </w:rPr>
          <w:t>50</w:t>
        </w:r>
        <w:r>
          <w:rPr>
            <w:noProof/>
            <w:webHidden/>
          </w:rPr>
          <w:fldChar w:fldCharType="end"/>
        </w:r>
        <w:r w:rsidRPr="00D67367">
          <w:rPr>
            <w:rStyle w:val="Hyperlink"/>
            <w:noProof/>
          </w:rPr>
          <w:fldChar w:fldCharType="end"/>
        </w:r>
      </w:ins>
    </w:p>
    <w:p w14:paraId="4FE755AB" w14:textId="027750F4" w:rsidR="00FB7758" w:rsidRDefault="00FB7758">
      <w:pPr>
        <w:pStyle w:val="TableofFigures"/>
        <w:tabs>
          <w:tab w:val="right" w:leader="dot" w:pos="8630"/>
        </w:tabs>
        <w:rPr>
          <w:ins w:id="712" w:author="Tolulope Olugbenga" w:date="2021-12-23T22:50:00Z"/>
          <w:rFonts w:asciiTheme="minorHAnsi" w:eastAsiaTheme="minorEastAsia" w:hAnsiTheme="minorHAnsi" w:cstheme="minorBidi"/>
          <w:noProof/>
          <w:sz w:val="22"/>
          <w:szCs w:val="22"/>
          <w:lang w:eastAsia="en-CA"/>
        </w:rPr>
      </w:pPr>
      <w:ins w:id="713" w:author="Tolulope Olugbenga" w:date="2021-12-23T22:50:00Z">
        <w:r w:rsidRPr="00D67367">
          <w:rPr>
            <w:rStyle w:val="Hyperlink"/>
            <w:noProof/>
          </w:rPr>
          <w:lastRenderedPageBreak/>
          <w:fldChar w:fldCharType="begin"/>
        </w:r>
        <w:r w:rsidRPr="00D67367">
          <w:rPr>
            <w:rStyle w:val="Hyperlink"/>
            <w:noProof/>
          </w:rPr>
          <w:instrText xml:space="preserve"> </w:instrText>
        </w:r>
        <w:r>
          <w:rPr>
            <w:noProof/>
          </w:rPr>
          <w:instrText>HYPERLINK \l "_Toc91192327"</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16 - Hourly MAPE and Hourly Error Distributions for CNN, LSTM, and ANN Forecasters – Ottawa Dataset</w:t>
        </w:r>
        <w:r>
          <w:rPr>
            <w:noProof/>
            <w:webHidden/>
          </w:rPr>
          <w:tab/>
        </w:r>
        <w:r>
          <w:rPr>
            <w:noProof/>
            <w:webHidden/>
          </w:rPr>
          <w:fldChar w:fldCharType="begin"/>
        </w:r>
        <w:r>
          <w:rPr>
            <w:noProof/>
            <w:webHidden/>
          </w:rPr>
          <w:instrText xml:space="preserve"> PAGEREF _Toc91192327 \h </w:instrText>
        </w:r>
        <w:r>
          <w:rPr>
            <w:noProof/>
            <w:webHidden/>
          </w:rPr>
        </w:r>
      </w:ins>
      <w:r>
        <w:rPr>
          <w:noProof/>
          <w:webHidden/>
        </w:rPr>
        <w:fldChar w:fldCharType="separate"/>
      </w:r>
      <w:ins w:id="714" w:author="Tolulope Olugbenga" w:date="2021-12-23T22:50:00Z">
        <w:r>
          <w:rPr>
            <w:noProof/>
            <w:webHidden/>
          </w:rPr>
          <w:t>52</w:t>
        </w:r>
        <w:r>
          <w:rPr>
            <w:noProof/>
            <w:webHidden/>
          </w:rPr>
          <w:fldChar w:fldCharType="end"/>
        </w:r>
        <w:r w:rsidRPr="00D67367">
          <w:rPr>
            <w:rStyle w:val="Hyperlink"/>
            <w:noProof/>
          </w:rPr>
          <w:fldChar w:fldCharType="end"/>
        </w:r>
      </w:ins>
    </w:p>
    <w:p w14:paraId="78CE5EC7" w14:textId="5C460076" w:rsidR="00FB7758" w:rsidRDefault="00FB7758">
      <w:pPr>
        <w:pStyle w:val="TableofFigures"/>
        <w:tabs>
          <w:tab w:val="right" w:leader="dot" w:pos="8630"/>
        </w:tabs>
        <w:rPr>
          <w:ins w:id="715" w:author="Tolulope Olugbenga" w:date="2021-12-23T22:50:00Z"/>
          <w:rFonts w:asciiTheme="minorHAnsi" w:eastAsiaTheme="minorEastAsia" w:hAnsiTheme="minorHAnsi" w:cstheme="minorBidi"/>
          <w:noProof/>
          <w:sz w:val="22"/>
          <w:szCs w:val="22"/>
          <w:lang w:eastAsia="en-CA"/>
        </w:rPr>
      </w:pPr>
      <w:ins w:id="716"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"_Toc91192328"</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17 - Daily MAPE and Daily Error Distributions for CNN, LSTM, and ANN Forecasters – Ottawa Dataset</w:t>
        </w:r>
        <w:r>
          <w:rPr>
            <w:noProof/>
            <w:webHidden/>
          </w:rPr>
          <w:tab/>
        </w:r>
        <w:r>
          <w:rPr>
            <w:noProof/>
            <w:webHidden/>
          </w:rPr>
          <w:fldChar w:fldCharType="begin"/>
        </w:r>
        <w:r>
          <w:rPr>
            <w:noProof/>
            <w:webHidden/>
          </w:rPr>
          <w:instrText xml:space="preserve"> PAGEREF _Toc91192328 \h </w:instrText>
        </w:r>
        <w:r>
          <w:rPr>
            <w:noProof/>
            <w:webHidden/>
          </w:rPr>
        </w:r>
      </w:ins>
      <w:r>
        <w:rPr>
          <w:noProof/>
          <w:webHidden/>
        </w:rPr>
        <w:fldChar w:fldCharType="separate"/>
      </w:r>
      <w:ins w:id="717" w:author="Tolulope Olugbenga" w:date="2021-12-23T22:50:00Z">
        <w:r>
          <w:rPr>
            <w:noProof/>
            <w:webHidden/>
          </w:rPr>
          <w:t>54</w:t>
        </w:r>
        <w:r>
          <w:rPr>
            <w:noProof/>
            <w:webHidden/>
          </w:rPr>
          <w:fldChar w:fldCharType="end"/>
        </w:r>
        <w:r w:rsidRPr="00D67367">
          <w:rPr>
            <w:rStyle w:val="Hyperlink"/>
            <w:noProof/>
          </w:rPr>
          <w:fldChar w:fldCharType="end"/>
        </w:r>
      </w:ins>
    </w:p>
    <w:p w14:paraId="2016FA72" w14:textId="7C66837E" w:rsidR="00FB7758" w:rsidRDefault="00FB7758">
      <w:pPr>
        <w:pStyle w:val="TableofFigures"/>
        <w:tabs>
          <w:tab w:val="right" w:leader="dot" w:pos="8630"/>
        </w:tabs>
        <w:rPr>
          <w:ins w:id="718" w:author="Tolulope Olugbenga" w:date="2021-12-23T22:50:00Z"/>
          <w:rFonts w:asciiTheme="minorHAnsi" w:eastAsiaTheme="minorEastAsia" w:hAnsiTheme="minorHAnsi" w:cstheme="minorBidi"/>
          <w:noProof/>
          <w:sz w:val="22"/>
          <w:szCs w:val="22"/>
          <w:lang w:eastAsia="en-CA"/>
        </w:rPr>
      </w:pPr>
      <w:ins w:id="719"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"_Toc91192329"</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18 - Monthly MAPE and Monthly Error Distributions for CNN, LSTM, and ANN Forecasters – Ottawa Dataset</w:t>
        </w:r>
        <w:r>
          <w:rPr>
            <w:noProof/>
            <w:webHidden/>
          </w:rPr>
          <w:tab/>
        </w:r>
        <w:r>
          <w:rPr>
            <w:noProof/>
            <w:webHidden/>
          </w:rPr>
          <w:fldChar w:fldCharType="begin"/>
        </w:r>
        <w:r>
          <w:rPr>
            <w:noProof/>
            <w:webHidden/>
          </w:rPr>
          <w:instrText xml:space="preserve"> PAGEREF _Toc91192329 \h </w:instrText>
        </w:r>
        <w:r>
          <w:rPr>
            <w:noProof/>
            <w:webHidden/>
          </w:rPr>
        </w:r>
      </w:ins>
      <w:r>
        <w:rPr>
          <w:noProof/>
          <w:webHidden/>
        </w:rPr>
        <w:fldChar w:fldCharType="separate"/>
      </w:r>
      <w:ins w:id="720" w:author="Tolulope Olugbenga" w:date="2021-12-23T22:50:00Z">
        <w:r>
          <w:rPr>
            <w:noProof/>
            <w:webHidden/>
          </w:rPr>
          <w:t>55</w:t>
        </w:r>
        <w:r>
          <w:rPr>
            <w:noProof/>
            <w:webHidden/>
          </w:rPr>
          <w:fldChar w:fldCharType="end"/>
        </w:r>
        <w:r w:rsidRPr="00D67367">
          <w:rPr>
            <w:rStyle w:val="Hyperlink"/>
            <w:noProof/>
          </w:rPr>
          <w:fldChar w:fldCharType="end"/>
        </w:r>
      </w:ins>
    </w:p>
    <w:p w14:paraId="2C92AE86" w14:textId="14F2300A" w:rsidR="00FB7758" w:rsidRDefault="00FB7758">
      <w:pPr>
        <w:pStyle w:val="TableofFigures"/>
        <w:tabs>
          <w:tab w:val="right" w:leader="dot" w:pos="8630"/>
        </w:tabs>
        <w:rPr>
          <w:ins w:id="721" w:author="Tolulope Olugbenga" w:date="2021-12-23T22:50:00Z"/>
          <w:rFonts w:asciiTheme="minorHAnsi" w:eastAsiaTheme="minorEastAsia" w:hAnsiTheme="minorHAnsi" w:cstheme="minorBidi"/>
          <w:noProof/>
          <w:sz w:val="22"/>
          <w:szCs w:val="22"/>
          <w:lang w:eastAsia="en-CA"/>
        </w:rPr>
      </w:pPr>
      <w:ins w:id="722"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"_Toc91192330"</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19 - Scatter Plot of Load Demand versus Temperature – Ottawa Dataset</w:t>
        </w:r>
        <w:r>
          <w:rPr>
            <w:noProof/>
            <w:webHidden/>
          </w:rPr>
          <w:tab/>
        </w:r>
        <w:r>
          <w:rPr>
            <w:noProof/>
            <w:webHidden/>
          </w:rPr>
          <w:fldChar w:fldCharType="begin"/>
        </w:r>
        <w:r>
          <w:rPr>
            <w:noProof/>
            <w:webHidden/>
          </w:rPr>
          <w:instrText xml:space="preserve"> PAGEREF _Toc91192330 \h </w:instrText>
        </w:r>
        <w:r>
          <w:rPr>
            <w:noProof/>
            <w:webHidden/>
          </w:rPr>
        </w:r>
      </w:ins>
      <w:r>
        <w:rPr>
          <w:noProof/>
          <w:webHidden/>
        </w:rPr>
        <w:fldChar w:fldCharType="separate"/>
      </w:r>
      <w:ins w:id="723" w:author="Tolulope Olugbenga" w:date="2021-12-23T22:50:00Z">
        <w:r>
          <w:rPr>
            <w:noProof/>
            <w:webHidden/>
          </w:rPr>
          <w:t>57</w:t>
        </w:r>
        <w:r>
          <w:rPr>
            <w:noProof/>
            <w:webHidden/>
          </w:rPr>
          <w:fldChar w:fldCharType="end"/>
        </w:r>
        <w:r w:rsidRPr="00D67367">
          <w:rPr>
            <w:rStyle w:val="Hyperlink"/>
            <w:noProof/>
          </w:rPr>
          <w:fldChar w:fldCharType="end"/>
        </w:r>
      </w:ins>
    </w:p>
    <w:p w14:paraId="123E0C9F" w14:textId="5BA516C8" w:rsidR="00FB7758" w:rsidRDefault="00FB7758">
      <w:pPr>
        <w:pStyle w:val="TableofFigures"/>
        <w:tabs>
          <w:tab w:val="right" w:leader="dot" w:pos="8630"/>
        </w:tabs>
        <w:rPr>
          <w:ins w:id="724" w:author="Tolulope Olugbenga" w:date="2021-12-23T22:50:00Z"/>
          <w:rFonts w:asciiTheme="minorHAnsi" w:eastAsiaTheme="minorEastAsia" w:hAnsiTheme="minorHAnsi" w:cstheme="minorBidi"/>
          <w:noProof/>
          <w:sz w:val="22"/>
          <w:szCs w:val="22"/>
          <w:lang w:eastAsia="en-CA"/>
        </w:rPr>
      </w:pPr>
      <w:ins w:id="725"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"_Toc91192331"</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20 - Hourly MAPE and Hourly Error Distributions for CNN, LSTM, and ANN Forecasters – Saint John Dataset</w:t>
        </w:r>
        <w:r>
          <w:rPr>
            <w:noProof/>
            <w:webHidden/>
          </w:rPr>
          <w:tab/>
        </w:r>
        <w:r>
          <w:rPr>
            <w:noProof/>
            <w:webHidden/>
          </w:rPr>
          <w:fldChar w:fldCharType="begin"/>
        </w:r>
        <w:r>
          <w:rPr>
            <w:noProof/>
            <w:webHidden/>
          </w:rPr>
          <w:instrText xml:space="preserve"> PAGEREF _Toc91192331 \h </w:instrText>
        </w:r>
        <w:r>
          <w:rPr>
            <w:noProof/>
            <w:webHidden/>
          </w:rPr>
        </w:r>
      </w:ins>
      <w:r>
        <w:rPr>
          <w:noProof/>
          <w:webHidden/>
        </w:rPr>
        <w:fldChar w:fldCharType="separate"/>
      </w:r>
      <w:ins w:id="726" w:author="Tolulope Olugbenga" w:date="2021-12-23T22:50:00Z">
        <w:r>
          <w:rPr>
            <w:noProof/>
            <w:webHidden/>
          </w:rPr>
          <w:t>59</w:t>
        </w:r>
        <w:r>
          <w:rPr>
            <w:noProof/>
            <w:webHidden/>
          </w:rPr>
          <w:fldChar w:fldCharType="end"/>
        </w:r>
        <w:r w:rsidRPr="00D67367">
          <w:rPr>
            <w:rStyle w:val="Hyperlink"/>
            <w:noProof/>
          </w:rPr>
          <w:fldChar w:fldCharType="end"/>
        </w:r>
      </w:ins>
    </w:p>
    <w:p w14:paraId="7176DD3E" w14:textId="4284EE23" w:rsidR="00FB7758" w:rsidRDefault="00FB7758">
      <w:pPr>
        <w:pStyle w:val="TableofFigures"/>
        <w:tabs>
          <w:tab w:val="right" w:leader="dot" w:pos="8630"/>
        </w:tabs>
        <w:rPr>
          <w:ins w:id="727" w:author="Tolulope Olugbenga" w:date="2021-12-23T22:50:00Z"/>
          <w:rFonts w:asciiTheme="minorHAnsi" w:eastAsiaTheme="minorEastAsia" w:hAnsiTheme="minorHAnsi" w:cstheme="minorBidi"/>
          <w:noProof/>
          <w:sz w:val="22"/>
          <w:szCs w:val="22"/>
          <w:lang w:eastAsia="en-CA"/>
        </w:rPr>
      </w:pPr>
      <w:ins w:id="728"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"_Toc91192332"</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21 - Daily MAPE and Daily Error Distributions for CNN, LSTM, and ANN Forecasters – Saint John Dataset</w:t>
        </w:r>
        <w:r>
          <w:rPr>
            <w:noProof/>
            <w:webHidden/>
          </w:rPr>
          <w:tab/>
        </w:r>
        <w:r>
          <w:rPr>
            <w:noProof/>
            <w:webHidden/>
          </w:rPr>
          <w:fldChar w:fldCharType="begin"/>
        </w:r>
        <w:r>
          <w:rPr>
            <w:noProof/>
            <w:webHidden/>
          </w:rPr>
          <w:instrText xml:space="preserve"> PAGEREF _Toc91192332 \h </w:instrText>
        </w:r>
        <w:r>
          <w:rPr>
            <w:noProof/>
            <w:webHidden/>
          </w:rPr>
        </w:r>
      </w:ins>
      <w:r>
        <w:rPr>
          <w:noProof/>
          <w:webHidden/>
        </w:rPr>
        <w:fldChar w:fldCharType="separate"/>
      </w:r>
      <w:ins w:id="729" w:author="Tolulope Olugbenga" w:date="2021-12-23T22:50:00Z">
        <w:r>
          <w:rPr>
            <w:noProof/>
            <w:webHidden/>
          </w:rPr>
          <w:t>61</w:t>
        </w:r>
        <w:r>
          <w:rPr>
            <w:noProof/>
            <w:webHidden/>
          </w:rPr>
          <w:fldChar w:fldCharType="end"/>
        </w:r>
        <w:r w:rsidRPr="00D67367">
          <w:rPr>
            <w:rStyle w:val="Hyperlink"/>
            <w:noProof/>
          </w:rPr>
          <w:fldChar w:fldCharType="end"/>
        </w:r>
      </w:ins>
    </w:p>
    <w:p w14:paraId="7812772D" w14:textId="412D4696" w:rsidR="00FB7758" w:rsidRDefault="00FB7758">
      <w:pPr>
        <w:pStyle w:val="TableofFigures"/>
        <w:tabs>
          <w:tab w:val="right" w:leader="dot" w:pos="8630"/>
        </w:tabs>
        <w:rPr>
          <w:ins w:id="730" w:author="Tolulope Olugbenga" w:date="2021-12-23T22:50:00Z"/>
          <w:rFonts w:asciiTheme="minorHAnsi" w:eastAsiaTheme="minorEastAsia" w:hAnsiTheme="minorHAnsi" w:cstheme="minorBidi"/>
          <w:noProof/>
          <w:sz w:val="22"/>
          <w:szCs w:val="22"/>
          <w:lang w:eastAsia="en-CA"/>
        </w:rPr>
      </w:pPr>
      <w:ins w:id="731"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"_Toc91192333"</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22 - Monthly MAPE for Each Forecaster – Saint John Dataset</w:t>
        </w:r>
        <w:r>
          <w:rPr>
            <w:noProof/>
            <w:webHidden/>
          </w:rPr>
          <w:tab/>
        </w:r>
        <w:r>
          <w:rPr>
            <w:noProof/>
            <w:webHidden/>
          </w:rPr>
          <w:fldChar w:fldCharType="begin"/>
        </w:r>
        <w:r>
          <w:rPr>
            <w:noProof/>
            <w:webHidden/>
          </w:rPr>
          <w:instrText xml:space="preserve"> PAGEREF _Toc91192333 \h </w:instrText>
        </w:r>
        <w:r>
          <w:rPr>
            <w:noProof/>
            <w:webHidden/>
          </w:rPr>
        </w:r>
      </w:ins>
      <w:r>
        <w:rPr>
          <w:noProof/>
          <w:webHidden/>
        </w:rPr>
        <w:fldChar w:fldCharType="separate"/>
      </w:r>
      <w:ins w:id="732" w:author="Tolulope Olugbenga" w:date="2021-12-23T22:50:00Z">
        <w:r>
          <w:rPr>
            <w:noProof/>
            <w:webHidden/>
          </w:rPr>
          <w:t>62</w:t>
        </w:r>
        <w:r>
          <w:rPr>
            <w:noProof/>
            <w:webHidden/>
          </w:rPr>
          <w:fldChar w:fldCharType="end"/>
        </w:r>
        <w:r w:rsidRPr="00D67367">
          <w:rPr>
            <w:rStyle w:val="Hyperlink"/>
            <w:noProof/>
          </w:rPr>
          <w:fldChar w:fldCharType="end"/>
        </w:r>
      </w:ins>
    </w:p>
    <w:p w14:paraId="7772E9AA" w14:textId="5E2B4A34" w:rsidR="00FB7758" w:rsidRDefault="00FB7758">
      <w:pPr>
        <w:pStyle w:val="TableofFigures"/>
        <w:tabs>
          <w:tab w:val="right" w:leader="dot" w:pos="8630"/>
        </w:tabs>
        <w:rPr>
          <w:ins w:id="733" w:author="Tolulope Olugbenga" w:date="2021-12-23T22:50:00Z"/>
          <w:rFonts w:asciiTheme="minorHAnsi" w:eastAsiaTheme="minorEastAsia" w:hAnsiTheme="minorHAnsi" w:cstheme="minorBidi"/>
          <w:noProof/>
          <w:sz w:val="22"/>
          <w:szCs w:val="22"/>
          <w:lang w:eastAsia="en-CA"/>
        </w:rPr>
      </w:pPr>
      <w:ins w:id="734"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"_Toc91192334"</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23 - Monthly Error Distribution for CNN, LSTM, ANN, and SARIMAX Forecasters – Saint John Dataset</w:t>
        </w:r>
        <w:r>
          <w:rPr>
            <w:noProof/>
            <w:webHidden/>
          </w:rPr>
          <w:tab/>
        </w:r>
        <w:r>
          <w:rPr>
            <w:noProof/>
            <w:webHidden/>
          </w:rPr>
          <w:fldChar w:fldCharType="begin"/>
        </w:r>
        <w:r>
          <w:rPr>
            <w:noProof/>
            <w:webHidden/>
          </w:rPr>
          <w:instrText xml:space="preserve"> PAGEREF _Toc91192334 \h </w:instrText>
        </w:r>
        <w:r>
          <w:rPr>
            <w:noProof/>
            <w:webHidden/>
          </w:rPr>
        </w:r>
      </w:ins>
      <w:r>
        <w:rPr>
          <w:noProof/>
          <w:webHidden/>
        </w:rPr>
        <w:fldChar w:fldCharType="separate"/>
      </w:r>
      <w:ins w:id="735" w:author="Tolulope Olugbenga" w:date="2021-12-23T22:50:00Z">
        <w:r>
          <w:rPr>
            <w:noProof/>
            <w:webHidden/>
          </w:rPr>
          <w:t>63</w:t>
        </w:r>
        <w:r>
          <w:rPr>
            <w:noProof/>
            <w:webHidden/>
          </w:rPr>
          <w:fldChar w:fldCharType="end"/>
        </w:r>
        <w:r w:rsidRPr="00D67367">
          <w:rPr>
            <w:rStyle w:val="Hyperlink"/>
            <w:noProof/>
          </w:rPr>
          <w:fldChar w:fldCharType="end"/>
        </w:r>
      </w:ins>
    </w:p>
    <w:p w14:paraId="0E7B0364" w14:textId="6FFB4F05" w:rsidR="00FB7758" w:rsidRDefault="00FB7758">
      <w:pPr>
        <w:pStyle w:val="TableofFigures"/>
        <w:tabs>
          <w:tab w:val="right" w:leader="dot" w:pos="8630"/>
        </w:tabs>
        <w:rPr>
          <w:ins w:id="736" w:author="Tolulope Olugbenga" w:date="2021-12-23T22:50:00Z"/>
          <w:rFonts w:asciiTheme="minorHAnsi" w:eastAsiaTheme="minorEastAsia" w:hAnsiTheme="minorHAnsi" w:cstheme="minorBidi"/>
          <w:noProof/>
          <w:sz w:val="22"/>
          <w:szCs w:val="22"/>
          <w:lang w:eastAsia="en-CA"/>
        </w:rPr>
      </w:pPr>
      <w:ins w:id="737"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"_Toc91192335"</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24 - Scatter Plot of Load Demand versus Temperature – Saint John Dataset</w:t>
        </w:r>
        <w:r>
          <w:rPr>
            <w:noProof/>
            <w:webHidden/>
          </w:rPr>
          <w:tab/>
        </w:r>
        <w:r>
          <w:rPr>
            <w:noProof/>
            <w:webHidden/>
          </w:rPr>
          <w:fldChar w:fldCharType="begin"/>
        </w:r>
        <w:r>
          <w:rPr>
            <w:noProof/>
            <w:webHidden/>
          </w:rPr>
          <w:instrText xml:space="preserve"> PAGEREF _Toc91192335 \h </w:instrText>
        </w:r>
        <w:r>
          <w:rPr>
            <w:noProof/>
            <w:webHidden/>
          </w:rPr>
        </w:r>
      </w:ins>
      <w:r>
        <w:rPr>
          <w:noProof/>
          <w:webHidden/>
        </w:rPr>
        <w:fldChar w:fldCharType="separate"/>
      </w:r>
      <w:ins w:id="738" w:author="Tolulope Olugbenga" w:date="2021-12-23T22:50:00Z">
        <w:r>
          <w:rPr>
            <w:noProof/>
            <w:webHidden/>
          </w:rPr>
          <w:t>65</w:t>
        </w:r>
        <w:r>
          <w:rPr>
            <w:noProof/>
            <w:webHidden/>
          </w:rPr>
          <w:fldChar w:fldCharType="end"/>
        </w:r>
        <w:r w:rsidRPr="00D67367">
          <w:rPr>
            <w:rStyle w:val="Hyperlink"/>
            <w:noProof/>
          </w:rPr>
          <w:fldChar w:fldCharType="end"/>
        </w:r>
      </w:ins>
    </w:p>
    <w:p w14:paraId="203DC4B5" w14:textId="2877BD95" w:rsidR="00FB7758" w:rsidRDefault="00FB7758">
      <w:pPr>
        <w:pStyle w:val="TableofFigures"/>
        <w:tabs>
          <w:tab w:val="right" w:leader="dot" w:pos="8630"/>
        </w:tabs>
        <w:rPr>
          <w:ins w:id="739" w:author="Tolulope Olugbenga" w:date="2021-12-23T22:50:00Z"/>
          <w:rFonts w:asciiTheme="minorHAnsi" w:eastAsiaTheme="minorEastAsia" w:hAnsiTheme="minorHAnsi" w:cstheme="minorBidi"/>
          <w:noProof/>
          <w:sz w:val="22"/>
          <w:szCs w:val="22"/>
          <w:lang w:eastAsia="en-CA"/>
        </w:rPr>
      </w:pPr>
      <w:ins w:id="740"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"_Toc91192336"</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25 – Excerpt from the Toronto Dataset</w:t>
        </w:r>
        <w:r>
          <w:rPr>
            <w:noProof/>
            <w:webHidden/>
          </w:rPr>
          <w:tab/>
        </w:r>
        <w:r>
          <w:rPr>
            <w:noProof/>
            <w:webHidden/>
          </w:rPr>
          <w:fldChar w:fldCharType="begin"/>
        </w:r>
        <w:r>
          <w:rPr>
            <w:noProof/>
            <w:webHidden/>
          </w:rPr>
          <w:instrText xml:space="preserve"> PAGEREF _Toc91192336 \h </w:instrText>
        </w:r>
        <w:r>
          <w:rPr>
            <w:noProof/>
            <w:webHidden/>
          </w:rPr>
        </w:r>
      </w:ins>
      <w:r>
        <w:rPr>
          <w:noProof/>
          <w:webHidden/>
        </w:rPr>
        <w:fldChar w:fldCharType="separate"/>
      </w:r>
      <w:ins w:id="741" w:author="Tolulope Olugbenga" w:date="2021-12-23T22:50:00Z">
        <w:r>
          <w:rPr>
            <w:noProof/>
            <w:webHidden/>
          </w:rPr>
          <w:t>92</w:t>
        </w:r>
        <w:r>
          <w:rPr>
            <w:noProof/>
            <w:webHidden/>
          </w:rPr>
          <w:fldChar w:fldCharType="end"/>
        </w:r>
        <w:r w:rsidRPr="00D67367">
          <w:rPr>
            <w:rStyle w:val="Hyperlink"/>
            <w:noProof/>
          </w:rPr>
          <w:fldChar w:fldCharType="end"/>
        </w:r>
      </w:ins>
    </w:p>
    <w:p w14:paraId="7CB02220" w14:textId="49700857" w:rsidR="00FB7758" w:rsidRDefault="00FB7758">
      <w:pPr>
        <w:pStyle w:val="TableofFigures"/>
        <w:tabs>
          <w:tab w:val="right" w:leader="dot" w:pos="8630"/>
        </w:tabs>
        <w:rPr>
          <w:ins w:id="742" w:author="Tolulope Olugbenga" w:date="2021-12-23T22:50:00Z"/>
          <w:rFonts w:asciiTheme="minorHAnsi" w:eastAsiaTheme="minorEastAsia" w:hAnsiTheme="minorHAnsi" w:cstheme="minorBidi"/>
          <w:noProof/>
          <w:sz w:val="22"/>
          <w:szCs w:val="22"/>
          <w:lang w:eastAsia="en-CA"/>
        </w:rPr>
      </w:pPr>
      <w:ins w:id="743"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"_Toc91192337"</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26 – Plot of the Initial Auto Correlation – Toronto Dataset</w:t>
        </w:r>
        <w:r>
          <w:rPr>
            <w:noProof/>
            <w:webHidden/>
          </w:rPr>
          <w:tab/>
        </w:r>
        <w:r>
          <w:rPr>
            <w:noProof/>
            <w:webHidden/>
          </w:rPr>
          <w:fldChar w:fldCharType="begin"/>
        </w:r>
        <w:r>
          <w:rPr>
            <w:noProof/>
            <w:webHidden/>
          </w:rPr>
          <w:instrText xml:space="preserve"> PAGEREF _Toc91192337 \h </w:instrText>
        </w:r>
        <w:r>
          <w:rPr>
            <w:noProof/>
            <w:webHidden/>
          </w:rPr>
        </w:r>
      </w:ins>
      <w:r>
        <w:rPr>
          <w:noProof/>
          <w:webHidden/>
        </w:rPr>
        <w:fldChar w:fldCharType="separate"/>
      </w:r>
      <w:ins w:id="744" w:author="Tolulope Olugbenga" w:date="2021-12-23T22:50:00Z">
        <w:r>
          <w:rPr>
            <w:noProof/>
            <w:webHidden/>
          </w:rPr>
          <w:t>93</w:t>
        </w:r>
        <w:r>
          <w:rPr>
            <w:noProof/>
            <w:webHidden/>
          </w:rPr>
          <w:fldChar w:fldCharType="end"/>
        </w:r>
        <w:r w:rsidRPr="00D67367">
          <w:rPr>
            <w:rStyle w:val="Hyperlink"/>
            <w:noProof/>
          </w:rPr>
          <w:fldChar w:fldCharType="end"/>
        </w:r>
      </w:ins>
    </w:p>
    <w:p w14:paraId="0C1A25AE" w14:textId="64898A8E" w:rsidR="00FB7758" w:rsidRDefault="00FB7758">
      <w:pPr>
        <w:pStyle w:val="TableofFigures"/>
        <w:tabs>
          <w:tab w:val="right" w:leader="dot" w:pos="8630"/>
        </w:tabs>
        <w:rPr>
          <w:ins w:id="745" w:author="Tolulope Olugbenga" w:date="2021-12-23T22:50:00Z"/>
          <w:rFonts w:asciiTheme="minorHAnsi" w:eastAsiaTheme="minorEastAsia" w:hAnsiTheme="minorHAnsi" w:cstheme="minorBidi"/>
          <w:noProof/>
          <w:sz w:val="22"/>
          <w:szCs w:val="22"/>
          <w:lang w:eastAsia="en-CA"/>
        </w:rPr>
      </w:pPr>
      <w:ins w:id="746"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"_Toc91192338"</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27 – ACF Plot Following Seasonal Differencing – Toronto Dataset</w:t>
        </w:r>
        <w:r>
          <w:rPr>
            <w:noProof/>
            <w:webHidden/>
          </w:rPr>
          <w:tab/>
        </w:r>
        <w:r>
          <w:rPr>
            <w:noProof/>
            <w:webHidden/>
          </w:rPr>
          <w:fldChar w:fldCharType="begin"/>
        </w:r>
        <w:r>
          <w:rPr>
            <w:noProof/>
            <w:webHidden/>
          </w:rPr>
          <w:instrText xml:space="preserve"> PAGEREF _Toc91192338 \h </w:instrText>
        </w:r>
        <w:r>
          <w:rPr>
            <w:noProof/>
            <w:webHidden/>
          </w:rPr>
        </w:r>
      </w:ins>
      <w:r>
        <w:rPr>
          <w:noProof/>
          <w:webHidden/>
        </w:rPr>
        <w:fldChar w:fldCharType="separate"/>
      </w:r>
      <w:ins w:id="747" w:author="Tolulope Olugbenga" w:date="2021-12-23T22:50:00Z">
        <w:r>
          <w:rPr>
            <w:noProof/>
            <w:webHidden/>
          </w:rPr>
          <w:t>93</w:t>
        </w:r>
        <w:r>
          <w:rPr>
            <w:noProof/>
            <w:webHidden/>
          </w:rPr>
          <w:fldChar w:fldCharType="end"/>
        </w:r>
        <w:r w:rsidRPr="00D67367">
          <w:rPr>
            <w:rStyle w:val="Hyperlink"/>
            <w:noProof/>
          </w:rPr>
          <w:fldChar w:fldCharType="end"/>
        </w:r>
      </w:ins>
    </w:p>
    <w:p w14:paraId="62244805" w14:textId="1729CD43" w:rsidR="00FB7758" w:rsidRDefault="00FB7758">
      <w:pPr>
        <w:pStyle w:val="TableofFigures"/>
        <w:tabs>
          <w:tab w:val="right" w:leader="dot" w:pos="8630"/>
        </w:tabs>
        <w:rPr>
          <w:ins w:id="748" w:author="Tolulope Olugbenga" w:date="2021-12-23T22:50:00Z"/>
          <w:rFonts w:asciiTheme="minorHAnsi" w:eastAsiaTheme="minorEastAsia" w:hAnsiTheme="minorHAnsi" w:cstheme="minorBidi"/>
          <w:noProof/>
          <w:sz w:val="22"/>
          <w:szCs w:val="22"/>
          <w:lang w:eastAsia="en-CA"/>
        </w:rPr>
      </w:pPr>
      <w:ins w:id="749"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"_Toc91192339"</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28 – ACF Plot After Seasonal and Non-Seasonal Differencing – Toronto Dataset</w:t>
        </w:r>
        <w:r>
          <w:rPr>
            <w:noProof/>
            <w:webHidden/>
          </w:rPr>
          <w:tab/>
        </w:r>
        <w:r>
          <w:rPr>
            <w:noProof/>
            <w:webHidden/>
          </w:rPr>
          <w:fldChar w:fldCharType="begin"/>
        </w:r>
        <w:r>
          <w:rPr>
            <w:noProof/>
            <w:webHidden/>
          </w:rPr>
          <w:instrText xml:space="preserve"> PAGEREF _Toc91192339 \h </w:instrText>
        </w:r>
        <w:r>
          <w:rPr>
            <w:noProof/>
            <w:webHidden/>
          </w:rPr>
        </w:r>
      </w:ins>
      <w:r>
        <w:rPr>
          <w:noProof/>
          <w:webHidden/>
        </w:rPr>
        <w:fldChar w:fldCharType="separate"/>
      </w:r>
      <w:ins w:id="750" w:author="Tolulope Olugbenga" w:date="2021-12-23T22:50:00Z">
        <w:r>
          <w:rPr>
            <w:noProof/>
            <w:webHidden/>
          </w:rPr>
          <w:t>94</w:t>
        </w:r>
        <w:r>
          <w:rPr>
            <w:noProof/>
            <w:webHidden/>
          </w:rPr>
          <w:fldChar w:fldCharType="end"/>
        </w:r>
        <w:r w:rsidRPr="00D67367">
          <w:rPr>
            <w:rStyle w:val="Hyperlink"/>
            <w:noProof/>
          </w:rPr>
          <w:fldChar w:fldCharType="end"/>
        </w:r>
      </w:ins>
    </w:p>
    <w:p w14:paraId="24EBD06B" w14:textId="6F013FBD" w:rsidR="00FB7758" w:rsidRDefault="00FB7758">
      <w:pPr>
        <w:pStyle w:val="TableofFigures"/>
        <w:tabs>
          <w:tab w:val="right" w:leader="dot" w:pos="8630"/>
        </w:tabs>
        <w:rPr>
          <w:ins w:id="751" w:author="Tolulope Olugbenga" w:date="2021-12-23T22:50:00Z"/>
          <w:rFonts w:asciiTheme="minorHAnsi" w:eastAsiaTheme="minorEastAsia" w:hAnsiTheme="minorHAnsi" w:cstheme="minorBidi"/>
          <w:noProof/>
          <w:sz w:val="22"/>
          <w:szCs w:val="22"/>
          <w:lang w:eastAsia="en-CA"/>
        </w:rPr>
      </w:pPr>
      <w:ins w:id="752"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"_Toc91192340"</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29 - PACF Plot After Seasonal and Non-Seasonal Differencing – Toronto Dataset</w:t>
        </w:r>
        <w:r>
          <w:rPr>
            <w:noProof/>
            <w:webHidden/>
          </w:rPr>
          <w:tab/>
        </w:r>
        <w:r>
          <w:rPr>
            <w:noProof/>
            <w:webHidden/>
          </w:rPr>
          <w:fldChar w:fldCharType="begin"/>
        </w:r>
        <w:r>
          <w:rPr>
            <w:noProof/>
            <w:webHidden/>
          </w:rPr>
          <w:instrText xml:space="preserve"> PAGEREF _Toc91192340 \h </w:instrText>
        </w:r>
        <w:r>
          <w:rPr>
            <w:noProof/>
            <w:webHidden/>
          </w:rPr>
        </w:r>
      </w:ins>
      <w:r>
        <w:rPr>
          <w:noProof/>
          <w:webHidden/>
        </w:rPr>
        <w:fldChar w:fldCharType="separate"/>
      </w:r>
      <w:ins w:id="753" w:author="Tolulope Olugbenga" w:date="2021-12-23T22:50:00Z">
        <w:r>
          <w:rPr>
            <w:noProof/>
            <w:webHidden/>
          </w:rPr>
          <w:t>94</w:t>
        </w:r>
        <w:r>
          <w:rPr>
            <w:noProof/>
            <w:webHidden/>
          </w:rPr>
          <w:fldChar w:fldCharType="end"/>
        </w:r>
        <w:r w:rsidRPr="00D67367">
          <w:rPr>
            <w:rStyle w:val="Hyperlink"/>
            <w:noProof/>
          </w:rPr>
          <w:fldChar w:fldCharType="end"/>
        </w:r>
      </w:ins>
    </w:p>
    <w:p w14:paraId="05A7623B" w14:textId="5DA7AEB7" w:rsidR="00FB7758" w:rsidRDefault="00FB7758">
      <w:pPr>
        <w:pStyle w:val="TableofFigures"/>
        <w:tabs>
          <w:tab w:val="right" w:leader="dot" w:pos="8630"/>
        </w:tabs>
        <w:rPr>
          <w:ins w:id="754" w:author="Tolulope Olugbenga" w:date="2021-12-23T22:50:00Z"/>
          <w:rFonts w:asciiTheme="minorHAnsi" w:eastAsiaTheme="minorEastAsia" w:hAnsiTheme="minorHAnsi" w:cstheme="minorBidi"/>
          <w:noProof/>
          <w:sz w:val="22"/>
          <w:szCs w:val="22"/>
          <w:lang w:eastAsia="en-CA"/>
        </w:rPr>
      </w:pPr>
      <w:ins w:id="755"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"_Toc91192341"</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30 - Excerpt from the Ottawa Dataset</w:t>
        </w:r>
        <w:r>
          <w:rPr>
            <w:noProof/>
            <w:webHidden/>
          </w:rPr>
          <w:tab/>
        </w:r>
        <w:r>
          <w:rPr>
            <w:noProof/>
            <w:webHidden/>
          </w:rPr>
          <w:fldChar w:fldCharType="begin"/>
        </w:r>
        <w:r>
          <w:rPr>
            <w:noProof/>
            <w:webHidden/>
          </w:rPr>
          <w:instrText xml:space="preserve"> PAGEREF _Toc91192341 \h </w:instrText>
        </w:r>
        <w:r>
          <w:rPr>
            <w:noProof/>
            <w:webHidden/>
          </w:rPr>
        </w:r>
      </w:ins>
      <w:r>
        <w:rPr>
          <w:noProof/>
          <w:webHidden/>
        </w:rPr>
        <w:fldChar w:fldCharType="separate"/>
      </w:r>
      <w:ins w:id="756" w:author="Tolulope Olugbenga" w:date="2021-12-23T22:50:00Z">
        <w:r>
          <w:rPr>
            <w:noProof/>
            <w:webHidden/>
          </w:rPr>
          <w:t>95</w:t>
        </w:r>
        <w:r>
          <w:rPr>
            <w:noProof/>
            <w:webHidden/>
          </w:rPr>
          <w:fldChar w:fldCharType="end"/>
        </w:r>
        <w:r w:rsidRPr="00D67367">
          <w:rPr>
            <w:rStyle w:val="Hyperlink"/>
            <w:noProof/>
          </w:rPr>
          <w:fldChar w:fldCharType="end"/>
        </w:r>
      </w:ins>
    </w:p>
    <w:p w14:paraId="01701E3F" w14:textId="23A23595" w:rsidR="00FB7758" w:rsidRDefault="00FB7758">
      <w:pPr>
        <w:pStyle w:val="TableofFigures"/>
        <w:tabs>
          <w:tab w:val="right" w:leader="dot" w:pos="8630"/>
        </w:tabs>
        <w:rPr>
          <w:ins w:id="757" w:author="Tolulope Olugbenga" w:date="2021-12-23T22:50:00Z"/>
          <w:rFonts w:asciiTheme="minorHAnsi" w:eastAsiaTheme="minorEastAsia" w:hAnsiTheme="minorHAnsi" w:cstheme="minorBidi"/>
          <w:noProof/>
          <w:sz w:val="22"/>
          <w:szCs w:val="22"/>
          <w:lang w:eastAsia="en-CA"/>
        </w:rPr>
      </w:pPr>
      <w:ins w:id="758" w:author="Tolulope Olugbenga" w:date="2021-12-23T22:50:00Z">
        <w:r w:rsidRPr="00D67367">
          <w:rPr>
            <w:rStyle w:val="Hyperlink"/>
            <w:noProof/>
          </w:rPr>
          <w:lastRenderedPageBreak/>
          <w:fldChar w:fldCharType="begin"/>
        </w:r>
        <w:r w:rsidRPr="00D67367">
          <w:rPr>
            <w:rStyle w:val="Hyperlink"/>
            <w:noProof/>
          </w:rPr>
          <w:instrText xml:space="preserve"> </w:instrText>
        </w:r>
        <w:r>
          <w:rPr>
            <w:noProof/>
          </w:rPr>
          <w:instrText>HYPERLINK \l "_Toc91192342"</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31 - Plot of the Initial Auto Correlation – Ottawa Dataset</w:t>
        </w:r>
        <w:r>
          <w:rPr>
            <w:noProof/>
            <w:webHidden/>
          </w:rPr>
          <w:tab/>
        </w:r>
        <w:r>
          <w:rPr>
            <w:noProof/>
            <w:webHidden/>
          </w:rPr>
          <w:fldChar w:fldCharType="begin"/>
        </w:r>
        <w:r>
          <w:rPr>
            <w:noProof/>
            <w:webHidden/>
          </w:rPr>
          <w:instrText xml:space="preserve"> PAGEREF _Toc91192342 \h </w:instrText>
        </w:r>
        <w:r>
          <w:rPr>
            <w:noProof/>
            <w:webHidden/>
          </w:rPr>
        </w:r>
      </w:ins>
      <w:r>
        <w:rPr>
          <w:noProof/>
          <w:webHidden/>
        </w:rPr>
        <w:fldChar w:fldCharType="separate"/>
      </w:r>
      <w:ins w:id="759" w:author="Tolulope Olugbenga" w:date="2021-12-23T22:50:00Z">
        <w:r>
          <w:rPr>
            <w:noProof/>
            <w:webHidden/>
          </w:rPr>
          <w:t>96</w:t>
        </w:r>
        <w:r>
          <w:rPr>
            <w:noProof/>
            <w:webHidden/>
          </w:rPr>
          <w:fldChar w:fldCharType="end"/>
        </w:r>
        <w:r w:rsidRPr="00D67367">
          <w:rPr>
            <w:rStyle w:val="Hyperlink"/>
            <w:noProof/>
          </w:rPr>
          <w:fldChar w:fldCharType="end"/>
        </w:r>
      </w:ins>
    </w:p>
    <w:p w14:paraId="4544FBD4" w14:textId="7D2FE749" w:rsidR="00FB7758" w:rsidRDefault="00FB7758">
      <w:pPr>
        <w:pStyle w:val="TableofFigures"/>
        <w:tabs>
          <w:tab w:val="right" w:leader="dot" w:pos="8630"/>
        </w:tabs>
        <w:rPr>
          <w:ins w:id="760" w:author="Tolulope Olugbenga" w:date="2021-12-23T22:50:00Z"/>
          <w:rFonts w:asciiTheme="minorHAnsi" w:eastAsiaTheme="minorEastAsia" w:hAnsiTheme="minorHAnsi" w:cstheme="minorBidi"/>
          <w:noProof/>
          <w:sz w:val="22"/>
          <w:szCs w:val="22"/>
          <w:lang w:eastAsia="en-CA"/>
        </w:rPr>
      </w:pPr>
      <w:ins w:id="761"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"_Toc91192343"</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32 - ACF Plot Following Seasonal Differencing – Ottawa Dataset</w:t>
        </w:r>
        <w:r>
          <w:rPr>
            <w:noProof/>
            <w:webHidden/>
          </w:rPr>
          <w:tab/>
        </w:r>
        <w:r>
          <w:rPr>
            <w:noProof/>
            <w:webHidden/>
          </w:rPr>
          <w:fldChar w:fldCharType="begin"/>
        </w:r>
        <w:r>
          <w:rPr>
            <w:noProof/>
            <w:webHidden/>
          </w:rPr>
          <w:instrText xml:space="preserve"> PAGEREF _Toc91192343 \h </w:instrText>
        </w:r>
        <w:r>
          <w:rPr>
            <w:noProof/>
            <w:webHidden/>
          </w:rPr>
        </w:r>
      </w:ins>
      <w:r>
        <w:rPr>
          <w:noProof/>
          <w:webHidden/>
        </w:rPr>
        <w:fldChar w:fldCharType="separate"/>
      </w:r>
      <w:ins w:id="762" w:author="Tolulope Olugbenga" w:date="2021-12-23T22:50:00Z">
        <w:r>
          <w:rPr>
            <w:noProof/>
            <w:webHidden/>
          </w:rPr>
          <w:t>97</w:t>
        </w:r>
        <w:r>
          <w:rPr>
            <w:noProof/>
            <w:webHidden/>
          </w:rPr>
          <w:fldChar w:fldCharType="end"/>
        </w:r>
        <w:r w:rsidRPr="00D67367">
          <w:rPr>
            <w:rStyle w:val="Hyperlink"/>
            <w:noProof/>
          </w:rPr>
          <w:fldChar w:fldCharType="end"/>
        </w:r>
      </w:ins>
    </w:p>
    <w:p w14:paraId="027DBC8D" w14:textId="22C1994F" w:rsidR="00FB7758" w:rsidRDefault="00FB7758">
      <w:pPr>
        <w:pStyle w:val="TableofFigures"/>
        <w:tabs>
          <w:tab w:val="right" w:leader="dot" w:pos="8630"/>
        </w:tabs>
        <w:rPr>
          <w:ins w:id="763" w:author="Tolulope Olugbenga" w:date="2021-12-23T22:50:00Z"/>
          <w:rFonts w:asciiTheme="minorHAnsi" w:eastAsiaTheme="minorEastAsia" w:hAnsiTheme="minorHAnsi" w:cstheme="minorBidi"/>
          <w:noProof/>
          <w:sz w:val="22"/>
          <w:szCs w:val="22"/>
          <w:lang w:eastAsia="en-CA"/>
        </w:rPr>
      </w:pPr>
      <w:ins w:id="764"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"_Toc91192344"</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33 - ACF Plot After Seasonal and Non-Seasonal Differencing – Ottawa Dataset</w:t>
        </w:r>
        <w:r>
          <w:rPr>
            <w:noProof/>
            <w:webHidden/>
          </w:rPr>
          <w:tab/>
        </w:r>
        <w:r>
          <w:rPr>
            <w:noProof/>
            <w:webHidden/>
          </w:rPr>
          <w:fldChar w:fldCharType="begin"/>
        </w:r>
        <w:r>
          <w:rPr>
            <w:noProof/>
            <w:webHidden/>
          </w:rPr>
          <w:instrText xml:space="preserve"> PAGEREF _Toc91192344 \h </w:instrText>
        </w:r>
        <w:r>
          <w:rPr>
            <w:noProof/>
            <w:webHidden/>
          </w:rPr>
        </w:r>
      </w:ins>
      <w:r>
        <w:rPr>
          <w:noProof/>
          <w:webHidden/>
        </w:rPr>
        <w:fldChar w:fldCharType="separate"/>
      </w:r>
      <w:ins w:id="765" w:author="Tolulope Olugbenga" w:date="2021-12-23T22:50:00Z">
        <w:r>
          <w:rPr>
            <w:noProof/>
            <w:webHidden/>
          </w:rPr>
          <w:t>97</w:t>
        </w:r>
        <w:r>
          <w:rPr>
            <w:noProof/>
            <w:webHidden/>
          </w:rPr>
          <w:fldChar w:fldCharType="end"/>
        </w:r>
        <w:r w:rsidRPr="00D67367">
          <w:rPr>
            <w:rStyle w:val="Hyperlink"/>
            <w:noProof/>
          </w:rPr>
          <w:fldChar w:fldCharType="end"/>
        </w:r>
      </w:ins>
    </w:p>
    <w:p w14:paraId="2CB72592" w14:textId="76B138D6" w:rsidR="00FB7758" w:rsidRDefault="00FB7758">
      <w:pPr>
        <w:pStyle w:val="TableofFigures"/>
        <w:tabs>
          <w:tab w:val="right" w:leader="dot" w:pos="8630"/>
        </w:tabs>
        <w:rPr>
          <w:ins w:id="766" w:author="Tolulope Olugbenga" w:date="2021-12-23T22:50:00Z"/>
          <w:rFonts w:asciiTheme="minorHAnsi" w:eastAsiaTheme="minorEastAsia" w:hAnsiTheme="minorHAnsi" w:cstheme="minorBidi"/>
          <w:noProof/>
          <w:sz w:val="22"/>
          <w:szCs w:val="22"/>
          <w:lang w:eastAsia="en-CA"/>
        </w:rPr>
      </w:pPr>
      <w:ins w:id="767"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"_Toc91192345"</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34 - PACF Plot After Seasonal and Non-Seasonal Differencing – Ottawa Dataset</w:t>
        </w:r>
        <w:r>
          <w:rPr>
            <w:noProof/>
            <w:webHidden/>
          </w:rPr>
          <w:tab/>
        </w:r>
        <w:r>
          <w:rPr>
            <w:noProof/>
            <w:webHidden/>
          </w:rPr>
          <w:fldChar w:fldCharType="begin"/>
        </w:r>
        <w:r>
          <w:rPr>
            <w:noProof/>
            <w:webHidden/>
          </w:rPr>
          <w:instrText xml:space="preserve"> PAGEREF _Toc91192345 \h </w:instrText>
        </w:r>
        <w:r>
          <w:rPr>
            <w:noProof/>
            <w:webHidden/>
          </w:rPr>
        </w:r>
      </w:ins>
      <w:r>
        <w:rPr>
          <w:noProof/>
          <w:webHidden/>
        </w:rPr>
        <w:fldChar w:fldCharType="separate"/>
      </w:r>
      <w:ins w:id="768" w:author="Tolulope Olugbenga" w:date="2021-12-23T22:50:00Z">
        <w:r>
          <w:rPr>
            <w:noProof/>
            <w:webHidden/>
          </w:rPr>
          <w:t>98</w:t>
        </w:r>
        <w:r>
          <w:rPr>
            <w:noProof/>
            <w:webHidden/>
          </w:rPr>
          <w:fldChar w:fldCharType="end"/>
        </w:r>
        <w:r w:rsidRPr="00D67367">
          <w:rPr>
            <w:rStyle w:val="Hyperlink"/>
            <w:noProof/>
          </w:rPr>
          <w:fldChar w:fldCharType="end"/>
        </w:r>
      </w:ins>
    </w:p>
    <w:p w14:paraId="09291C4D" w14:textId="5A47A07E" w:rsidR="00FB7758" w:rsidRDefault="00FB7758">
      <w:pPr>
        <w:pStyle w:val="TableofFigures"/>
        <w:tabs>
          <w:tab w:val="right" w:leader="dot" w:pos="8630"/>
        </w:tabs>
        <w:rPr>
          <w:ins w:id="769" w:author="Tolulope Olugbenga" w:date="2021-12-23T22:50:00Z"/>
          <w:rFonts w:asciiTheme="minorHAnsi" w:eastAsiaTheme="minorEastAsia" w:hAnsiTheme="minorHAnsi" w:cstheme="minorBidi"/>
          <w:noProof/>
          <w:sz w:val="22"/>
          <w:szCs w:val="22"/>
          <w:lang w:eastAsia="en-CA"/>
        </w:rPr>
      </w:pPr>
      <w:ins w:id="770"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"_Toc91192346"</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35 - Excerpt from the Saint John Dataset</w:t>
        </w:r>
        <w:r>
          <w:rPr>
            <w:noProof/>
            <w:webHidden/>
          </w:rPr>
          <w:tab/>
        </w:r>
        <w:r>
          <w:rPr>
            <w:noProof/>
            <w:webHidden/>
          </w:rPr>
          <w:fldChar w:fldCharType="begin"/>
        </w:r>
        <w:r>
          <w:rPr>
            <w:noProof/>
            <w:webHidden/>
          </w:rPr>
          <w:instrText xml:space="preserve"> PAGEREF _Toc91192346 \h </w:instrText>
        </w:r>
        <w:r>
          <w:rPr>
            <w:noProof/>
            <w:webHidden/>
          </w:rPr>
        </w:r>
      </w:ins>
      <w:r>
        <w:rPr>
          <w:noProof/>
          <w:webHidden/>
        </w:rPr>
        <w:fldChar w:fldCharType="separate"/>
      </w:r>
      <w:ins w:id="771" w:author="Tolulope Olugbenga" w:date="2021-12-23T22:50:00Z">
        <w:r>
          <w:rPr>
            <w:noProof/>
            <w:webHidden/>
          </w:rPr>
          <w:t>99</w:t>
        </w:r>
        <w:r>
          <w:rPr>
            <w:noProof/>
            <w:webHidden/>
          </w:rPr>
          <w:fldChar w:fldCharType="end"/>
        </w:r>
        <w:r w:rsidRPr="00D67367">
          <w:rPr>
            <w:rStyle w:val="Hyperlink"/>
            <w:noProof/>
          </w:rPr>
          <w:fldChar w:fldCharType="end"/>
        </w:r>
      </w:ins>
    </w:p>
    <w:p w14:paraId="092F5A51" w14:textId="4551E56E" w:rsidR="00FB7758" w:rsidRDefault="00FB7758">
      <w:pPr>
        <w:pStyle w:val="TableofFigures"/>
        <w:tabs>
          <w:tab w:val="right" w:leader="dot" w:pos="8630"/>
        </w:tabs>
        <w:rPr>
          <w:ins w:id="772" w:author="Tolulope Olugbenga" w:date="2021-12-23T22:50:00Z"/>
          <w:rFonts w:asciiTheme="minorHAnsi" w:eastAsiaTheme="minorEastAsia" w:hAnsiTheme="minorHAnsi" w:cstheme="minorBidi"/>
          <w:noProof/>
          <w:sz w:val="22"/>
          <w:szCs w:val="22"/>
          <w:lang w:eastAsia="en-CA"/>
        </w:rPr>
      </w:pPr>
      <w:ins w:id="773"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"_Toc91192347"</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36 - Plot of the Initial Auto Correlation – Saint John Dataset</w:t>
        </w:r>
        <w:r>
          <w:rPr>
            <w:noProof/>
            <w:webHidden/>
          </w:rPr>
          <w:tab/>
        </w:r>
        <w:r>
          <w:rPr>
            <w:noProof/>
            <w:webHidden/>
          </w:rPr>
          <w:fldChar w:fldCharType="begin"/>
        </w:r>
        <w:r>
          <w:rPr>
            <w:noProof/>
            <w:webHidden/>
          </w:rPr>
          <w:instrText xml:space="preserve"> PAGEREF _Toc91192347 \h </w:instrText>
        </w:r>
        <w:r>
          <w:rPr>
            <w:noProof/>
            <w:webHidden/>
          </w:rPr>
        </w:r>
      </w:ins>
      <w:r>
        <w:rPr>
          <w:noProof/>
          <w:webHidden/>
        </w:rPr>
        <w:fldChar w:fldCharType="separate"/>
      </w:r>
      <w:ins w:id="774" w:author="Tolulope Olugbenga" w:date="2021-12-23T22:50:00Z">
        <w:r>
          <w:rPr>
            <w:noProof/>
            <w:webHidden/>
          </w:rPr>
          <w:t>100</w:t>
        </w:r>
        <w:r>
          <w:rPr>
            <w:noProof/>
            <w:webHidden/>
          </w:rPr>
          <w:fldChar w:fldCharType="end"/>
        </w:r>
        <w:r w:rsidRPr="00D67367">
          <w:rPr>
            <w:rStyle w:val="Hyperlink"/>
            <w:noProof/>
          </w:rPr>
          <w:fldChar w:fldCharType="end"/>
        </w:r>
      </w:ins>
    </w:p>
    <w:p w14:paraId="78A88C92" w14:textId="5D81F3AD" w:rsidR="00FB7758" w:rsidRDefault="00FB7758">
      <w:pPr>
        <w:pStyle w:val="TableofFigures"/>
        <w:tabs>
          <w:tab w:val="right" w:leader="dot" w:pos="8630"/>
        </w:tabs>
        <w:rPr>
          <w:ins w:id="775" w:author="Tolulope Olugbenga" w:date="2021-12-23T22:50:00Z"/>
          <w:rFonts w:asciiTheme="minorHAnsi" w:eastAsiaTheme="minorEastAsia" w:hAnsiTheme="minorHAnsi" w:cstheme="minorBidi"/>
          <w:noProof/>
          <w:sz w:val="22"/>
          <w:szCs w:val="22"/>
          <w:lang w:eastAsia="en-CA"/>
        </w:rPr>
      </w:pPr>
      <w:ins w:id="776"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"_Toc91192348"</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37 - ACF Plot Following Seasonal Differencing – Saint John Dataset</w:t>
        </w:r>
        <w:r>
          <w:rPr>
            <w:noProof/>
            <w:webHidden/>
          </w:rPr>
          <w:tab/>
        </w:r>
        <w:r>
          <w:rPr>
            <w:noProof/>
            <w:webHidden/>
          </w:rPr>
          <w:fldChar w:fldCharType="begin"/>
        </w:r>
        <w:r>
          <w:rPr>
            <w:noProof/>
            <w:webHidden/>
          </w:rPr>
          <w:instrText xml:space="preserve"> PAGEREF _Toc91192348 \h </w:instrText>
        </w:r>
        <w:r>
          <w:rPr>
            <w:noProof/>
            <w:webHidden/>
          </w:rPr>
        </w:r>
      </w:ins>
      <w:r>
        <w:rPr>
          <w:noProof/>
          <w:webHidden/>
        </w:rPr>
        <w:fldChar w:fldCharType="separate"/>
      </w:r>
      <w:ins w:id="777" w:author="Tolulope Olugbenga" w:date="2021-12-23T22:50:00Z">
        <w:r>
          <w:rPr>
            <w:noProof/>
            <w:webHidden/>
          </w:rPr>
          <w:t>100</w:t>
        </w:r>
        <w:r>
          <w:rPr>
            <w:noProof/>
            <w:webHidden/>
          </w:rPr>
          <w:fldChar w:fldCharType="end"/>
        </w:r>
        <w:r w:rsidRPr="00D67367">
          <w:rPr>
            <w:rStyle w:val="Hyperlink"/>
            <w:noProof/>
          </w:rPr>
          <w:fldChar w:fldCharType="end"/>
        </w:r>
      </w:ins>
    </w:p>
    <w:p w14:paraId="7525B140" w14:textId="115EF7B1" w:rsidR="00FB7758" w:rsidRDefault="00FB7758">
      <w:pPr>
        <w:pStyle w:val="TableofFigures"/>
        <w:tabs>
          <w:tab w:val="right" w:leader="dot" w:pos="8630"/>
        </w:tabs>
        <w:rPr>
          <w:ins w:id="778" w:author="Tolulope Olugbenga" w:date="2021-12-23T22:50:00Z"/>
          <w:rFonts w:asciiTheme="minorHAnsi" w:eastAsiaTheme="minorEastAsia" w:hAnsiTheme="minorHAnsi" w:cstheme="minorBidi"/>
          <w:noProof/>
          <w:sz w:val="22"/>
          <w:szCs w:val="22"/>
          <w:lang w:eastAsia="en-CA"/>
        </w:rPr>
      </w:pPr>
      <w:ins w:id="779"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"_Toc91192349"</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38 - ACF Plot After Seasonal and Non-Seasonal Differencing – Saint John Dataset</w:t>
        </w:r>
        <w:r>
          <w:rPr>
            <w:noProof/>
            <w:webHidden/>
          </w:rPr>
          <w:tab/>
        </w:r>
        <w:r>
          <w:rPr>
            <w:noProof/>
            <w:webHidden/>
          </w:rPr>
          <w:fldChar w:fldCharType="begin"/>
        </w:r>
        <w:r>
          <w:rPr>
            <w:noProof/>
            <w:webHidden/>
          </w:rPr>
          <w:instrText xml:space="preserve"> PAGEREF _Toc91192349 \h </w:instrText>
        </w:r>
        <w:r>
          <w:rPr>
            <w:noProof/>
            <w:webHidden/>
          </w:rPr>
        </w:r>
      </w:ins>
      <w:r>
        <w:rPr>
          <w:noProof/>
          <w:webHidden/>
        </w:rPr>
        <w:fldChar w:fldCharType="separate"/>
      </w:r>
      <w:ins w:id="780" w:author="Tolulope Olugbenga" w:date="2021-12-23T22:50:00Z">
        <w:r>
          <w:rPr>
            <w:noProof/>
            <w:webHidden/>
          </w:rPr>
          <w:t>101</w:t>
        </w:r>
        <w:r>
          <w:rPr>
            <w:noProof/>
            <w:webHidden/>
          </w:rPr>
          <w:fldChar w:fldCharType="end"/>
        </w:r>
        <w:r w:rsidRPr="00D67367">
          <w:rPr>
            <w:rStyle w:val="Hyperlink"/>
            <w:noProof/>
          </w:rPr>
          <w:fldChar w:fldCharType="end"/>
        </w:r>
      </w:ins>
    </w:p>
    <w:p w14:paraId="420DD9F6" w14:textId="5EF7F082" w:rsidR="00FB7758" w:rsidRDefault="00FB7758">
      <w:pPr>
        <w:pStyle w:val="TableofFigures"/>
        <w:tabs>
          <w:tab w:val="right" w:leader="dot" w:pos="8630"/>
        </w:tabs>
        <w:rPr>
          <w:ins w:id="781" w:author="Tolulope Olugbenga" w:date="2021-12-23T22:50:00Z"/>
          <w:rFonts w:asciiTheme="minorHAnsi" w:eastAsiaTheme="minorEastAsia" w:hAnsiTheme="minorHAnsi" w:cstheme="minorBidi"/>
          <w:noProof/>
          <w:sz w:val="22"/>
          <w:szCs w:val="22"/>
          <w:lang w:eastAsia="en-CA"/>
        </w:rPr>
      </w:pPr>
      <w:ins w:id="782"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"_Toc91192350"</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39 - PACF Plot After Seasonal and Non-Seasonal Differencing – Saint John Dataset</w:t>
        </w:r>
        <w:r>
          <w:rPr>
            <w:noProof/>
            <w:webHidden/>
          </w:rPr>
          <w:tab/>
        </w:r>
        <w:r>
          <w:rPr>
            <w:noProof/>
            <w:webHidden/>
          </w:rPr>
          <w:fldChar w:fldCharType="begin"/>
        </w:r>
        <w:r>
          <w:rPr>
            <w:noProof/>
            <w:webHidden/>
          </w:rPr>
          <w:instrText xml:space="preserve"> PAGEREF _Toc91192350 \h </w:instrText>
        </w:r>
        <w:r>
          <w:rPr>
            <w:noProof/>
            <w:webHidden/>
          </w:rPr>
        </w:r>
      </w:ins>
      <w:r>
        <w:rPr>
          <w:noProof/>
          <w:webHidden/>
        </w:rPr>
        <w:fldChar w:fldCharType="separate"/>
      </w:r>
      <w:ins w:id="783" w:author="Tolulope Olugbenga" w:date="2021-12-23T22:50:00Z">
        <w:r>
          <w:rPr>
            <w:noProof/>
            <w:webHidden/>
          </w:rPr>
          <w:t>101</w:t>
        </w:r>
        <w:r>
          <w:rPr>
            <w:noProof/>
            <w:webHidden/>
          </w:rPr>
          <w:fldChar w:fldCharType="end"/>
        </w:r>
        <w:r w:rsidRPr="00D67367">
          <w:rPr>
            <w:rStyle w:val="Hyperlink"/>
            <w:noProof/>
          </w:rPr>
          <w:fldChar w:fldCharType="end"/>
        </w:r>
      </w:ins>
    </w:p>
    <w:p w14:paraId="286F99FF" w14:textId="2A5FA873" w:rsidR="00FB7758" w:rsidRDefault="00FB7758">
      <w:pPr>
        <w:pStyle w:val="TableofFigures"/>
        <w:tabs>
          <w:tab w:val="right" w:leader="dot" w:pos="8630"/>
        </w:tabs>
        <w:rPr>
          <w:ins w:id="784" w:author="Tolulope Olugbenga" w:date="2021-12-23T22:50:00Z"/>
          <w:rFonts w:asciiTheme="minorHAnsi" w:eastAsiaTheme="minorEastAsia" w:hAnsiTheme="minorHAnsi" w:cstheme="minorBidi"/>
          <w:noProof/>
          <w:sz w:val="22"/>
          <w:szCs w:val="22"/>
          <w:lang w:eastAsia="en-CA"/>
        </w:rPr>
      </w:pPr>
      <w:ins w:id="785"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"_Toc91192351"</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40 - Load Demand on March 11, 2019, and CNN Forecast – Toronto Dataset</w:t>
        </w:r>
        <w:r>
          <w:rPr>
            <w:noProof/>
            <w:webHidden/>
          </w:rPr>
          <w:tab/>
        </w:r>
        <w:r>
          <w:rPr>
            <w:noProof/>
            <w:webHidden/>
          </w:rPr>
          <w:fldChar w:fldCharType="begin"/>
        </w:r>
        <w:r>
          <w:rPr>
            <w:noProof/>
            <w:webHidden/>
          </w:rPr>
          <w:instrText xml:space="preserve"> PAGEREF _Toc91192351 \h </w:instrText>
        </w:r>
        <w:r>
          <w:rPr>
            <w:noProof/>
            <w:webHidden/>
          </w:rPr>
        </w:r>
      </w:ins>
      <w:r>
        <w:rPr>
          <w:noProof/>
          <w:webHidden/>
        </w:rPr>
        <w:fldChar w:fldCharType="separate"/>
      </w:r>
      <w:ins w:id="786" w:author="Tolulope Olugbenga" w:date="2021-12-23T22:50:00Z">
        <w:r>
          <w:rPr>
            <w:noProof/>
            <w:webHidden/>
          </w:rPr>
          <w:t>103</w:t>
        </w:r>
        <w:r>
          <w:rPr>
            <w:noProof/>
            <w:webHidden/>
          </w:rPr>
          <w:fldChar w:fldCharType="end"/>
        </w:r>
        <w:r w:rsidRPr="00D67367">
          <w:rPr>
            <w:rStyle w:val="Hyperlink"/>
            <w:noProof/>
          </w:rPr>
          <w:fldChar w:fldCharType="end"/>
        </w:r>
      </w:ins>
    </w:p>
    <w:p w14:paraId="5C738721" w14:textId="247B2622" w:rsidR="00FB7758" w:rsidRDefault="00FB7758">
      <w:pPr>
        <w:pStyle w:val="TableofFigures"/>
        <w:tabs>
          <w:tab w:val="right" w:leader="dot" w:pos="8630"/>
        </w:tabs>
        <w:rPr>
          <w:ins w:id="787" w:author="Tolulope Olugbenga" w:date="2021-12-23T22:50:00Z"/>
          <w:rFonts w:asciiTheme="minorHAnsi" w:eastAsiaTheme="minorEastAsia" w:hAnsiTheme="minorHAnsi" w:cstheme="minorBidi"/>
          <w:noProof/>
          <w:sz w:val="22"/>
          <w:szCs w:val="22"/>
          <w:lang w:eastAsia="en-CA"/>
        </w:rPr>
      </w:pPr>
      <w:ins w:id="788"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"_Toc91192352"</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41 - Hourly Error Distribution for the MLR Forecaster – Toronto Dataset</w:t>
        </w:r>
        <w:r>
          <w:rPr>
            <w:noProof/>
            <w:webHidden/>
          </w:rPr>
          <w:tab/>
        </w:r>
        <w:r>
          <w:rPr>
            <w:noProof/>
            <w:webHidden/>
          </w:rPr>
          <w:fldChar w:fldCharType="begin"/>
        </w:r>
        <w:r>
          <w:rPr>
            <w:noProof/>
            <w:webHidden/>
          </w:rPr>
          <w:instrText xml:space="preserve"> PAGEREF _Toc91192352 \h </w:instrText>
        </w:r>
        <w:r>
          <w:rPr>
            <w:noProof/>
            <w:webHidden/>
          </w:rPr>
        </w:r>
      </w:ins>
      <w:r>
        <w:rPr>
          <w:noProof/>
          <w:webHidden/>
        </w:rPr>
        <w:fldChar w:fldCharType="separate"/>
      </w:r>
      <w:ins w:id="789" w:author="Tolulope Olugbenga" w:date="2021-12-23T22:50:00Z">
        <w:r>
          <w:rPr>
            <w:noProof/>
            <w:webHidden/>
          </w:rPr>
          <w:t>104</w:t>
        </w:r>
        <w:r>
          <w:rPr>
            <w:noProof/>
            <w:webHidden/>
          </w:rPr>
          <w:fldChar w:fldCharType="end"/>
        </w:r>
        <w:r w:rsidRPr="00D67367">
          <w:rPr>
            <w:rStyle w:val="Hyperlink"/>
            <w:noProof/>
          </w:rPr>
          <w:fldChar w:fldCharType="end"/>
        </w:r>
      </w:ins>
    </w:p>
    <w:p w14:paraId="5713DF5E" w14:textId="6A92F430" w:rsidR="00FB7758" w:rsidRDefault="00FB7758">
      <w:pPr>
        <w:pStyle w:val="TableofFigures"/>
        <w:tabs>
          <w:tab w:val="right" w:leader="dot" w:pos="8630"/>
        </w:tabs>
        <w:rPr>
          <w:ins w:id="790" w:author="Tolulope Olugbenga" w:date="2021-12-23T22:50:00Z"/>
          <w:rFonts w:asciiTheme="minorHAnsi" w:eastAsiaTheme="minorEastAsia" w:hAnsiTheme="minorHAnsi" w:cstheme="minorBidi"/>
          <w:noProof/>
          <w:sz w:val="22"/>
          <w:szCs w:val="22"/>
          <w:lang w:eastAsia="en-CA"/>
        </w:rPr>
      </w:pPr>
      <w:ins w:id="791"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"_Toc91192353"</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42 - Hourly Error Distribution for the SARIMAX Forecaster – Toronto Dataset</w:t>
        </w:r>
        <w:r>
          <w:rPr>
            <w:noProof/>
            <w:webHidden/>
          </w:rPr>
          <w:tab/>
        </w:r>
        <w:r>
          <w:rPr>
            <w:noProof/>
            <w:webHidden/>
          </w:rPr>
          <w:fldChar w:fldCharType="begin"/>
        </w:r>
        <w:r>
          <w:rPr>
            <w:noProof/>
            <w:webHidden/>
          </w:rPr>
          <w:instrText xml:space="preserve"> PAGEREF _Toc91192353 \h </w:instrText>
        </w:r>
        <w:r>
          <w:rPr>
            <w:noProof/>
            <w:webHidden/>
          </w:rPr>
        </w:r>
      </w:ins>
      <w:r>
        <w:rPr>
          <w:noProof/>
          <w:webHidden/>
        </w:rPr>
        <w:fldChar w:fldCharType="separate"/>
      </w:r>
      <w:ins w:id="792" w:author="Tolulope Olugbenga" w:date="2021-12-23T22:50:00Z">
        <w:r>
          <w:rPr>
            <w:noProof/>
            <w:webHidden/>
          </w:rPr>
          <w:t>105</w:t>
        </w:r>
        <w:r>
          <w:rPr>
            <w:noProof/>
            <w:webHidden/>
          </w:rPr>
          <w:fldChar w:fldCharType="end"/>
        </w:r>
        <w:r w:rsidRPr="00D67367">
          <w:rPr>
            <w:rStyle w:val="Hyperlink"/>
            <w:noProof/>
          </w:rPr>
          <w:fldChar w:fldCharType="end"/>
        </w:r>
      </w:ins>
    </w:p>
    <w:p w14:paraId="306D05F2" w14:textId="112F2685" w:rsidR="00FB7758" w:rsidRDefault="00FB7758">
      <w:pPr>
        <w:pStyle w:val="TableofFigures"/>
        <w:tabs>
          <w:tab w:val="right" w:leader="dot" w:pos="8630"/>
        </w:tabs>
        <w:rPr>
          <w:ins w:id="793" w:author="Tolulope Olugbenga" w:date="2021-12-23T22:50:00Z"/>
          <w:rFonts w:asciiTheme="minorHAnsi" w:eastAsiaTheme="minorEastAsia" w:hAnsiTheme="minorHAnsi" w:cstheme="minorBidi"/>
          <w:noProof/>
          <w:sz w:val="22"/>
          <w:szCs w:val="22"/>
          <w:lang w:eastAsia="en-CA"/>
        </w:rPr>
      </w:pPr>
      <w:ins w:id="794"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"_Toc91192354"</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43 - Hourly Error Distribution for the SNF Forecaster – Toronto Dataset</w:t>
        </w:r>
        <w:r>
          <w:rPr>
            <w:noProof/>
            <w:webHidden/>
          </w:rPr>
          <w:tab/>
        </w:r>
        <w:r>
          <w:rPr>
            <w:noProof/>
            <w:webHidden/>
          </w:rPr>
          <w:fldChar w:fldCharType="begin"/>
        </w:r>
        <w:r>
          <w:rPr>
            <w:noProof/>
            <w:webHidden/>
          </w:rPr>
          <w:instrText xml:space="preserve"> PAGEREF _Toc91192354 \h </w:instrText>
        </w:r>
        <w:r>
          <w:rPr>
            <w:noProof/>
            <w:webHidden/>
          </w:rPr>
        </w:r>
      </w:ins>
      <w:r>
        <w:rPr>
          <w:noProof/>
          <w:webHidden/>
        </w:rPr>
        <w:fldChar w:fldCharType="separate"/>
      </w:r>
      <w:ins w:id="795" w:author="Tolulope Olugbenga" w:date="2021-12-23T22:50:00Z">
        <w:r>
          <w:rPr>
            <w:noProof/>
            <w:webHidden/>
          </w:rPr>
          <w:t>105</w:t>
        </w:r>
        <w:r>
          <w:rPr>
            <w:noProof/>
            <w:webHidden/>
          </w:rPr>
          <w:fldChar w:fldCharType="end"/>
        </w:r>
        <w:r w:rsidRPr="00D67367">
          <w:rPr>
            <w:rStyle w:val="Hyperlink"/>
            <w:noProof/>
          </w:rPr>
          <w:fldChar w:fldCharType="end"/>
        </w:r>
      </w:ins>
    </w:p>
    <w:p w14:paraId="6189E4DC" w14:textId="74149275" w:rsidR="00FB7758" w:rsidRDefault="00FB7758">
      <w:pPr>
        <w:pStyle w:val="TableofFigures"/>
        <w:tabs>
          <w:tab w:val="right" w:leader="dot" w:pos="8630"/>
        </w:tabs>
        <w:rPr>
          <w:ins w:id="796" w:author="Tolulope Olugbenga" w:date="2021-12-23T22:50:00Z"/>
          <w:rFonts w:asciiTheme="minorHAnsi" w:eastAsiaTheme="minorEastAsia" w:hAnsiTheme="minorHAnsi" w:cstheme="minorBidi"/>
          <w:noProof/>
          <w:sz w:val="22"/>
          <w:szCs w:val="22"/>
          <w:lang w:eastAsia="en-CA"/>
        </w:rPr>
      </w:pPr>
      <w:ins w:id="797"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"_Toc91192355"</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44 - Daily Error Distribution for the MLR Forecaster – Toronto Dataset</w:t>
        </w:r>
        <w:r>
          <w:rPr>
            <w:noProof/>
            <w:webHidden/>
          </w:rPr>
          <w:tab/>
        </w:r>
        <w:r>
          <w:rPr>
            <w:noProof/>
            <w:webHidden/>
          </w:rPr>
          <w:fldChar w:fldCharType="begin"/>
        </w:r>
        <w:r>
          <w:rPr>
            <w:noProof/>
            <w:webHidden/>
          </w:rPr>
          <w:instrText xml:space="preserve"> PAGEREF _Toc91192355 \h </w:instrText>
        </w:r>
        <w:r>
          <w:rPr>
            <w:noProof/>
            <w:webHidden/>
          </w:rPr>
        </w:r>
      </w:ins>
      <w:r>
        <w:rPr>
          <w:noProof/>
          <w:webHidden/>
        </w:rPr>
        <w:fldChar w:fldCharType="separate"/>
      </w:r>
      <w:ins w:id="798" w:author="Tolulope Olugbenga" w:date="2021-12-23T22:50:00Z">
        <w:r>
          <w:rPr>
            <w:noProof/>
            <w:webHidden/>
          </w:rPr>
          <w:t>106</w:t>
        </w:r>
        <w:r>
          <w:rPr>
            <w:noProof/>
            <w:webHidden/>
          </w:rPr>
          <w:fldChar w:fldCharType="end"/>
        </w:r>
        <w:r w:rsidRPr="00D67367">
          <w:rPr>
            <w:rStyle w:val="Hyperlink"/>
            <w:noProof/>
          </w:rPr>
          <w:fldChar w:fldCharType="end"/>
        </w:r>
      </w:ins>
    </w:p>
    <w:p w14:paraId="021DC4DC" w14:textId="6204C9BE" w:rsidR="00FB7758" w:rsidRDefault="00FB7758">
      <w:pPr>
        <w:pStyle w:val="TableofFigures"/>
        <w:tabs>
          <w:tab w:val="right" w:leader="dot" w:pos="8630"/>
        </w:tabs>
        <w:rPr>
          <w:ins w:id="799" w:author="Tolulope Olugbenga" w:date="2021-12-23T22:50:00Z"/>
          <w:rFonts w:asciiTheme="minorHAnsi" w:eastAsiaTheme="minorEastAsia" w:hAnsiTheme="minorHAnsi" w:cstheme="minorBidi"/>
          <w:noProof/>
          <w:sz w:val="22"/>
          <w:szCs w:val="22"/>
          <w:lang w:eastAsia="en-CA"/>
        </w:rPr>
      </w:pPr>
      <w:ins w:id="800"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"_Toc91192356"</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45 - Daily Error Distribution for the SARIMAX Forecaster – Toronto Dataset</w:t>
        </w:r>
        <w:r>
          <w:rPr>
            <w:noProof/>
            <w:webHidden/>
          </w:rPr>
          <w:tab/>
        </w:r>
        <w:r>
          <w:rPr>
            <w:noProof/>
            <w:webHidden/>
          </w:rPr>
          <w:fldChar w:fldCharType="begin"/>
        </w:r>
        <w:r>
          <w:rPr>
            <w:noProof/>
            <w:webHidden/>
          </w:rPr>
          <w:instrText xml:space="preserve"> PAGEREF _Toc91192356 \h </w:instrText>
        </w:r>
        <w:r>
          <w:rPr>
            <w:noProof/>
            <w:webHidden/>
          </w:rPr>
        </w:r>
      </w:ins>
      <w:r>
        <w:rPr>
          <w:noProof/>
          <w:webHidden/>
        </w:rPr>
        <w:fldChar w:fldCharType="separate"/>
      </w:r>
      <w:ins w:id="801" w:author="Tolulope Olugbenga" w:date="2021-12-23T22:50:00Z">
        <w:r>
          <w:rPr>
            <w:noProof/>
            <w:webHidden/>
          </w:rPr>
          <w:t>106</w:t>
        </w:r>
        <w:r>
          <w:rPr>
            <w:noProof/>
            <w:webHidden/>
          </w:rPr>
          <w:fldChar w:fldCharType="end"/>
        </w:r>
        <w:r w:rsidRPr="00D67367">
          <w:rPr>
            <w:rStyle w:val="Hyperlink"/>
            <w:noProof/>
          </w:rPr>
          <w:fldChar w:fldCharType="end"/>
        </w:r>
      </w:ins>
    </w:p>
    <w:p w14:paraId="4B15E5D7" w14:textId="1CBF332F" w:rsidR="00FB7758" w:rsidRDefault="00FB7758">
      <w:pPr>
        <w:pStyle w:val="TableofFigures"/>
        <w:tabs>
          <w:tab w:val="right" w:leader="dot" w:pos="8630"/>
        </w:tabs>
        <w:rPr>
          <w:ins w:id="802" w:author="Tolulope Olugbenga" w:date="2021-12-23T22:50:00Z"/>
          <w:rFonts w:asciiTheme="minorHAnsi" w:eastAsiaTheme="minorEastAsia" w:hAnsiTheme="minorHAnsi" w:cstheme="minorBidi"/>
          <w:noProof/>
          <w:sz w:val="22"/>
          <w:szCs w:val="22"/>
          <w:lang w:eastAsia="en-CA"/>
        </w:rPr>
      </w:pPr>
      <w:ins w:id="803"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"_Toc91192357"</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46 - Daily Error Distribution for the SNF Forecaster – Toronto Dataset</w:t>
        </w:r>
        <w:r>
          <w:rPr>
            <w:noProof/>
            <w:webHidden/>
          </w:rPr>
          <w:tab/>
        </w:r>
        <w:r>
          <w:rPr>
            <w:noProof/>
            <w:webHidden/>
          </w:rPr>
          <w:fldChar w:fldCharType="begin"/>
        </w:r>
        <w:r>
          <w:rPr>
            <w:noProof/>
            <w:webHidden/>
          </w:rPr>
          <w:instrText xml:space="preserve"> PAGEREF _Toc91192357 \h </w:instrText>
        </w:r>
        <w:r>
          <w:rPr>
            <w:noProof/>
            <w:webHidden/>
          </w:rPr>
        </w:r>
      </w:ins>
      <w:r>
        <w:rPr>
          <w:noProof/>
          <w:webHidden/>
        </w:rPr>
        <w:fldChar w:fldCharType="separate"/>
      </w:r>
      <w:ins w:id="804" w:author="Tolulope Olugbenga" w:date="2021-12-23T22:50:00Z">
        <w:r>
          <w:rPr>
            <w:noProof/>
            <w:webHidden/>
          </w:rPr>
          <w:t>107</w:t>
        </w:r>
        <w:r>
          <w:rPr>
            <w:noProof/>
            <w:webHidden/>
          </w:rPr>
          <w:fldChar w:fldCharType="end"/>
        </w:r>
        <w:r w:rsidRPr="00D67367">
          <w:rPr>
            <w:rStyle w:val="Hyperlink"/>
            <w:noProof/>
          </w:rPr>
          <w:fldChar w:fldCharType="end"/>
        </w:r>
      </w:ins>
    </w:p>
    <w:p w14:paraId="221F529C" w14:textId="69E51B8A" w:rsidR="00FB7758" w:rsidRDefault="00FB7758">
      <w:pPr>
        <w:pStyle w:val="TableofFigures"/>
        <w:tabs>
          <w:tab w:val="right" w:leader="dot" w:pos="8630"/>
        </w:tabs>
        <w:rPr>
          <w:ins w:id="805" w:author="Tolulope Olugbenga" w:date="2021-12-23T22:50:00Z"/>
          <w:rFonts w:asciiTheme="minorHAnsi" w:eastAsiaTheme="minorEastAsia" w:hAnsiTheme="minorHAnsi" w:cstheme="minorBidi"/>
          <w:noProof/>
          <w:sz w:val="22"/>
          <w:szCs w:val="22"/>
          <w:lang w:eastAsia="en-CA"/>
        </w:rPr>
      </w:pPr>
      <w:ins w:id="806"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"_Toc91192358"</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47 - Monthly Error Distribution for MLR Forecaster– Toronto Dataset</w:t>
        </w:r>
        <w:r>
          <w:rPr>
            <w:noProof/>
            <w:webHidden/>
          </w:rPr>
          <w:tab/>
        </w:r>
        <w:r>
          <w:rPr>
            <w:noProof/>
            <w:webHidden/>
          </w:rPr>
          <w:fldChar w:fldCharType="begin"/>
        </w:r>
        <w:r>
          <w:rPr>
            <w:noProof/>
            <w:webHidden/>
          </w:rPr>
          <w:instrText xml:space="preserve"> PAGEREF _Toc91192358 \h </w:instrText>
        </w:r>
        <w:r>
          <w:rPr>
            <w:noProof/>
            <w:webHidden/>
          </w:rPr>
        </w:r>
      </w:ins>
      <w:r>
        <w:rPr>
          <w:noProof/>
          <w:webHidden/>
        </w:rPr>
        <w:fldChar w:fldCharType="separate"/>
      </w:r>
      <w:ins w:id="807" w:author="Tolulope Olugbenga" w:date="2021-12-23T22:50:00Z">
        <w:r>
          <w:rPr>
            <w:noProof/>
            <w:webHidden/>
          </w:rPr>
          <w:t>107</w:t>
        </w:r>
        <w:r>
          <w:rPr>
            <w:noProof/>
            <w:webHidden/>
          </w:rPr>
          <w:fldChar w:fldCharType="end"/>
        </w:r>
        <w:r w:rsidRPr="00D67367">
          <w:rPr>
            <w:rStyle w:val="Hyperlink"/>
            <w:noProof/>
          </w:rPr>
          <w:fldChar w:fldCharType="end"/>
        </w:r>
      </w:ins>
    </w:p>
    <w:p w14:paraId="26B0EB90" w14:textId="7103C5C1" w:rsidR="00FB7758" w:rsidRDefault="00FB7758">
      <w:pPr>
        <w:pStyle w:val="TableofFigures"/>
        <w:tabs>
          <w:tab w:val="right" w:leader="dot" w:pos="8630"/>
        </w:tabs>
        <w:rPr>
          <w:ins w:id="808" w:author="Tolulope Olugbenga" w:date="2021-12-23T22:50:00Z"/>
          <w:rFonts w:asciiTheme="minorHAnsi" w:eastAsiaTheme="minorEastAsia" w:hAnsiTheme="minorHAnsi" w:cstheme="minorBidi"/>
          <w:noProof/>
          <w:sz w:val="22"/>
          <w:szCs w:val="22"/>
          <w:lang w:eastAsia="en-CA"/>
        </w:rPr>
      </w:pPr>
      <w:ins w:id="809"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"_Toc91192359"</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48 - Monthly Error Distribution for SARIMAX Forecaster– Toronto Dataset</w:t>
        </w:r>
        <w:r>
          <w:rPr>
            <w:noProof/>
            <w:webHidden/>
          </w:rPr>
          <w:tab/>
        </w:r>
        <w:r>
          <w:rPr>
            <w:noProof/>
            <w:webHidden/>
          </w:rPr>
          <w:fldChar w:fldCharType="begin"/>
        </w:r>
        <w:r>
          <w:rPr>
            <w:noProof/>
            <w:webHidden/>
          </w:rPr>
          <w:instrText xml:space="preserve"> PAGEREF _Toc91192359 \h </w:instrText>
        </w:r>
        <w:r>
          <w:rPr>
            <w:noProof/>
            <w:webHidden/>
          </w:rPr>
        </w:r>
      </w:ins>
      <w:r>
        <w:rPr>
          <w:noProof/>
          <w:webHidden/>
        </w:rPr>
        <w:fldChar w:fldCharType="separate"/>
      </w:r>
      <w:ins w:id="810" w:author="Tolulope Olugbenga" w:date="2021-12-23T22:50:00Z">
        <w:r>
          <w:rPr>
            <w:noProof/>
            <w:webHidden/>
          </w:rPr>
          <w:t>108</w:t>
        </w:r>
        <w:r>
          <w:rPr>
            <w:noProof/>
            <w:webHidden/>
          </w:rPr>
          <w:fldChar w:fldCharType="end"/>
        </w:r>
        <w:r w:rsidRPr="00D67367">
          <w:rPr>
            <w:rStyle w:val="Hyperlink"/>
            <w:noProof/>
          </w:rPr>
          <w:fldChar w:fldCharType="end"/>
        </w:r>
      </w:ins>
    </w:p>
    <w:p w14:paraId="6C49B253" w14:textId="3356CE50" w:rsidR="00FB7758" w:rsidRDefault="00FB7758">
      <w:pPr>
        <w:pStyle w:val="TableofFigures"/>
        <w:tabs>
          <w:tab w:val="right" w:leader="dot" w:pos="8630"/>
        </w:tabs>
        <w:rPr>
          <w:ins w:id="811" w:author="Tolulope Olugbenga" w:date="2021-12-23T22:50:00Z"/>
          <w:rFonts w:asciiTheme="minorHAnsi" w:eastAsiaTheme="minorEastAsia" w:hAnsiTheme="minorHAnsi" w:cstheme="minorBidi"/>
          <w:noProof/>
          <w:sz w:val="22"/>
          <w:szCs w:val="22"/>
          <w:lang w:eastAsia="en-CA"/>
        </w:rPr>
      </w:pPr>
      <w:ins w:id="812"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"_Toc91192360"</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49 - Monthly Error Distribution for SNF Forecaster– Toronto Dataset</w:t>
        </w:r>
        <w:r>
          <w:rPr>
            <w:noProof/>
            <w:webHidden/>
          </w:rPr>
          <w:tab/>
        </w:r>
        <w:r>
          <w:rPr>
            <w:noProof/>
            <w:webHidden/>
          </w:rPr>
          <w:fldChar w:fldCharType="begin"/>
        </w:r>
        <w:r>
          <w:rPr>
            <w:noProof/>
            <w:webHidden/>
          </w:rPr>
          <w:instrText xml:space="preserve"> PAGEREF _Toc91192360 \h </w:instrText>
        </w:r>
        <w:r>
          <w:rPr>
            <w:noProof/>
            <w:webHidden/>
          </w:rPr>
        </w:r>
      </w:ins>
      <w:r>
        <w:rPr>
          <w:noProof/>
          <w:webHidden/>
        </w:rPr>
        <w:fldChar w:fldCharType="separate"/>
      </w:r>
      <w:ins w:id="813" w:author="Tolulope Olugbenga" w:date="2021-12-23T22:50:00Z">
        <w:r>
          <w:rPr>
            <w:noProof/>
            <w:webHidden/>
          </w:rPr>
          <w:t>108</w:t>
        </w:r>
        <w:r>
          <w:rPr>
            <w:noProof/>
            <w:webHidden/>
          </w:rPr>
          <w:fldChar w:fldCharType="end"/>
        </w:r>
        <w:r w:rsidRPr="00D67367">
          <w:rPr>
            <w:rStyle w:val="Hyperlink"/>
            <w:noProof/>
          </w:rPr>
          <w:fldChar w:fldCharType="end"/>
        </w:r>
      </w:ins>
    </w:p>
    <w:p w14:paraId="624B1123" w14:textId="4CF24424" w:rsidR="00FB7758" w:rsidRDefault="00FB7758">
      <w:pPr>
        <w:pStyle w:val="TableofFigures"/>
        <w:tabs>
          <w:tab w:val="right" w:leader="dot" w:pos="8630"/>
        </w:tabs>
        <w:rPr>
          <w:ins w:id="814" w:author="Tolulope Olugbenga" w:date="2021-12-23T22:50:00Z"/>
          <w:rFonts w:asciiTheme="minorHAnsi" w:eastAsiaTheme="minorEastAsia" w:hAnsiTheme="minorHAnsi" w:cstheme="minorBidi"/>
          <w:noProof/>
          <w:sz w:val="22"/>
          <w:szCs w:val="22"/>
          <w:lang w:eastAsia="en-CA"/>
        </w:rPr>
      </w:pPr>
      <w:ins w:id="815" w:author="Tolulope Olugbenga" w:date="2021-12-23T22:50:00Z">
        <w:r w:rsidRPr="00D67367">
          <w:rPr>
            <w:rStyle w:val="Hyperlink"/>
            <w:noProof/>
          </w:rPr>
          <w:lastRenderedPageBreak/>
          <w:fldChar w:fldCharType="begin"/>
        </w:r>
        <w:r w:rsidRPr="00D67367">
          <w:rPr>
            <w:rStyle w:val="Hyperlink"/>
            <w:noProof/>
          </w:rPr>
          <w:instrText xml:space="preserve"> </w:instrText>
        </w:r>
        <w:r>
          <w:rPr>
            <w:noProof/>
          </w:rPr>
          <w:instrText>HYPERLINK \l "_Toc91192361"</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50 - Hourly Error Distribution for the MLR Forecaster – Ottawa Dataset</w:t>
        </w:r>
        <w:r>
          <w:rPr>
            <w:noProof/>
            <w:webHidden/>
          </w:rPr>
          <w:tab/>
        </w:r>
        <w:r>
          <w:rPr>
            <w:noProof/>
            <w:webHidden/>
          </w:rPr>
          <w:fldChar w:fldCharType="begin"/>
        </w:r>
        <w:r>
          <w:rPr>
            <w:noProof/>
            <w:webHidden/>
          </w:rPr>
          <w:instrText xml:space="preserve"> PAGEREF _Toc91192361 \h </w:instrText>
        </w:r>
        <w:r>
          <w:rPr>
            <w:noProof/>
            <w:webHidden/>
          </w:rPr>
        </w:r>
      </w:ins>
      <w:r>
        <w:rPr>
          <w:noProof/>
          <w:webHidden/>
        </w:rPr>
        <w:fldChar w:fldCharType="separate"/>
      </w:r>
      <w:ins w:id="816" w:author="Tolulope Olugbenga" w:date="2021-12-23T22:50:00Z">
        <w:r>
          <w:rPr>
            <w:noProof/>
            <w:webHidden/>
          </w:rPr>
          <w:t>109</w:t>
        </w:r>
        <w:r>
          <w:rPr>
            <w:noProof/>
            <w:webHidden/>
          </w:rPr>
          <w:fldChar w:fldCharType="end"/>
        </w:r>
        <w:r w:rsidRPr="00D67367">
          <w:rPr>
            <w:rStyle w:val="Hyperlink"/>
            <w:noProof/>
          </w:rPr>
          <w:fldChar w:fldCharType="end"/>
        </w:r>
      </w:ins>
    </w:p>
    <w:p w14:paraId="74DD56A2" w14:textId="65E42CE3" w:rsidR="00FB7758" w:rsidRDefault="00FB7758">
      <w:pPr>
        <w:pStyle w:val="TableofFigures"/>
        <w:tabs>
          <w:tab w:val="right" w:leader="dot" w:pos="8630"/>
        </w:tabs>
        <w:rPr>
          <w:ins w:id="817" w:author="Tolulope Olugbenga" w:date="2021-12-23T22:50:00Z"/>
          <w:rFonts w:asciiTheme="minorHAnsi" w:eastAsiaTheme="minorEastAsia" w:hAnsiTheme="minorHAnsi" w:cstheme="minorBidi"/>
          <w:noProof/>
          <w:sz w:val="22"/>
          <w:szCs w:val="22"/>
          <w:lang w:eastAsia="en-CA"/>
        </w:rPr>
      </w:pPr>
      <w:ins w:id="818"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"_Toc91192362"</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51 - Hourly Error Distribution for the SARIMAX Forecaster – Ottawa Dataset</w:t>
        </w:r>
        <w:r>
          <w:rPr>
            <w:noProof/>
            <w:webHidden/>
          </w:rPr>
          <w:tab/>
        </w:r>
        <w:r>
          <w:rPr>
            <w:noProof/>
            <w:webHidden/>
          </w:rPr>
          <w:fldChar w:fldCharType="begin"/>
        </w:r>
        <w:r>
          <w:rPr>
            <w:noProof/>
            <w:webHidden/>
          </w:rPr>
          <w:instrText xml:space="preserve"> PAGEREF _Toc91192362 \h </w:instrText>
        </w:r>
        <w:r>
          <w:rPr>
            <w:noProof/>
            <w:webHidden/>
          </w:rPr>
        </w:r>
      </w:ins>
      <w:r>
        <w:rPr>
          <w:noProof/>
          <w:webHidden/>
        </w:rPr>
        <w:fldChar w:fldCharType="separate"/>
      </w:r>
      <w:ins w:id="819" w:author="Tolulope Olugbenga" w:date="2021-12-23T22:50:00Z">
        <w:r>
          <w:rPr>
            <w:noProof/>
            <w:webHidden/>
          </w:rPr>
          <w:t>109</w:t>
        </w:r>
        <w:r>
          <w:rPr>
            <w:noProof/>
            <w:webHidden/>
          </w:rPr>
          <w:fldChar w:fldCharType="end"/>
        </w:r>
        <w:r w:rsidRPr="00D67367">
          <w:rPr>
            <w:rStyle w:val="Hyperlink"/>
            <w:noProof/>
          </w:rPr>
          <w:fldChar w:fldCharType="end"/>
        </w:r>
      </w:ins>
    </w:p>
    <w:p w14:paraId="6A518CC5" w14:textId="160C305F" w:rsidR="00FB7758" w:rsidRDefault="00FB7758">
      <w:pPr>
        <w:pStyle w:val="TableofFigures"/>
        <w:tabs>
          <w:tab w:val="right" w:leader="dot" w:pos="8630"/>
        </w:tabs>
        <w:rPr>
          <w:ins w:id="820" w:author="Tolulope Olugbenga" w:date="2021-12-23T22:50:00Z"/>
          <w:rFonts w:asciiTheme="minorHAnsi" w:eastAsiaTheme="minorEastAsia" w:hAnsiTheme="minorHAnsi" w:cstheme="minorBidi"/>
          <w:noProof/>
          <w:sz w:val="22"/>
          <w:szCs w:val="22"/>
          <w:lang w:eastAsia="en-CA"/>
        </w:rPr>
      </w:pPr>
      <w:ins w:id="821"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"_Toc91192363"</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52 - Hourly Error Distribution for the SNF Forecaster – Ottawa Dataset</w:t>
        </w:r>
        <w:r>
          <w:rPr>
            <w:noProof/>
            <w:webHidden/>
          </w:rPr>
          <w:tab/>
        </w:r>
        <w:r>
          <w:rPr>
            <w:noProof/>
            <w:webHidden/>
          </w:rPr>
          <w:fldChar w:fldCharType="begin"/>
        </w:r>
        <w:r>
          <w:rPr>
            <w:noProof/>
            <w:webHidden/>
          </w:rPr>
          <w:instrText xml:space="preserve"> PAGEREF _Toc91192363 \h </w:instrText>
        </w:r>
        <w:r>
          <w:rPr>
            <w:noProof/>
            <w:webHidden/>
          </w:rPr>
        </w:r>
      </w:ins>
      <w:r>
        <w:rPr>
          <w:noProof/>
          <w:webHidden/>
        </w:rPr>
        <w:fldChar w:fldCharType="separate"/>
      </w:r>
      <w:ins w:id="822" w:author="Tolulope Olugbenga" w:date="2021-12-23T22:50:00Z">
        <w:r>
          <w:rPr>
            <w:noProof/>
            <w:webHidden/>
          </w:rPr>
          <w:t>110</w:t>
        </w:r>
        <w:r>
          <w:rPr>
            <w:noProof/>
            <w:webHidden/>
          </w:rPr>
          <w:fldChar w:fldCharType="end"/>
        </w:r>
        <w:r w:rsidRPr="00D67367">
          <w:rPr>
            <w:rStyle w:val="Hyperlink"/>
            <w:noProof/>
          </w:rPr>
          <w:fldChar w:fldCharType="end"/>
        </w:r>
      </w:ins>
    </w:p>
    <w:p w14:paraId="55924E96" w14:textId="1B5AE8E0" w:rsidR="00FB7758" w:rsidRDefault="00FB7758">
      <w:pPr>
        <w:pStyle w:val="TableofFigures"/>
        <w:tabs>
          <w:tab w:val="right" w:leader="dot" w:pos="8630"/>
        </w:tabs>
        <w:rPr>
          <w:ins w:id="823" w:author="Tolulope Olugbenga" w:date="2021-12-23T22:50:00Z"/>
          <w:rFonts w:asciiTheme="minorHAnsi" w:eastAsiaTheme="minorEastAsia" w:hAnsiTheme="minorHAnsi" w:cstheme="minorBidi"/>
          <w:noProof/>
          <w:sz w:val="22"/>
          <w:szCs w:val="22"/>
          <w:lang w:eastAsia="en-CA"/>
        </w:rPr>
      </w:pPr>
      <w:ins w:id="824"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"_Toc91192364"</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53 - Daily Error Distribution for the MLR Forecaster – Ottawa Dataset</w:t>
        </w:r>
        <w:r>
          <w:rPr>
            <w:noProof/>
            <w:webHidden/>
          </w:rPr>
          <w:tab/>
        </w:r>
        <w:r>
          <w:rPr>
            <w:noProof/>
            <w:webHidden/>
          </w:rPr>
          <w:fldChar w:fldCharType="begin"/>
        </w:r>
        <w:r>
          <w:rPr>
            <w:noProof/>
            <w:webHidden/>
          </w:rPr>
          <w:instrText xml:space="preserve"> PAGEREF _Toc91192364 \h </w:instrText>
        </w:r>
        <w:r>
          <w:rPr>
            <w:noProof/>
            <w:webHidden/>
          </w:rPr>
        </w:r>
      </w:ins>
      <w:r>
        <w:rPr>
          <w:noProof/>
          <w:webHidden/>
        </w:rPr>
        <w:fldChar w:fldCharType="separate"/>
      </w:r>
      <w:ins w:id="825" w:author="Tolulope Olugbenga" w:date="2021-12-23T22:50:00Z">
        <w:r>
          <w:rPr>
            <w:noProof/>
            <w:webHidden/>
          </w:rPr>
          <w:t>110</w:t>
        </w:r>
        <w:r>
          <w:rPr>
            <w:noProof/>
            <w:webHidden/>
          </w:rPr>
          <w:fldChar w:fldCharType="end"/>
        </w:r>
        <w:r w:rsidRPr="00D67367">
          <w:rPr>
            <w:rStyle w:val="Hyperlink"/>
            <w:noProof/>
          </w:rPr>
          <w:fldChar w:fldCharType="end"/>
        </w:r>
      </w:ins>
    </w:p>
    <w:p w14:paraId="68DDB558" w14:textId="402CB266" w:rsidR="00FB7758" w:rsidRDefault="00FB7758">
      <w:pPr>
        <w:pStyle w:val="TableofFigures"/>
        <w:tabs>
          <w:tab w:val="right" w:leader="dot" w:pos="8630"/>
        </w:tabs>
        <w:rPr>
          <w:ins w:id="826" w:author="Tolulope Olugbenga" w:date="2021-12-23T22:50:00Z"/>
          <w:rFonts w:asciiTheme="minorHAnsi" w:eastAsiaTheme="minorEastAsia" w:hAnsiTheme="minorHAnsi" w:cstheme="minorBidi"/>
          <w:noProof/>
          <w:sz w:val="22"/>
          <w:szCs w:val="22"/>
          <w:lang w:eastAsia="en-CA"/>
        </w:rPr>
      </w:pPr>
      <w:ins w:id="827"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"_Toc91192365"</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54 - Daily Error Distribution for the SARIMAX Forecaster – Ottawa Dataset</w:t>
        </w:r>
        <w:r>
          <w:rPr>
            <w:noProof/>
            <w:webHidden/>
          </w:rPr>
          <w:tab/>
        </w:r>
        <w:r>
          <w:rPr>
            <w:noProof/>
            <w:webHidden/>
          </w:rPr>
          <w:fldChar w:fldCharType="begin"/>
        </w:r>
        <w:r>
          <w:rPr>
            <w:noProof/>
            <w:webHidden/>
          </w:rPr>
          <w:instrText xml:space="preserve"> PAGEREF _Toc91192365 \h </w:instrText>
        </w:r>
        <w:r>
          <w:rPr>
            <w:noProof/>
            <w:webHidden/>
          </w:rPr>
        </w:r>
      </w:ins>
      <w:r>
        <w:rPr>
          <w:noProof/>
          <w:webHidden/>
        </w:rPr>
        <w:fldChar w:fldCharType="separate"/>
      </w:r>
      <w:ins w:id="828" w:author="Tolulope Olugbenga" w:date="2021-12-23T22:50:00Z">
        <w:r>
          <w:rPr>
            <w:noProof/>
            <w:webHidden/>
          </w:rPr>
          <w:t>111</w:t>
        </w:r>
        <w:r>
          <w:rPr>
            <w:noProof/>
            <w:webHidden/>
          </w:rPr>
          <w:fldChar w:fldCharType="end"/>
        </w:r>
        <w:r w:rsidRPr="00D67367">
          <w:rPr>
            <w:rStyle w:val="Hyperlink"/>
            <w:noProof/>
          </w:rPr>
          <w:fldChar w:fldCharType="end"/>
        </w:r>
      </w:ins>
    </w:p>
    <w:p w14:paraId="1C82DD8B" w14:textId="660B6BE0" w:rsidR="00FB7758" w:rsidRDefault="00FB7758">
      <w:pPr>
        <w:pStyle w:val="TableofFigures"/>
        <w:tabs>
          <w:tab w:val="right" w:leader="dot" w:pos="8630"/>
        </w:tabs>
        <w:rPr>
          <w:ins w:id="829" w:author="Tolulope Olugbenga" w:date="2021-12-23T22:50:00Z"/>
          <w:rFonts w:asciiTheme="minorHAnsi" w:eastAsiaTheme="minorEastAsia" w:hAnsiTheme="minorHAnsi" w:cstheme="minorBidi"/>
          <w:noProof/>
          <w:sz w:val="22"/>
          <w:szCs w:val="22"/>
          <w:lang w:eastAsia="en-CA"/>
        </w:rPr>
      </w:pPr>
      <w:ins w:id="830"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"_Toc91192366"</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55 - Daily Error Distribution for the SNF Forecaster – Ottawa Dataset</w:t>
        </w:r>
        <w:r>
          <w:rPr>
            <w:noProof/>
            <w:webHidden/>
          </w:rPr>
          <w:tab/>
        </w:r>
        <w:r>
          <w:rPr>
            <w:noProof/>
            <w:webHidden/>
          </w:rPr>
          <w:fldChar w:fldCharType="begin"/>
        </w:r>
        <w:r>
          <w:rPr>
            <w:noProof/>
            <w:webHidden/>
          </w:rPr>
          <w:instrText xml:space="preserve"> PAGEREF _Toc91192366 \h </w:instrText>
        </w:r>
        <w:r>
          <w:rPr>
            <w:noProof/>
            <w:webHidden/>
          </w:rPr>
        </w:r>
      </w:ins>
      <w:r>
        <w:rPr>
          <w:noProof/>
          <w:webHidden/>
        </w:rPr>
        <w:fldChar w:fldCharType="separate"/>
      </w:r>
      <w:ins w:id="831" w:author="Tolulope Olugbenga" w:date="2021-12-23T22:50:00Z">
        <w:r>
          <w:rPr>
            <w:noProof/>
            <w:webHidden/>
          </w:rPr>
          <w:t>111</w:t>
        </w:r>
        <w:r>
          <w:rPr>
            <w:noProof/>
            <w:webHidden/>
          </w:rPr>
          <w:fldChar w:fldCharType="end"/>
        </w:r>
        <w:r w:rsidRPr="00D67367">
          <w:rPr>
            <w:rStyle w:val="Hyperlink"/>
            <w:noProof/>
          </w:rPr>
          <w:fldChar w:fldCharType="end"/>
        </w:r>
      </w:ins>
    </w:p>
    <w:p w14:paraId="6379D88A" w14:textId="7C0B684F" w:rsidR="00FB7758" w:rsidRDefault="00FB7758">
      <w:pPr>
        <w:pStyle w:val="TableofFigures"/>
        <w:tabs>
          <w:tab w:val="right" w:leader="dot" w:pos="8630"/>
        </w:tabs>
        <w:rPr>
          <w:ins w:id="832" w:author="Tolulope Olugbenga" w:date="2021-12-23T22:50:00Z"/>
          <w:rFonts w:asciiTheme="minorHAnsi" w:eastAsiaTheme="minorEastAsia" w:hAnsiTheme="minorHAnsi" w:cstheme="minorBidi"/>
          <w:noProof/>
          <w:sz w:val="22"/>
          <w:szCs w:val="22"/>
          <w:lang w:eastAsia="en-CA"/>
        </w:rPr>
      </w:pPr>
      <w:ins w:id="833"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"_Toc91192367"</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56 - Monthly Error Distribution for MLR Forecaster – Ottawa Dataset</w:t>
        </w:r>
        <w:r>
          <w:rPr>
            <w:noProof/>
            <w:webHidden/>
          </w:rPr>
          <w:tab/>
        </w:r>
        <w:r>
          <w:rPr>
            <w:noProof/>
            <w:webHidden/>
          </w:rPr>
          <w:fldChar w:fldCharType="begin"/>
        </w:r>
        <w:r>
          <w:rPr>
            <w:noProof/>
            <w:webHidden/>
          </w:rPr>
          <w:instrText xml:space="preserve"> PAGEREF _Toc91192367 \h </w:instrText>
        </w:r>
        <w:r>
          <w:rPr>
            <w:noProof/>
            <w:webHidden/>
          </w:rPr>
        </w:r>
      </w:ins>
      <w:r>
        <w:rPr>
          <w:noProof/>
          <w:webHidden/>
        </w:rPr>
        <w:fldChar w:fldCharType="separate"/>
      </w:r>
      <w:ins w:id="834" w:author="Tolulope Olugbenga" w:date="2021-12-23T22:50:00Z">
        <w:r>
          <w:rPr>
            <w:noProof/>
            <w:webHidden/>
          </w:rPr>
          <w:t>112</w:t>
        </w:r>
        <w:r>
          <w:rPr>
            <w:noProof/>
            <w:webHidden/>
          </w:rPr>
          <w:fldChar w:fldCharType="end"/>
        </w:r>
        <w:r w:rsidRPr="00D67367">
          <w:rPr>
            <w:rStyle w:val="Hyperlink"/>
            <w:noProof/>
          </w:rPr>
          <w:fldChar w:fldCharType="end"/>
        </w:r>
      </w:ins>
    </w:p>
    <w:p w14:paraId="54750511" w14:textId="4371B7EC" w:rsidR="00FB7758" w:rsidRDefault="00FB7758">
      <w:pPr>
        <w:pStyle w:val="TableofFigures"/>
        <w:tabs>
          <w:tab w:val="right" w:leader="dot" w:pos="8630"/>
        </w:tabs>
        <w:rPr>
          <w:ins w:id="835" w:author="Tolulope Olugbenga" w:date="2021-12-23T22:50:00Z"/>
          <w:rFonts w:asciiTheme="minorHAnsi" w:eastAsiaTheme="minorEastAsia" w:hAnsiTheme="minorHAnsi" w:cstheme="minorBidi"/>
          <w:noProof/>
          <w:sz w:val="22"/>
          <w:szCs w:val="22"/>
          <w:lang w:eastAsia="en-CA"/>
        </w:rPr>
      </w:pPr>
      <w:ins w:id="836"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"_Toc91192368"</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57 - Monthly Error Distribution for SARIMAX Forecaster – Ottawa Dataset</w:t>
        </w:r>
        <w:r>
          <w:rPr>
            <w:noProof/>
            <w:webHidden/>
          </w:rPr>
          <w:tab/>
        </w:r>
        <w:r>
          <w:rPr>
            <w:noProof/>
            <w:webHidden/>
          </w:rPr>
          <w:fldChar w:fldCharType="begin"/>
        </w:r>
        <w:r>
          <w:rPr>
            <w:noProof/>
            <w:webHidden/>
          </w:rPr>
          <w:instrText xml:space="preserve"> PAGEREF _Toc91192368 \h </w:instrText>
        </w:r>
        <w:r>
          <w:rPr>
            <w:noProof/>
            <w:webHidden/>
          </w:rPr>
        </w:r>
      </w:ins>
      <w:r>
        <w:rPr>
          <w:noProof/>
          <w:webHidden/>
        </w:rPr>
        <w:fldChar w:fldCharType="separate"/>
      </w:r>
      <w:ins w:id="837" w:author="Tolulope Olugbenga" w:date="2021-12-23T22:50:00Z">
        <w:r>
          <w:rPr>
            <w:noProof/>
            <w:webHidden/>
          </w:rPr>
          <w:t>112</w:t>
        </w:r>
        <w:r>
          <w:rPr>
            <w:noProof/>
            <w:webHidden/>
          </w:rPr>
          <w:fldChar w:fldCharType="end"/>
        </w:r>
        <w:r w:rsidRPr="00D67367">
          <w:rPr>
            <w:rStyle w:val="Hyperlink"/>
            <w:noProof/>
          </w:rPr>
          <w:fldChar w:fldCharType="end"/>
        </w:r>
      </w:ins>
    </w:p>
    <w:p w14:paraId="28503C56" w14:textId="54834AD1" w:rsidR="00FB7758" w:rsidRDefault="00FB7758">
      <w:pPr>
        <w:pStyle w:val="TableofFigures"/>
        <w:tabs>
          <w:tab w:val="right" w:leader="dot" w:pos="8630"/>
        </w:tabs>
        <w:rPr>
          <w:ins w:id="838" w:author="Tolulope Olugbenga" w:date="2021-12-23T22:50:00Z"/>
          <w:rFonts w:asciiTheme="minorHAnsi" w:eastAsiaTheme="minorEastAsia" w:hAnsiTheme="minorHAnsi" w:cstheme="minorBidi"/>
          <w:noProof/>
          <w:sz w:val="22"/>
          <w:szCs w:val="22"/>
          <w:lang w:eastAsia="en-CA"/>
        </w:rPr>
      </w:pPr>
      <w:ins w:id="839"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"_Toc91192369"</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58 - Monthly Error Distribution for SNF Forecaster – Ottawa Dataset</w:t>
        </w:r>
        <w:r>
          <w:rPr>
            <w:noProof/>
            <w:webHidden/>
          </w:rPr>
          <w:tab/>
        </w:r>
        <w:r>
          <w:rPr>
            <w:noProof/>
            <w:webHidden/>
          </w:rPr>
          <w:fldChar w:fldCharType="begin"/>
        </w:r>
        <w:r>
          <w:rPr>
            <w:noProof/>
            <w:webHidden/>
          </w:rPr>
          <w:instrText xml:space="preserve"> PAGEREF _Toc91192369 \h </w:instrText>
        </w:r>
        <w:r>
          <w:rPr>
            <w:noProof/>
            <w:webHidden/>
          </w:rPr>
        </w:r>
      </w:ins>
      <w:r>
        <w:rPr>
          <w:noProof/>
          <w:webHidden/>
        </w:rPr>
        <w:fldChar w:fldCharType="separate"/>
      </w:r>
      <w:ins w:id="840" w:author="Tolulope Olugbenga" w:date="2021-12-23T22:50:00Z">
        <w:r>
          <w:rPr>
            <w:noProof/>
            <w:webHidden/>
          </w:rPr>
          <w:t>113</w:t>
        </w:r>
        <w:r>
          <w:rPr>
            <w:noProof/>
            <w:webHidden/>
          </w:rPr>
          <w:fldChar w:fldCharType="end"/>
        </w:r>
        <w:r w:rsidRPr="00D67367">
          <w:rPr>
            <w:rStyle w:val="Hyperlink"/>
            <w:noProof/>
          </w:rPr>
          <w:fldChar w:fldCharType="end"/>
        </w:r>
      </w:ins>
    </w:p>
    <w:p w14:paraId="29277CF2" w14:textId="6ADB9D8B" w:rsidR="00FB7758" w:rsidRDefault="00FB7758">
      <w:pPr>
        <w:pStyle w:val="TableofFigures"/>
        <w:tabs>
          <w:tab w:val="right" w:leader="dot" w:pos="8630"/>
        </w:tabs>
        <w:rPr>
          <w:ins w:id="841" w:author="Tolulope Olugbenga" w:date="2021-12-23T22:50:00Z"/>
          <w:rFonts w:asciiTheme="minorHAnsi" w:eastAsiaTheme="minorEastAsia" w:hAnsiTheme="minorHAnsi" w:cstheme="minorBidi"/>
          <w:noProof/>
          <w:sz w:val="22"/>
          <w:szCs w:val="22"/>
          <w:lang w:eastAsia="en-CA"/>
        </w:rPr>
      </w:pPr>
      <w:ins w:id="842"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"_Toc91192370"</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59 - Hourly Error Distribution for the MLR Forecaster – Saint John Dataset</w:t>
        </w:r>
        <w:r>
          <w:rPr>
            <w:noProof/>
            <w:webHidden/>
          </w:rPr>
          <w:tab/>
        </w:r>
        <w:r>
          <w:rPr>
            <w:noProof/>
            <w:webHidden/>
          </w:rPr>
          <w:fldChar w:fldCharType="begin"/>
        </w:r>
        <w:r>
          <w:rPr>
            <w:noProof/>
            <w:webHidden/>
          </w:rPr>
          <w:instrText xml:space="preserve"> PAGEREF _Toc91192370 \h </w:instrText>
        </w:r>
        <w:r>
          <w:rPr>
            <w:noProof/>
            <w:webHidden/>
          </w:rPr>
        </w:r>
      </w:ins>
      <w:r>
        <w:rPr>
          <w:noProof/>
          <w:webHidden/>
        </w:rPr>
        <w:fldChar w:fldCharType="separate"/>
      </w:r>
      <w:ins w:id="843" w:author="Tolulope Olugbenga" w:date="2021-12-23T22:50:00Z">
        <w:r>
          <w:rPr>
            <w:noProof/>
            <w:webHidden/>
          </w:rPr>
          <w:t>113</w:t>
        </w:r>
        <w:r>
          <w:rPr>
            <w:noProof/>
            <w:webHidden/>
          </w:rPr>
          <w:fldChar w:fldCharType="end"/>
        </w:r>
        <w:r w:rsidRPr="00D67367">
          <w:rPr>
            <w:rStyle w:val="Hyperlink"/>
            <w:noProof/>
          </w:rPr>
          <w:fldChar w:fldCharType="end"/>
        </w:r>
      </w:ins>
    </w:p>
    <w:p w14:paraId="6AF11140" w14:textId="412403D6" w:rsidR="00FB7758" w:rsidRDefault="00FB7758">
      <w:pPr>
        <w:pStyle w:val="TableofFigures"/>
        <w:tabs>
          <w:tab w:val="right" w:leader="dot" w:pos="8630"/>
        </w:tabs>
        <w:rPr>
          <w:ins w:id="844" w:author="Tolulope Olugbenga" w:date="2021-12-23T22:50:00Z"/>
          <w:rFonts w:asciiTheme="minorHAnsi" w:eastAsiaTheme="minorEastAsia" w:hAnsiTheme="minorHAnsi" w:cstheme="minorBidi"/>
          <w:noProof/>
          <w:sz w:val="22"/>
          <w:szCs w:val="22"/>
          <w:lang w:eastAsia="en-CA"/>
        </w:rPr>
      </w:pPr>
      <w:ins w:id="845"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"_Toc91192371"</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60 - Hourly Error Distribution for the SARIMAX Forecaster – Saint John Dataset</w:t>
        </w:r>
        <w:r>
          <w:rPr>
            <w:noProof/>
            <w:webHidden/>
          </w:rPr>
          <w:tab/>
        </w:r>
        <w:r>
          <w:rPr>
            <w:noProof/>
            <w:webHidden/>
          </w:rPr>
          <w:fldChar w:fldCharType="begin"/>
        </w:r>
        <w:r>
          <w:rPr>
            <w:noProof/>
            <w:webHidden/>
          </w:rPr>
          <w:instrText xml:space="preserve"> PAGEREF _Toc91192371 \h </w:instrText>
        </w:r>
        <w:r>
          <w:rPr>
            <w:noProof/>
            <w:webHidden/>
          </w:rPr>
        </w:r>
      </w:ins>
      <w:r>
        <w:rPr>
          <w:noProof/>
          <w:webHidden/>
        </w:rPr>
        <w:fldChar w:fldCharType="separate"/>
      </w:r>
      <w:ins w:id="846" w:author="Tolulope Olugbenga" w:date="2021-12-23T22:50:00Z">
        <w:r>
          <w:rPr>
            <w:noProof/>
            <w:webHidden/>
          </w:rPr>
          <w:t>114</w:t>
        </w:r>
        <w:r>
          <w:rPr>
            <w:noProof/>
            <w:webHidden/>
          </w:rPr>
          <w:fldChar w:fldCharType="end"/>
        </w:r>
        <w:r w:rsidRPr="00D67367">
          <w:rPr>
            <w:rStyle w:val="Hyperlink"/>
            <w:noProof/>
          </w:rPr>
          <w:fldChar w:fldCharType="end"/>
        </w:r>
      </w:ins>
    </w:p>
    <w:p w14:paraId="3D2FAD13" w14:textId="589514CC" w:rsidR="00FB7758" w:rsidRDefault="00FB7758">
      <w:pPr>
        <w:pStyle w:val="TableofFigures"/>
        <w:tabs>
          <w:tab w:val="right" w:leader="dot" w:pos="8630"/>
        </w:tabs>
        <w:rPr>
          <w:ins w:id="847" w:author="Tolulope Olugbenga" w:date="2021-12-23T22:50:00Z"/>
          <w:rFonts w:asciiTheme="minorHAnsi" w:eastAsiaTheme="minorEastAsia" w:hAnsiTheme="minorHAnsi" w:cstheme="minorBidi"/>
          <w:noProof/>
          <w:sz w:val="22"/>
          <w:szCs w:val="22"/>
          <w:lang w:eastAsia="en-CA"/>
        </w:rPr>
      </w:pPr>
      <w:ins w:id="848"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"_Toc91192372"</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61 - Hourly Error Distribution for the SNF Forecaster – Saint John Dataset</w:t>
        </w:r>
        <w:r>
          <w:rPr>
            <w:noProof/>
            <w:webHidden/>
          </w:rPr>
          <w:tab/>
        </w:r>
        <w:r>
          <w:rPr>
            <w:noProof/>
            <w:webHidden/>
          </w:rPr>
          <w:fldChar w:fldCharType="begin"/>
        </w:r>
        <w:r>
          <w:rPr>
            <w:noProof/>
            <w:webHidden/>
          </w:rPr>
          <w:instrText xml:space="preserve"> PAGEREF _Toc91192372 \h </w:instrText>
        </w:r>
        <w:r>
          <w:rPr>
            <w:noProof/>
            <w:webHidden/>
          </w:rPr>
        </w:r>
      </w:ins>
      <w:r>
        <w:rPr>
          <w:noProof/>
          <w:webHidden/>
        </w:rPr>
        <w:fldChar w:fldCharType="separate"/>
      </w:r>
      <w:ins w:id="849" w:author="Tolulope Olugbenga" w:date="2021-12-23T22:50:00Z">
        <w:r>
          <w:rPr>
            <w:noProof/>
            <w:webHidden/>
          </w:rPr>
          <w:t>114</w:t>
        </w:r>
        <w:r>
          <w:rPr>
            <w:noProof/>
            <w:webHidden/>
          </w:rPr>
          <w:fldChar w:fldCharType="end"/>
        </w:r>
        <w:r w:rsidRPr="00D67367">
          <w:rPr>
            <w:rStyle w:val="Hyperlink"/>
            <w:noProof/>
          </w:rPr>
          <w:fldChar w:fldCharType="end"/>
        </w:r>
      </w:ins>
    </w:p>
    <w:p w14:paraId="690F903C" w14:textId="3813240A" w:rsidR="00FB7758" w:rsidRDefault="00FB7758">
      <w:pPr>
        <w:pStyle w:val="TableofFigures"/>
        <w:tabs>
          <w:tab w:val="right" w:leader="dot" w:pos="8630"/>
        </w:tabs>
        <w:rPr>
          <w:ins w:id="850" w:author="Tolulope Olugbenga" w:date="2021-12-23T22:50:00Z"/>
          <w:rFonts w:asciiTheme="minorHAnsi" w:eastAsiaTheme="minorEastAsia" w:hAnsiTheme="minorHAnsi" w:cstheme="minorBidi"/>
          <w:noProof/>
          <w:sz w:val="22"/>
          <w:szCs w:val="22"/>
          <w:lang w:eastAsia="en-CA"/>
        </w:rPr>
      </w:pPr>
      <w:ins w:id="851"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"_Toc91192373"</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62 - Daily Error Distribution for the MLR Forecaster – Saint John Dataset</w:t>
        </w:r>
        <w:r>
          <w:rPr>
            <w:noProof/>
            <w:webHidden/>
          </w:rPr>
          <w:tab/>
        </w:r>
        <w:r>
          <w:rPr>
            <w:noProof/>
            <w:webHidden/>
          </w:rPr>
          <w:fldChar w:fldCharType="begin"/>
        </w:r>
        <w:r>
          <w:rPr>
            <w:noProof/>
            <w:webHidden/>
          </w:rPr>
          <w:instrText xml:space="preserve"> PAGEREF _Toc91192373 \h </w:instrText>
        </w:r>
        <w:r>
          <w:rPr>
            <w:noProof/>
            <w:webHidden/>
          </w:rPr>
        </w:r>
      </w:ins>
      <w:r>
        <w:rPr>
          <w:noProof/>
          <w:webHidden/>
        </w:rPr>
        <w:fldChar w:fldCharType="separate"/>
      </w:r>
      <w:ins w:id="852" w:author="Tolulope Olugbenga" w:date="2021-12-23T22:50:00Z">
        <w:r>
          <w:rPr>
            <w:noProof/>
            <w:webHidden/>
          </w:rPr>
          <w:t>115</w:t>
        </w:r>
        <w:r>
          <w:rPr>
            <w:noProof/>
            <w:webHidden/>
          </w:rPr>
          <w:fldChar w:fldCharType="end"/>
        </w:r>
        <w:r w:rsidRPr="00D67367">
          <w:rPr>
            <w:rStyle w:val="Hyperlink"/>
            <w:noProof/>
          </w:rPr>
          <w:fldChar w:fldCharType="end"/>
        </w:r>
      </w:ins>
    </w:p>
    <w:p w14:paraId="151D41F0" w14:textId="2FF1C6AE" w:rsidR="00FB7758" w:rsidRDefault="00FB7758">
      <w:pPr>
        <w:pStyle w:val="TableofFigures"/>
        <w:tabs>
          <w:tab w:val="right" w:leader="dot" w:pos="8630"/>
        </w:tabs>
        <w:rPr>
          <w:ins w:id="853" w:author="Tolulope Olugbenga" w:date="2021-12-23T22:50:00Z"/>
          <w:rFonts w:asciiTheme="minorHAnsi" w:eastAsiaTheme="minorEastAsia" w:hAnsiTheme="minorHAnsi" w:cstheme="minorBidi"/>
          <w:noProof/>
          <w:sz w:val="22"/>
          <w:szCs w:val="22"/>
          <w:lang w:eastAsia="en-CA"/>
        </w:rPr>
      </w:pPr>
      <w:ins w:id="854"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"_Toc91192374"</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63 - Daily Error Distribution for the SARIMAX Forecaster – Saint John Dataset</w:t>
        </w:r>
        <w:r>
          <w:rPr>
            <w:noProof/>
            <w:webHidden/>
          </w:rPr>
          <w:tab/>
        </w:r>
        <w:r>
          <w:rPr>
            <w:noProof/>
            <w:webHidden/>
          </w:rPr>
          <w:fldChar w:fldCharType="begin"/>
        </w:r>
        <w:r>
          <w:rPr>
            <w:noProof/>
            <w:webHidden/>
          </w:rPr>
          <w:instrText xml:space="preserve"> PAGEREF _Toc91192374 \h </w:instrText>
        </w:r>
        <w:r>
          <w:rPr>
            <w:noProof/>
            <w:webHidden/>
          </w:rPr>
        </w:r>
      </w:ins>
      <w:r>
        <w:rPr>
          <w:noProof/>
          <w:webHidden/>
        </w:rPr>
        <w:fldChar w:fldCharType="separate"/>
      </w:r>
      <w:ins w:id="855" w:author="Tolulope Olugbenga" w:date="2021-12-23T22:50:00Z">
        <w:r>
          <w:rPr>
            <w:noProof/>
            <w:webHidden/>
          </w:rPr>
          <w:t>115</w:t>
        </w:r>
        <w:r>
          <w:rPr>
            <w:noProof/>
            <w:webHidden/>
          </w:rPr>
          <w:fldChar w:fldCharType="end"/>
        </w:r>
        <w:r w:rsidRPr="00D67367">
          <w:rPr>
            <w:rStyle w:val="Hyperlink"/>
            <w:noProof/>
          </w:rPr>
          <w:fldChar w:fldCharType="end"/>
        </w:r>
      </w:ins>
    </w:p>
    <w:p w14:paraId="1E775C7F" w14:textId="1F40D0FB" w:rsidR="00FB7758" w:rsidRDefault="00FB7758">
      <w:pPr>
        <w:pStyle w:val="TableofFigures"/>
        <w:tabs>
          <w:tab w:val="right" w:leader="dot" w:pos="8630"/>
        </w:tabs>
        <w:rPr>
          <w:ins w:id="856" w:author="Tolulope Olugbenga" w:date="2021-12-23T22:50:00Z"/>
          <w:rFonts w:asciiTheme="minorHAnsi" w:eastAsiaTheme="minorEastAsia" w:hAnsiTheme="minorHAnsi" w:cstheme="minorBidi"/>
          <w:noProof/>
          <w:sz w:val="22"/>
          <w:szCs w:val="22"/>
          <w:lang w:eastAsia="en-CA"/>
        </w:rPr>
      </w:pPr>
      <w:ins w:id="857"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"_Toc91192375"</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64 - Daily Error Distribution for the SNF Forecaster – Saint John Dataset</w:t>
        </w:r>
        <w:r>
          <w:rPr>
            <w:noProof/>
            <w:webHidden/>
          </w:rPr>
          <w:tab/>
        </w:r>
        <w:r>
          <w:rPr>
            <w:noProof/>
            <w:webHidden/>
          </w:rPr>
          <w:fldChar w:fldCharType="begin"/>
        </w:r>
        <w:r>
          <w:rPr>
            <w:noProof/>
            <w:webHidden/>
          </w:rPr>
          <w:instrText xml:space="preserve"> PAGEREF _Toc91192375 \h </w:instrText>
        </w:r>
        <w:r>
          <w:rPr>
            <w:noProof/>
            <w:webHidden/>
          </w:rPr>
        </w:r>
      </w:ins>
      <w:r>
        <w:rPr>
          <w:noProof/>
          <w:webHidden/>
        </w:rPr>
        <w:fldChar w:fldCharType="separate"/>
      </w:r>
      <w:ins w:id="858" w:author="Tolulope Olugbenga" w:date="2021-12-23T22:50:00Z">
        <w:r>
          <w:rPr>
            <w:noProof/>
            <w:webHidden/>
          </w:rPr>
          <w:t>116</w:t>
        </w:r>
        <w:r>
          <w:rPr>
            <w:noProof/>
            <w:webHidden/>
          </w:rPr>
          <w:fldChar w:fldCharType="end"/>
        </w:r>
        <w:r w:rsidRPr="00D67367">
          <w:rPr>
            <w:rStyle w:val="Hyperlink"/>
            <w:noProof/>
          </w:rPr>
          <w:fldChar w:fldCharType="end"/>
        </w:r>
      </w:ins>
    </w:p>
    <w:p w14:paraId="6424327A" w14:textId="3840A4CA" w:rsidR="00FB7758" w:rsidRDefault="00FB7758">
      <w:pPr>
        <w:pStyle w:val="TableofFigures"/>
        <w:tabs>
          <w:tab w:val="right" w:leader="dot" w:pos="8630"/>
        </w:tabs>
        <w:rPr>
          <w:ins w:id="859" w:author="Tolulope Olugbenga" w:date="2021-12-23T22:50:00Z"/>
          <w:rFonts w:asciiTheme="minorHAnsi" w:eastAsiaTheme="minorEastAsia" w:hAnsiTheme="minorHAnsi" w:cstheme="minorBidi"/>
          <w:noProof/>
          <w:sz w:val="22"/>
          <w:szCs w:val="22"/>
          <w:lang w:eastAsia="en-CA"/>
        </w:rPr>
      </w:pPr>
      <w:ins w:id="860"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"_Toc91192376"</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65 - Monthly Error Distribution for MLR Forecaster – Saint John Dataset</w:t>
        </w:r>
        <w:r>
          <w:rPr>
            <w:noProof/>
            <w:webHidden/>
          </w:rPr>
          <w:tab/>
        </w:r>
        <w:r>
          <w:rPr>
            <w:noProof/>
            <w:webHidden/>
          </w:rPr>
          <w:fldChar w:fldCharType="begin"/>
        </w:r>
        <w:r>
          <w:rPr>
            <w:noProof/>
            <w:webHidden/>
          </w:rPr>
          <w:instrText xml:space="preserve"> PAGEREF _Toc91192376 \h </w:instrText>
        </w:r>
        <w:r>
          <w:rPr>
            <w:noProof/>
            <w:webHidden/>
          </w:rPr>
        </w:r>
      </w:ins>
      <w:r>
        <w:rPr>
          <w:noProof/>
          <w:webHidden/>
        </w:rPr>
        <w:fldChar w:fldCharType="separate"/>
      </w:r>
      <w:ins w:id="861" w:author="Tolulope Olugbenga" w:date="2021-12-23T22:50:00Z">
        <w:r>
          <w:rPr>
            <w:noProof/>
            <w:webHidden/>
          </w:rPr>
          <w:t>116</w:t>
        </w:r>
        <w:r>
          <w:rPr>
            <w:noProof/>
            <w:webHidden/>
          </w:rPr>
          <w:fldChar w:fldCharType="end"/>
        </w:r>
        <w:r w:rsidRPr="00D67367">
          <w:rPr>
            <w:rStyle w:val="Hyperlink"/>
            <w:noProof/>
          </w:rPr>
          <w:fldChar w:fldCharType="end"/>
        </w:r>
      </w:ins>
    </w:p>
    <w:p w14:paraId="5BB150F4" w14:textId="26F0CB12" w:rsidR="00FB7758" w:rsidRDefault="00FB7758">
      <w:pPr>
        <w:pStyle w:val="TableofFigures"/>
        <w:tabs>
          <w:tab w:val="right" w:leader="dot" w:pos="8630"/>
        </w:tabs>
        <w:rPr>
          <w:ins w:id="862" w:author="Tolulope Olugbenga" w:date="2021-12-23T22:50:00Z"/>
          <w:rFonts w:asciiTheme="minorHAnsi" w:eastAsiaTheme="minorEastAsia" w:hAnsiTheme="minorHAnsi" w:cstheme="minorBidi"/>
          <w:noProof/>
          <w:sz w:val="22"/>
          <w:szCs w:val="22"/>
          <w:lang w:eastAsia="en-CA"/>
        </w:rPr>
      </w:pPr>
      <w:ins w:id="863" w:author="Tolulope Olugbenga" w:date="2021-12-23T22:50:00Z">
        <w:r w:rsidRPr="00D67367">
          <w:rPr>
            <w:rStyle w:val="Hyperlink"/>
            <w:noProof/>
          </w:rPr>
          <w:fldChar w:fldCharType="begin"/>
        </w:r>
        <w:r w:rsidRPr="00D67367">
          <w:rPr>
            <w:rStyle w:val="Hyperlink"/>
            <w:noProof/>
          </w:rPr>
          <w:instrText xml:space="preserve"> </w:instrText>
        </w:r>
        <w:r>
          <w:rPr>
            <w:noProof/>
          </w:rPr>
          <w:instrText>HYPERLINK \l "_Toc91192377"</w:instrText>
        </w:r>
        <w:r w:rsidRPr="00D67367">
          <w:rPr>
            <w:rStyle w:val="Hyperlink"/>
            <w:noProof/>
          </w:rPr>
          <w:instrText xml:space="preserve"> </w:instrText>
        </w:r>
        <w:r w:rsidRPr="00D67367">
          <w:rPr>
            <w:rStyle w:val="Hyperlink"/>
            <w:noProof/>
          </w:rPr>
        </w:r>
        <w:r w:rsidRPr="00D67367">
          <w:rPr>
            <w:rStyle w:val="Hyperlink"/>
            <w:noProof/>
          </w:rPr>
          <w:fldChar w:fldCharType="separate"/>
        </w:r>
        <w:r w:rsidRPr="00D67367">
          <w:rPr>
            <w:rStyle w:val="Hyperlink"/>
            <w:noProof/>
          </w:rPr>
          <w:t>Figure 66 - Monthly Error Distribution for SNF Forecaster – Saint John Dataset</w:t>
        </w:r>
        <w:r>
          <w:rPr>
            <w:noProof/>
            <w:webHidden/>
          </w:rPr>
          <w:tab/>
        </w:r>
        <w:r>
          <w:rPr>
            <w:noProof/>
            <w:webHidden/>
          </w:rPr>
          <w:fldChar w:fldCharType="begin"/>
        </w:r>
        <w:r>
          <w:rPr>
            <w:noProof/>
            <w:webHidden/>
          </w:rPr>
          <w:instrText xml:space="preserve"> PAGEREF _Toc91192377 \h </w:instrText>
        </w:r>
        <w:r>
          <w:rPr>
            <w:noProof/>
            <w:webHidden/>
          </w:rPr>
        </w:r>
      </w:ins>
      <w:r>
        <w:rPr>
          <w:noProof/>
          <w:webHidden/>
        </w:rPr>
        <w:fldChar w:fldCharType="separate"/>
      </w:r>
      <w:ins w:id="864" w:author="Tolulope Olugbenga" w:date="2021-12-23T22:50:00Z">
        <w:r>
          <w:rPr>
            <w:noProof/>
            <w:webHidden/>
          </w:rPr>
          <w:t>117</w:t>
        </w:r>
        <w:r>
          <w:rPr>
            <w:noProof/>
            <w:webHidden/>
          </w:rPr>
          <w:fldChar w:fldCharType="end"/>
        </w:r>
        <w:r w:rsidRPr="00D67367">
          <w:rPr>
            <w:rStyle w:val="Hyperlink"/>
            <w:noProof/>
          </w:rPr>
          <w:fldChar w:fldCharType="end"/>
        </w:r>
      </w:ins>
    </w:p>
    <w:p w14:paraId="2E7B901A" w14:textId="3C7B8A4A" w:rsidR="00CA61ED" w:rsidDel="00AF0AC2" w:rsidRDefault="00CA61ED">
      <w:pPr>
        <w:pStyle w:val="TableofFigures"/>
        <w:tabs>
          <w:tab w:val="right" w:leader="dot" w:pos="8630"/>
        </w:tabs>
        <w:rPr>
          <w:del w:id="865" w:author="Tolulope Olugbenga" w:date="2021-12-22T19:51:00Z"/>
          <w:rFonts w:asciiTheme="minorHAnsi" w:eastAsiaTheme="minorEastAsia" w:hAnsiTheme="minorHAnsi" w:cstheme="minorBidi"/>
          <w:noProof/>
          <w:sz w:val="22"/>
          <w:szCs w:val="22"/>
          <w:lang w:eastAsia="en-CA"/>
        </w:rPr>
      </w:pPr>
      <w:del w:id="866" w:author="Tolulope Olugbenga" w:date="2021-12-22T19:51:00Z">
        <w:r w:rsidRPr="00AF0AC2" w:rsidDel="00AF0AC2">
          <w:rPr>
            <w:noProof/>
            <w:rPrChange w:id="867" w:author="Tolulope Olugbenga" w:date="2021-12-22T19:51:00Z">
              <w:rPr>
                <w:rStyle w:val="Hyperlink"/>
                <w:noProof/>
              </w:rPr>
            </w:rPrChange>
          </w:rPr>
          <w:delText>Figure 1 - The Block Diagram of the Third Generation ANNSTLF [37]</w:delText>
        </w:r>
        <w:r w:rsidDel="00AF0AC2">
          <w:rPr>
            <w:noProof/>
            <w:webHidden/>
          </w:rPr>
          <w:tab/>
        </w:r>
      </w:del>
      <w:del w:id="868" w:author="Tolulope Olugbenga" w:date="2021-12-22T12:56:00Z">
        <w:r w:rsidDel="002E3566">
          <w:rPr>
            <w:noProof/>
            <w:webHidden/>
          </w:rPr>
          <w:delText>13</w:delText>
        </w:r>
      </w:del>
    </w:p>
    <w:p w14:paraId="55540E4F" w14:textId="2E150A4C" w:rsidR="00CA61ED" w:rsidDel="00AF0AC2" w:rsidRDefault="00CA61ED">
      <w:pPr>
        <w:pStyle w:val="TableofFigures"/>
        <w:tabs>
          <w:tab w:val="right" w:leader="dot" w:pos="8630"/>
        </w:tabs>
        <w:rPr>
          <w:del w:id="869" w:author="Tolulope Olugbenga" w:date="2021-12-22T19:51:00Z"/>
          <w:rFonts w:asciiTheme="minorHAnsi" w:eastAsiaTheme="minorEastAsia" w:hAnsiTheme="minorHAnsi" w:cstheme="minorBidi"/>
          <w:noProof/>
          <w:sz w:val="22"/>
          <w:szCs w:val="22"/>
          <w:lang w:eastAsia="en-CA"/>
        </w:rPr>
      </w:pPr>
      <w:del w:id="870" w:author="Tolulope Olugbenga" w:date="2021-12-22T19:51:00Z">
        <w:r w:rsidRPr="00AF0AC2" w:rsidDel="00AF0AC2">
          <w:rPr>
            <w:noProof/>
            <w:rPrChange w:id="871" w:author="Tolulope Olugbenga" w:date="2021-12-22T19:51:00Z">
              <w:rPr>
                <w:rStyle w:val="Hyperlink"/>
                <w:noProof/>
              </w:rPr>
            </w:rPrChange>
          </w:rPr>
          <w:delText>Figure 2 - The Structure of a Simple Feed-forward ANN</w:delText>
        </w:r>
        <w:r w:rsidDel="00AF0AC2">
          <w:rPr>
            <w:noProof/>
            <w:webHidden/>
          </w:rPr>
          <w:tab/>
        </w:r>
      </w:del>
      <w:del w:id="872" w:author="Tolulope Olugbenga" w:date="2021-12-22T12:56:00Z">
        <w:r w:rsidDel="002E3566">
          <w:rPr>
            <w:noProof/>
            <w:webHidden/>
          </w:rPr>
          <w:delText>14</w:delText>
        </w:r>
      </w:del>
    </w:p>
    <w:p w14:paraId="14B5D6E0" w14:textId="7838C512" w:rsidR="00CA61ED" w:rsidDel="00AF0AC2" w:rsidRDefault="00CA61ED">
      <w:pPr>
        <w:pStyle w:val="TableofFigures"/>
        <w:tabs>
          <w:tab w:val="right" w:leader="dot" w:pos="8630"/>
        </w:tabs>
        <w:rPr>
          <w:del w:id="873" w:author="Tolulope Olugbenga" w:date="2021-12-22T19:51:00Z"/>
          <w:rFonts w:asciiTheme="minorHAnsi" w:eastAsiaTheme="minorEastAsia" w:hAnsiTheme="minorHAnsi" w:cstheme="minorBidi"/>
          <w:noProof/>
          <w:sz w:val="22"/>
          <w:szCs w:val="22"/>
          <w:lang w:eastAsia="en-CA"/>
        </w:rPr>
      </w:pPr>
      <w:del w:id="874" w:author="Tolulope Olugbenga" w:date="2021-12-22T19:51:00Z">
        <w:r w:rsidRPr="00AF0AC2" w:rsidDel="00AF0AC2">
          <w:rPr>
            <w:noProof/>
            <w:rPrChange w:id="875" w:author="Tolulope Olugbenga" w:date="2021-12-22T19:51:00Z">
              <w:rPr>
                <w:rStyle w:val="Hyperlink"/>
                <w:noProof/>
              </w:rPr>
            </w:rPrChange>
          </w:rPr>
          <w:delText>Figure 3 - Unrolled Recurrent Neural Network (RNN) [133]</w:delText>
        </w:r>
        <w:r w:rsidDel="00AF0AC2">
          <w:rPr>
            <w:noProof/>
            <w:webHidden/>
          </w:rPr>
          <w:tab/>
        </w:r>
      </w:del>
      <w:del w:id="876" w:author="Tolulope Olugbenga" w:date="2021-12-22T12:56:00Z">
        <w:r w:rsidDel="002E3566">
          <w:rPr>
            <w:noProof/>
            <w:webHidden/>
          </w:rPr>
          <w:delText>18</w:delText>
        </w:r>
      </w:del>
    </w:p>
    <w:p w14:paraId="1F01119D" w14:textId="34ED3DF9" w:rsidR="00CA61ED" w:rsidDel="00AF0AC2" w:rsidRDefault="00CA61ED">
      <w:pPr>
        <w:pStyle w:val="TableofFigures"/>
        <w:tabs>
          <w:tab w:val="right" w:leader="dot" w:pos="8630"/>
        </w:tabs>
        <w:rPr>
          <w:del w:id="877" w:author="Tolulope Olugbenga" w:date="2021-12-22T19:51:00Z"/>
          <w:rFonts w:asciiTheme="minorHAnsi" w:eastAsiaTheme="minorEastAsia" w:hAnsiTheme="minorHAnsi" w:cstheme="minorBidi"/>
          <w:noProof/>
          <w:sz w:val="22"/>
          <w:szCs w:val="22"/>
          <w:lang w:eastAsia="en-CA"/>
        </w:rPr>
      </w:pPr>
      <w:del w:id="878" w:author="Tolulope Olugbenga" w:date="2021-12-22T19:51:00Z">
        <w:r w:rsidRPr="00AF0AC2" w:rsidDel="00AF0AC2">
          <w:rPr>
            <w:noProof/>
            <w:rPrChange w:id="879" w:author="Tolulope Olugbenga" w:date="2021-12-22T19:51:00Z">
              <w:rPr>
                <w:rStyle w:val="Hyperlink"/>
                <w:noProof/>
              </w:rPr>
            </w:rPrChange>
          </w:rPr>
          <w:delText>Figure 4 - The Block of Long-Term Short-Term Memory [134]</w:delText>
        </w:r>
        <w:r w:rsidDel="00AF0AC2">
          <w:rPr>
            <w:noProof/>
            <w:webHidden/>
          </w:rPr>
          <w:tab/>
        </w:r>
      </w:del>
      <w:del w:id="880" w:author="Tolulope Olugbenga" w:date="2021-12-22T12:56:00Z">
        <w:r w:rsidDel="002E3566">
          <w:rPr>
            <w:noProof/>
            <w:webHidden/>
          </w:rPr>
          <w:delText>18</w:delText>
        </w:r>
      </w:del>
    </w:p>
    <w:p w14:paraId="070D7D65" w14:textId="0C6F4BCF" w:rsidR="00CA61ED" w:rsidDel="00AF0AC2" w:rsidRDefault="00CA61ED">
      <w:pPr>
        <w:pStyle w:val="TableofFigures"/>
        <w:tabs>
          <w:tab w:val="right" w:leader="dot" w:pos="8630"/>
        </w:tabs>
        <w:rPr>
          <w:del w:id="881" w:author="Tolulope Olugbenga" w:date="2021-12-22T19:51:00Z"/>
          <w:rFonts w:asciiTheme="minorHAnsi" w:eastAsiaTheme="minorEastAsia" w:hAnsiTheme="minorHAnsi" w:cstheme="minorBidi"/>
          <w:noProof/>
          <w:sz w:val="22"/>
          <w:szCs w:val="22"/>
          <w:lang w:eastAsia="en-CA"/>
        </w:rPr>
      </w:pPr>
      <w:del w:id="882" w:author="Tolulope Olugbenga" w:date="2021-12-22T19:51:00Z">
        <w:r w:rsidRPr="00AF0AC2" w:rsidDel="00AF0AC2">
          <w:rPr>
            <w:noProof/>
            <w:rPrChange w:id="883" w:author="Tolulope Olugbenga" w:date="2021-12-22T19:51:00Z">
              <w:rPr>
                <w:rStyle w:val="Hyperlink"/>
                <w:noProof/>
              </w:rPr>
            </w:rPrChange>
          </w:rPr>
          <w:delText>Figure 5 - The Receptive Field of a CNN on a Small Exemplary Convolutional Layer</w:delText>
        </w:r>
        <w:r w:rsidDel="00AF0AC2">
          <w:rPr>
            <w:noProof/>
            <w:webHidden/>
          </w:rPr>
          <w:tab/>
        </w:r>
      </w:del>
      <w:del w:id="884" w:author="Tolulope Olugbenga" w:date="2021-12-22T12:56:00Z">
        <w:r w:rsidDel="002E3566">
          <w:rPr>
            <w:noProof/>
            <w:webHidden/>
          </w:rPr>
          <w:delText>20</w:delText>
        </w:r>
      </w:del>
    </w:p>
    <w:p w14:paraId="2B903880" w14:textId="24BBE937" w:rsidR="00CA61ED" w:rsidDel="00AF0AC2" w:rsidRDefault="00CA61ED">
      <w:pPr>
        <w:pStyle w:val="TableofFigures"/>
        <w:tabs>
          <w:tab w:val="right" w:leader="dot" w:pos="8630"/>
        </w:tabs>
        <w:rPr>
          <w:del w:id="885" w:author="Tolulope Olugbenga" w:date="2021-12-22T19:51:00Z"/>
          <w:rFonts w:asciiTheme="minorHAnsi" w:eastAsiaTheme="minorEastAsia" w:hAnsiTheme="minorHAnsi" w:cstheme="minorBidi"/>
          <w:noProof/>
          <w:sz w:val="22"/>
          <w:szCs w:val="22"/>
          <w:lang w:eastAsia="en-CA"/>
        </w:rPr>
      </w:pPr>
      <w:del w:id="886" w:author="Tolulope Olugbenga" w:date="2021-12-22T19:51:00Z">
        <w:r w:rsidRPr="00AF0AC2" w:rsidDel="00AF0AC2">
          <w:rPr>
            <w:noProof/>
            <w:rPrChange w:id="887" w:author="Tolulope Olugbenga" w:date="2021-12-22T19:51:00Z">
              <w:rPr>
                <w:rStyle w:val="Hyperlink"/>
                <w:noProof/>
              </w:rPr>
            </w:rPrChange>
          </w:rPr>
          <w:delText>Figure 6 – A Simple One-Dimensional CNN's Architecture</w:delText>
        </w:r>
        <w:r w:rsidDel="00AF0AC2">
          <w:rPr>
            <w:noProof/>
            <w:webHidden/>
          </w:rPr>
          <w:tab/>
        </w:r>
      </w:del>
      <w:del w:id="888" w:author="Tolulope Olugbenga" w:date="2021-12-22T12:56:00Z">
        <w:r w:rsidDel="002E3566">
          <w:rPr>
            <w:noProof/>
            <w:webHidden/>
          </w:rPr>
          <w:delText>23</w:delText>
        </w:r>
      </w:del>
    </w:p>
    <w:p w14:paraId="56D451CD" w14:textId="57EEB27A" w:rsidR="00CA61ED" w:rsidDel="00AF0AC2" w:rsidRDefault="00CA61ED">
      <w:pPr>
        <w:pStyle w:val="TableofFigures"/>
        <w:tabs>
          <w:tab w:val="right" w:leader="dot" w:pos="8630"/>
        </w:tabs>
        <w:rPr>
          <w:del w:id="889" w:author="Tolulope Olugbenga" w:date="2021-12-22T19:51:00Z"/>
          <w:rFonts w:asciiTheme="minorHAnsi" w:eastAsiaTheme="minorEastAsia" w:hAnsiTheme="minorHAnsi" w:cstheme="minorBidi"/>
          <w:noProof/>
          <w:sz w:val="22"/>
          <w:szCs w:val="22"/>
          <w:lang w:eastAsia="en-CA"/>
        </w:rPr>
      </w:pPr>
      <w:del w:id="890" w:author="Tolulope Olugbenga" w:date="2021-12-22T19:51:00Z">
        <w:r w:rsidRPr="00AF0AC2" w:rsidDel="00AF0AC2">
          <w:rPr>
            <w:noProof/>
            <w:rPrChange w:id="891" w:author="Tolulope Olugbenga" w:date="2021-12-22T19:51:00Z">
              <w:rPr>
                <w:rStyle w:val="Hyperlink"/>
                <w:noProof/>
              </w:rPr>
            </w:rPrChange>
          </w:rPr>
          <w:delText>Figure 7 – Peak Load vs Base Load [163]</w:delText>
        </w:r>
        <w:r w:rsidDel="00AF0AC2">
          <w:rPr>
            <w:noProof/>
            <w:webHidden/>
          </w:rPr>
          <w:tab/>
        </w:r>
      </w:del>
      <w:del w:id="892" w:author="Tolulope Olugbenga" w:date="2021-12-22T12:56:00Z">
        <w:r w:rsidDel="002E3566">
          <w:rPr>
            <w:noProof/>
            <w:webHidden/>
          </w:rPr>
          <w:delText>26</w:delText>
        </w:r>
      </w:del>
    </w:p>
    <w:p w14:paraId="2A53145E" w14:textId="7B41E7CE" w:rsidR="00CA61ED" w:rsidDel="00AF0AC2" w:rsidRDefault="00CA61ED">
      <w:pPr>
        <w:pStyle w:val="TableofFigures"/>
        <w:tabs>
          <w:tab w:val="right" w:leader="dot" w:pos="8630"/>
        </w:tabs>
        <w:rPr>
          <w:del w:id="893" w:author="Tolulope Olugbenga" w:date="2021-12-22T19:51:00Z"/>
          <w:rFonts w:asciiTheme="minorHAnsi" w:eastAsiaTheme="minorEastAsia" w:hAnsiTheme="minorHAnsi" w:cstheme="minorBidi"/>
          <w:noProof/>
          <w:sz w:val="22"/>
          <w:szCs w:val="22"/>
          <w:lang w:eastAsia="en-CA"/>
        </w:rPr>
      </w:pPr>
      <w:del w:id="894" w:author="Tolulope Olugbenga" w:date="2021-12-22T19:51:00Z">
        <w:r w:rsidRPr="00AF0AC2" w:rsidDel="00AF0AC2">
          <w:rPr>
            <w:noProof/>
            <w:rPrChange w:id="895" w:author="Tolulope Olugbenga" w:date="2021-12-22T19:51:00Z">
              <w:rPr>
                <w:rStyle w:val="Hyperlink"/>
                <w:noProof/>
              </w:rPr>
            </w:rPrChange>
          </w:rPr>
          <w:delText>Figure 8 – 2019 Average Daily Demand for Loads Across All Datasets</w:delText>
        </w:r>
        <w:r w:rsidDel="00AF0AC2">
          <w:rPr>
            <w:noProof/>
            <w:webHidden/>
          </w:rPr>
          <w:tab/>
        </w:r>
      </w:del>
      <w:del w:id="896" w:author="Tolulope Olugbenga" w:date="2021-12-22T12:56:00Z">
        <w:r w:rsidDel="002E3566">
          <w:rPr>
            <w:noProof/>
            <w:webHidden/>
          </w:rPr>
          <w:delText>31</w:delText>
        </w:r>
      </w:del>
    </w:p>
    <w:p w14:paraId="50412D65" w14:textId="2A66C2D9" w:rsidR="00CA61ED" w:rsidDel="00AF0AC2" w:rsidRDefault="00CA61ED">
      <w:pPr>
        <w:pStyle w:val="TableofFigures"/>
        <w:tabs>
          <w:tab w:val="right" w:leader="dot" w:pos="8630"/>
        </w:tabs>
        <w:rPr>
          <w:del w:id="897" w:author="Tolulope Olugbenga" w:date="2021-12-22T19:51:00Z"/>
          <w:rFonts w:asciiTheme="minorHAnsi" w:eastAsiaTheme="minorEastAsia" w:hAnsiTheme="minorHAnsi" w:cstheme="minorBidi"/>
          <w:noProof/>
          <w:sz w:val="22"/>
          <w:szCs w:val="22"/>
          <w:lang w:eastAsia="en-CA"/>
        </w:rPr>
      </w:pPr>
      <w:del w:id="898" w:author="Tolulope Olugbenga" w:date="2021-12-22T19:51:00Z">
        <w:r w:rsidRPr="00AF0AC2" w:rsidDel="00AF0AC2">
          <w:rPr>
            <w:noProof/>
            <w:rPrChange w:id="899" w:author="Tolulope Olugbenga" w:date="2021-12-22T19:51:00Z">
              <w:rPr>
                <w:rStyle w:val="Hyperlink"/>
                <w:noProof/>
              </w:rPr>
            </w:rPrChange>
          </w:rPr>
          <w:delText>Figure 9 – The Structure of the BLF and CLF Network</w:delText>
        </w:r>
        <w:r w:rsidDel="00AF0AC2">
          <w:rPr>
            <w:noProof/>
            <w:webHidden/>
          </w:rPr>
          <w:tab/>
        </w:r>
      </w:del>
      <w:del w:id="900" w:author="Tolulope Olugbenga" w:date="2021-12-22T12:56:00Z">
        <w:r w:rsidDel="002E3566">
          <w:rPr>
            <w:noProof/>
            <w:webHidden/>
          </w:rPr>
          <w:delText>36</w:delText>
        </w:r>
      </w:del>
    </w:p>
    <w:p w14:paraId="6F774DF6" w14:textId="434DBFCC" w:rsidR="00CA61ED" w:rsidDel="00AF0AC2" w:rsidRDefault="00CA61ED">
      <w:pPr>
        <w:pStyle w:val="TableofFigures"/>
        <w:tabs>
          <w:tab w:val="right" w:leader="dot" w:pos="8630"/>
        </w:tabs>
        <w:rPr>
          <w:del w:id="901" w:author="Tolulope Olugbenga" w:date="2021-12-22T19:51:00Z"/>
          <w:rFonts w:asciiTheme="minorHAnsi" w:eastAsiaTheme="minorEastAsia" w:hAnsiTheme="minorHAnsi" w:cstheme="minorBidi"/>
          <w:noProof/>
          <w:sz w:val="22"/>
          <w:szCs w:val="22"/>
          <w:lang w:eastAsia="en-CA"/>
        </w:rPr>
      </w:pPr>
      <w:del w:id="902" w:author="Tolulope Olugbenga" w:date="2021-12-22T19:51:00Z">
        <w:r w:rsidRPr="00AF0AC2" w:rsidDel="00AF0AC2">
          <w:rPr>
            <w:noProof/>
            <w:rPrChange w:id="903" w:author="Tolulope Olugbenga" w:date="2021-12-22T19:51:00Z">
              <w:rPr>
                <w:rStyle w:val="Hyperlink"/>
                <w:noProof/>
              </w:rPr>
            </w:rPrChange>
          </w:rPr>
          <w:delText>Figure 10 - Actual and Forecasted Load Demand for July 17</w:delText>
        </w:r>
        <w:r w:rsidRPr="00AF0AC2" w:rsidDel="00AF0AC2">
          <w:rPr>
            <w:noProof/>
            <w:rPrChange w:id="904" w:author="Tolulope Olugbenga" w:date="2021-12-22T19:51:00Z">
              <w:rPr>
                <w:rStyle w:val="Hyperlink"/>
                <w:noProof/>
                <w:vertAlign w:val="superscript"/>
              </w:rPr>
            </w:rPrChange>
          </w:rPr>
          <w:delText>th</w:delText>
        </w:r>
        <w:r w:rsidRPr="00AF0AC2" w:rsidDel="00AF0AC2">
          <w:rPr>
            <w:noProof/>
            <w:rPrChange w:id="905" w:author="Tolulope Olugbenga" w:date="2021-12-22T19:51:00Z">
              <w:rPr>
                <w:rStyle w:val="Hyperlink"/>
                <w:noProof/>
              </w:rPr>
            </w:rPrChange>
          </w:rPr>
          <w:delText xml:space="preserve"> - 21</w:delText>
        </w:r>
        <w:r w:rsidRPr="00AF0AC2" w:rsidDel="00AF0AC2">
          <w:rPr>
            <w:noProof/>
            <w:rPrChange w:id="906" w:author="Tolulope Olugbenga" w:date="2021-12-22T19:51:00Z">
              <w:rPr>
                <w:rStyle w:val="Hyperlink"/>
                <w:noProof/>
                <w:vertAlign w:val="superscript"/>
              </w:rPr>
            </w:rPrChange>
          </w:rPr>
          <w:delText>st</w:delText>
        </w:r>
        <w:r w:rsidRPr="00AF0AC2" w:rsidDel="00AF0AC2">
          <w:rPr>
            <w:noProof/>
            <w:rPrChange w:id="907" w:author="Tolulope Olugbenga" w:date="2021-12-22T19:51:00Z">
              <w:rPr>
                <w:rStyle w:val="Hyperlink"/>
                <w:noProof/>
              </w:rPr>
            </w:rPrChange>
          </w:rPr>
          <w:delText>, and the Overall Error Distribution for All Forecasters   - Toronto Dataset</w:delText>
        </w:r>
        <w:r w:rsidDel="00AF0AC2">
          <w:rPr>
            <w:noProof/>
            <w:webHidden/>
          </w:rPr>
          <w:tab/>
        </w:r>
      </w:del>
      <w:del w:id="908" w:author="Tolulope Olugbenga" w:date="2021-12-22T12:56:00Z">
        <w:r w:rsidDel="002E3566">
          <w:rPr>
            <w:noProof/>
            <w:webHidden/>
          </w:rPr>
          <w:delText>40</w:delText>
        </w:r>
      </w:del>
    </w:p>
    <w:p w14:paraId="4EF6C124" w14:textId="18C3BB18" w:rsidR="00CA61ED" w:rsidDel="00AF0AC2" w:rsidRDefault="00CA61ED">
      <w:pPr>
        <w:pStyle w:val="TableofFigures"/>
        <w:tabs>
          <w:tab w:val="right" w:leader="dot" w:pos="8630"/>
        </w:tabs>
        <w:rPr>
          <w:del w:id="909" w:author="Tolulope Olugbenga" w:date="2021-12-22T19:51:00Z"/>
          <w:rFonts w:asciiTheme="minorHAnsi" w:eastAsiaTheme="minorEastAsia" w:hAnsiTheme="minorHAnsi" w:cstheme="minorBidi"/>
          <w:noProof/>
          <w:sz w:val="22"/>
          <w:szCs w:val="22"/>
          <w:lang w:eastAsia="en-CA"/>
        </w:rPr>
      </w:pPr>
      <w:del w:id="910" w:author="Tolulope Olugbenga" w:date="2021-12-22T19:51:00Z">
        <w:r w:rsidRPr="00AF0AC2" w:rsidDel="00AF0AC2">
          <w:rPr>
            <w:noProof/>
            <w:rPrChange w:id="911" w:author="Tolulope Olugbenga" w:date="2021-12-22T19:51:00Z">
              <w:rPr>
                <w:rStyle w:val="Hyperlink"/>
                <w:noProof/>
              </w:rPr>
            </w:rPrChange>
          </w:rPr>
          <w:delText>Figure 11 - Actual and Forecasted Load Demand for July 17</w:delText>
        </w:r>
        <w:r w:rsidRPr="00AF0AC2" w:rsidDel="00AF0AC2">
          <w:rPr>
            <w:noProof/>
            <w:rPrChange w:id="912" w:author="Tolulope Olugbenga" w:date="2021-12-22T19:51:00Z">
              <w:rPr>
                <w:rStyle w:val="Hyperlink"/>
                <w:noProof/>
                <w:vertAlign w:val="superscript"/>
              </w:rPr>
            </w:rPrChange>
          </w:rPr>
          <w:delText>th</w:delText>
        </w:r>
        <w:r w:rsidRPr="00AF0AC2" w:rsidDel="00AF0AC2">
          <w:rPr>
            <w:noProof/>
            <w:rPrChange w:id="913" w:author="Tolulope Olugbenga" w:date="2021-12-22T19:51:00Z">
              <w:rPr>
                <w:rStyle w:val="Hyperlink"/>
                <w:noProof/>
              </w:rPr>
            </w:rPrChange>
          </w:rPr>
          <w:delText xml:space="preserve"> - 21</w:delText>
        </w:r>
        <w:r w:rsidRPr="00AF0AC2" w:rsidDel="00AF0AC2">
          <w:rPr>
            <w:noProof/>
            <w:rPrChange w:id="914" w:author="Tolulope Olugbenga" w:date="2021-12-22T19:51:00Z">
              <w:rPr>
                <w:rStyle w:val="Hyperlink"/>
                <w:noProof/>
                <w:vertAlign w:val="superscript"/>
              </w:rPr>
            </w:rPrChange>
          </w:rPr>
          <w:delText>st</w:delText>
        </w:r>
        <w:r w:rsidRPr="00AF0AC2" w:rsidDel="00AF0AC2">
          <w:rPr>
            <w:noProof/>
            <w:rPrChange w:id="915" w:author="Tolulope Olugbenga" w:date="2021-12-22T19:51:00Z">
              <w:rPr>
                <w:rStyle w:val="Hyperlink"/>
                <w:noProof/>
              </w:rPr>
            </w:rPrChange>
          </w:rPr>
          <w:delText>, and Overall Error Distribution for All Forecasters - Ottawa Dataset</w:delText>
        </w:r>
        <w:r w:rsidDel="00AF0AC2">
          <w:rPr>
            <w:noProof/>
            <w:webHidden/>
          </w:rPr>
          <w:tab/>
        </w:r>
      </w:del>
      <w:del w:id="916" w:author="Tolulope Olugbenga" w:date="2021-12-22T12:56:00Z">
        <w:r w:rsidDel="002E3566">
          <w:rPr>
            <w:noProof/>
            <w:webHidden/>
          </w:rPr>
          <w:delText>42</w:delText>
        </w:r>
      </w:del>
    </w:p>
    <w:p w14:paraId="6B5C55C5" w14:textId="27ED5439" w:rsidR="00CA61ED" w:rsidDel="00AF0AC2" w:rsidRDefault="00CA61ED">
      <w:pPr>
        <w:pStyle w:val="TableofFigures"/>
        <w:tabs>
          <w:tab w:val="right" w:leader="dot" w:pos="8630"/>
        </w:tabs>
        <w:rPr>
          <w:del w:id="917" w:author="Tolulope Olugbenga" w:date="2021-12-22T19:51:00Z"/>
          <w:rFonts w:asciiTheme="minorHAnsi" w:eastAsiaTheme="minorEastAsia" w:hAnsiTheme="minorHAnsi" w:cstheme="minorBidi"/>
          <w:noProof/>
          <w:sz w:val="22"/>
          <w:szCs w:val="22"/>
          <w:lang w:eastAsia="en-CA"/>
        </w:rPr>
      </w:pPr>
      <w:del w:id="918" w:author="Tolulope Olugbenga" w:date="2021-12-22T19:51:00Z">
        <w:r w:rsidRPr="00AF0AC2" w:rsidDel="00AF0AC2">
          <w:rPr>
            <w:noProof/>
            <w:rPrChange w:id="919" w:author="Tolulope Olugbenga" w:date="2021-12-22T19:51:00Z">
              <w:rPr>
                <w:rStyle w:val="Hyperlink"/>
                <w:noProof/>
              </w:rPr>
            </w:rPrChange>
          </w:rPr>
          <w:delText>Figure 12 - Actual and Forecasted Load Demand for December 17</w:delText>
        </w:r>
        <w:r w:rsidRPr="00AF0AC2" w:rsidDel="00AF0AC2">
          <w:rPr>
            <w:noProof/>
            <w:rPrChange w:id="920" w:author="Tolulope Olugbenga" w:date="2021-12-22T19:51:00Z">
              <w:rPr>
                <w:rStyle w:val="Hyperlink"/>
                <w:noProof/>
                <w:vertAlign w:val="superscript"/>
              </w:rPr>
            </w:rPrChange>
          </w:rPr>
          <w:delText>th</w:delText>
        </w:r>
        <w:r w:rsidRPr="00AF0AC2" w:rsidDel="00AF0AC2">
          <w:rPr>
            <w:noProof/>
            <w:rPrChange w:id="921" w:author="Tolulope Olugbenga" w:date="2021-12-22T19:51:00Z">
              <w:rPr>
                <w:rStyle w:val="Hyperlink"/>
                <w:noProof/>
              </w:rPr>
            </w:rPrChange>
          </w:rPr>
          <w:delText xml:space="preserve"> - 21</w:delText>
        </w:r>
        <w:r w:rsidRPr="00AF0AC2" w:rsidDel="00AF0AC2">
          <w:rPr>
            <w:noProof/>
            <w:rPrChange w:id="922" w:author="Tolulope Olugbenga" w:date="2021-12-22T19:51:00Z">
              <w:rPr>
                <w:rStyle w:val="Hyperlink"/>
                <w:noProof/>
                <w:vertAlign w:val="superscript"/>
              </w:rPr>
            </w:rPrChange>
          </w:rPr>
          <w:delText>st</w:delText>
        </w:r>
        <w:r w:rsidRPr="00AF0AC2" w:rsidDel="00AF0AC2">
          <w:rPr>
            <w:noProof/>
            <w:rPrChange w:id="923" w:author="Tolulope Olugbenga" w:date="2021-12-22T19:51:00Z">
              <w:rPr>
                <w:rStyle w:val="Hyperlink"/>
                <w:noProof/>
              </w:rPr>
            </w:rPrChange>
          </w:rPr>
          <w:delText>, and Overall Error Distribution for All Forecasters - Saint John Dataset</w:delText>
        </w:r>
        <w:r w:rsidDel="00AF0AC2">
          <w:rPr>
            <w:noProof/>
            <w:webHidden/>
          </w:rPr>
          <w:tab/>
        </w:r>
      </w:del>
      <w:del w:id="924" w:author="Tolulope Olugbenga" w:date="2021-12-22T12:56:00Z">
        <w:r w:rsidDel="002E3566">
          <w:rPr>
            <w:noProof/>
            <w:webHidden/>
          </w:rPr>
          <w:delText>43</w:delText>
        </w:r>
      </w:del>
    </w:p>
    <w:p w14:paraId="505362A6" w14:textId="56C4D3A4" w:rsidR="00CA61ED" w:rsidDel="00AF0AC2" w:rsidRDefault="00CA61ED">
      <w:pPr>
        <w:pStyle w:val="TableofFigures"/>
        <w:tabs>
          <w:tab w:val="right" w:leader="dot" w:pos="8630"/>
        </w:tabs>
        <w:rPr>
          <w:del w:id="925" w:author="Tolulope Olugbenga" w:date="2021-12-22T19:51:00Z"/>
          <w:rFonts w:asciiTheme="minorHAnsi" w:eastAsiaTheme="minorEastAsia" w:hAnsiTheme="minorHAnsi" w:cstheme="minorBidi"/>
          <w:noProof/>
          <w:sz w:val="22"/>
          <w:szCs w:val="22"/>
          <w:lang w:eastAsia="en-CA"/>
        </w:rPr>
      </w:pPr>
      <w:del w:id="926" w:author="Tolulope Olugbenga" w:date="2021-12-22T19:51:00Z">
        <w:r w:rsidRPr="00AF0AC2" w:rsidDel="00AF0AC2">
          <w:rPr>
            <w:noProof/>
            <w:rPrChange w:id="927" w:author="Tolulope Olugbenga" w:date="2021-12-22T19:51:00Z">
              <w:rPr>
                <w:rStyle w:val="Hyperlink"/>
                <w:noProof/>
              </w:rPr>
            </w:rPrChange>
          </w:rPr>
          <w:delText>Figure 13 - Hourly MAPE and Hourly Error Distributions for CNN, LSTM, and ANN Forecasters – Toronto Dataset</w:delText>
        </w:r>
        <w:r w:rsidDel="00AF0AC2">
          <w:rPr>
            <w:noProof/>
            <w:webHidden/>
          </w:rPr>
          <w:tab/>
        </w:r>
      </w:del>
      <w:del w:id="928" w:author="Tolulope Olugbenga" w:date="2021-12-22T12:56:00Z">
        <w:r w:rsidDel="002E3566">
          <w:rPr>
            <w:noProof/>
            <w:webHidden/>
          </w:rPr>
          <w:delText>47</w:delText>
        </w:r>
      </w:del>
    </w:p>
    <w:p w14:paraId="29FC4C5A" w14:textId="57F8189D" w:rsidR="00CA61ED" w:rsidDel="00AF0AC2" w:rsidRDefault="00CA61ED">
      <w:pPr>
        <w:pStyle w:val="TableofFigures"/>
        <w:tabs>
          <w:tab w:val="right" w:leader="dot" w:pos="8630"/>
        </w:tabs>
        <w:rPr>
          <w:del w:id="929" w:author="Tolulope Olugbenga" w:date="2021-12-22T19:51:00Z"/>
          <w:rFonts w:asciiTheme="minorHAnsi" w:eastAsiaTheme="minorEastAsia" w:hAnsiTheme="minorHAnsi" w:cstheme="minorBidi"/>
          <w:noProof/>
          <w:sz w:val="22"/>
          <w:szCs w:val="22"/>
          <w:lang w:eastAsia="en-CA"/>
        </w:rPr>
      </w:pPr>
      <w:del w:id="930" w:author="Tolulope Olugbenga" w:date="2021-12-22T19:51:00Z">
        <w:r w:rsidRPr="00AF0AC2" w:rsidDel="00AF0AC2">
          <w:rPr>
            <w:noProof/>
            <w:rPrChange w:id="931" w:author="Tolulope Olugbenga" w:date="2021-12-22T19:51:00Z">
              <w:rPr>
                <w:rStyle w:val="Hyperlink"/>
                <w:noProof/>
              </w:rPr>
            </w:rPrChange>
          </w:rPr>
          <w:delText>Figure 14 – Daily MAPE and Daily Error Distributions for CNN, LSTM, and ANN Forecasters – Toronto Dataset</w:delText>
        </w:r>
        <w:r w:rsidDel="00AF0AC2">
          <w:rPr>
            <w:noProof/>
            <w:webHidden/>
          </w:rPr>
          <w:tab/>
        </w:r>
      </w:del>
      <w:del w:id="932" w:author="Tolulope Olugbenga" w:date="2021-12-22T12:56:00Z">
        <w:r w:rsidDel="002E3566">
          <w:rPr>
            <w:noProof/>
            <w:webHidden/>
          </w:rPr>
          <w:delText>49</w:delText>
        </w:r>
      </w:del>
    </w:p>
    <w:p w14:paraId="4F09EE90" w14:textId="63D5174C" w:rsidR="00CA61ED" w:rsidDel="00AF0AC2" w:rsidRDefault="00CA61ED">
      <w:pPr>
        <w:pStyle w:val="TableofFigures"/>
        <w:tabs>
          <w:tab w:val="right" w:leader="dot" w:pos="8630"/>
        </w:tabs>
        <w:rPr>
          <w:del w:id="933" w:author="Tolulope Olugbenga" w:date="2021-12-22T19:51:00Z"/>
          <w:rFonts w:asciiTheme="minorHAnsi" w:eastAsiaTheme="minorEastAsia" w:hAnsiTheme="minorHAnsi" w:cstheme="minorBidi"/>
          <w:noProof/>
          <w:sz w:val="22"/>
          <w:szCs w:val="22"/>
          <w:lang w:eastAsia="en-CA"/>
        </w:rPr>
      </w:pPr>
      <w:del w:id="934" w:author="Tolulope Olugbenga" w:date="2021-12-22T19:51:00Z">
        <w:r w:rsidRPr="00AF0AC2" w:rsidDel="00AF0AC2">
          <w:rPr>
            <w:noProof/>
            <w:rPrChange w:id="935" w:author="Tolulope Olugbenga" w:date="2021-12-22T19:51:00Z">
              <w:rPr>
                <w:rStyle w:val="Hyperlink"/>
                <w:noProof/>
              </w:rPr>
            </w:rPrChange>
          </w:rPr>
          <w:delText>Figure 15 - Monthly MAPE and Monthly Error Distributions for CNN, LSTM, and ANN Forecasters – Toronto Dataset</w:delText>
        </w:r>
        <w:r w:rsidDel="00AF0AC2">
          <w:rPr>
            <w:noProof/>
            <w:webHidden/>
          </w:rPr>
          <w:tab/>
        </w:r>
      </w:del>
      <w:del w:id="936" w:author="Tolulope Olugbenga" w:date="2021-12-22T12:56:00Z">
        <w:r w:rsidDel="002E3566">
          <w:rPr>
            <w:noProof/>
            <w:webHidden/>
          </w:rPr>
          <w:delText>50</w:delText>
        </w:r>
      </w:del>
    </w:p>
    <w:p w14:paraId="4B11EA4C" w14:textId="00EBBDC4" w:rsidR="00CA61ED" w:rsidDel="00AF0AC2" w:rsidRDefault="00CA61ED">
      <w:pPr>
        <w:pStyle w:val="TableofFigures"/>
        <w:tabs>
          <w:tab w:val="right" w:leader="dot" w:pos="8630"/>
        </w:tabs>
        <w:rPr>
          <w:del w:id="937" w:author="Tolulope Olugbenga" w:date="2021-12-22T19:51:00Z"/>
          <w:rFonts w:asciiTheme="minorHAnsi" w:eastAsiaTheme="minorEastAsia" w:hAnsiTheme="minorHAnsi" w:cstheme="minorBidi"/>
          <w:noProof/>
          <w:sz w:val="22"/>
          <w:szCs w:val="22"/>
          <w:lang w:eastAsia="en-CA"/>
        </w:rPr>
      </w:pPr>
      <w:del w:id="938" w:author="Tolulope Olugbenga" w:date="2021-12-22T19:51:00Z">
        <w:r w:rsidRPr="00AF0AC2" w:rsidDel="00AF0AC2">
          <w:rPr>
            <w:noProof/>
            <w:rPrChange w:id="939" w:author="Tolulope Olugbenga" w:date="2021-12-22T19:51:00Z">
              <w:rPr>
                <w:rStyle w:val="Hyperlink"/>
                <w:noProof/>
              </w:rPr>
            </w:rPrChange>
          </w:rPr>
          <w:delText>Figure 16 - Scatter Plot of Load Demand versus Temperature – Toronto Dataset</w:delText>
        </w:r>
        <w:r w:rsidDel="00AF0AC2">
          <w:rPr>
            <w:noProof/>
            <w:webHidden/>
          </w:rPr>
          <w:tab/>
        </w:r>
      </w:del>
      <w:del w:id="940" w:author="Tolulope Olugbenga" w:date="2021-12-22T12:56:00Z">
        <w:r w:rsidDel="002E3566">
          <w:rPr>
            <w:noProof/>
            <w:webHidden/>
          </w:rPr>
          <w:delText>52</w:delText>
        </w:r>
      </w:del>
    </w:p>
    <w:p w14:paraId="0956333D" w14:textId="6EDBC50B" w:rsidR="00CA61ED" w:rsidDel="00AF0AC2" w:rsidRDefault="00CA61ED">
      <w:pPr>
        <w:pStyle w:val="TableofFigures"/>
        <w:tabs>
          <w:tab w:val="right" w:leader="dot" w:pos="8630"/>
        </w:tabs>
        <w:rPr>
          <w:del w:id="941" w:author="Tolulope Olugbenga" w:date="2021-12-22T19:51:00Z"/>
          <w:rFonts w:asciiTheme="minorHAnsi" w:eastAsiaTheme="minorEastAsia" w:hAnsiTheme="minorHAnsi" w:cstheme="minorBidi"/>
          <w:noProof/>
          <w:sz w:val="22"/>
          <w:szCs w:val="22"/>
          <w:lang w:eastAsia="en-CA"/>
        </w:rPr>
      </w:pPr>
      <w:del w:id="942" w:author="Tolulope Olugbenga" w:date="2021-12-22T19:51:00Z">
        <w:r w:rsidRPr="00AF0AC2" w:rsidDel="00AF0AC2">
          <w:rPr>
            <w:noProof/>
            <w:rPrChange w:id="943" w:author="Tolulope Olugbenga" w:date="2021-12-22T19:51:00Z">
              <w:rPr>
                <w:rStyle w:val="Hyperlink"/>
                <w:noProof/>
              </w:rPr>
            </w:rPrChange>
          </w:rPr>
          <w:delText>Figure 17 - Hourly MAPE and Hourly Error Distributions for CNN, LSTM, and ANN Forecasters – Ottawa Dataset</w:delText>
        </w:r>
        <w:r w:rsidDel="00AF0AC2">
          <w:rPr>
            <w:noProof/>
            <w:webHidden/>
          </w:rPr>
          <w:tab/>
        </w:r>
      </w:del>
      <w:del w:id="944" w:author="Tolulope Olugbenga" w:date="2021-12-22T12:56:00Z">
        <w:r w:rsidDel="002E3566">
          <w:rPr>
            <w:noProof/>
            <w:webHidden/>
          </w:rPr>
          <w:delText>54</w:delText>
        </w:r>
      </w:del>
    </w:p>
    <w:p w14:paraId="4AF86587" w14:textId="002323B9" w:rsidR="00CA61ED" w:rsidDel="00AF0AC2" w:rsidRDefault="00CA61ED">
      <w:pPr>
        <w:pStyle w:val="TableofFigures"/>
        <w:tabs>
          <w:tab w:val="right" w:leader="dot" w:pos="8630"/>
        </w:tabs>
        <w:rPr>
          <w:del w:id="945" w:author="Tolulope Olugbenga" w:date="2021-12-22T19:51:00Z"/>
          <w:rFonts w:asciiTheme="minorHAnsi" w:eastAsiaTheme="minorEastAsia" w:hAnsiTheme="minorHAnsi" w:cstheme="minorBidi"/>
          <w:noProof/>
          <w:sz w:val="22"/>
          <w:szCs w:val="22"/>
          <w:lang w:eastAsia="en-CA"/>
        </w:rPr>
      </w:pPr>
      <w:del w:id="946" w:author="Tolulope Olugbenga" w:date="2021-12-22T19:51:00Z">
        <w:r w:rsidRPr="00AF0AC2" w:rsidDel="00AF0AC2">
          <w:rPr>
            <w:noProof/>
            <w:rPrChange w:id="947" w:author="Tolulope Olugbenga" w:date="2021-12-22T19:51:00Z">
              <w:rPr>
                <w:rStyle w:val="Hyperlink"/>
                <w:noProof/>
              </w:rPr>
            </w:rPrChange>
          </w:rPr>
          <w:delText>Figure 18 - Daily MAPE and Daily Error Distributions for CNN, LSTM, and ANN Forecasters – Ottawa Dataset</w:delText>
        </w:r>
        <w:r w:rsidDel="00AF0AC2">
          <w:rPr>
            <w:noProof/>
            <w:webHidden/>
          </w:rPr>
          <w:tab/>
        </w:r>
      </w:del>
      <w:del w:id="948" w:author="Tolulope Olugbenga" w:date="2021-12-22T12:56:00Z">
        <w:r w:rsidDel="002E3566">
          <w:rPr>
            <w:noProof/>
            <w:webHidden/>
          </w:rPr>
          <w:delText>56</w:delText>
        </w:r>
      </w:del>
    </w:p>
    <w:p w14:paraId="365BD8FD" w14:textId="5F1E1E70" w:rsidR="00CA61ED" w:rsidDel="00AF0AC2" w:rsidRDefault="00CA61ED">
      <w:pPr>
        <w:pStyle w:val="TableofFigures"/>
        <w:tabs>
          <w:tab w:val="right" w:leader="dot" w:pos="8630"/>
        </w:tabs>
        <w:rPr>
          <w:del w:id="949" w:author="Tolulope Olugbenga" w:date="2021-12-22T19:51:00Z"/>
          <w:rFonts w:asciiTheme="minorHAnsi" w:eastAsiaTheme="minorEastAsia" w:hAnsiTheme="minorHAnsi" w:cstheme="minorBidi"/>
          <w:noProof/>
          <w:sz w:val="22"/>
          <w:szCs w:val="22"/>
          <w:lang w:eastAsia="en-CA"/>
        </w:rPr>
      </w:pPr>
      <w:del w:id="950" w:author="Tolulope Olugbenga" w:date="2021-12-22T19:51:00Z">
        <w:r w:rsidRPr="00AF0AC2" w:rsidDel="00AF0AC2">
          <w:rPr>
            <w:noProof/>
            <w:rPrChange w:id="951" w:author="Tolulope Olugbenga" w:date="2021-12-22T19:51:00Z">
              <w:rPr>
                <w:rStyle w:val="Hyperlink"/>
                <w:noProof/>
              </w:rPr>
            </w:rPrChange>
          </w:rPr>
          <w:delText>Figure 19 - Monthly MAPE and Monthly Error Distributions for CNN, LSTM, and ANN Forecasters – Ottawa Dataset</w:delText>
        </w:r>
        <w:r w:rsidDel="00AF0AC2">
          <w:rPr>
            <w:noProof/>
            <w:webHidden/>
          </w:rPr>
          <w:tab/>
        </w:r>
      </w:del>
      <w:del w:id="952" w:author="Tolulope Olugbenga" w:date="2021-12-22T12:56:00Z">
        <w:r w:rsidDel="002E3566">
          <w:rPr>
            <w:noProof/>
            <w:webHidden/>
          </w:rPr>
          <w:delText>57</w:delText>
        </w:r>
      </w:del>
    </w:p>
    <w:p w14:paraId="7CA03FCB" w14:textId="21828B4D" w:rsidR="00CA61ED" w:rsidDel="00AF0AC2" w:rsidRDefault="00CA61ED">
      <w:pPr>
        <w:pStyle w:val="TableofFigures"/>
        <w:tabs>
          <w:tab w:val="right" w:leader="dot" w:pos="8630"/>
        </w:tabs>
        <w:rPr>
          <w:del w:id="953" w:author="Tolulope Olugbenga" w:date="2021-12-22T19:51:00Z"/>
          <w:rFonts w:asciiTheme="minorHAnsi" w:eastAsiaTheme="minorEastAsia" w:hAnsiTheme="minorHAnsi" w:cstheme="minorBidi"/>
          <w:noProof/>
          <w:sz w:val="22"/>
          <w:szCs w:val="22"/>
          <w:lang w:eastAsia="en-CA"/>
        </w:rPr>
      </w:pPr>
      <w:del w:id="954" w:author="Tolulope Olugbenga" w:date="2021-12-22T19:51:00Z">
        <w:r w:rsidRPr="00AF0AC2" w:rsidDel="00AF0AC2">
          <w:rPr>
            <w:noProof/>
            <w:rPrChange w:id="955" w:author="Tolulope Olugbenga" w:date="2021-12-22T19:51:00Z">
              <w:rPr>
                <w:rStyle w:val="Hyperlink"/>
                <w:noProof/>
              </w:rPr>
            </w:rPrChange>
          </w:rPr>
          <w:delText>Figure 20 - Scatter Plot of Load Demand versus Temperature – Ottawa Dataset</w:delText>
        </w:r>
        <w:r w:rsidDel="00AF0AC2">
          <w:rPr>
            <w:noProof/>
            <w:webHidden/>
          </w:rPr>
          <w:tab/>
        </w:r>
      </w:del>
      <w:del w:id="956" w:author="Tolulope Olugbenga" w:date="2021-12-22T12:56:00Z">
        <w:r w:rsidDel="002E3566">
          <w:rPr>
            <w:noProof/>
            <w:webHidden/>
          </w:rPr>
          <w:delText>59</w:delText>
        </w:r>
      </w:del>
    </w:p>
    <w:p w14:paraId="2ABC3F71" w14:textId="2826DE51" w:rsidR="00CA61ED" w:rsidDel="00AF0AC2" w:rsidRDefault="00CA61ED">
      <w:pPr>
        <w:pStyle w:val="TableofFigures"/>
        <w:tabs>
          <w:tab w:val="right" w:leader="dot" w:pos="8630"/>
        </w:tabs>
        <w:rPr>
          <w:del w:id="957" w:author="Tolulope Olugbenga" w:date="2021-12-22T19:51:00Z"/>
          <w:rFonts w:asciiTheme="minorHAnsi" w:eastAsiaTheme="minorEastAsia" w:hAnsiTheme="minorHAnsi" w:cstheme="minorBidi"/>
          <w:noProof/>
          <w:sz w:val="22"/>
          <w:szCs w:val="22"/>
          <w:lang w:eastAsia="en-CA"/>
        </w:rPr>
      </w:pPr>
      <w:del w:id="958" w:author="Tolulope Olugbenga" w:date="2021-12-22T19:51:00Z">
        <w:r w:rsidRPr="00AF0AC2" w:rsidDel="00AF0AC2">
          <w:rPr>
            <w:noProof/>
            <w:rPrChange w:id="959" w:author="Tolulope Olugbenga" w:date="2021-12-22T19:51:00Z">
              <w:rPr>
                <w:rStyle w:val="Hyperlink"/>
                <w:noProof/>
              </w:rPr>
            </w:rPrChange>
          </w:rPr>
          <w:delText>Figure 21 - Hourly MAPE and Hourly Error Distributions for CNN, LSTM, and ANN Forecasters – Saint John Dataset</w:delText>
        </w:r>
        <w:r w:rsidDel="00AF0AC2">
          <w:rPr>
            <w:noProof/>
            <w:webHidden/>
          </w:rPr>
          <w:tab/>
        </w:r>
      </w:del>
      <w:del w:id="960" w:author="Tolulope Olugbenga" w:date="2021-12-22T12:56:00Z">
        <w:r w:rsidDel="002E3566">
          <w:rPr>
            <w:noProof/>
            <w:webHidden/>
          </w:rPr>
          <w:delText>61</w:delText>
        </w:r>
      </w:del>
    </w:p>
    <w:p w14:paraId="12DA8CB9" w14:textId="762B9EFE" w:rsidR="00CA61ED" w:rsidDel="00AF0AC2" w:rsidRDefault="00CA61ED">
      <w:pPr>
        <w:pStyle w:val="TableofFigures"/>
        <w:tabs>
          <w:tab w:val="right" w:leader="dot" w:pos="8630"/>
        </w:tabs>
        <w:rPr>
          <w:del w:id="961" w:author="Tolulope Olugbenga" w:date="2021-12-22T19:51:00Z"/>
          <w:rFonts w:asciiTheme="minorHAnsi" w:eastAsiaTheme="minorEastAsia" w:hAnsiTheme="minorHAnsi" w:cstheme="minorBidi"/>
          <w:noProof/>
          <w:sz w:val="22"/>
          <w:szCs w:val="22"/>
          <w:lang w:eastAsia="en-CA"/>
        </w:rPr>
      </w:pPr>
      <w:del w:id="962" w:author="Tolulope Olugbenga" w:date="2021-12-22T19:51:00Z">
        <w:r w:rsidRPr="00AF0AC2" w:rsidDel="00AF0AC2">
          <w:rPr>
            <w:noProof/>
            <w:rPrChange w:id="963" w:author="Tolulope Olugbenga" w:date="2021-12-22T19:51:00Z">
              <w:rPr>
                <w:rStyle w:val="Hyperlink"/>
                <w:noProof/>
              </w:rPr>
            </w:rPrChange>
          </w:rPr>
          <w:delText>Figure 22 - Daily MAPE and Daily Error Distributions for CNN, LSTM, and ANN Forecasters – Saint John Dataset</w:delText>
        </w:r>
        <w:r w:rsidDel="00AF0AC2">
          <w:rPr>
            <w:noProof/>
            <w:webHidden/>
          </w:rPr>
          <w:tab/>
        </w:r>
      </w:del>
      <w:del w:id="964" w:author="Tolulope Olugbenga" w:date="2021-12-22T12:56:00Z">
        <w:r w:rsidDel="002E3566">
          <w:rPr>
            <w:noProof/>
            <w:webHidden/>
          </w:rPr>
          <w:delText>63</w:delText>
        </w:r>
      </w:del>
    </w:p>
    <w:p w14:paraId="6555514C" w14:textId="027F60C0" w:rsidR="00CA61ED" w:rsidDel="00AF0AC2" w:rsidRDefault="00CA61ED">
      <w:pPr>
        <w:pStyle w:val="TableofFigures"/>
        <w:tabs>
          <w:tab w:val="right" w:leader="dot" w:pos="8630"/>
        </w:tabs>
        <w:rPr>
          <w:del w:id="965" w:author="Tolulope Olugbenga" w:date="2021-12-22T19:51:00Z"/>
          <w:rFonts w:asciiTheme="minorHAnsi" w:eastAsiaTheme="minorEastAsia" w:hAnsiTheme="minorHAnsi" w:cstheme="minorBidi"/>
          <w:noProof/>
          <w:sz w:val="22"/>
          <w:szCs w:val="22"/>
          <w:lang w:eastAsia="en-CA"/>
        </w:rPr>
      </w:pPr>
      <w:del w:id="966" w:author="Tolulope Olugbenga" w:date="2021-12-22T19:51:00Z">
        <w:r w:rsidRPr="00AF0AC2" w:rsidDel="00AF0AC2">
          <w:rPr>
            <w:noProof/>
            <w:rPrChange w:id="967" w:author="Tolulope Olugbenga" w:date="2021-12-22T19:51:00Z">
              <w:rPr>
                <w:rStyle w:val="Hyperlink"/>
                <w:noProof/>
              </w:rPr>
            </w:rPrChange>
          </w:rPr>
          <w:delText>Figure 23 - Monthly MAPE for Each Forecaster – Saint John Dataset</w:delText>
        </w:r>
        <w:r w:rsidDel="00AF0AC2">
          <w:rPr>
            <w:noProof/>
            <w:webHidden/>
          </w:rPr>
          <w:tab/>
        </w:r>
      </w:del>
      <w:del w:id="968" w:author="Tolulope Olugbenga" w:date="2021-12-22T12:56:00Z">
        <w:r w:rsidDel="002E3566">
          <w:rPr>
            <w:noProof/>
            <w:webHidden/>
          </w:rPr>
          <w:delText>64</w:delText>
        </w:r>
      </w:del>
    </w:p>
    <w:p w14:paraId="151CC460" w14:textId="6BAF5D92" w:rsidR="00CA61ED" w:rsidDel="00AF0AC2" w:rsidRDefault="00CA61ED">
      <w:pPr>
        <w:pStyle w:val="TableofFigures"/>
        <w:tabs>
          <w:tab w:val="right" w:leader="dot" w:pos="8630"/>
        </w:tabs>
        <w:rPr>
          <w:del w:id="969" w:author="Tolulope Olugbenga" w:date="2021-12-22T19:51:00Z"/>
          <w:rFonts w:asciiTheme="minorHAnsi" w:eastAsiaTheme="minorEastAsia" w:hAnsiTheme="minorHAnsi" w:cstheme="minorBidi"/>
          <w:noProof/>
          <w:sz w:val="22"/>
          <w:szCs w:val="22"/>
          <w:lang w:eastAsia="en-CA"/>
        </w:rPr>
      </w:pPr>
      <w:del w:id="970" w:author="Tolulope Olugbenga" w:date="2021-12-22T19:51:00Z">
        <w:r w:rsidRPr="00AF0AC2" w:rsidDel="00AF0AC2">
          <w:rPr>
            <w:noProof/>
            <w:rPrChange w:id="971" w:author="Tolulope Olugbenga" w:date="2021-12-22T19:51:00Z">
              <w:rPr>
                <w:rStyle w:val="Hyperlink"/>
                <w:noProof/>
              </w:rPr>
            </w:rPrChange>
          </w:rPr>
          <w:delText>Figure 24 - Monthly Error Distribution for CNN, LSTM, ANN, and SARIMAX Forecasters – Saint John Dataset</w:delText>
        </w:r>
        <w:r w:rsidDel="00AF0AC2">
          <w:rPr>
            <w:noProof/>
            <w:webHidden/>
          </w:rPr>
          <w:tab/>
        </w:r>
      </w:del>
      <w:del w:id="972" w:author="Tolulope Olugbenga" w:date="2021-12-22T12:56:00Z">
        <w:r w:rsidDel="002E3566">
          <w:rPr>
            <w:noProof/>
            <w:webHidden/>
          </w:rPr>
          <w:delText>65</w:delText>
        </w:r>
      </w:del>
    </w:p>
    <w:p w14:paraId="0BA662B5" w14:textId="41A5903E" w:rsidR="00CA61ED" w:rsidDel="00AF0AC2" w:rsidRDefault="00CA61ED">
      <w:pPr>
        <w:pStyle w:val="TableofFigures"/>
        <w:tabs>
          <w:tab w:val="right" w:leader="dot" w:pos="8630"/>
        </w:tabs>
        <w:rPr>
          <w:del w:id="973" w:author="Tolulope Olugbenga" w:date="2021-12-22T19:51:00Z"/>
          <w:rFonts w:asciiTheme="minorHAnsi" w:eastAsiaTheme="minorEastAsia" w:hAnsiTheme="minorHAnsi" w:cstheme="minorBidi"/>
          <w:noProof/>
          <w:sz w:val="22"/>
          <w:szCs w:val="22"/>
          <w:lang w:eastAsia="en-CA"/>
        </w:rPr>
      </w:pPr>
      <w:del w:id="974" w:author="Tolulope Olugbenga" w:date="2021-12-22T19:51:00Z">
        <w:r w:rsidRPr="00AF0AC2" w:rsidDel="00AF0AC2">
          <w:rPr>
            <w:noProof/>
            <w:rPrChange w:id="975" w:author="Tolulope Olugbenga" w:date="2021-12-22T19:51:00Z">
              <w:rPr>
                <w:rStyle w:val="Hyperlink"/>
                <w:noProof/>
              </w:rPr>
            </w:rPrChange>
          </w:rPr>
          <w:delText>Figure 25 - Scatter Plot of Load Demand versus Temperature – Saint John Dataset</w:delText>
        </w:r>
        <w:r w:rsidDel="00AF0AC2">
          <w:rPr>
            <w:noProof/>
            <w:webHidden/>
          </w:rPr>
          <w:tab/>
        </w:r>
      </w:del>
      <w:del w:id="976" w:author="Tolulope Olugbenga" w:date="2021-12-22T12:56:00Z">
        <w:r w:rsidDel="002E3566">
          <w:rPr>
            <w:noProof/>
            <w:webHidden/>
          </w:rPr>
          <w:delText>67</w:delText>
        </w:r>
      </w:del>
    </w:p>
    <w:p w14:paraId="09256657" w14:textId="079B8227" w:rsidR="00CA61ED" w:rsidDel="00AF0AC2" w:rsidRDefault="00CA61ED">
      <w:pPr>
        <w:pStyle w:val="TableofFigures"/>
        <w:tabs>
          <w:tab w:val="right" w:leader="dot" w:pos="8630"/>
        </w:tabs>
        <w:rPr>
          <w:del w:id="977" w:author="Tolulope Olugbenga" w:date="2021-12-22T19:51:00Z"/>
          <w:rFonts w:asciiTheme="minorHAnsi" w:eastAsiaTheme="minorEastAsia" w:hAnsiTheme="minorHAnsi" w:cstheme="minorBidi"/>
          <w:noProof/>
          <w:sz w:val="22"/>
          <w:szCs w:val="22"/>
          <w:lang w:eastAsia="en-CA"/>
        </w:rPr>
      </w:pPr>
      <w:del w:id="978" w:author="Tolulope Olugbenga" w:date="2021-12-22T19:51:00Z">
        <w:r w:rsidRPr="00AF0AC2" w:rsidDel="00AF0AC2">
          <w:rPr>
            <w:noProof/>
            <w:rPrChange w:id="979" w:author="Tolulope Olugbenga" w:date="2021-12-22T19:51:00Z">
              <w:rPr>
                <w:rStyle w:val="Hyperlink"/>
                <w:noProof/>
              </w:rPr>
            </w:rPrChange>
          </w:rPr>
          <w:delText>Figure 26 – Excerpt from the Toronto Dataset</w:delText>
        </w:r>
        <w:r w:rsidDel="00AF0AC2">
          <w:rPr>
            <w:noProof/>
            <w:webHidden/>
          </w:rPr>
          <w:tab/>
        </w:r>
      </w:del>
      <w:del w:id="980" w:author="Tolulope Olugbenga" w:date="2021-12-22T12:56:00Z">
        <w:r w:rsidDel="002E3566">
          <w:rPr>
            <w:noProof/>
            <w:webHidden/>
          </w:rPr>
          <w:delText>94</w:delText>
        </w:r>
      </w:del>
    </w:p>
    <w:p w14:paraId="7AD3CE00" w14:textId="73DCCDA8" w:rsidR="00CA61ED" w:rsidDel="00AF0AC2" w:rsidRDefault="00CA61ED">
      <w:pPr>
        <w:pStyle w:val="TableofFigures"/>
        <w:tabs>
          <w:tab w:val="right" w:leader="dot" w:pos="8630"/>
        </w:tabs>
        <w:rPr>
          <w:del w:id="981" w:author="Tolulope Olugbenga" w:date="2021-12-22T19:51:00Z"/>
          <w:rFonts w:asciiTheme="minorHAnsi" w:eastAsiaTheme="minorEastAsia" w:hAnsiTheme="minorHAnsi" w:cstheme="minorBidi"/>
          <w:noProof/>
          <w:sz w:val="22"/>
          <w:szCs w:val="22"/>
          <w:lang w:eastAsia="en-CA"/>
        </w:rPr>
      </w:pPr>
      <w:del w:id="982" w:author="Tolulope Olugbenga" w:date="2021-12-22T19:51:00Z">
        <w:r w:rsidRPr="00AF0AC2" w:rsidDel="00AF0AC2">
          <w:rPr>
            <w:noProof/>
            <w:rPrChange w:id="983" w:author="Tolulope Olugbenga" w:date="2021-12-22T19:51:00Z">
              <w:rPr>
                <w:rStyle w:val="Hyperlink"/>
                <w:noProof/>
              </w:rPr>
            </w:rPrChange>
          </w:rPr>
          <w:delText>Figure 27 – Plot of the Initial Auto Correlation – Toronto Dataset</w:delText>
        </w:r>
        <w:r w:rsidDel="00AF0AC2">
          <w:rPr>
            <w:noProof/>
            <w:webHidden/>
          </w:rPr>
          <w:tab/>
        </w:r>
      </w:del>
      <w:del w:id="984" w:author="Tolulope Olugbenga" w:date="2021-12-22T12:56:00Z">
        <w:r w:rsidDel="002E3566">
          <w:rPr>
            <w:noProof/>
            <w:webHidden/>
          </w:rPr>
          <w:delText>95</w:delText>
        </w:r>
      </w:del>
    </w:p>
    <w:p w14:paraId="2A92D142" w14:textId="78CAAEC6" w:rsidR="00CA61ED" w:rsidDel="00AF0AC2" w:rsidRDefault="00CA61ED">
      <w:pPr>
        <w:pStyle w:val="TableofFigures"/>
        <w:tabs>
          <w:tab w:val="right" w:leader="dot" w:pos="8630"/>
        </w:tabs>
        <w:rPr>
          <w:del w:id="985" w:author="Tolulope Olugbenga" w:date="2021-12-22T19:51:00Z"/>
          <w:rFonts w:asciiTheme="minorHAnsi" w:eastAsiaTheme="minorEastAsia" w:hAnsiTheme="minorHAnsi" w:cstheme="minorBidi"/>
          <w:noProof/>
          <w:sz w:val="22"/>
          <w:szCs w:val="22"/>
          <w:lang w:eastAsia="en-CA"/>
        </w:rPr>
      </w:pPr>
      <w:del w:id="986" w:author="Tolulope Olugbenga" w:date="2021-12-22T19:51:00Z">
        <w:r w:rsidRPr="00AF0AC2" w:rsidDel="00AF0AC2">
          <w:rPr>
            <w:noProof/>
            <w:rPrChange w:id="987" w:author="Tolulope Olugbenga" w:date="2021-12-22T19:51:00Z">
              <w:rPr>
                <w:rStyle w:val="Hyperlink"/>
                <w:noProof/>
              </w:rPr>
            </w:rPrChange>
          </w:rPr>
          <w:delText>Figure 28 – ACF Plot Following Seasonal Differencing – Toronto Dataset</w:delText>
        </w:r>
        <w:r w:rsidDel="00AF0AC2">
          <w:rPr>
            <w:noProof/>
            <w:webHidden/>
          </w:rPr>
          <w:tab/>
        </w:r>
      </w:del>
      <w:del w:id="988" w:author="Tolulope Olugbenga" w:date="2021-12-22T12:56:00Z">
        <w:r w:rsidDel="002E3566">
          <w:rPr>
            <w:noProof/>
            <w:webHidden/>
          </w:rPr>
          <w:delText>95</w:delText>
        </w:r>
      </w:del>
    </w:p>
    <w:p w14:paraId="5D72A32C" w14:textId="129FCECE" w:rsidR="00CA61ED" w:rsidDel="00AF0AC2" w:rsidRDefault="00CA61ED">
      <w:pPr>
        <w:pStyle w:val="TableofFigures"/>
        <w:tabs>
          <w:tab w:val="right" w:leader="dot" w:pos="8630"/>
        </w:tabs>
        <w:rPr>
          <w:del w:id="989" w:author="Tolulope Olugbenga" w:date="2021-12-22T19:51:00Z"/>
          <w:rFonts w:asciiTheme="minorHAnsi" w:eastAsiaTheme="minorEastAsia" w:hAnsiTheme="minorHAnsi" w:cstheme="minorBidi"/>
          <w:noProof/>
          <w:sz w:val="22"/>
          <w:szCs w:val="22"/>
          <w:lang w:eastAsia="en-CA"/>
        </w:rPr>
      </w:pPr>
      <w:del w:id="990" w:author="Tolulope Olugbenga" w:date="2021-12-22T19:51:00Z">
        <w:r w:rsidRPr="00AF0AC2" w:rsidDel="00AF0AC2">
          <w:rPr>
            <w:noProof/>
            <w:rPrChange w:id="991" w:author="Tolulope Olugbenga" w:date="2021-12-22T19:51:00Z">
              <w:rPr>
                <w:rStyle w:val="Hyperlink"/>
                <w:noProof/>
              </w:rPr>
            </w:rPrChange>
          </w:rPr>
          <w:delText>Figure 29 – ACF Plot After Seasonal and Non-Seasonal Differencing – Toronto Dataset</w:delText>
        </w:r>
        <w:r w:rsidDel="00AF0AC2">
          <w:rPr>
            <w:noProof/>
            <w:webHidden/>
          </w:rPr>
          <w:tab/>
        </w:r>
      </w:del>
      <w:del w:id="992" w:author="Tolulope Olugbenga" w:date="2021-12-22T12:56:00Z">
        <w:r w:rsidDel="002E3566">
          <w:rPr>
            <w:noProof/>
            <w:webHidden/>
          </w:rPr>
          <w:delText>96</w:delText>
        </w:r>
      </w:del>
    </w:p>
    <w:p w14:paraId="11EAB2CB" w14:textId="17CD6578" w:rsidR="00CA61ED" w:rsidDel="00AF0AC2" w:rsidRDefault="00CA61ED">
      <w:pPr>
        <w:pStyle w:val="TableofFigures"/>
        <w:tabs>
          <w:tab w:val="right" w:leader="dot" w:pos="8630"/>
        </w:tabs>
        <w:rPr>
          <w:del w:id="993" w:author="Tolulope Olugbenga" w:date="2021-12-22T19:51:00Z"/>
          <w:rFonts w:asciiTheme="minorHAnsi" w:eastAsiaTheme="minorEastAsia" w:hAnsiTheme="minorHAnsi" w:cstheme="minorBidi"/>
          <w:noProof/>
          <w:sz w:val="22"/>
          <w:szCs w:val="22"/>
          <w:lang w:eastAsia="en-CA"/>
        </w:rPr>
      </w:pPr>
      <w:del w:id="994" w:author="Tolulope Olugbenga" w:date="2021-12-22T19:51:00Z">
        <w:r w:rsidRPr="00AF0AC2" w:rsidDel="00AF0AC2">
          <w:rPr>
            <w:noProof/>
            <w:rPrChange w:id="995" w:author="Tolulope Olugbenga" w:date="2021-12-22T19:51:00Z">
              <w:rPr>
                <w:rStyle w:val="Hyperlink"/>
                <w:noProof/>
              </w:rPr>
            </w:rPrChange>
          </w:rPr>
          <w:delText>Figure 30 - PACF Plot After Seasonal and Non-Seasonal Differencing – Toronto Dataset</w:delText>
        </w:r>
        <w:r w:rsidDel="00AF0AC2">
          <w:rPr>
            <w:noProof/>
            <w:webHidden/>
          </w:rPr>
          <w:tab/>
        </w:r>
      </w:del>
      <w:del w:id="996" w:author="Tolulope Olugbenga" w:date="2021-12-22T12:56:00Z">
        <w:r w:rsidDel="002E3566">
          <w:rPr>
            <w:noProof/>
            <w:webHidden/>
          </w:rPr>
          <w:delText>96</w:delText>
        </w:r>
      </w:del>
    </w:p>
    <w:p w14:paraId="73D9C71F" w14:textId="3DBA5BA6" w:rsidR="00CA61ED" w:rsidDel="00AF0AC2" w:rsidRDefault="00CA61ED">
      <w:pPr>
        <w:pStyle w:val="TableofFigures"/>
        <w:tabs>
          <w:tab w:val="right" w:leader="dot" w:pos="8630"/>
        </w:tabs>
        <w:rPr>
          <w:del w:id="997" w:author="Tolulope Olugbenga" w:date="2021-12-22T19:51:00Z"/>
          <w:rFonts w:asciiTheme="minorHAnsi" w:eastAsiaTheme="minorEastAsia" w:hAnsiTheme="minorHAnsi" w:cstheme="minorBidi"/>
          <w:noProof/>
          <w:sz w:val="22"/>
          <w:szCs w:val="22"/>
          <w:lang w:eastAsia="en-CA"/>
        </w:rPr>
      </w:pPr>
      <w:del w:id="998" w:author="Tolulope Olugbenga" w:date="2021-12-22T19:51:00Z">
        <w:r w:rsidRPr="00AF0AC2" w:rsidDel="00AF0AC2">
          <w:rPr>
            <w:noProof/>
            <w:rPrChange w:id="999" w:author="Tolulope Olugbenga" w:date="2021-12-22T19:51:00Z">
              <w:rPr>
                <w:rStyle w:val="Hyperlink"/>
                <w:noProof/>
              </w:rPr>
            </w:rPrChange>
          </w:rPr>
          <w:delText>Figure 31 - Excerpt from the Ottawa Dataset</w:delText>
        </w:r>
        <w:r w:rsidDel="00AF0AC2">
          <w:rPr>
            <w:noProof/>
            <w:webHidden/>
          </w:rPr>
          <w:tab/>
        </w:r>
      </w:del>
      <w:del w:id="1000" w:author="Tolulope Olugbenga" w:date="2021-12-22T12:56:00Z">
        <w:r w:rsidDel="002E3566">
          <w:rPr>
            <w:noProof/>
            <w:webHidden/>
          </w:rPr>
          <w:delText>97</w:delText>
        </w:r>
      </w:del>
    </w:p>
    <w:p w14:paraId="04B8E501" w14:textId="315ACBD8" w:rsidR="00CA61ED" w:rsidDel="00AF0AC2" w:rsidRDefault="00CA61ED">
      <w:pPr>
        <w:pStyle w:val="TableofFigures"/>
        <w:tabs>
          <w:tab w:val="right" w:leader="dot" w:pos="8630"/>
        </w:tabs>
        <w:rPr>
          <w:del w:id="1001" w:author="Tolulope Olugbenga" w:date="2021-12-22T19:51:00Z"/>
          <w:rFonts w:asciiTheme="minorHAnsi" w:eastAsiaTheme="minorEastAsia" w:hAnsiTheme="minorHAnsi" w:cstheme="minorBidi"/>
          <w:noProof/>
          <w:sz w:val="22"/>
          <w:szCs w:val="22"/>
          <w:lang w:eastAsia="en-CA"/>
        </w:rPr>
      </w:pPr>
      <w:del w:id="1002" w:author="Tolulope Olugbenga" w:date="2021-12-22T19:51:00Z">
        <w:r w:rsidRPr="00AF0AC2" w:rsidDel="00AF0AC2">
          <w:rPr>
            <w:noProof/>
            <w:rPrChange w:id="1003" w:author="Tolulope Olugbenga" w:date="2021-12-22T19:51:00Z">
              <w:rPr>
                <w:rStyle w:val="Hyperlink"/>
                <w:noProof/>
              </w:rPr>
            </w:rPrChange>
          </w:rPr>
          <w:delText>Figure 32 - Plot of the Initial Auto Correlation – Ottawa Dataset</w:delText>
        </w:r>
        <w:r w:rsidDel="00AF0AC2">
          <w:rPr>
            <w:noProof/>
            <w:webHidden/>
          </w:rPr>
          <w:tab/>
        </w:r>
      </w:del>
      <w:del w:id="1004" w:author="Tolulope Olugbenga" w:date="2021-12-22T12:56:00Z">
        <w:r w:rsidDel="002E3566">
          <w:rPr>
            <w:noProof/>
            <w:webHidden/>
          </w:rPr>
          <w:delText>98</w:delText>
        </w:r>
      </w:del>
    </w:p>
    <w:p w14:paraId="44360AD7" w14:textId="034ADD76" w:rsidR="00CA61ED" w:rsidDel="00AF0AC2" w:rsidRDefault="00CA61ED">
      <w:pPr>
        <w:pStyle w:val="TableofFigures"/>
        <w:tabs>
          <w:tab w:val="right" w:leader="dot" w:pos="8630"/>
        </w:tabs>
        <w:rPr>
          <w:del w:id="1005" w:author="Tolulope Olugbenga" w:date="2021-12-22T19:51:00Z"/>
          <w:rFonts w:asciiTheme="minorHAnsi" w:eastAsiaTheme="minorEastAsia" w:hAnsiTheme="minorHAnsi" w:cstheme="minorBidi"/>
          <w:noProof/>
          <w:sz w:val="22"/>
          <w:szCs w:val="22"/>
          <w:lang w:eastAsia="en-CA"/>
        </w:rPr>
      </w:pPr>
      <w:del w:id="1006" w:author="Tolulope Olugbenga" w:date="2021-12-22T19:51:00Z">
        <w:r w:rsidRPr="00AF0AC2" w:rsidDel="00AF0AC2">
          <w:rPr>
            <w:noProof/>
            <w:rPrChange w:id="1007" w:author="Tolulope Olugbenga" w:date="2021-12-22T19:51:00Z">
              <w:rPr>
                <w:rStyle w:val="Hyperlink"/>
                <w:noProof/>
              </w:rPr>
            </w:rPrChange>
          </w:rPr>
          <w:delText>Figure 33 - ACF Plot Following Seasonal Differencing – Ottawa Dataset</w:delText>
        </w:r>
        <w:r w:rsidDel="00AF0AC2">
          <w:rPr>
            <w:noProof/>
            <w:webHidden/>
          </w:rPr>
          <w:tab/>
        </w:r>
      </w:del>
      <w:del w:id="1008" w:author="Tolulope Olugbenga" w:date="2021-12-22T12:56:00Z">
        <w:r w:rsidDel="002E3566">
          <w:rPr>
            <w:noProof/>
            <w:webHidden/>
          </w:rPr>
          <w:delText>99</w:delText>
        </w:r>
      </w:del>
    </w:p>
    <w:p w14:paraId="684AABC6" w14:textId="6A1EAFFC" w:rsidR="00CA61ED" w:rsidDel="00AF0AC2" w:rsidRDefault="00CA61ED">
      <w:pPr>
        <w:pStyle w:val="TableofFigures"/>
        <w:tabs>
          <w:tab w:val="right" w:leader="dot" w:pos="8630"/>
        </w:tabs>
        <w:rPr>
          <w:del w:id="1009" w:author="Tolulope Olugbenga" w:date="2021-12-22T19:51:00Z"/>
          <w:rFonts w:asciiTheme="minorHAnsi" w:eastAsiaTheme="minorEastAsia" w:hAnsiTheme="minorHAnsi" w:cstheme="minorBidi"/>
          <w:noProof/>
          <w:sz w:val="22"/>
          <w:szCs w:val="22"/>
          <w:lang w:eastAsia="en-CA"/>
        </w:rPr>
      </w:pPr>
      <w:del w:id="1010" w:author="Tolulope Olugbenga" w:date="2021-12-22T19:51:00Z">
        <w:r w:rsidRPr="00AF0AC2" w:rsidDel="00AF0AC2">
          <w:rPr>
            <w:noProof/>
            <w:rPrChange w:id="1011" w:author="Tolulope Olugbenga" w:date="2021-12-22T19:51:00Z">
              <w:rPr>
                <w:rStyle w:val="Hyperlink"/>
                <w:noProof/>
              </w:rPr>
            </w:rPrChange>
          </w:rPr>
          <w:delText>Figure 34 - ACF Plot After Seasonal and Non-Seasonal Differencing – Ottawa Dataset</w:delText>
        </w:r>
        <w:r w:rsidDel="00AF0AC2">
          <w:rPr>
            <w:noProof/>
            <w:webHidden/>
          </w:rPr>
          <w:tab/>
        </w:r>
      </w:del>
      <w:del w:id="1012" w:author="Tolulope Olugbenga" w:date="2021-12-22T12:56:00Z">
        <w:r w:rsidDel="002E3566">
          <w:rPr>
            <w:noProof/>
            <w:webHidden/>
          </w:rPr>
          <w:delText>99</w:delText>
        </w:r>
      </w:del>
    </w:p>
    <w:p w14:paraId="13ACCAAF" w14:textId="365258A0" w:rsidR="00CA61ED" w:rsidDel="00AF0AC2" w:rsidRDefault="00CA61ED">
      <w:pPr>
        <w:pStyle w:val="TableofFigures"/>
        <w:tabs>
          <w:tab w:val="right" w:leader="dot" w:pos="8630"/>
        </w:tabs>
        <w:rPr>
          <w:del w:id="1013" w:author="Tolulope Olugbenga" w:date="2021-12-22T19:51:00Z"/>
          <w:rFonts w:asciiTheme="minorHAnsi" w:eastAsiaTheme="minorEastAsia" w:hAnsiTheme="minorHAnsi" w:cstheme="minorBidi"/>
          <w:noProof/>
          <w:sz w:val="22"/>
          <w:szCs w:val="22"/>
          <w:lang w:eastAsia="en-CA"/>
        </w:rPr>
      </w:pPr>
      <w:del w:id="1014" w:author="Tolulope Olugbenga" w:date="2021-12-22T19:51:00Z">
        <w:r w:rsidRPr="00AF0AC2" w:rsidDel="00AF0AC2">
          <w:rPr>
            <w:noProof/>
            <w:rPrChange w:id="1015" w:author="Tolulope Olugbenga" w:date="2021-12-22T19:51:00Z">
              <w:rPr>
                <w:rStyle w:val="Hyperlink"/>
                <w:noProof/>
              </w:rPr>
            </w:rPrChange>
          </w:rPr>
          <w:delText>Figure 35 - PACF Plot After Seasonal and Non-Seasonal Differencing – Ottawa Dataset</w:delText>
        </w:r>
        <w:r w:rsidDel="00AF0AC2">
          <w:rPr>
            <w:noProof/>
            <w:webHidden/>
          </w:rPr>
          <w:tab/>
        </w:r>
      </w:del>
      <w:del w:id="1016" w:author="Tolulope Olugbenga" w:date="2021-12-22T12:56:00Z">
        <w:r w:rsidDel="002E3566">
          <w:rPr>
            <w:noProof/>
            <w:webHidden/>
          </w:rPr>
          <w:delText>100</w:delText>
        </w:r>
      </w:del>
    </w:p>
    <w:p w14:paraId="66E869CC" w14:textId="101EC932" w:rsidR="00CA61ED" w:rsidDel="00AF0AC2" w:rsidRDefault="00CA61ED">
      <w:pPr>
        <w:pStyle w:val="TableofFigures"/>
        <w:tabs>
          <w:tab w:val="right" w:leader="dot" w:pos="8630"/>
        </w:tabs>
        <w:rPr>
          <w:del w:id="1017" w:author="Tolulope Olugbenga" w:date="2021-12-22T19:51:00Z"/>
          <w:rFonts w:asciiTheme="minorHAnsi" w:eastAsiaTheme="minorEastAsia" w:hAnsiTheme="minorHAnsi" w:cstheme="minorBidi"/>
          <w:noProof/>
          <w:sz w:val="22"/>
          <w:szCs w:val="22"/>
          <w:lang w:eastAsia="en-CA"/>
        </w:rPr>
      </w:pPr>
      <w:del w:id="1018" w:author="Tolulope Olugbenga" w:date="2021-12-22T19:51:00Z">
        <w:r w:rsidRPr="00AF0AC2" w:rsidDel="00AF0AC2">
          <w:rPr>
            <w:noProof/>
            <w:rPrChange w:id="1019" w:author="Tolulope Olugbenga" w:date="2021-12-22T19:51:00Z">
              <w:rPr>
                <w:rStyle w:val="Hyperlink"/>
                <w:noProof/>
              </w:rPr>
            </w:rPrChange>
          </w:rPr>
          <w:delText>Figure 36 - Excerpt from the Saint John Dataset</w:delText>
        </w:r>
        <w:r w:rsidDel="00AF0AC2">
          <w:rPr>
            <w:noProof/>
            <w:webHidden/>
          </w:rPr>
          <w:tab/>
        </w:r>
      </w:del>
      <w:del w:id="1020" w:author="Tolulope Olugbenga" w:date="2021-12-22T12:56:00Z">
        <w:r w:rsidDel="002E3566">
          <w:rPr>
            <w:noProof/>
            <w:webHidden/>
          </w:rPr>
          <w:delText>101</w:delText>
        </w:r>
      </w:del>
    </w:p>
    <w:p w14:paraId="7D2FA939" w14:textId="08193931" w:rsidR="00CA61ED" w:rsidDel="00AF0AC2" w:rsidRDefault="00CA61ED">
      <w:pPr>
        <w:pStyle w:val="TableofFigures"/>
        <w:tabs>
          <w:tab w:val="right" w:leader="dot" w:pos="8630"/>
        </w:tabs>
        <w:rPr>
          <w:del w:id="1021" w:author="Tolulope Olugbenga" w:date="2021-12-22T19:51:00Z"/>
          <w:rFonts w:asciiTheme="minorHAnsi" w:eastAsiaTheme="minorEastAsia" w:hAnsiTheme="minorHAnsi" w:cstheme="minorBidi"/>
          <w:noProof/>
          <w:sz w:val="22"/>
          <w:szCs w:val="22"/>
          <w:lang w:eastAsia="en-CA"/>
        </w:rPr>
      </w:pPr>
      <w:del w:id="1022" w:author="Tolulope Olugbenga" w:date="2021-12-22T19:51:00Z">
        <w:r w:rsidRPr="00AF0AC2" w:rsidDel="00AF0AC2">
          <w:rPr>
            <w:noProof/>
            <w:rPrChange w:id="1023" w:author="Tolulope Olugbenga" w:date="2021-12-22T19:51:00Z">
              <w:rPr>
                <w:rStyle w:val="Hyperlink"/>
                <w:noProof/>
              </w:rPr>
            </w:rPrChange>
          </w:rPr>
          <w:delText>Figure 37 - Plot of the Initial Auto Correlation – Saint John Dataset</w:delText>
        </w:r>
        <w:r w:rsidDel="00AF0AC2">
          <w:rPr>
            <w:noProof/>
            <w:webHidden/>
          </w:rPr>
          <w:tab/>
        </w:r>
      </w:del>
      <w:del w:id="1024" w:author="Tolulope Olugbenga" w:date="2021-12-22T12:56:00Z">
        <w:r w:rsidDel="002E3566">
          <w:rPr>
            <w:noProof/>
            <w:webHidden/>
          </w:rPr>
          <w:delText>102</w:delText>
        </w:r>
      </w:del>
    </w:p>
    <w:p w14:paraId="287BE20D" w14:textId="4AB3BEDA" w:rsidR="00CA61ED" w:rsidDel="00AF0AC2" w:rsidRDefault="00CA61ED">
      <w:pPr>
        <w:pStyle w:val="TableofFigures"/>
        <w:tabs>
          <w:tab w:val="right" w:leader="dot" w:pos="8630"/>
        </w:tabs>
        <w:rPr>
          <w:del w:id="1025" w:author="Tolulope Olugbenga" w:date="2021-12-22T19:51:00Z"/>
          <w:rFonts w:asciiTheme="minorHAnsi" w:eastAsiaTheme="minorEastAsia" w:hAnsiTheme="minorHAnsi" w:cstheme="minorBidi"/>
          <w:noProof/>
          <w:sz w:val="22"/>
          <w:szCs w:val="22"/>
          <w:lang w:eastAsia="en-CA"/>
        </w:rPr>
      </w:pPr>
      <w:del w:id="1026" w:author="Tolulope Olugbenga" w:date="2021-12-22T19:51:00Z">
        <w:r w:rsidRPr="00AF0AC2" w:rsidDel="00AF0AC2">
          <w:rPr>
            <w:noProof/>
            <w:rPrChange w:id="1027" w:author="Tolulope Olugbenga" w:date="2021-12-22T19:51:00Z">
              <w:rPr>
                <w:rStyle w:val="Hyperlink"/>
                <w:noProof/>
              </w:rPr>
            </w:rPrChange>
          </w:rPr>
          <w:delText>Figure 38 - ACF Plot Following Seasonal Differencing – Saint John Dataset</w:delText>
        </w:r>
        <w:r w:rsidDel="00AF0AC2">
          <w:rPr>
            <w:noProof/>
            <w:webHidden/>
          </w:rPr>
          <w:tab/>
        </w:r>
      </w:del>
      <w:del w:id="1028" w:author="Tolulope Olugbenga" w:date="2021-12-22T12:56:00Z">
        <w:r w:rsidDel="002E3566">
          <w:rPr>
            <w:noProof/>
            <w:webHidden/>
          </w:rPr>
          <w:delText>102</w:delText>
        </w:r>
      </w:del>
    </w:p>
    <w:p w14:paraId="339BC765" w14:textId="6CAD97EB" w:rsidR="00CA61ED" w:rsidDel="00AF0AC2" w:rsidRDefault="00CA61ED">
      <w:pPr>
        <w:pStyle w:val="TableofFigures"/>
        <w:tabs>
          <w:tab w:val="right" w:leader="dot" w:pos="8630"/>
        </w:tabs>
        <w:rPr>
          <w:del w:id="1029" w:author="Tolulope Olugbenga" w:date="2021-12-22T19:51:00Z"/>
          <w:rFonts w:asciiTheme="minorHAnsi" w:eastAsiaTheme="minorEastAsia" w:hAnsiTheme="minorHAnsi" w:cstheme="minorBidi"/>
          <w:noProof/>
          <w:sz w:val="22"/>
          <w:szCs w:val="22"/>
          <w:lang w:eastAsia="en-CA"/>
        </w:rPr>
      </w:pPr>
      <w:del w:id="1030" w:author="Tolulope Olugbenga" w:date="2021-12-22T19:51:00Z">
        <w:r w:rsidRPr="00AF0AC2" w:rsidDel="00AF0AC2">
          <w:rPr>
            <w:noProof/>
            <w:rPrChange w:id="1031" w:author="Tolulope Olugbenga" w:date="2021-12-22T19:51:00Z">
              <w:rPr>
                <w:rStyle w:val="Hyperlink"/>
                <w:noProof/>
              </w:rPr>
            </w:rPrChange>
          </w:rPr>
          <w:delText>Figure 39 - ACF Plot After Seasonal and Non-Seasonal Differencing – Saint John Dataset</w:delText>
        </w:r>
        <w:r w:rsidDel="00AF0AC2">
          <w:rPr>
            <w:noProof/>
            <w:webHidden/>
          </w:rPr>
          <w:tab/>
        </w:r>
      </w:del>
      <w:del w:id="1032" w:author="Tolulope Olugbenga" w:date="2021-12-22T12:56:00Z">
        <w:r w:rsidDel="002E3566">
          <w:rPr>
            <w:noProof/>
            <w:webHidden/>
          </w:rPr>
          <w:delText>103</w:delText>
        </w:r>
      </w:del>
    </w:p>
    <w:p w14:paraId="7A3D29C8" w14:textId="5AAA13B2" w:rsidR="00CA61ED" w:rsidDel="00AF0AC2" w:rsidRDefault="00CA61ED">
      <w:pPr>
        <w:pStyle w:val="TableofFigures"/>
        <w:tabs>
          <w:tab w:val="right" w:leader="dot" w:pos="8630"/>
        </w:tabs>
        <w:rPr>
          <w:del w:id="1033" w:author="Tolulope Olugbenga" w:date="2021-12-22T19:51:00Z"/>
          <w:rFonts w:asciiTheme="minorHAnsi" w:eastAsiaTheme="minorEastAsia" w:hAnsiTheme="minorHAnsi" w:cstheme="minorBidi"/>
          <w:noProof/>
          <w:sz w:val="22"/>
          <w:szCs w:val="22"/>
          <w:lang w:eastAsia="en-CA"/>
        </w:rPr>
      </w:pPr>
      <w:del w:id="1034" w:author="Tolulope Olugbenga" w:date="2021-12-22T19:51:00Z">
        <w:r w:rsidRPr="00AF0AC2" w:rsidDel="00AF0AC2">
          <w:rPr>
            <w:noProof/>
            <w:rPrChange w:id="1035" w:author="Tolulope Olugbenga" w:date="2021-12-22T19:51:00Z">
              <w:rPr>
                <w:rStyle w:val="Hyperlink"/>
                <w:noProof/>
              </w:rPr>
            </w:rPrChange>
          </w:rPr>
          <w:delText>Figure 40 - PACF Plot After Seasonal and Non-Seasonal Differencing – Saint John Dataset</w:delText>
        </w:r>
        <w:r w:rsidDel="00AF0AC2">
          <w:rPr>
            <w:noProof/>
            <w:webHidden/>
          </w:rPr>
          <w:tab/>
        </w:r>
      </w:del>
      <w:del w:id="1036" w:author="Tolulope Olugbenga" w:date="2021-12-22T12:56:00Z">
        <w:r w:rsidDel="002E3566">
          <w:rPr>
            <w:noProof/>
            <w:webHidden/>
          </w:rPr>
          <w:delText>103</w:delText>
        </w:r>
      </w:del>
    </w:p>
    <w:p w14:paraId="1778D16C" w14:textId="49C28149" w:rsidR="00CA61ED" w:rsidDel="00AF0AC2" w:rsidRDefault="00CA61ED">
      <w:pPr>
        <w:pStyle w:val="TableofFigures"/>
        <w:tabs>
          <w:tab w:val="right" w:leader="dot" w:pos="8630"/>
        </w:tabs>
        <w:rPr>
          <w:del w:id="1037" w:author="Tolulope Olugbenga" w:date="2021-12-22T19:51:00Z"/>
          <w:rFonts w:asciiTheme="minorHAnsi" w:eastAsiaTheme="minorEastAsia" w:hAnsiTheme="minorHAnsi" w:cstheme="minorBidi"/>
          <w:noProof/>
          <w:sz w:val="22"/>
          <w:szCs w:val="22"/>
          <w:lang w:eastAsia="en-CA"/>
        </w:rPr>
      </w:pPr>
      <w:del w:id="1038" w:author="Tolulope Olugbenga" w:date="2021-12-22T19:51:00Z">
        <w:r w:rsidRPr="00AF0AC2" w:rsidDel="00AF0AC2">
          <w:rPr>
            <w:noProof/>
            <w:rPrChange w:id="1039" w:author="Tolulope Olugbenga" w:date="2021-12-22T19:51:00Z">
              <w:rPr>
                <w:rStyle w:val="Hyperlink"/>
                <w:noProof/>
              </w:rPr>
            </w:rPrChange>
          </w:rPr>
          <w:delText>Figure 41 - Load Demand on March 11, 2019, and CNN Forecast – Toronto Dataset</w:delText>
        </w:r>
        <w:r w:rsidDel="00AF0AC2">
          <w:rPr>
            <w:noProof/>
            <w:webHidden/>
          </w:rPr>
          <w:tab/>
        </w:r>
      </w:del>
      <w:del w:id="1040" w:author="Tolulope Olugbenga" w:date="2021-12-22T12:56:00Z">
        <w:r w:rsidDel="002E3566">
          <w:rPr>
            <w:noProof/>
            <w:webHidden/>
          </w:rPr>
          <w:delText>105</w:delText>
        </w:r>
      </w:del>
    </w:p>
    <w:p w14:paraId="1106E824" w14:textId="45E69D65" w:rsidR="00CA61ED" w:rsidDel="00AF0AC2" w:rsidRDefault="00CA61ED">
      <w:pPr>
        <w:pStyle w:val="TableofFigures"/>
        <w:tabs>
          <w:tab w:val="right" w:leader="dot" w:pos="8630"/>
        </w:tabs>
        <w:rPr>
          <w:del w:id="1041" w:author="Tolulope Olugbenga" w:date="2021-12-22T19:51:00Z"/>
          <w:rFonts w:asciiTheme="minorHAnsi" w:eastAsiaTheme="minorEastAsia" w:hAnsiTheme="minorHAnsi" w:cstheme="minorBidi"/>
          <w:noProof/>
          <w:sz w:val="22"/>
          <w:szCs w:val="22"/>
          <w:lang w:eastAsia="en-CA"/>
        </w:rPr>
      </w:pPr>
      <w:del w:id="1042" w:author="Tolulope Olugbenga" w:date="2021-12-22T19:51:00Z">
        <w:r w:rsidRPr="00AF0AC2" w:rsidDel="00AF0AC2">
          <w:rPr>
            <w:noProof/>
            <w:rPrChange w:id="1043" w:author="Tolulope Olugbenga" w:date="2021-12-22T19:51:00Z">
              <w:rPr>
                <w:rStyle w:val="Hyperlink"/>
                <w:noProof/>
              </w:rPr>
            </w:rPrChange>
          </w:rPr>
          <w:delText>Figure 42 - Hourly Error Distribution for the MLR Forecaster – Toronto Dataset</w:delText>
        </w:r>
        <w:r w:rsidDel="00AF0AC2">
          <w:rPr>
            <w:noProof/>
            <w:webHidden/>
          </w:rPr>
          <w:tab/>
        </w:r>
      </w:del>
      <w:del w:id="1044" w:author="Tolulope Olugbenga" w:date="2021-12-22T12:56:00Z">
        <w:r w:rsidDel="002E3566">
          <w:rPr>
            <w:noProof/>
            <w:webHidden/>
          </w:rPr>
          <w:delText>106</w:delText>
        </w:r>
      </w:del>
    </w:p>
    <w:p w14:paraId="510460A1" w14:textId="3B30F74B" w:rsidR="00CA61ED" w:rsidDel="00AF0AC2" w:rsidRDefault="00CA61ED">
      <w:pPr>
        <w:pStyle w:val="TableofFigures"/>
        <w:tabs>
          <w:tab w:val="right" w:leader="dot" w:pos="8630"/>
        </w:tabs>
        <w:rPr>
          <w:del w:id="1045" w:author="Tolulope Olugbenga" w:date="2021-12-22T19:51:00Z"/>
          <w:rFonts w:asciiTheme="minorHAnsi" w:eastAsiaTheme="minorEastAsia" w:hAnsiTheme="minorHAnsi" w:cstheme="minorBidi"/>
          <w:noProof/>
          <w:sz w:val="22"/>
          <w:szCs w:val="22"/>
          <w:lang w:eastAsia="en-CA"/>
        </w:rPr>
      </w:pPr>
      <w:del w:id="1046" w:author="Tolulope Olugbenga" w:date="2021-12-22T19:51:00Z">
        <w:r w:rsidRPr="00AF0AC2" w:rsidDel="00AF0AC2">
          <w:rPr>
            <w:noProof/>
            <w:rPrChange w:id="1047" w:author="Tolulope Olugbenga" w:date="2021-12-22T19:51:00Z">
              <w:rPr>
                <w:rStyle w:val="Hyperlink"/>
                <w:noProof/>
              </w:rPr>
            </w:rPrChange>
          </w:rPr>
          <w:delText>Figure 43 - Hourly Error Distribution for the SARIMAX Forecaster – Toronto Dataset</w:delText>
        </w:r>
        <w:r w:rsidDel="00AF0AC2">
          <w:rPr>
            <w:noProof/>
            <w:webHidden/>
          </w:rPr>
          <w:tab/>
        </w:r>
      </w:del>
      <w:del w:id="1048" w:author="Tolulope Olugbenga" w:date="2021-12-22T12:56:00Z">
        <w:r w:rsidDel="002E3566">
          <w:rPr>
            <w:noProof/>
            <w:webHidden/>
          </w:rPr>
          <w:delText>107</w:delText>
        </w:r>
      </w:del>
    </w:p>
    <w:p w14:paraId="2FFBD921" w14:textId="608BDCA6" w:rsidR="00CA61ED" w:rsidDel="00AF0AC2" w:rsidRDefault="00CA61ED">
      <w:pPr>
        <w:pStyle w:val="TableofFigures"/>
        <w:tabs>
          <w:tab w:val="right" w:leader="dot" w:pos="8630"/>
        </w:tabs>
        <w:rPr>
          <w:del w:id="1049" w:author="Tolulope Olugbenga" w:date="2021-12-22T19:51:00Z"/>
          <w:rFonts w:asciiTheme="minorHAnsi" w:eastAsiaTheme="minorEastAsia" w:hAnsiTheme="minorHAnsi" w:cstheme="minorBidi"/>
          <w:noProof/>
          <w:sz w:val="22"/>
          <w:szCs w:val="22"/>
          <w:lang w:eastAsia="en-CA"/>
        </w:rPr>
      </w:pPr>
      <w:del w:id="1050" w:author="Tolulope Olugbenga" w:date="2021-12-22T19:51:00Z">
        <w:r w:rsidRPr="00AF0AC2" w:rsidDel="00AF0AC2">
          <w:rPr>
            <w:noProof/>
            <w:rPrChange w:id="1051" w:author="Tolulope Olugbenga" w:date="2021-12-22T19:51:00Z">
              <w:rPr>
                <w:rStyle w:val="Hyperlink"/>
                <w:noProof/>
              </w:rPr>
            </w:rPrChange>
          </w:rPr>
          <w:delText>Figure 44 - Hourly Error Distribution for the SNF Forecaster – Toronto Dataset</w:delText>
        </w:r>
        <w:r w:rsidDel="00AF0AC2">
          <w:rPr>
            <w:noProof/>
            <w:webHidden/>
          </w:rPr>
          <w:tab/>
        </w:r>
      </w:del>
      <w:del w:id="1052" w:author="Tolulope Olugbenga" w:date="2021-12-22T12:56:00Z">
        <w:r w:rsidDel="002E3566">
          <w:rPr>
            <w:noProof/>
            <w:webHidden/>
          </w:rPr>
          <w:delText>107</w:delText>
        </w:r>
      </w:del>
    </w:p>
    <w:p w14:paraId="6BC59C41" w14:textId="709CB56D" w:rsidR="00CA61ED" w:rsidDel="00AF0AC2" w:rsidRDefault="00CA61ED">
      <w:pPr>
        <w:pStyle w:val="TableofFigures"/>
        <w:tabs>
          <w:tab w:val="right" w:leader="dot" w:pos="8630"/>
        </w:tabs>
        <w:rPr>
          <w:del w:id="1053" w:author="Tolulope Olugbenga" w:date="2021-12-22T19:51:00Z"/>
          <w:rFonts w:asciiTheme="minorHAnsi" w:eastAsiaTheme="minorEastAsia" w:hAnsiTheme="minorHAnsi" w:cstheme="minorBidi"/>
          <w:noProof/>
          <w:sz w:val="22"/>
          <w:szCs w:val="22"/>
          <w:lang w:eastAsia="en-CA"/>
        </w:rPr>
      </w:pPr>
      <w:del w:id="1054" w:author="Tolulope Olugbenga" w:date="2021-12-22T19:51:00Z">
        <w:r w:rsidRPr="00AF0AC2" w:rsidDel="00AF0AC2">
          <w:rPr>
            <w:noProof/>
            <w:rPrChange w:id="1055" w:author="Tolulope Olugbenga" w:date="2021-12-22T19:51:00Z">
              <w:rPr>
                <w:rStyle w:val="Hyperlink"/>
                <w:noProof/>
              </w:rPr>
            </w:rPrChange>
          </w:rPr>
          <w:delText>Figure 45 - Daily Error Distribution for the MLR Forecaster – Toronto Dataset</w:delText>
        </w:r>
        <w:r w:rsidDel="00AF0AC2">
          <w:rPr>
            <w:noProof/>
            <w:webHidden/>
          </w:rPr>
          <w:tab/>
        </w:r>
      </w:del>
      <w:del w:id="1056" w:author="Tolulope Olugbenga" w:date="2021-12-22T12:56:00Z">
        <w:r w:rsidDel="002E3566">
          <w:rPr>
            <w:noProof/>
            <w:webHidden/>
          </w:rPr>
          <w:delText>108</w:delText>
        </w:r>
      </w:del>
    </w:p>
    <w:p w14:paraId="17085E94" w14:textId="46E910BB" w:rsidR="00CA61ED" w:rsidDel="00AF0AC2" w:rsidRDefault="00CA61ED">
      <w:pPr>
        <w:pStyle w:val="TableofFigures"/>
        <w:tabs>
          <w:tab w:val="right" w:leader="dot" w:pos="8630"/>
        </w:tabs>
        <w:rPr>
          <w:del w:id="1057" w:author="Tolulope Olugbenga" w:date="2021-12-22T19:51:00Z"/>
          <w:rFonts w:asciiTheme="minorHAnsi" w:eastAsiaTheme="minorEastAsia" w:hAnsiTheme="minorHAnsi" w:cstheme="minorBidi"/>
          <w:noProof/>
          <w:sz w:val="22"/>
          <w:szCs w:val="22"/>
          <w:lang w:eastAsia="en-CA"/>
        </w:rPr>
      </w:pPr>
      <w:del w:id="1058" w:author="Tolulope Olugbenga" w:date="2021-12-22T19:51:00Z">
        <w:r w:rsidRPr="00AF0AC2" w:rsidDel="00AF0AC2">
          <w:rPr>
            <w:noProof/>
            <w:rPrChange w:id="1059" w:author="Tolulope Olugbenga" w:date="2021-12-22T19:51:00Z">
              <w:rPr>
                <w:rStyle w:val="Hyperlink"/>
                <w:noProof/>
              </w:rPr>
            </w:rPrChange>
          </w:rPr>
          <w:delText>Figure 46 - Daily Error Distribution for the SARIMAX Forecaster – Toronto Dataset</w:delText>
        </w:r>
        <w:r w:rsidDel="00AF0AC2">
          <w:rPr>
            <w:noProof/>
            <w:webHidden/>
          </w:rPr>
          <w:tab/>
        </w:r>
      </w:del>
      <w:del w:id="1060" w:author="Tolulope Olugbenga" w:date="2021-12-22T12:56:00Z">
        <w:r w:rsidDel="002E3566">
          <w:rPr>
            <w:noProof/>
            <w:webHidden/>
          </w:rPr>
          <w:delText>108</w:delText>
        </w:r>
      </w:del>
    </w:p>
    <w:p w14:paraId="37211C13" w14:textId="7633B2C4" w:rsidR="00CA61ED" w:rsidDel="00AF0AC2" w:rsidRDefault="00CA61ED">
      <w:pPr>
        <w:pStyle w:val="TableofFigures"/>
        <w:tabs>
          <w:tab w:val="right" w:leader="dot" w:pos="8630"/>
        </w:tabs>
        <w:rPr>
          <w:del w:id="1061" w:author="Tolulope Olugbenga" w:date="2021-12-22T19:51:00Z"/>
          <w:rFonts w:asciiTheme="minorHAnsi" w:eastAsiaTheme="minorEastAsia" w:hAnsiTheme="minorHAnsi" w:cstheme="minorBidi"/>
          <w:noProof/>
          <w:sz w:val="22"/>
          <w:szCs w:val="22"/>
          <w:lang w:eastAsia="en-CA"/>
        </w:rPr>
      </w:pPr>
      <w:del w:id="1062" w:author="Tolulope Olugbenga" w:date="2021-12-22T19:51:00Z">
        <w:r w:rsidRPr="00AF0AC2" w:rsidDel="00AF0AC2">
          <w:rPr>
            <w:noProof/>
            <w:rPrChange w:id="1063" w:author="Tolulope Olugbenga" w:date="2021-12-22T19:51:00Z">
              <w:rPr>
                <w:rStyle w:val="Hyperlink"/>
                <w:noProof/>
              </w:rPr>
            </w:rPrChange>
          </w:rPr>
          <w:delText>Figure 47 - Daily Error Distribution for the SNF Forecaster – Toronto Dataset</w:delText>
        </w:r>
        <w:r w:rsidDel="00AF0AC2">
          <w:rPr>
            <w:noProof/>
            <w:webHidden/>
          </w:rPr>
          <w:tab/>
        </w:r>
      </w:del>
      <w:del w:id="1064" w:author="Tolulope Olugbenga" w:date="2021-12-22T12:56:00Z">
        <w:r w:rsidDel="002E3566">
          <w:rPr>
            <w:noProof/>
            <w:webHidden/>
          </w:rPr>
          <w:delText>109</w:delText>
        </w:r>
      </w:del>
    </w:p>
    <w:p w14:paraId="0C3EC33F" w14:textId="385E0B6E" w:rsidR="00CA61ED" w:rsidDel="00AF0AC2" w:rsidRDefault="00CA61ED">
      <w:pPr>
        <w:pStyle w:val="TableofFigures"/>
        <w:tabs>
          <w:tab w:val="right" w:leader="dot" w:pos="8630"/>
        </w:tabs>
        <w:rPr>
          <w:del w:id="1065" w:author="Tolulope Olugbenga" w:date="2021-12-22T19:51:00Z"/>
          <w:rFonts w:asciiTheme="minorHAnsi" w:eastAsiaTheme="minorEastAsia" w:hAnsiTheme="minorHAnsi" w:cstheme="minorBidi"/>
          <w:noProof/>
          <w:sz w:val="22"/>
          <w:szCs w:val="22"/>
          <w:lang w:eastAsia="en-CA"/>
        </w:rPr>
      </w:pPr>
      <w:del w:id="1066" w:author="Tolulope Olugbenga" w:date="2021-12-22T19:51:00Z">
        <w:r w:rsidRPr="00AF0AC2" w:rsidDel="00AF0AC2">
          <w:rPr>
            <w:noProof/>
            <w:rPrChange w:id="1067" w:author="Tolulope Olugbenga" w:date="2021-12-22T19:51:00Z">
              <w:rPr>
                <w:rStyle w:val="Hyperlink"/>
                <w:noProof/>
              </w:rPr>
            </w:rPrChange>
          </w:rPr>
          <w:delText>Figure 48 - Monthly Error Distribution for MLR Forecaster– Toronto Dataset</w:delText>
        </w:r>
        <w:r w:rsidDel="00AF0AC2">
          <w:rPr>
            <w:noProof/>
            <w:webHidden/>
          </w:rPr>
          <w:tab/>
        </w:r>
      </w:del>
      <w:del w:id="1068" w:author="Tolulope Olugbenga" w:date="2021-12-22T12:56:00Z">
        <w:r w:rsidDel="002E3566">
          <w:rPr>
            <w:noProof/>
            <w:webHidden/>
          </w:rPr>
          <w:delText>109</w:delText>
        </w:r>
      </w:del>
    </w:p>
    <w:p w14:paraId="5ED50028" w14:textId="0AE9491D" w:rsidR="00CA61ED" w:rsidDel="00AF0AC2" w:rsidRDefault="00CA61ED">
      <w:pPr>
        <w:pStyle w:val="TableofFigures"/>
        <w:tabs>
          <w:tab w:val="right" w:leader="dot" w:pos="8630"/>
        </w:tabs>
        <w:rPr>
          <w:del w:id="1069" w:author="Tolulope Olugbenga" w:date="2021-12-22T19:51:00Z"/>
          <w:rFonts w:asciiTheme="minorHAnsi" w:eastAsiaTheme="minorEastAsia" w:hAnsiTheme="minorHAnsi" w:cstheme="minorBidi"/>
          <w:noProof/>
          <w:sz w:val="22"/>
          <w:szCs w:val="22"/>
          <w:lang w:eastAsia="en-CA"/>
        </w:rPr>
      </w:pPr>
      <w:del w:id="1070" w:author="Tolulope Olugbenga" w:date="2021-12-22T19:51:00Z">
        <w:r w:rsidRPr="00AF0AC2" w:rsidDel="00AF0AC2">
          <w:rPr>
            <w:noProof/>
            <w:rPrChange w:id="1071" w:author="Tolulope Olugbenga" w:date="2021-12-22T19:51:00Z">
              <w:rPr>
                <w:rStyle w:val="Hyperlink"/>
                <w:noProof/>
              </w:rPr>
            </w:rPrChange>
          </w:rPr>
          <w:delText>Figure 49 - Monthly Error Distribution for SARIMAX Forecaster– Toronto Dataset</w:delText>
        </w:r>
        <w:r w:rsidDel="00AF0AC2">
          <w:rPr>
            <w:noProof/>
            <w:webHidden/>
          </w:rPr>
          <w:tab/>
        </w:r>
      </w:del>
      <w:del w:id="1072" w:author="Tolulope Olugbenga" w:date="2021-12-22T12:56:00Z">
        <w:r w:rsidDel="002E3566">
          <w:rPr>
            <w:noProof/>
            <w:webHidden/>
          </w:rPr>
          <w:delText>110</w:delText>
        </w:r>
      </w:del>
    </w:p>
    <w:p w14:paraId="2C73E82F" w14:textId="32A6A252" w:rsidR="00CA61ED" w:rsidDel="00AF0AC2" w:rsidRDefault="00CA61ED">
      <w:pPr>
        <w:pStyle w:val="TableofFigures"/>
        <w:tabs>
          <w:tab w:val="right" w:leader="dot" w:pos="8630"/>
        </w:tabs>
        <w:rPr>
          <w:del w:id="1073" w:author="Tolulope Olugbenga" w:date="2021-12-22T19:51:00Z"/>
          <w:rFonts w:asciiTheme="minorHAnsi" w:eastAsiaTheme="minorEastAsia" w:hAnsiTheme="minorHAnsi" w:cstheme="minorBidi"/>
          <w:noProof/>
          <w:sz w:val="22"/>
          <w:szCs w:val="22"/>
          <w:lang w:eastAsia="en-CA"/>
        </w:rPr>
      </w:pPr>
      <w:del w:id="1074" w:author="Tolulope Olugbenga" w:date="2021-12-22T19:51:00Z">
        <w:r w:rsidRPr="00AF0AC2" w:rsidDel="00AF0AC2">
          <w:rPr>
            <w:noProof/>
            <w:rPrChange w:id="1075" w:author="Tolulope Olugbenga" w:date="2021-12-22T19:51:00Z">
              <w:rPr>
                <w:rStyle w:val="Hyperlink"/>
                <w:noProof/>
              </w:rPr>
            </w:rPrChange>
          </w:rPr>
          <w:delText>Figure 50 - Monthly Error Distribution for SNF Forecaster– Toronto Dataset</w:delText>
        </w:r>
        <w:r w:rsidDel="00AF0AC2">
          <w:rPr>
            <w:noProof/>
            <w:webHidden/>
          </w:rPr>
          <w:tab/>
        </w:r>
      </w:del>
      <w:del w:id="1076" w:author="Tolulope Olugbenga" w:date="2021-12-22T12:56:00Z">
        <w:r w:rsidDel="002E3566">
          <w:rPr>
            <w:noProof/>
            <w:webHidden/>
          </w:rPr>
          <w:delText>110</w:delText>
        </w:r>
      </w:del>
    </w:p>
    <w:p w14:paraId="759F0AE5" w14:textId="3DADF3E3" w:rsidR="00CA61ED" w:rsidDel="00AF0AC2" w:rsidRDefault="00CA61ED">
      <w:pPr>
        <w:pStyle w:val="TableofFigures"/>
        <w:tabs>
          <w:tab w:val="right" w:leader="dot" w:pos="8630"/>
        </w:tabs>
        <w:rPr>
          <w:del w:id="1077" w:author="Tolulope Olugbenga" w:date="2021-12-22T19:51:00Z"/>
          <w:rFonts w:asciiTheme="minorHAnsi" w:eastAsiaTheme="minorEastAsia" w:hAnsiTheme="minorHAnsi" w:cstheme="minorBidi"/>
          <w:noProof/>
          <w:sz w:val="22"/>
          <w:szCs w:val="22"/>
          <w:lang w:eastAsia="en-CA"/>
        </w:rPr>
      </w:pPr>
      <w:del w:id="1078" w:author="Tolulope Olugbenga" w:date="2021-12-22T19:51:00Z">
        <w:r w:rsidRPr="00AF0AC2" w:rsidDel="00AF0AC2">
          <w:rPr>
            <w:noProof/>
            <w:rPrChange w:id="1079" w:author="Tolulope Olugbenga" w:date="2021-12-22T19:51:00Z">
              <w:rPr>
                <w:rStyle w:val="Hyperlink"/>
                <w:noProof/>
              </w:rPr>
            </w:rPrChange>
          </w:rPr>
          <w:delText>Figure 51 - Hourly Error Distribution for the MLR Forecaster – Ottawa Dataset</w:delText>
        </w:r>
        <w:r w:rsidDel="00AF0AC2">
          <w:rPr>
            <w:noProof/>
            <w:webHidden/>
          </w:rPr>
          <w:tab/>
        </w:r>
      </w:del>
      <w:del w:id="1080" w:author="Tolulope Olugbenga" w:date="2021-12-22T12:56:00Z">
        <w:r w:rsidDel="002E3566">
          <w:rPr>
            <w:noProof/>
            <w:webHidden/>
          </w:rPr>
          <w:delText>111</w:delText>
        </w:r>
      </w:del>
    </w:p>
    <w:p w14:paraId="7171D964" w14:textId="55722BF9" w:rsidR="00CA61ED" w:rsidDel="00AF0AC2" w:rsidRDefault="00CA61ED">
      <w:pPr>
        <w:pStyle w:val="TableofFigures"/>
        <w:tabs>
          <w:tab w:val="right" w:leader="dot" w:pos="8630"/>
        </w:tabs>
        <w:rPr>
          <w:del w:id="1081" w:author="Tolulope Olugbenga" w:date="2021-12-22T19:51:00Z"/>
          <w:rFonts w:asciiTheme="minorHAnsi" w:eastAsiaTheme="minorEastAsia" w:hAnsiTheme="minorHAnsi" w:cstheme="minorBidi"/>
          <w:noProof/>
          <w:sz w:val="22"/>
          <w:szCs w:val="22"/>
          <w:lang w:eastAsia="en-CA"/>
        </w:rPr>
      </w:pPr>
      <w:del w:id="1082" w:author="Tolulope Olugbenga" w:date="2021-12-22T19:51:00Z">
        <w:r w:rsidRPr="00AF0AC2" w:rsidDel="00AF0AC2">
          <w:rPr>
            <w:noProof/>
            <w:rPrChange w:id="1083" w:author="Tolulope Olugbenga" w:date="2021-12-22T19:51:00Z">
              <w:rPr>
                <w:rStyle w:val="Hyperlink"/>
                <w:noProof/>
              </w:rPr>
            </w:rPrChange>
          </w:rPr>
          <w:delText>Figure 52 - Hourly Error Distribution for the SARIMAX Forecaster – Ottawa Dataset</w:delText>
        </w:r>
        <w:r w:rsidDel="00AF0AC2">
          <w:rPr>
            <w:noProof/>
            <w:webHidden/>
          </w:rPr>
          <w:tab/>
        </w:r>
      </w:del>
      <w:del w:id="1084" w:author="Tolulope Olugbenga" w:date="2021-12-22T12:56:00Z">
        <w:r w:rsidDel="002E3566">
          <w:rPr>
            <w:noProof/>
            <w:webHidden/>
          </w:rPr>
          <w:delText>111</w:delText>
        </w:r>
      </w:del>
    </w:p>
    <w:p w14:paraId="37ADC83D" w14:textId="180DC780" w:rsidR="00CA61ED" w:rsidDel="00AF0AC2" w:rsidRDefault="00CA61ED">
      <w:pPr>
        <w:pStyle w:val="TableofFigures"/>
        <w:tabs>
          <w:tab w:val="right" w:leader="dot" w:pos="8630"/>
        </w:tabs>
        <w:rPr>
          <w:del w:id="1085" w:author="Tolulope Olugbenga" w:date="2021-12-22T19:51:00Z"/>
          <w:rFonts w:asciiTheme="minorHAnsi" w:eastAsiaTheme="minorEastAsia" w:hAnsiTheme="minorHAnsi" w:cstheme="minorBidi"/>
          <w:noProof/>
          <w:sz w:val="22"/>
          <w:szCs w:val="22"/>
          <w:lang w:eastAsia="en-CA"/>
        </w:rPr>
      </w:pPr>
      <w:del w:id="1086" w:author="Tolulope Olugbenga" w:date="2021-12-22T19:51:00Z">
        <w:r w:rsidRPr="00AF0AC2" w:rsidDel="00AF0AC2">
          <w:rPr>
            <w:noProof/>
            <w:rPrChange w:id="1087" w:author="Tolulope Olugbenga" w:date="2021-12-22T19:51:00Z">
              <w:rPr>
                <w:rStyle w:val="Hyperlink"/>
                <w:noProof/>
              </w:rPr>
            </w:rPrChange>
          </w:rPr>
          <w:delText>Figure 53 - Hourly Error Distribution for the SNF Forecaster – Ottawa Dataset</w:delText>
        </w:r>
        <w:r w:rsidDel="00AF0AC2">
          <w:rPr>
            <w:noProof/>
            <w:webHidden/>
          </w:rPr>
          <w:tab/>
        </w:r>
      </w:del>
      <w:del w:id="1088" w:author="Tolulope Olugbenga" w:date="2021-12-22T12:56:00Z">
        <w:r w:rsidDel="002E3566">
          <w:rPr>
            <w:noProof/>
            <w:webHidden/>
          </w:rPr>
          <w:delText>112</w:delText>
        </w:r>
      </w:del>
    </w:p>
    <w:p w14:paraId="20E7B031" w14:textId="63AB3D62" w:rsidR="00CA61ED" w:rsidDel="00AF0AC2" w:rsidRDefault="00CA61ED">
      <w:pPr>
        <w:pStyle w:val="TableofFigures"/>
        <w:tabs>
          <w:tab w:val="right" w:leader="dot" w:pos="8630"/>
        </w:tabs>
        <w:rPr>
          <w:del w:id="1089" w:author="Tolulope Olugbenga" w:date="2021-12-22T19:51:00Z"/>
          <w:rFonts w:asciiTheme="minorHAnsi" w:eastAsiaTheme="minorEastAsia" w:hAnsiTheme="minorHAnsi" w:cstheme="minorBidi"/>
          <w:noProof/>
          <w:sz w:val="22"/>
          <w:szCs w:val="22"/>
          <w:lang w:eastAsia="en-CA"/>
        </w:rPr>
      </w:pPr>
      <w:del w:id="1090" w:author="Tolulope Olugbenga" w:date="2021-12-22T19:51:00Z">
        <w:r w:rsidRPr="00AF0AC2" w:rsidDel="00AF0AC2">
          <w:rPr>
            <w:noProof/>
            <w:rPrChange w:id="1091" w:author="Tolulope Olugbenga" w:date="2021-12-22T19:51:00Z">
              <w:rPr>
                <w:rStyle w:val="Hyperlink"/>
                <w:noProof/>
              </w:rPr>
            </w:rPrChange>
          </w:rPr>
          <w:delText>Figure 54 - Daily Error Distribution for the MLR Forecaster – Ottawa Dataset</w:delText>
        </w:r>
        <w:r w:rsidDel="00AF0AC2">
          <w:rPr>
            <w:noProof/>
            <w:webHidden/>
          </w:rPr>
          <w:tab/>
        </w:r>
      </w:del>
      <w:del w:id="1092" w:author="Tolulope Olugbenga" w:date="2021-12-22T12:56:00Z">
        <w:r w:rsidDel="002E3566">
          <w:rPr>
            <w:noProof/>
            <w:webHidden/>
          </w:rPr>
          <w:delText>112</w:delText>
        </w:r>
      </w:del>
    </w:p>
    <w:p w14:paraId="735F0E15" w14:textId="3B5EC82C" w:rsidR="00CA61ED" w:rsidDel="00AF0AC2" w:rsidRDefault="00CA61ED">
      <w:pPr>
        <w:pStyle w:val="TableofFigures"/>
        <w:tabs>
          <w:tab w:val="right" w:leader="dot" w:pos="8630"/>
        </w:tabs>
        <w:rPr>
          <w:del w:id="1093" w:author="Tolulope Olugbenga" w:date="2021-12-22T19:51:00Z"/>
          <w:rFonts w:asciiTheme="minorHAnsi" w:eastAsiaTheme="minorEastAsia" w:hAnsiTheme="minorHAnsi" w:cstheme="minorBidi"/>
          <w:noProof/>
          <w:sz w:val="22"/>
          <w:szCs w:val="22"/>
          <w:lang w:eastAsia="en-CA"/>
        </w:rPr>
      </w:pPr>
      <w:del w:id="1094" w:author="Tolulope Olugbenga" w:date="2021-12-22T19:51:00Z">
        <w:r w:rsidRPr="00AF0AC2" w:rsidDel="00AF0AC2">
          <w:rPr>
            <w:noProof/>
            <w:rPrChange w:id="1095" w:author="Tolulope Olugbenga" w:date="2021-12-22T19:51:00Z">
              <w:rPr>
                <w:rStyle w:val="Hyperlink"/>
                <w:noProof/>
              </w:rPr>
            </w:rPrChange>
          </w:rPr>
          <w:delText>Figure 55 - Daily Error Distribution for the SARIMAX Forecaster – Ottawa Dataset</w:delText>
        </w:r>
        <w:r w:rsidDel="00AF0AC2">
          <w:rPr>
            <w:noProof/>
            <w:webHidden/>
          </w:rPr>
          <w:tab/>
        </w:r>
      </w:del>
      <w:del w:id="1096" w:author="Tolulope Olugbenga" w:date="2021-12-22T12:56:00Z">
        <w:r w:rsidDel="002E3566">
          <w:rPr>
            <w:noProof/>
            <w:webHidden/>
          </w:rPr>
          <w:delText>113</w:delText>
        </w:r>
      </w:del>
    </w:p>
    <w:p w14:paraId="20AC2402" w14:textId="3E320538" w:rsidR="00CA61ED" w:rsidDel="00AF0AC2" w:rsidRDefault="00CA61ED">
      <w:pPr>
        <w:pStyle w:val="TableofFigures"/>
        <w:tabs>
          <w:tab w:val="right" w:leader="dot" w:pos="8630"/>
        </w:tabs>
        <w:rPr>
          <w:del w:id="1097" w:author="Tolulope Olugbenga" w:date="2021-12-22T19:51:00Z"/>
          <w:rFonts w:asciiTheme="minorHAnsi" w:eastAsiaTheme="minorEastAsia" w:hAnsiTheme="minorHAnsi" w:cstheme="minorBidi"/>
          <w:noProof/>
          <w:sz w:val="22"/>
          <w:szCs w:val="22"/>
          <w:lang w:eastAsia="en-CA"/>
        </w:rPr>
      </w:pPr>
      <w:del w:id="1098" w:author="Tolulope Olugbenga" w:date="2021-12-22T19:51:00Z">
        <w:r w:rsidRPr="00AF0AC2" w:rsidDel="00AF0AC2">
          <w:rPr>
            <w:noProof/>
            <w:rPrChange w:id="1099" w:author="Tolulope Olugbenga" w:date="2021-12-22T19:51:00Z">
              <w:rPr>
                <w:rStyle w:val="Hyperlink"/>
                <w:noProof/>
              </w:rPr>
            </w:rPrChange>
          </w:rPr>
          <w:delText>Figure 56 - Daily Error Distribution for the SNF Forecaster – Ottawa Dataset</w:delText>
        </w:r>
        <w:r w:rsidDel="00AF0AC2">
          <w:rPr>
            <w:noProof/>
            <w:webHidden/>
          </w:rPr>
          <w:tab/>
        </w:r>
      </w:del>
      <w:del w:id="1100" w:author="Tolulope Olugbenga" w:date="2021-12-22T12:56:00Z">
        <w:r w:rsidDel="002E3566">
          <w:rPr>
            <w:noProof/>
            <w:webHidden/>
          </w:rPr>
          <w:delText>113</w:delText>
        </w:r>
      </w:del>
    </w:p>
    <w:p w14:paraId="06EE1541" w14:textId="1FFF08E4" w:rsidR="00CA61ED" w:rsidDel="00AF0AC2" w:rsidRDefault="00CA61ED">
      <w:pPr>
        <w:pStyle w:val="TableofFigures"/>
        <w:tabs>
          <w:tab w:val="right" w:leader="dot" w:pos="8630"/>
        </w:tabs>
        <w:rPr>
          <w:del w:id="1101" w:author="Tolulope Olugbenga" w:date="2021-12-22T19:51:00Z"/>
          <w:rFonts w:asciiTheme="minorHAnsi" w:eastAsiaTheme="minorEastAsia" w:hAnsiTheme="minorHAnsi" w:cstheme="minorBidi"/>
          <w:noProof/>
          <w:sz w:val="22"/>
          <w:szCs w:val="22"/>
          <w:lang w:eastAsia="en-CA"/>
        </w:rPr>
      </w:pPr>
      <w:del w:id="1102" w:author="Tolulope Olugbenga" w:date="2021-12-22T19:51:00Z">
        <w:r w:rsidRPr="00AF0AC2" w:rsidDel="00AF0AC2">
          <w:rPr>
            <w:noProof/>
            <w:rPrChange w:id="1103" w:author="Tolulope Olugbenga" w:date="2021-12-22T19:51:00Z">
              <w:rPr>
                <w:rStyle w:val="Hyperlink"/>
                <w:noProof/>
              </w:rPr>
            </w:rPrChange>
          </w:rPr>
          <w:delText>Figure 57 - Monthly Error Distribution for MLR Forecaster – Ottawa Dataset</w:delText>
        </w:r>
        <w:r w:rsidDel="00AF0AC2">
          <w:rPr>
            <w:noProof/>
            <w:webHidden/>
          </w:rPr>
          <w:tab/>
        </w:r>
      </w:del>
      <w:del w:id="1104" w:author="Tolulope Olugbenga" w:date="2021-12-22T12:56:00Z">
        <w:r w:rsidDel="002E3566">
          <w:rPr>
            <w:noProof/>
            <w:webHidden/>
          </w:rPr>
          <w:delText>114</w:delText>
        </w:r>
      </w:del>
    </w:p>
    <w:p w14:paraId="76B21EC0" w14:textId="1604DA9D" w:rsidR="00CA61ED" w:rsidDel="00AF0AC2" w:rsidRDefault="00CA61ED">
      <w:pPr>
        <w:pStyle w:val="TableofFigures"/>
        <w:tabs>
          <w:tab w:val="right" w:leader="dot" w:pos="8630"/>
        </w:tabs>
        <w:rPr>
          <w:del w:id="1105" w:author="Tolulope Olugbenga" w:date="2021-12-22T19:51:00Z"/>
          <w:rFonts w:asciiTheme="minorHAnsi" w:eastAsiaTheme="minorEastAsia" w:hAnsiTheme="minorHAnsi" w:cstheme="minorBidi"/>
          <w:noProof/>
          <w:sz w:val="22"/>
          <w:szCs w:val="22"/>
          <w:lang w:eastAsia="en-CA"/>
        </w:rPr>
      </w:pPr>
      <w:del w:id="1106" w:author="Tolulope Olugbenga" w:date="2021-12-22T19:51:00Z">
        <w:r w:rsidRPr="00AF0AC2" w:rsidDel="00AF0AC2">
          <w:rPr>
            <w:noProof/>
            <w:rPrChange w:id="1107" w:author="Tolulope Olugbenga" w:date="2021-12-22T19:51:00Z">
              <w:rPr>
                <w:rStyle w:val="Hyperlink"/>
                <w:noProof/>
              </w:rPr>
            </w:rPrChange>
          </w:rPr>
          <w:delText>Figure 58 - Monthly Error Distribution for SARIMAX Forecaster – Ottawa Dataset</w:delText>
        </w:r>
        <w:r w:rsidDel="00AF0AC2">
          <w:rPr>
            <w:noProof/>
            <w:webHidden/>
          </w:rPr>
          <w:tab/>
        </w:r>
      </w:del>
      <w:del w:id="1108" w:author="Tolulope Olugbenga" w:date="2021-12-22T12:56:00Z">
        <w:r w:rsidDel="002E3566">
          <w:rPr>
            <w:noProof/>
            <w:webHidden/>
          </w:rPr>
          <w:delText>114</w:delText>
        </w:r>
      </w:del>
    </w:p>
    <w:p w14:paraId="2A52982C" w14:textId="53436CF6" w:rsidR="00CA61ED" w:rsidDel="00AF0AC2" w:rsidRDefault="00CA61ED">
      <w:pPr>
        <w:pStyle w:val="TableofFigures"/>
        <w:tabs>
          <w:tab w:val="right" w:leader="dot" w:pos="8630"/>
        </w:tabs>
        <w:rPr>
          <w:del w:id="1109" w:author="Tolulope Olugbenga" w:date="2021-12-22T19:51:00Z"/>
          <w:rFonts w:asciiTheme="minorHAnsi" w:eastAsiaTheme="minorEastAsia" w:hAnsiTheme="minorHAnsi" w:cstheme="minorBidi"/>
          <w:noProof/>
          <w:sz w:val="22"/>
          <w:szCs w:val="22"/>
          <w:lang w:eastAsia="en-CA"/>
        </w:rPr>
      </w:pPr>
      <w:del w:id="1110" w:author="Tolulope Olugbenga" w:date="2021-12-22T19:51:00Z">
        <w:r w:rsidRPr="00AF0AC2" w:rsidDel="00AF0AC2">
          <w:rPr>
            <w:noProof/>
            <w:rPrChange w:id="1111" w:author="Tolulope Olugbenga" w:date="2021-12-22T19:51:00Z">
              <w:rPr>
                <w:rStyle w:val="Hyperlink"/>
                <w:noProof/>
              </w:rPr>
            </w:rPrChange>
          </w:rPr>
          <w:delText>Figure 59 - Monthly Error Distribution for SNF Forecaster – Ottawa Dataset</w:delText>
        </w:r>
        <w:r w:rsidDel="00AF0AC2">
          <w:rPr>
            <w:noProof/>
            <w:webHidden/>
          </w:rPr>
          <w:tab/>
        </w:r>
      </w:del>
      <w:del w:id="1112" w:author="Tolulope Olugbenga" w:date="2021-12-22T12:56:00Z">
        <w:r w:rsidDel="002E3566">
          <w:rPr>
            <w:noProof/>
            <w:webHidden/>
          </w:rPr>
          <w:delText>115</w:delText>
        </w:r>
      </w:del>
    </w:p>
    <w:p w14:paraId="3DA4A388" w14:textId="5CB7EE7C" w:rsidR="00CA61ED" w:rsidDel="00AF0AC2" w:rsidRDefault="00CA61ED">
      <w:pPr>
        <w:pStyle w:val="TableofFigures"/>
        <w:tabs>
          <w:tab w:val="right" w:leader="dot" w:pos="8630"/>
        </w:tabs>
        <w:rPr>
          <w:del w:id="1113" w:author="Tolulope Olugbenga" w:date="2021-12-22T19:51:00Z"/>
          <w:rFonts w:asciiTheme="minorHAnsi" w:eastAsiaTheme="minorEastAsia" w:hAnsiTheme="minorHAnsi" w:cstheme="minorBidi"/>
          <w:noProof/>
          <w:sz w:val="22"/>
          <w:szCs w:val="22"/>
          <w:lang w:eastAsia="en-CA"/>
        </w:rPr>
      </w:pPr>
      <w:del w:id="1114" w:author="Tolulope Olugbenga" w:date="2021-12-22T19:51:00Z">
        <w:r w:rsidRPr="00AF0AC2" w:rsidDel="00AF0AC2">
          <w:rPr>
            <w:noProof/>
            <w:rPrChange w:id="1115" w:author="Tolulope Olugbenga" w:date="2021-12-22T19:51:00Z">
              <w:rPr>
                <w:rStyle w:val="Hyperlink"/>
                <w:noProof/>
              </w:rPr>
            </w:rPrChange>
          </w:rPr>
          <w:delText>Figure 60 - Hourly Error Distribution for the MLR Forecaster – Saint John Dataset</w:delText>
        </w:r>
        <w:r w:rsidDel="00AF0AC2">
          <w:rPr>
            <w:noProof/>
            <w:webHidden/>
          </w:rPr>
          <w:tab/>
        </w:r>
      </w:del>
      <w:del w:id="1116" w:author="Tolulope Olugbenga" w:date="2021-12-22T12:56:00Z">
        <w:r w:rsidDel="002E3566">
          <w:rPr>
            <w:noProof/>
            <w:webHidden/>
          </w:rPr>
          <w:delText>115</w:delText>
        </w:r>
      </w:del>
    </w:p>
    <w:p w14:paraId="7022602F" w14:textId="1744F213" w:rsidR="00CA61ED" w:rsidDel="00AF0AC2" w:rsidRDefault="00CA61ED">
      <w:pPr>
        <w:pStyle w:val="TableofFigures"/>
        <w:tabs>
          <w:tab w:val="right" w:leader="dot" w:pos="8630"/>
        </w:tabs>
        <w:rPr>
          <w:del w:id="1117" w:author="Tolulope Olugbenga" w:date="2021-12-22T19:51:00Z"/>
          <w:rFonts w:asciiTheme="minorHAnsi" w:eastAsiaTheme="minorEastAsia" w:hAnsiTheme="minorHAnsi" w:cstheme="minorBidi"/>
          <w:noProof/>
          <w:sz w:val="22"/>
          <w:szCs w:val="22"/>
          <w:lang w:eastAsia="en-CA"/>
        </w:rPr>
      </w:pPr>
      <w:del w:id="1118" w:author="Tolulope Olugbenga" w:date="2021-12-22T19:51:00Z">
        <w:r w:rsidRPr="00AF0AC2" w:rsidDel="00AF0AC2">
          <w:rPr>
            <w:noProof/>
            <w:rPrChange w:id="1119" w:author="Tolulope Olugbenga" w:date="2021-12-22T19:51:00Z">
              <w:rPr>
                <w:rStyle w:val="Hyperlink"/>
                <w:noProof/>
              </w:rPr>
            </w:rPrChange>
          </w:rPr>
          <w:delText>Figure 61 - Hourly Error Distribution for the SARIMAX Forecaster – Saint John Dataset</w:delText>
        </w:r>
        <w:r w:rsidDel="00AF0AC2">
          <w:rPr>
            <w:noProof/>
            <w:webHidden/>
          </w:rPr>
          <w:tab/>
        </w:r>
      </w:del>
      <w:del w:id="1120" w:author="Tolulope Olugbenga" w:date="2021-12-22T12:56:00Z">
        <w:r w:rsidDel="002E3566">
          <w:rPr>
            <w:noProof/>
            <w:webHidden/>
          </w:rPr>
          <w:delText>116</w:delText>
        </w:r>
      </w:del>
    </w:p>
    <w:p w14:paraId="71D0EBB9" w14:textId="4B079360" w:rsidR="00CA61ED" w:rsidDel="00AF0AC2" w:rsidRDefault="00CA61ED">
      <w:pPr>
        <w:pStyle w:val="TableofFigures"/>
        <w:tabs>
          <w:tab w:val="right" w:leader="dot" w:pos="8630"/>
        </w:tabs>
        <w:rPr>
          <w:del w:id="1121" w:author="Tolulope Olugbenga" w:date="2021-12-22T19:51:00Z"/>
          <w:rFonts w:asciiTheme="minorHAnsi" w:eastAsiaTheme="minorEastAsia" w:hAnsiTheme="minorHAnsi" w:cstheme="minorBidi"/>
          <w:noProof/>
          <w:sz w:val="22"/>
          <w:szCs w:val="22"/>
          <w:lang w:eastAsia="en-CA"/>
        </w:rPr>
      </w:pPr>
      <w:del w:id="1122" w:author="Tolulope Olugbenga" w:date="2021-12-22T19:51:00Z">
        <w:r w:rsidRPr="00AF0AC2" w:rsidDel="00AF0AC2">
          <w:rPr>
            <w:noProof/>
            <w:rPrChange w:id="1123" w:author="Tolulope Olugbenga" w:date="2021-12-22T19:51:00Z">
              <w:rPr>
                <w:rStyle w:val="Hyperlink"/>
                <w:noProof/>
              </w:rPr>
            </w:rPrChange>
          </w:rPr>
          <w:delText>Figure 62 - Hourly Error Distribution for the SNF Forecaster – Saint John Dataset</w:delText>
        </w:r>
        <w:r w:rsidDel="00AF0AC2">
          <w:rPr>
            <w:noProof/>
            <w:webHidden/>
          </w:rPr>
          <w:tab/>
        </w:r>
      </w:del>
      <w:del w:id="1124" w:author="Tolulope Olugbenga" w:date="2021-12-22T12:56:00Z">
        <w:r w:rsidDel="002E3566">
          <w:rPr>
            <w:noProof/>
            <w:webHidden/>
          </w:rPr>
          <w:delText>116</w:delText>
        </w:r>
      </w:del>
    </w:p>
    <w:p w14:paraId="76F013C3" w14:textId="7CADA6DC" w:rsidR="00CA61ED" w:rsidDel="00AF0AC2" w:rsidRDefault="00CA61ED">
      <w:pPr>
        <w:pStyle w:val="TableofFigures"/>
        <w:tabs>
          <w:tab w:val="right" w:leader="dot" w:pos="8630"/>
        </w:tabs>
        <w:rPr>
          <w:del w:id="1125" w:author="Tolulope Olugbenga" w:date="2021-12-22T19:51:00Z"/>
          <w:rFonts w:asciiTheme="minorHAnsi" w:eastAsiaTheme="minorEastAsia" w:hAnsiTheme="minorHAnsi" w:cstheme="minorBidi"/>
          <w:noProof/>
          <w:sz w:val="22"/>
          <w:szCs w:val="22"/>
          <w:lang w:eastAsia="en-CA"/>
        </w:rPr>
      </w:pPr>
      <w:del w:id="1126" w:author="Tolulope Olugbenga" w:date="2021-12-22T19:51:00Z">
        <w:r w:rsidRPr="00AF0AC2" w:rsidDel="00AF0AC2">
          <w:rPr>
            <w:noProof/>
            <w:rPrChange w:id="1127" w:author="Tolulope Olugbenga" w:date="2021-12-22T19:51:00Z">
              <w:rPr>
                <w:rStyle w:val="Hyperlink"/>
                <w:noProof/>
              </w:rPr>
            </w:rPrChange>
          </w:rPr>
          <w:delText>Figure 63 - Daily Error Distribution for the MLR Forecaster – Saint John Dataset</w:delText>
        </w:r>
        <w:r w:rsidDel="00AF0AC2">
          <w:rPr>
            <w:noProof/>
            <w:webHidden/>
          </w:rPr>
          <w:tab/>
        </w:r>
      </w:del>
      <w:del w:id="1128" w:author="Tolulope Olugbenga" w:date="2021-12-22T12:56:00Z">
        <w:r w:rsidDel="002E3566">
          <w:rPr>
            <w:noProof/>
            <w:webHidden/>
          </w:rPr>
          <w:delText>117</w:delText>
        </w:r>
      </w:del>
    </w:p>
    <w:p w14:paraId="73330DE8" w14:textId="2CE72FB9" w:rsidR="00CA61ED" w:rsidDel="00AF0AC2" w:rsidRDefault="00CA61ED">
      <w:pPr>
        <w:pStyle w:val="TableofFigures"/>
        <w:tabs>
          <w:tab w:val="right" w:leader="dot" w:pos="8630"/>
        </w:tabs>
        <w:rPr>
          <w:del w:id="1129" w:author="Tolulope Olugbenga" w:date="2021-12-22T19:51:00Z"/>
          <w:rFonts w:asciiTheme="minorHAnsi" w:eastAsiaTheme="minorEastAsia" w:hAnsiTheme="minorHAnsi" w:cstheme="minorBidi"/>
          <w:noProof/>
          <w:sz w:val="22"/>
          <w:szCs w:val="22"/>
          <w:lang w:eastAsia="en-CA"/>
        </w:rPr>
      </w:pPr>
      <w:del w:id="1130" w:author="Tolulope Olugbenga" w:date="2021-12-22T19:51:00Z">
        <w:r w:rsidRPr="00AF0AC2" w:rsidDel="00AF0AC2">
          <w:rPr>
            <w:noProof/>
            <w:rPrChange w:id="1131" w:author="Tolulope Olugbenga" w:date="2021-12-22T19:51:00Z">
              <w:rPr>
                <w:rStyle w:val="Hyperlink"/>
                <w:noProof/>
              </w:rPr>
            </w:rPrChange>
          </w:rPr>
          <w:delText>Figure 64 - Daily Error Distribution for the SARIMAX Forecaster – Saint John Dataset</w:delText>
        </w:r>
        <w:r w:rsidDel="00AF0AC2">
          <w:rPr>
            <w:noProof/>
            <w:webHidden/>
          </w:rPr>
          <w:tab/>
        </w:r>
      </w:del>
      <w:del w:id="1132" w:author="Tolulope Olugbenga" w:date="2021-12-22T12:56:00Z">
        <w:r w:rsidDel="002E3566">
          <w:rPr>
            <w:noProof/>
            <w:webHidden/>
          </w:rPr>
          <w:delText>117</w:delText>
        </w:r>
      </w:del>
    </w:p>
    <w:p w14:paraId="08A9770B" w14:textId="3C1E91F7" w:rsidR="00CA61ED" w:rsidDel="00AF0AC2" w:rsidRDefault="00CA61ED">
      <w:pPr>
        <w:pStyle w:val="TableofFigures"/>
        <w:tabs>
          <w:tab w:val="right" w:leader="dot" w:pos="8630"/>
        </w:tabs>
        <w:rPr>
          <w:del w:id="1133" w:author="Tolulope Olugbenga" w:date="2021-12-22T19:51:00Z"/>
          <w:rFonts w:asciiTheme="minorHAnsi" w:eastAsiaTheme="minorEastAsia" w:hAnsiTheme="minorHAnsi" w:cstheme="minorBidi"/>
          <w:noProof/>
          <w:sz w:val="22"/>
          <w:szCs w:val="22"/>
          <w:lang w:eastAsia="en-CA"/>
        </w:rPr>
      </w:pPr>
      <w:del w:id="1134" w:author="Tolulope Olugbenga" w:date="2021-12-22T19:51:00Z">
        <w:r w:rsidRPr="00AF0AC2" w:rsidDel="00AF0AC2">
          <w:rPr>
            <w:noProof/>
            <w:rPrChange w:id="1135" w:author="Tolulope Olugbenga" w:date="2021-12-22T19:51:00Z">
              <w:rPr>
                <w:rStyle w:val="Hyperlink"/>
                <w:noProof/>
              </w:rPr>
            </w:rPrChange>
          </w:rPr>
          <w:delText>Figure 65 - Daily Error Distribution for the SNF Forecaster – Saint John Dataset</w:delText>
        </w:r>
        <w:r w:rsidDel="00AF0AC2">
          <w:rPr>
            <w:noProof/>
            <w:webHidden/>
          </w:rPr>
          <w:tab/>
        </w:r>
      </w:del>
      <w:del w:id="1136" w:author="Tolulope Olugbenga" w:date="2021-12-22T12:56:00Z">
        <w:r w:rsidDel="002E3566">
          <w:rPr>
            <w:noProof/>
            <w:webHidden/>
          </w:rPr>
          <w:delText>118</w:delText>
        </w:r>
      </w:del>
    </w:p>
    <w:p w14:paraId="68489AEA" w14:textId="7BD28EB0" w:rsidR="00CA61ED" w:rsidDel="00AF0AC2" w:rsidRDefault="00CA61ED">
      <w:pPr>
        <w:pStyle w:val="TableofFigures"/>
        <w:tabs>
          <w:tab w:val="right" w:leader="dot" w:pos="8630"/>
        </w:tabs>
        <w:rPr>
          <w:del w:id="1137" w:author="Tolulope Olugbenga" w:date="2021-12-22T19:51:00Z"/>
          <w:rFonts w:asciiTheme="minorHAnsi" w:eastAsiaTheme="minorEastAsia" w:hAnsiTheme="minorHAnsi" w:cstheme="minorBidi"/>
          <w:noProof/>
          <w:sz w:val="22"/>
          <w:szCs w:val="22"/>
          <w:lang w:eastAsia="en-CA"/>
        </w:rPr>
      </w:pPr>
      <w:del w:id="1138" w:author="Tolulope Olugbenga" w:date="2021-12-22T19:51:00Z">
        <w:r w:rsidRPr="00AF0AC2" w:rsidDel="00AF0AC2">
          <w:rPr>
            <w:noProof/>
            <w:rPrChange w:id="1139" w:author="Tolulope Olugbenga" w:date="2021-12-22T19:51:00Z">
              <w:rPr>
                <w:rStyle w:val="Hyperlink"/>
                <w:noProof/>
              </w:rPr>
            </w:rPrChange>
          </w:rPr>
          <w:delText>Figure 66 - Monthly Error Distribution for MLR Forecaster – Saint John Dataset</w:delText>
        </w:r>
        <w:r w:rsidDel="00AF0AC2">
          <w:rPr>
            <w:noProof/>
            <w:webHidden/>
          </w:rPr>
          <w:tab/>
        </w:r>
      </w:del>
      <w:del w:id="1140" w:author="Tolulope Olugbenga" w:date="2021-12-22T12:56:00Z">
        <w:r w:rsidDel="002E3566">
          <w:rPr>
            <w:noProof/>
            <w:webHidden/>
          </w:rPr>
          <w:delText>118</w:delText>
        </w:r>
      </w:del>
    </w:p>
    <w:p w14:paraId="446BEC82" w14:textId="57B8ED99" w:rsidR="00CA61ED" w:rsidDel="00AF0AC2" w:rsidRDefault="00CA61ED">
      <w:pPr>
        <w:pStyle w:val="TableofFigures"/>
        <w:tabs>
          <w:tab w:val="right" w:leader="dot" w:pos="8630"/>
        </w:tabs>
        <w:rPr>
          <w:del w:id="1141" w:author="Tolulope Olugbenga" w:date="2021-12-22T19:51:00Z"/>
          <w:rFonts w:asciiTheme="minorHAnsi" w:eastAsiaTheme="minorEastAsia" w:hAnsiTheme="minorHAnsi" w:cstheme="minorBidi"/>
          <w:noProof/>
          <w:sz w:val="22"/>
          <w:szCs w:val="22"/>
          <w:lang w:eastAsia="en-CA"/>
        </w:rPr>
      </w:pPr>
      <w:del w:id="1142" w:author="Tolulope Olugbenga" w:date="2021-12-22T19:51:00Z">
        <w:r w:rsidRPr="00AF0AC2" w:rsidDel="00AF0AC2">
          <w:rPr>
            <w:noProof/>
            <w:rPrChange w:id="1143" w:author="Tolulope Olugbenga" w:date="2021-12-22T19:51:00Z">
              <w:rPr>
                <w:rStyle w:val="Hyperlink"/>
                <w:noProof/>
              </w:rPr>
            </w:rPrChange>
          </w:rPr>
          <w:delText>Figure 67 - Monthly Error Distribution for SNF Forecaster – Saint John Dataset</w:delText>
        </w:r>
        <w:r w:rsidDel="00AF0AC2">
          <w:rPr>
            <w:noProof/>
            <w:webHidden/>
          </w:rPr>
          <w:tab/>
        </w:r>
      </w:del>
      <w:del w:id="1144" w:author="Tolulope Olugbenga" w:date="2021-12-22T12:56:00Z">
        <w:r w:rsidDel="002E3566">
          <w:rPr>
            <w:noProof/>
            <w:webHidden/>
          </w:rPr>
          <w:delText>119</w:delText>
        </w:r>
      </w:del>
    </w:p>
    <w:p w14:paraId="4B85F338" w14:textId="7B5D0779"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1145" w:name="_Toc84531690"/>
      <w:bookmarkStart w:id="1146" w:name="_Toc91192223"/>
      <w:r>
        <w:rPr>
          <w:noProof/>
        </w:rPr>
        <w:lastRenderedPageBreak/>
        <w:t>List of Abbreviations</w:t>
      </w:r>
      <w:bookmarkEnd w:id="1145"/>
      <w:bookmarkEnd w:id="1146"/>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1147" w:name="_Toc91192224"/>
      <w:r>
        <w:lastRenderedPageBreak/>
        <w:t xml:space="preserve">1 </w:t>
      </w:r>
      <w:r w:rsidR="0056500B" w:rsidRPr="00CF19C9">
        <w:t>Introduction</w:t>
      </w:r>
      <w:bookmarkEnd w:id="1147"/>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148" w:name="_Toc91192225"/>
      <w:r>
        <w:t xml:space="preserve">1.1 </w:t>
      </w:r>
      <w:r w:rsidR="00706BBA">
        <w:t>Objectives</w:t>
      </w:r>
      <w:bookmarkEnd w:id="1148"/>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49" w:name="_Toc91192226"/>
      <w:r>
        <w:lastRenderedPageBreak/>
        <w:t xml:space="preserve">2 </w:t>
      </w:r>
      <w:r w:rsidRPr="00CC7F1A">
        <w:t>Overview of Load Forecasting</w:t>
      </w:r>
      <w:bookmarkEnd w:id="1149"/>
    </w:p>
    <w:p w14:paraId="2337E4C3" w14:textId="76113438" w:rsidR="00A9222D" w:rsidRDefault="00A9222D" w:rsidP="00376A2D">
      <w:pPr>
        <w:ind w:firstLine="288"/>
      </w:pPr>
      <w:r w:rsidRPr="00A9222D">
        <w:t>This chapter provides an overview of load forecasting. It goes over the various factors that influence electricity demand, forecasting horizons, benchmark and deep learning techniques, peak load definition, and performance metrics used in this work.</w:t>
      </w:r>
    </w:p>
    <w:p w14:paraId="01DB352B" w14:textId="77777777" w:rsidR="00DA2DE9" w:rsidRDefault="00A9222D" w:rsidP="00A9222D">
      <w:pPr>
        <w:ind w:firstLine="288"/>
      </w:pPr>
      <w:r w:rsidRPr="00A9222D">
        <w:t xml:space="preserve">The primary goal of a power company is to ensure a constant supply of electricity in order to avoid blackouts. They do this in part by forecasting 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1234778E" w:rsidR="00C74566" w:rsidRDefault="00A9222D" w:rsidP="00A9222D">
      <w:pPr>
        <w:ind w:firstLine="288"/>
      </w:pPr>
      <w:r w:rsidRPr="00A9222D">
        <w:t>However, because load forecasting and peak load prediction are complex, the power system operator must take into account a plethora of factors and variables that will be used as inputs for load forecasting, as well as the length of their forecasting samples or forecasting horizon</w:t>
      </w:r>
      <w:r>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150" w:name="_Toc91192227"/>
      <w:r>
        <w:t>2.</w:t>
      </w:r>
      <w:r w:rsidR="00FF2743">
        <w:t>1</w:t>
      </w:r>
      <w:r>
        <w:t xml:space="preserve"> </w:t>
      </w:r>
      <w:r w:rsidRPr="003E1694">
        <w:t>Factors That Affect the Load Demand</w:t>
      </w:r>
      <w:bookmarkEnd w:id="1150"/>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1D6F3611" w:rsidR="004245B5" w:rsidRDefault="004245B5" w:rsidP="00EB793D">
      <w:pPr>
        <w:ind w:firstLine="288"/>
      </w:pPr>
      <w:r w:rsidRPr="004245B5">
        <w:lastRenderedPageBreak/>
        <w:t xml:space="preserve">Economic factors include investment in a facility's infrastructure, such as new buildings, laboratories, and power plants, which increases the load on the electric grid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Pr="00B56C18">
        <w:rPr>
          <w:noProof/>
        </w:rPr>
        <w:t>[27]</w:t>
      </w:r>
      <w:r>
        <w:fldChar w:fldCharType="end"/>
      </w:r>
      <w:r w:rsidRPr="004245B5">
        <w:t xml:space="preserve">. Economic factors have little impact on short-term load forecasting because they affect consumption patterns over a longer period of time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3214B01F"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F0098D">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[27], [35]–[42]","plainTextFormattedCitation":"[9], [23], [27], [35]–[42]","previouslyFormattedCitation":"[9], [23], [27], [35]–[42]"},"properties":{"noteIndex":0},"schema":"https://github.com/citation-style-language/schema/raw/master/csl-citation.json"}</w:instrText>
      </w:r>
      <w:r>
        <w:fldChar w:fldCharType="separate"/>
      </w:r>
      <w:r w:rsidR="00DC2212" w:rsidRPr="00DC2212">
        <w:rPr>
          <w:noProof/>
        </w:rPr>
        <w:t>[9], [23], [27], [35]–[42]</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151" w:name="_Toc91192228"/>
      <w:r>
        <w:lastRenderedPageBreak/>
        <w:t>2.</w:t>
      </w:r>
      <w:r w:rsidR="00443401">
        <w:t>2</w:t>
      </w:r>
      <w:r>
        <w:t xml:space="preserve"> Load Forecasting Horizons</w:t>
      </w:r>
      <w:bookmarkEnd w:id="1151"/>
    </w:p>
    <w:p w14:paraId="6EED0003" w14:textId="07030E50" w:rsidR="00CB6D1E" w:rsidRDefault="00CB6D1E" w:rsidP="00CB6D1E">
      <w:pPr>
        <w:ind w:firstLine="288"/>
      </w:pPr>
      <w:r w:rsidRPr="00CB6D1E">
        <w:t xml:space="preserve">Load demand can be assessed on an hourly, daily, weekly, monthly, or yearly basis, and forecasting can be done on different time </w:t>
      </w:r>
      <w:r w:rsidR="005C7602">
        <w:t>horizons</w:t>
      </w:r>
      <w:commentRangeStart w:id="1152"/>
      <w:commentRangeStart w:id="1153"/>
      <w:r w:rsidRPr="00CB6D1E">
        <w:t xml:space="preserve">: short-term load forecasting (STLF, &lt; 2-weeks), </w:t>
      </w:r>
      <w:commentRangeEnd w:id="1152"/>
      <w:r w:rsidR="004B2516">
        <w:rPr>
          <w:rStyle w:val="CommentReference"/>
        </w:rPr>
        <w:commentReference w:id="1152"/>
      </w:r>
      <w:commentRangeEnd w:id="1153"/>
      <w:r w:rsidR="004B2516">
        <w:rPr>
          <w:rStyle w:val="CommentReference"/>
        </w:rPr>
        <w:commentReference w:id="1153"/>
      </w:r>
      <w:r w:rsidRPr="00CB6D1E">
        <w:t xml:space="preserve">medium-term load forecasting (MTLF, &lt; 3-years), and long-term load forecasting (LTLF, </w:t>
      </w:r>
      <w:r w:rsidR="00F06764">
        <w:t xml:space="preserve">&gt; </w:t>
      </w:r>
      <w:r w:rsidRPr="00CB6D1E">
        <w:t xml:space="preserve">3years) </w:t>
      </w:r>
      <w:r>
        <w:fldChar w:fldCharType="begin" w:fldLock="1"/>
      </w:r>
      <w:r>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Pr="001A7F97">
        <w:rPr>
          <w:noProof/>
        </w:rPr>
        <w:t>[46]</w:t>
      </w:r>
      <w:r>
        <w:fldChar w:fldCharType="end"/>
      </w:r>
      <w:r w:rsidRPr="00CB6D1E">
        <w:t>. Disparities in time horizons have implications for forecasting models and methodologies, as well as what is available and chosen for input data.</w:t>
      </w:r>
    </w:p>
    <w:p w14:paraId="5FF9CBA4" w14:textId="41A7711F"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F0098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[46]–[54]","plainTextFormattedCitation":"[1], [21], [46]–[54]","previouslyFormattedCitation":"[1], [21], [46]–[54]"},"properties":{"noteIndex":0},"schema":"https://github.com/citation-style-language/schema/raw/master/csl-citation.json"}</w:instrText>
      </w:r>
      <w:r>
        <w:fldChar w:fldCharType="separate"/>
      </w:r>
      <w:r w:rsidR="00DC2212" w:rsidRPr="00DC2212">
        <w:rPr>
          <w:noProof/>
        </w:rPr>
        <w:t>[1], [21], [46]–[54]</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154" w:name="_Toc91192229"/>
      <w:r>
        <w:t>2</w:t>
      </w:r>
      <w:r w:rsidR="00F83023">
        <w:t>.</w:t>
      </w:r>
      <w:r w:rsidR="00443401">
        <w:t>3</w:t>
      </w:r>
      <w:r>
        <w:t xml:space="preserve"> </w:t>
      </w:r>
      <w:r w:rsidR="00722795">
        <w:t xml:space="preserve">The Benchmark </w:t>
      </w:r>
      <w:r w:rsidR="00076604">
        <w:t>Forecasters</w:t>
      </w:r>
      <w:bookmarkEnd w:id="1154"/>
    </w:p>
    <w:p w14:paraId="127E1B0C" w14:textId="28375AF7" w:rsidR="00B14373"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w:t>
      </w:r>
      <w:r w:rsidRPr="00B14373">
        <w:lastRenderedPageBreak/>
        <w:t xml:space="preserve">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2B758854" w:rsidR="003F41C3" w:rsidRPr="00B14373" w:rsidRDefault="003F41C3" w:rsidP="00B14373">
      <w:pPr>
        <w:ind w:firstLine="288"/>
      </w:pPr>
      <w:r w:rsidRPr="003F41C3">
        <w:t>One limitation of statistical techniques such as ARIMA and MLR is their inability to discover non-linear relationships in data without explicitly representing them with inputs</w:t>
      </w:r>
      <w:r>
        <w:t xml:space="preserve">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fldChar w:fldCharType="separate"/>
      </w:r>
      <w:r w:rsidRPr="004A0DB7">
        <w:rPr>
          <w:noProof/>
        </w:rPr>
        <w:t>[12], [69]–[71]</w:t>
      </w:r>
      <w:r>
        <w:fldChar w:fldCharType="end"/>
      </w:r>
      <w:r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t xml:space="preserve"> </w:t>
      </w:r>
      <w:r>
        <w:fldChar w:fldCharType="begin" w:fldLock="1"/>
      </w:r>
      <w:r w:rsidR="00F0098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[48], [72]–[75]","plainTextFormattedCitation":"[32], [48], [72]–[75]","previouslyFormattedCitation":"[32], [48], [72]–[75]"},"properties":{"noteIndex":0},"schema":"https://github.com/citation-style-language/schema/raw/master/csl-citation.json"}</w:instrText>
      </w:r>
      <w:r>
        <w:fldChar w:fldCharType="separate"/>
      </w:r>
      <w:r w:rsidR="00DC2212" w:rsidRPr="00DC2212">
        <w:rPr>
          <w:noProof/>
        </w:rPr>
        <w:t>[32], [48], [72]–[75]</w:t>
      </w:r>
      <w:r>
        <w:fldChar w:fldCharType="end"/>
      </w:r>
      <w:r>
        <w:t>.</w:t>
      </w:r>
    </w:p>
    <w:p w14:paraId="4ECA79C4" w14:textId="5899ABC8" w:rsidR="004A1D66" w:rsidRDefault="004A1D66" w:rsidP="004A1D66">
      <w:pPr>
        <w:pStyle w:val="Heading3"/>
      </w:pPr>
      <w:bookmarkStart w:id="1155" w:name="_Toc91192230"/>
      <w:r>
        <w:t>2.</w:t>
      </w:r>
      <w:r w:rsidR="00443401">
        <w:t>3</w:t>
      </w:r>
      <w:r>
        <w:t>.1 The Seasonal Naïve Forecaster (SNF)</w:t>
      </w:r>
      <w:bookmarkEnd w:id="1155"/>
    </w:p>
    <w:p w14:paraId="1A5FFC96" w14:textId="36CD9F15" w:rsidR="002242F1" w:rsidRPr="002242F1" w:rsidRDefault="002242F1" w:rsidP="002242F1">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forecasters add in comparison – when a simple forecaster outperforms a more complex forecasting model, we know that the complex model adds little value.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 xml:space="preserve">state that "the simplest method to anticipate the next value in a time series is to assume it will have the same values as the current value." which serves as the foundation for the most common naive forecaster The Seasonal Nave Forecaster (SNF) improves the nave forecaster by </w:t>
      </w:r>
      <w:r w:rsidRPr="002242F1">
        <w:lastRenderedPageBreak/>
        <w:t xml:space="preserve">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7FED9147"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8pt" o:ole="">
            <v:imagedata r:id="rId15" o:title=""/>
          </v:shape>
          <o:OLEObject Type="Embed" ProgID="Equation.DSMT4" ShapeID="_x0000_i1025" DrawAspect="Content" ObjectID="_1701807884"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B7758">
          <w:rPr>
            <w:noProof/>
          </w:rPr>
          <w:instrText>1</w:instrText>
        </w:r>
      </w:fldSimple>
      <w:r>
        <w:instrText>)</w:instrText>
      </w:r>
      <w:r>
        <w:fldChar w:fldCharType="end"/>
      </w:r>
    </w:p>
    <w:p w14:paraId="46FC9602" w14:textId="6A98038C" w:rsidR="004A1D66" w:rsidRDefault="004A1D66" w:rsidP="004A1D66">
      <w:r>
        <w:t xml:space="preserve">where </w:t>
      </w:r>
      <w:r w:rsidR="00497036" w:rsidRPr="00497036">
        <w:rPr>
          <w:noProof/>
          <w:position w:val="-6"/>
        </w:rPr>
        <w:object w:dxaOrig="200" w:dyaOrig="220" w14:anchorId="280E75A4">
          <v:shape id="_x0000_i1026" type="#_x0000_t75" style="width:10.5pt;height:10.5pt" o:ole="">
            <v:imagedata r:id="rId17" o:title=""/>
          </v:shape>
          <o:OLEObject Type="Embed" ProgID="Equation.DSMT4" ShapeID="_x0000_i1026" DrawAspect="Content" ObjectID="_1701807885" r:id="rId18"/>
        </w:object>
      </w:r>
      <w:r>
        <w:t xml:space="preserve"> is the time series</w:t>
      </w:r>
      <w:r w:rsidR="000930A5">
        <w:t xml:space="preserve">, </w:t>
      </w:r>
      <w:r w:rsidR="000930A5" w:rsidRPr="000930A5">
        <w:rPr>
          <w:position w:val="-10"/>
        </w:rPr>
        <w:object w:dxaOrig="220" w:dyaOrig="320" w14:anchorId="7D419F0D">
          <v:shape id="_x0000_i1027" type="#_x0000_t75" style="width:11.25pt;height:15.75pt" o:ole="">
            <v:imagedata r:id="rId19" o:title=""/>
          </v:shape>
          <o:OLEObject Type="Embed" ProgID="Equation.DSMT4" ShapeID="_x0000_i1027" DrawAspect="Content" ObjectID="_1701807886" r:id="rId20"/>
        </w:object>
      </w:r>
      <w:r w:rsidR="000930A5">
        <w:t>is the forecasted value</w:t>
      </w:r>
      <w:r w:rsidR="009F688E">
        <w:t xml:space="preserve">, </w:t>
      </w:r>
      <w:r w:rsidR="009F688E" w:rsidRPr="009F688E">
        <w:rPr>
          <w:position w:val="-6"/>
        </w:rPr>
        <w:object w:dxaOrig="139" w:dyaOrig="240" w14:anchorId="57E37128">
          <v:shape id="_x0000_i1028" type="#_x0000_t75" style="width:6.75pt;height:12pt" o:ole="">
            <v:imagedata r:id="rId21" o:title=""/>
          </v:shape>
          <o:OLEObject Type="Embed" ProgID="Equation.DSMT4" ShapeID="_x0000_i1028" DrawAspect="Content" ObjectID="_1701807887"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156" w:name="_Toc91192231"/>
      <w:r>
        <w:t>2.</w:t>
      </w:r>
      <w:r w:rsidR="00443401">
        <w:t>3</w:t>
      </w:r>
      <w:r>
        <w:t>.2 The Multiple Linear Regression Forecaster (MLR)</w:t>
      </w:r>
      <w:bookmarkEnd w:id="1156"/>
    </w:p>
    <w:p w14:paraId="2C023A2F" w14:textId="158B0E78"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F0098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information","type":"article-journal","volume":"5"},"uris":["http://www.mendeley.com/documents/?uuid=3d2f3b02-12fc-417c-a746-0bb1d4ba5f98"]}],"mendeley":{"formattedCitation":"[48], [60], [64], [70], [79]–[84]","plainTextFormattedCitation":"[48], [60], [64], [70], [79]–[84]","previouslyFormattedCitation":"[48], [60], [64], [70], [79]–[84]"},"properties":{"noteIndex":0},"schema":"https://github.com/citation-style-language/schema/raw/master/csl-citation.json"}</w:instrText>
      </w:r>
      <w:r>
        <w:fldChar w:fldCharType="separate"/>
      </w:r>
      <w:r w:rsidR="00DC2212" w:rsidRPr="00DC2212">
        <w:rPr>
          <w:noProof/>
        </w:rPr>
        <w:t>[48],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64369791" w:rsidR="009B1240" w:rsidRDefault="009B1240" w:rsidP="009B1240">
      <w:pPr>
        <w:pStyle w:val="MTDisplayEquation"/>
        <w:jc w:val="center"/>
      </w:pPr>
      <w:r w:rsidRPr="009B1240">
        <w:rPr>
          <w:position w:val="-12"/>
        </w:rPr>
        <w:object w:dxaOrig="2260" w:dyaOrig="360" w14:anchorId="6585A027">
          <v:shape id="_x0000_i1029" type="#_x0000_t75" style="width:113.25pt;height:18pt" o:ole="">
            <v:imagedata r:id="rId23" o:title=""/>
          </v:shape>
          <o:OLEObject Type="Embed" ProgID="Equation.DSMT4" ShapeID="_x0000_i1029" DrawAspect="Content" ObjectID="_1701807888"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B7758">
          <w:rPr>
            <w:noProof/>
          </w:rPr>
          <w:instrText>2</w:instrText>
        </w:r>
      </w:fldSimple>
      <w:r>
        <w:instrText>)</w:instrText>
      </w:r>
      <w:r>
        <w:fldChar w:fldCharType="end"/>
      </w:r>
    </w:p>
    <w:p w14:paraId="7A2EAA9B" w14:textId="2C008F82"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5pt;height:15.75pt" o:ole="">
            <v:imagedata r:id="rId25" o:title=""/>
          </v:shape>
          <o:OLEObject Type="Embed" ProgID="Equation.DSMT4" ShapeID="_x0000_i1030" DrawAspect="Content" ObjectID="_1701807889"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75pt" o:ole="">
            <v:imagedata r:id="rId27" o:title=""/>
          </v:shape>
          <o:OLEObject Type="Embed" ProgID="Equation.DSMT4" ShapeID="_x0000_i1031" DrawAspect="Content" ObjectID="_1701807890" r:id="rId28"/>
        </w:object>
      </w:r>
      <w:r>
        <w:t xml:space="preserve">and </w:t>
      </w:r>
      <w:r w:rsidRPr="006143C7">
        <w:rPr>
          <w:noProof/>
          <w:position w:val="-12"/>
        </w:rPr>
        <w:object w:dxaOrig="260" w:dyaOrig="360" w14:anchorId="7BA4FD4F">
          <v:shape id="_x0000_i1032" type="#_x0000_t75" style="width:12.75pt;height:18.75pt" o:ole="">
            <v:imagedata r:id="rId29" o:title=""/>
          </v:shape>
          <o:OLEObject Type="Embed" ProgID="Equation.DSMT4" ShapeID="_x0000_i1032" DrawAspect="Content" ObjectID="_1701807891" r:id="rId30"/>
        </w:object>
      </w:r>
      <w:r>
        <w:t xml:space="preserve"> are independent variables such as temperature and time-of-day, </w:t>
      </w:r>
      <w:r w:rsidRPr="00A40178">
        <w:rPr>
          <w:noProof/>
          <w:position w:val="-10"/>
        </w:rPr>
        <w:object w:dxaOrig="240" w:dyaOrig="320" w14:anchorId="0396C347">
          <v:shape id="_x0000_i1033" type="#_x0000_t75" style="width:12pt;height:16.5pt" o:ole="">
            <v:imagedata r:id="rId31" o:title=""/>
          </v:shape>
          <o:OLEObject Type="Embed" ProgID="Equation.DSMT4" ShapeID="_x0000_i1033" DrawAspect="Content" ObjectID="_1701807892"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75pt;height:11.25pt" o:ole="">
            <v:imagedata r:id="rId33" o:title=""/>
          </v:shape>
          <o:OLEObject Type="Embed" ProgID="Equation.DSMT4" ShapeID="_x0000_i1034" DrawAspect="Content" ObjectID="_1701807893"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The accuracy of MLRs is primarily </w:t>
      </w:r>
      <w:r w:rsidR="006251CC" w:rsidRPr="006251CC">
        <w:lastRenderedPageBreak/>
        <w:t>determined by the relationships between the data and the independent variables included. MLRs can simulate nonlinear relationships, but only when the independent variables are specified explicitly</w:t>
      </w:r>
      <w:r w:rsidR="006251CC">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6F12B6CD" w:rsidR="004A1D66" w:rsidRDefault="004A1D66" w:rsidP="004A1D66">
      <w:pPr>
        <w:pStyle w:val="Heading3"/>
      </w:pPr>
      <w:bookmarkStart w:id="1157" w:name="_Toc91192232"/>
      <w:r>
        <w:t>2.</w:t>
      </w:r>
      <w:r w:rsidR="00443401">
        <w:t>3</w:t>
      </w:r>
      <w:r>
        <w:t xml:space="preserve">.3 </w:t>
      </w:r>
      <w:r w:rsidR="0056711B">
        <w:t>The Auto-Regressive Integrated Moving Average Forecaster (ARIMA)</w:t>
      </w:r>
      <w:bookmarkEnd w:id="1157"/>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w:t>
      </w:r>
      <w:r w:rsidRPr="00664EB1">
        <w:lastRenderedPageBreak/>
        <w:t xml:space="preserve">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089FA8D9" w:rsidR="00493BC5" w:rsidRDefault="001246CF" w:rsidP="00B0205E">
      <w:pPr>
        <w:ind w:firstLine="288"/>
      </w:pPr>
      <w:commentRangeStart w:id="1158"/>
      <w:commentRangeStart w:id="1159"/>
      <w:r w:rsidRPr="001246CF">
        <w:t>SARIMAX (p, d, q) x (P, D, Q</w:t>
      </w:r>
      <w:del w:id="1160" w:author="Tolulope Olugbenga" w:date="2021-12-23T15:49:00Z">
        <w:r w:rsidRPr="001246CF" w:rsidDel="00C743AD">
          <w:delText>, S</w:delText>
        </w:r>
      </w:del>
      <w:r w:rsidRPr="001246CF">
        <w:t>)</w:t>
      </w:r>
      <w:ins w:id="1161" w:author="Tolulope Olugbenga" w:date="2021-12-23T15:49:00Z">
        <w:r w:rsidR="00C743AD">
          <w:rPr>
            <w:vertAlign w:val="subscript"/>
          </w:rPr>
          <w:t>S</w:t>
        </w:r>
      </w:ins>
      <w:r w:rsidRPr="001246CF">
        <w:t xml:space="preserve"> is the SARIMAX model's general form</w:t>
      </w:r>
      <w:commentRangeEnd w:id="1158"/>
      <w:r w:rsidR="00E0732B">
        <w:rPr>
          <w:rStyle w:val="CommentReference"/>
        </w:rPr>
        <w:commentReference w:id="1158"/>
      </w:r>
      <w:commentRangeEnd w:id="1159"/>
      <w:r w:rsidR="00E0732B">
        <w:rPr>
          <w:rStyle w:val="CommentReference"/>
        </w:rPr>
        <w:commentReference w:id="1159"/>
      </w:r>
      <w:r w:rsidRPr="001246CF">
        <w:t>. The AR term's order is indicated by the letter "p." "d" denotes the order of differencing required to make the data stationary. The order of the MA term is indicated by the letter "q." The seasonal term orders are denoted by the letters P, D, and Q. The number of time steps in a season is denoted by S (S = 24 for hourly data with daily seasonality). The mathematical representation of the SARIMAX model is shown in the equation below.</w:t>
      </w:r>
    </w:p>
    <w:p w14:paraId="6F49625A" w14:textId="26D043F4" w:rsidR="003C54FF" w:rsidRDefault="0011402B" w:rsidP="00976D83">
      <w:pPr>
        <w:pStyle w:val="MTDisplayEquation"/>
        <w:jc w:val="center"/>
      </w:pPr>
      <w:r w:rsidRPr="000C6357">
        <w:rPr>
          <w:position w:val="-52"/>
        </w:rPr>
        <w:object w:dxaOrig="5780" w:dyaOrig="1160" w14:anchorId="06D9357D">
          <v:shape id="_x0000_i1145" type="#_x0000_t75" style="width:284.25pt;height:57.75pt" o:ole="">
            <v:imagedata r:id="rId35" o:title=""/>
          </v:shape>
          <o:OLEObject Type="Embed" ProgID="Equation.DSMT4" ShapeID="_x0000_i1145" DrawAspect="Content" ObjectID="_1701807894"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FB7758">
          <w:rPr>
            <w:noProof/>
          </w:rPr>
          <w:instrText>3</w:instrText>
        </w:r>
      </w:fldSimple>
      <w:r w:rsidR="00493BC5">
        <w:instrText>)</w:instrText>
      </w:r>
      <w:r w:rsidR="00493BC5">
        <w:fldChar w:fldCharType="end"/>
      </w:r>
    </w:p>
    <w:p w14:paraId="132E1BF3" w14:textId="25255A17" w:rsidR="00C54157" w:rsidRDefault="00C00D37" w:rsidP="00C54157">
      <w:pPr>
        <w:pStyle w:val="MTDisplayEquation"/>
      </w:pPr>
      <w:r w:rsidRPr="00C00D37">
        <w:t xml:space="preserve">where </w:t>
      </w:r>
      <w:r w:rsidRPr="00B276BF">
        <w:rPr>
          <w:position w:val="-12"/>
        </w:rPr>
        <w:object w:dxaOrig="260" w:dyaOrig="360" w14:anchorId="260CFA4B">
          <v:shape id="_x0000_i1036" type="#_x0000_t75" style="width:12.75pt;height:18pt" o:ole="">
            <v:imagedata r:id="rId37" o:title=""/>
          </v:shape>
          <o:OLEObject Type="Embed" ProgID="Equation.DSMT4" ShapeID="_x0000_i1036" DrawAspect="Content" ObjectID="_1701807895"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75pt;height:18.75pt" o:ole="">
            <v:imagedata r:id="rId39" o:title=""/>
          </v:shape>
          <o:OLEObject Type="Embed" ProgID="Equation.DSMT4" ShapeID="_x0000_i1037" DrawAspect="Content" ObjectID="_1701807896"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25pt;height:18pt" o:ole="">
            <v:imagedata r:id="rId41" o:title=""/>
          </v:shape>
          <o:OLEObject Type="Embed" ProgID="Equation.DSMT4" ShapeID="_x0000_i1038" DrawAspect="Content" ObjectID="_1701807897"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pt;height:18.75pt" o:ole="">
            <v:imagedata r:id="rId43" o:title=""/>
          </v:shape>
          <o:OLEObject Type="Embed" ProgID="Equation.DSMT4" ShapeID="_x0000_i1039" DrawAspect="Content" ObjectID="_1701807898" r:id="rId44"/>
        </w:object>
      </w:r>
      <w:r w:rsidR="00473371">
        <w:t xml:space="preserve">. </w:t>
      </w:r>
      <w:r w:rsidR="008A1FA6" w:rsidRPr="00B276BF">
        <w:rPr>
          <w:position w:val="-12"/>
        </w:rPr>
        <w:object w:dxaOrig="1340" w:dyaOrig="360" w14:anchorId="77CF9169">
          <v:shape id="_x0000_i1147" type="#_x0000_t75" style="width:66.75pt;height:18pt" o:ole="">
            <v:imagedata r:id="rId45" o:title=""/>
          </v:shape>
          <o:OLEObject Type="Embed" ProgID="Equation.DSMT4" ShapeID="_x0000_i1147" DrawAspect="Content" ObjectID="_1701807899"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pt;height:18.75pt" o:ole="">
            <v:imagedata r:id="rId47" o:title=""/>
          </v:shape>
          <o:OLEObject Type="Embed" ProgID="Equation.DSMT4" ShapeID="_x0000_i1041" DrawAspect="Content" ObjectID="_1701807900" r:id="rId48"/>
        </w:object>
      </w:r>
      <w:r w:rsidR="00F93F87" w:rsidRPr="00F93F87">
        <w:t xml:space="preserve"> </w:t>
      </w:r>
      <w:r w:rsidR="00473371" w:rsidRPr="00473371">
        <w:t>denotes the weight of the terms in the nonseasonal moving average</w:t>
      </w:r>
      <w:r w:rsidR="00F93F87">
        <w:t xml:space="preserve">. </w:t>
      </w:r>
      <w:r w:rsidR="008A1FA6" w:rsidRPr="00B276BF">
        <w:rPr>
          <w:position w:val="-14"/>
        </w:rPr>
        <w:object w:dxaOrig="1320" w:dyaOrig="380" w14:anchorId="06A779BF">
          <v:shape id="_x0000_i1149" type="#_x0000_t75" style="width:66pt;height:18.75pt" o:ole="">
            <v:imagedata r:id="rId49" o:title=""/>
          </v:shape>
          <o:OLEObject Type="Embed" ProgID="Equation.DSMT4" ShapeID="_x0000_i1149" DrawAspect="Content" ObjectID="_1701807901"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3D5BE4" w:rsidRPr="00B276BF">
        <w:rPr>
          <w:position w:val="-4"/>
        </w:rPr>
        <w:object w:dxaOrig="260" w:dyaOrig="300" w14:anchorId="7E396608">
          <v:shape id="_x0000_i1151" type="#_x0000_t75" style="width:12.75pt;height:15pt" o:ole="">
            <v:imagedata r:id="rId51" o:title=""/>
          </v:shape>
          <o:OLEObject Type="Embed" ProgID="Equation.DSMT4" ShapeID="_x0000_i1151" DrawAspect="Content" ObjectID="_1701807902" r:id="rId52"/>
        </w:object>
      </w:r>
      <w:r w:rsidR="00E54E09" w:rsidRPr="00E54E09">
        <w:t>refers to the lag operator such that</w:t>
      </w:r>
      <w:r w:rsidR="00942BEC">
        <w:t xml:space="preserve"> </w:t>
      </w:r>
      <w:r w:rsidR="003D5BE4" w:rsidRPr="00F93F87">
        <w:rPr>
          <w:position w:val="-12"/>
        </w:rPr>
        <w:object w:dxaOrig="1040" w:dyaOrig="380" w14:anchorId="54F2206A">
          <v:shape id="_x0000_i1153" type="#_x0000_t75" style="width:51.75pt;height:18.75pt" o:ole="">
            <v:imagedata r:id="rId53" o:title=""/>
          </v:shape>
          <o:OLEObject Type="Embed" ProgID="Equation.DSMT4" ShapeID="_x0000_i1153" DrawAspect="Content" ObjectID="_1701807903" r:id="rId54"/>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75pt;height:18pt" o:ole="">
            <v:imagedata r:id="rId55" o:title=""/>
          </v:shape>
          <o:OLEObject Type="Embed" ProgID="Equation.DSMT4" ShapeID="_x0000_i1045" DrawAspect="Content" ObjectID="_1701807904" r:id="rId56"/>
        </w:object>
      </w:r>
      <w:r>
        <w:t>.</w:t>
      </w:r>
    </w:p>
    <w:p w14:paraId="7900F386" w14:textId="1330A9AC"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The SARIMAX method was used, with weekday and </w:t>
      </w:r>
      <w:r w:rsidRPr="001246CF">
        <w:lastRenderedPageBreak/>
        <w:t>temperature as external variables. In terms of forecasting unexpected increases in demand, the SARIMAX method performed admirably.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1162" w:name="_Toc69470498"/>
      <w:bookmarkStart w:id="1163" w:name="_Toc69470953"/>
      <w:bookmarkStart w:id="1164" w:name="_Toc80892975"/>
      <w:bookmarkStart w:id="1165" w:name="_Toc91192233"/>
      <w:r>
        <w:t>2.</w:t>
      </w:r>
      <w:r w:rsidR="00443401">
        <w:t>3</w:t>
      </w:r>
      <w:r>
        <w:t xml:space="preserve">.4 </w:t>
      </w:r>
      <w:r w:rsidR="002C1B91" w:rsidRPr="002C1B91">
        <w:t>Artificial Neural Network Short Term Load Forecaster – Generation Three (ANNSTLF-G3)</w:t>
      </w:r>
      <w:bookmarkEnd w:id="1165"/>
    </w:p>
    <w:p w14:paraId="41B60777" w14:textId="3FC34FE3" w:rsidR="00C23ACC" w:rsidRDefault="00C23ACC" w:rsidP="00C23ACC">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F0098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fldChar w:fldCharType="separate"/>
      </w:r>
      <w:r w:rsidR="00DC2212" w:rsidRPr="00DC2212">
        <w:rPr>
          <w:noProof/>
        </w:rPr>
        <w:t>[38]</w:t>
      </w:r>
      <w:r>
        <w:fldChar w:fldCharType="end"/>
      </w:r>
      <w:r w:rsidRPr="00C23ACC">
        <w:t xml:space="preserve">, which predicts short-term load using two shallow multi-layer feed-forward artificial neural networks (ANNs) in conjunction with a recursive least squares (RLS) combiner. </w:t>
      </w:r>
      <w:r w:rsidR="00A127AE">
        <w:fldChar w:fldCharType="begin"/>
      </w:r>
      <w:r w:rsidR="00A127AE">
        <w:instrText xml:space="preserve"> REF _Ref89269510 \h </w:instrText>
      </w:r>
      <w:r w:rsidR="00A127AE">
        <w:fldChar w:fldCharType="separate"/>
      </w:r>
      <w:r w:rsidR="00FB7758">
        <w:t xml:space="preserve">Figure </w:t>
      </w:r>
      <w:r w:rsidR="00FB7758">
        <w:rPr>
          <w:noProof/>
        </w:rPr>
        <w:t>1</w:t>
      </w:r>
      <w:r w:rsidR="00A127AE">
        <w:fldChar w:fldCharType="end"/>
      </w:r>
      <w:r w:rsidR="00A127AE">
        <w:t xml:space="preserve"> </w:t>
      </w:r>
      <w:r w:rsidRPr="00C23ACC">
        <w:t>depicts the system's block diagram</w:t>
      </w:r>
      <w:r>
        <w:t xml:space="preserve">. </w:t>
      </w:r>
      <w:r w:rsidRPr="00C23ACC">
        <w:t xml:space="preserve">The RLS is an adaptive filter algorithm that recursively finds the coefficients that minimize a weighted linear least squares error cost function related to the input signals. Additional information about the RLS algorithm is available in </w:t>
      </w:r>
      <w:r>
        <w:fldChar w:fldCharType="begin" w:fldLock="1"/>
      </w:r>
      <w:r>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fldChar w:fldCharType="separate"/>
      </w:r>
      <w:r w:rsidRPr="008F54CB">
        <w:rPr>
          <w:noProof/>
        </w:rPr>
        <w:t>[101]</w:t>
      </w:r>
      <w:r>
        <w:fldChar w:fldCharType="end"/>
      </w:r>
      <w:r w:rsidRPr="00217A94">
        <w:t>.</w:t>
      </w:r>
    </w:p>
    <w:p w14:paraId="0BCF90FA" w14:textId="38B6B90D" w:rsidR="00A127AE" w:rsidRPr="00C23ACC" w:rsidRDefault="00A127AE" w:rsidP="00C23ACC">
      <w:pPr>
        <w:ind w:firstLine="288"/>
      </w:pPr>
      <w:r w:rsidRPr="00A127AE">
        <w:t xml:space="preserve">ANNs are neural networks that predict outputs by combining weighted inputs. The popularity of neural networks stems from their ability to uncover complex and non-linear correlations in historical data, which is extremely difficult to achieve using statistical </w:t>
      </w:r>
      <w:r w:rsidRPr="00A127AE">
        <w:lastRenderedPageBreak/>
        <w:t xml:space="preserve">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ANNs use a learning algorithm to update weights in response to training inputs and labelled outputs. The network, once trained, represents a prediction model that can be used with new inputs.</w:t>
      </w:r>
    </w:p>
    <w:p w14:paraId="6B8840C9" w14:textId="77777777" w:rsidR="002D46A2" w:rsidRDefault="002D46A2" w:rsidP="002D46A2">
      <w:pPr>
        <w:pStyle w:val="BodyText"/>
        <w:keepNext/>
        <w:spacing w:line="240" w:lineRule="auto"/>
        <w:jc w:val="center"/>
      </w:pPr>
      <w:r>
        <w:rPr>
          <w:noProof/>
        </w:rPr>
        <w:drawing>
          <wp:inline distT="0" distB="0" distL="0" distR="0" wp14:anchorId="2509E5AA" wp14:editId="07BC6AC0">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652A5BA0" w14:textId="2B03D889" w:rsidR="002D46A2" w:rsidRDefault="002D46A2" w:rsidP="002D46A2">
      <w:pPr>
        <w:pStyle w:val="Caption"/>
        <w:ind w:firstLine="288"/>
        <w:jc w:val="center"/>
      </w:pPr>
      <w:bookmarkStart w:id="1166" w:name="_Ref89269510"/>
      <w:bookmarkStart w:id="1167" w:name="_Toc88746136"/>
      <w:bookmarkStart w:id="1168" w:name="_Toc91192312"/>
      <w:r>
        <w:t xml:space="preserve">Figure </w:t>
      </w:r>
      <w:r w:rsidR="005A01E0">
        <w:fldChar w:fldCharType="begin"/>
      </w:r>
      <w:r w:rsidR="005A01E0">
        <w:instrText xml:space="preserve"> SEQ Figure \* ARABIC </w:instrText>
      </w:r>
      <w:r w:rsidR="005A01E0">
        <w:fldChar w:fldCharType="separate"/>
      </w:r>
      <w:r w:rsidR="00FB7758">
        <w:rPr>
          <w:noProof/>
        </w:rPr>
        <w:t>1</w:t>
      </w:r>
      <w:r w:rsidR="005A01E0">
        <w:rPr>
          <w:noProof/>
        </w:rPr>
        <w:fldChar w:fldCharType="end"/>
      </w:r>
      <w:bookmarkEnd w:id="1166"/>
      <w:r>
        <w:t xml:space="preserve"> - </w:t>
      </w:r>
      <w:r w:rsidRPr="00967C0A">
        <w:t>The Block Diagram of the Third Generation</w:t>
      </w:r>
      <w:r>
        <w:t xml:space="preserve"> </w:t>
      </w:r>
      <w:r w:rsidRPr="00F36168">
        <w:t xml:space="preserve">ANNSTLF </w:t>
      </w:r>
      <w:r>
        <w:fldChar w:fldCharType="begin" w:fldLock="1"/>
      </w:r>
      <w:r w:rsidR="00F0098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fldChar w:fldCharType="separate"/>
      </w:r>
      <w:bookmarkEnd w:id="1167"/>
      <w:r w:rsidR="00DC2212" w:rsidRPr="00DC2212">
        <w:rPr>
          <w:b w:val="0"/>
          <w:noProof/>
        </w:rPr>
        <w:t>[38]</w:t>
      </w:r>
      <w:bookmarkEnd w:id="1168"/>
      <w:r>
        <w:fldChar w:fldCharType="end"/>
      </w:r>
    </w:p>
    <w:p w14:paraId="3DFDBEAE" w14:textId="6B0940B1" w:rsidR="00A127AE" w:rsidRDefault="00A127AE" w:rsidP="001A7F97">
      <w:pPr>
        <w:ind w:firstLine="288"/>
      </w:pPr>
      <w:r>
        <w:fldChar w:fldCharType="begin"/>
      </w:r>
      <w:r>
        <w:instrText xml:space="preserve"> REF _Ref89269386 \h </w:instrText>
      </w:r>
      <w:r>
        <w:fldChar w:fldCharType="separate"/>
      </w:r>
      <w:r w:rsidR="00FB7758">
        <w:t xml:space="preserve">Figure </w:t>
      </w:r>
      <w:r w:rsidR="00FB7758">
        <w:rPr>
          <w:noProof/>
        </w:rPr>
        <w:t>2</w:t>
      </w:r>
      <w:r>
        <w:fldChar w:fldCharType="end"/>
      </w:r>
      <w:r>
        <w:t xml:space="preserve"> </w:t>
      </w:r>
      <w:r w:rsidRPr="00A127AE">
        <w:t xml:space="preserve">shows a simple feed-forward ANN with three inputs and three outputs. As shown in </w:t>
      </w:r>
      <w:r>
        <w:fldChar w:fldCharType="begin"/>
      </w:r>
      <w:r>
        <w:instrText xml:space="preserve"> REF _Ref89269386 \h </w:instrText>
      </w:r>
      <w:r>
        <w:fldChar w:fldCharType="separate"/>
      </w:r>
      <w:r w:rsidR="00FB7758">
        <w:t xml:space="preserve">Figure </w:t>
      </w:r>
      <w:r w:rsidR="00FB7758">
        <w:rPr>
          <w:noProof/>
        </w:rPr>
        <w:t>2</w:t>
      </w:r>
      <w:r>
        <w:fldChar w:fldCharType="end"/>
      </w:r>
      <w:r w:rsidRPr="00A127AE">
        <w:t>, an ANN's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46F1408A" w14:textId="06E164B4"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w:t>
      </w:r>
      <w:r w:rsidRPr="00A127AE">
        <w:lastRenderedPageBreak/>
        <w:t>meet targets when presented with training inputs. When a network has been trained with two to three years of data, it can predict future load demand when a new set of inputs is introduced.</w:t>
      </w:r>
    </w:p>
    <w:p w14:paraId="22FF4AF7" w14:textId="0B2E3EAA" w:rsidR="00354929" w:rsidRDefault="00354929" w:rsidP="00354929">
      <w:pPr>
        <w:ind w:firstLine="288"/>
        <w:jc w:val="center"/>
      </w:pPr>
      <w:r>
        <w:rPr>
          <w:noProof/>
        </w:rPr>
        <w:drawing>
          <wp:inline distT="0" distB="0" distL="0" distR="0" wp14:anchorId="0A48B461" wp14:editId="0CD464C6">
            <wp:extent cx="3257550" cy="21886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457F046D" w14:textId="1FF4F5FA" w:rsidR="00CC7592" w:rsidRDefault="00CC7592" w:rsidP="00CC7592">
      <w:pPr>
        <w:pStyle w:val="Caption"/>
        <w:jc w:val="center"/>
      </w:pPr>
      <w:bookmarkStart w:id="1169" w:name="_Ref89269386"/>
      <w:bookmarkStart w:id="1170" w:name="_Toc91192313"/>
      <w:r>
        <w:t xml:space="preserve">Figure </w:t>
      </w:r>
      <w:r w:rsidR="005A01E0">
        <w:fldChar w:fldCharType="begin"/>
      </w:r>
      <w:r w:rsidR="005A01E0">
        <w:instrText xml:space="preserve"> SEQ Figure \* ARABIC </w:instrText>
      </w:r>
      <w:r w:rsidR="005A01E0">
        <w:fldChar w:fldCharType="separate"/>
      </w:r>
      <w:r w:rsidR="00FB7758">
        <w:rPr>
          <w:noProof/>
        </w:rPr>
        <w:t>2</w:t>
      </w:r>
      <w:r w:rsidR="005A01E0">
        <w:rPr>
          <w:noProof/>
        </w:rPr>
        <w:fldChar w:fldCharType="end"/>
      </w:r>
      <w:bookmarkEnd w:id="1169"/>
      <w:r>
        <w:t xml:space="preserve"> - </w:t>
      </w:r>
      <w:r w:rsidRPr="009C510B">
        <w:t>The Structure of a Simple Feed-forward</w:t>
      </w:r>
      <w:r>
        <w:t xml:space="preserve"> ANN</w:t>
      </w:r>
      <w:bookmarkEnd w:id="1170"/>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09240898"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FB7758">
        <w:t xml:space="preserve">Figure </w:t>
      </w:r>
      <w:r w:rsidR="00FB7758">
        <w:rPr>
          <w:noProof/>
        </w:rPr>
        <w:t>1</w:t>
      </w:r>
      <w:r>
        <w:fldChar w:fldCharType="end"/>
      </w:r>
      <w:r w:rsidRPr="007F4177">
        <w:t xml:space="preserve">) </w:t>
      </w:r>
      <w:r w:rsidRPr="00A91DC1">
        <w:t xml:space="preserve">and produce a 24x1 vector representing one day ahead of hourly forecasts. The CLF generates its final output by </w:t>
      </w:r>
      <w:r w:rsidRPr="00A91DC1">
        <w:lastRenderedPageBreak/>
        <w:t xml:space="preserve">adding predicted changes to the previous day's actual values. The final forecast is based on a 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F0098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rsidR="0012605F">
        <w:fldChar w:fldCharType="separate"/>
      </w:r>
      <w:r w:rsidR="00DC2212" w:rsidRPr="00DC2212">
        <w:rPr>
          <w:noProof/>
        </w:rPr>
        <w:t>[38]</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 xml:space="preserve">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w:t>
      </w:r>
      <w:r w:rsidRPr="00BE1644">
        <w:lastRenderedPageBreak/>
        <w:t>attracting the attention of researchers interested in improving the accuracy of load forecasters.</w:t>
      </w:r>
    </w:p>
    <w:p w14:paraId="3C6EE4FE" w14:textId="1CCA4A73" w:rsidR="001A2209" w:rsidRDefault="001A2209" w:rsidP="00535417">
      <w:pPr>
        <w:pStyle w:val="Heading2"/>
      </w:pPr>
      <w:bookmarkStart w:id="1171" w:name="_Toc91192234"/>
      <w:bookmarkEnd w:id="1162"/>
      <w:bookmarkEnd w:id="1163"/>
      <w:bookmarkEnd w:id="1164"/>
      <w:r>
        <w:t>2.</w:t>
      </w:r>
      <w:r w:rsidR="00443401">
        <w:t>4</w:t>
      </w:r>
      <w:r>
        <w:t xml:space="preserve"> Deep Learning </w:t>
      </w:r>
      <w:r w:rsidR="00B71E89">
        <w:t>Forecasters</w:t>
      </w:r>
      <w:bookmarkEnd w:id="1171"/>
    </w:p>
    <w:p w14:paraId="1796CFAF" w14:textId="1A25D55B" w:rsidR="00D90428" w:rsidRDefault="00D90428" w:rsidP="00D90428">
      <w:pPr>
        <w:ind w:firstLine="288"/>
      </w:pPr>
      <w:r w:rsidRPr="00D90428">
        <w:t xml:space="preserve">Deep learning (DL) is a process in which the number of hidden layers in a network is increased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Pr="0036161B">
        <w:rPr>
          <w:noProof/>
        </w:rPr>
        <w:t>[121]–[127]</w:t>
      </w:r>
      <w:r>
        <w:fldChar w:fldCharType="end"/>
      </w:r>
      <w:r w:rsidRPr="00D90428">
        <w:t xml:space="preserve">. Deep learning is a subset of machine learning distinguished by its problem-solving approach. To identify the most frequently used features in machine learning, a domain expert is required. While deep learning models can be fed some input features, they can also extract high-level features from data incrementally, eliminating the need for domain expertise and time-consuming feature extraction. </w:t>
      </w:r>
      <w:r w:rsidR="00176DEE">
        <w:t>W</w:t>
      </w:r>
      <w:r w:rsidRPr="00D90428">
        <w:t xml:space="preserve">hile deep learning forecasters </w:t>
      </w:r>
      <w:r w:rsidR="00176DEE">
        <w:t xml:space="preserve">generally </w:t>
      </w:r>
      <w:r w:rsidRPr="00D90428">
        <w:t>require significantly more training data than machine learning forecasters, feature engineering is not required.</w:t>
      </w:r>
      <w:ins w:id="1172" w:author="Tolulope Olugbenga" w:date="2021-12-21T13:27:00Z">
        <w:r w:rsidR="003F174B">
          <w:t xml:space="preserve"> </w:t>
        </w:r>
      </w:ins>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deep learning is preferable when the data set is large, feature introspection is impossible due to a lack of domain knowledge, or the problem is complex.</w:t>
      </w:r>
    </w:p>
    <w:p w14:paraId="22A7FA36" w14:textId="67FD0B2E" w:rsidR="00D90428" w:rsidRDefault="00D90428" w:rsidP="007516EA">
      <w:pPr>
        <w:ind w:firstLine="288"/>
      </w:pPr>
      <w:r w:rsidRPr="00D90428">
        <w:t>Deep learning models have transformed computer vision, speech recognition, machine translation, and board game programming, producing results comparable to, if not superior to, expert human performance</w:t>
      </w:r>
      <w:r>
        <w:t xml:space="preserve"> </w:t>
      </w:r>
      <w:r>
        <w:fldChar w:fldCharType="begin" w:fldLock="1"/>
      </w:r>
      <w:r>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fldChar w:fldCharType="separate"/>
      </w:r>
      <w:r w:rsidRPr="0036161B">
        <w:rPr>
          <w:noProof/>
        </w:rPr>
        <w:t>[128], [129]</w:t>
      </w:r>
      <w:r>
        <w:fldChar w:fldCharType="end"/>
      </w:r>
      <w:r w:rsidRPr="00D90428">
        <w:t xml:space="preserve">. Deep learning models are expected to dominate the field of load forecasting due to increased computational power, access to large datasets, and the granularity of available data. The main reason for investigating deep learning models in this work is that they excel at detecting highly nonlinear relationships and shared uncertainties in data, making them ideal candidates for load forecasting. While not exhaustively studied in the literature, there are at least a few recent studies that have </w:t>
      </w:r>
      <w:r w:rsidRPr="00D90428">
        <w:lastRenderedPageBreak/>
        <w:t>demonstrated promising results of deep learning models applied to load forecasting</w:t>
      </w:r>
      <w:r>
        <w:t xml:space="preserve"> </w:t>
      </w:r>
      <w:r>
        <w:fldChar w:fldCharType="begin" w:fldLock="1"/>
      </w:r>
      <w:r>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fldChar w:fldCharType="separate"/>
      </w:r>
      <w:r w:rsidRPr="0036161B">
        <w:rPr>
          <w:noProof/>
        </w:rPr>
        <w:t>[74], [127], [130]</w:t>
      </w:r>
      <w:r>
        <w:fldChar w:fldCharType="end"/>
      </w:r>
      <w:r>
        <w:t>.</w:t>
      </w:r>
    </w:p>
    <w:p w14:paraId="7A2C377C" w14:textId="18CC3AF5" w:rsidR="0018258D" w:rsidRDefault="0018258D" w:rsidP="00535417">
      <w:pPr>
        <w:pStyle w:val="Heading3"/>
      </w:pPr>
      <w:bookmarkStart w:id="1173" w:name="_Toc91192235"/>
      <w:r>
        <w:t>2.4.1 Deep Learning Techniques</w:t>
      </w:r>
      <w:bookmarkEnd w:id="1173"/>
    </w:p>
    <w:p w14:paraId="6DFE8E29" w14:textId="18E9B9DD" w:rsidR="00D90428" w:rsidRPr="00D90428" w:rsidRDefault="00D90428" w:rsidP="00D90428">
      <w:pPr>
        <w:ind w:firstLine="288"/>
      </w:pPr>
      <w:r w:rsidRPr="00D90428">
        <w:t xml:space="preserve">Deep learning is a subclass of neural networks that includes a wide variety of architectures; the 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635BE9" w:rsidRPr="00635BE9">
        <w:t>These deep learning techniques have piqued the interest of load forecasting researchers due to their ability to learn about temporal dependencies in data and rapidly adapt to sudden changes in load patterns.</w:t>
      </w:r>
    </w:p>
    <w:p w14:paraId="550C67A0" w14:textId="46594A97" w:rsidR="00D567DD" w:rsidRPr="00820427"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7094A942" w14:textId="5FAAB79E" w:rsidR="00635BE9" w:rsidRDefault="00635BE9" w:rsidP="00326E08">
      <w:pPr>
        <w:ind w:firstLine="288"/>
      </w:pPr>
      <w:r w:rsidRPr="00635BE9">
        <w:t xml:space="preserve">The recurrent neural network (RNN) is a time series modeling neural network model that was first proposed in the 1980s. All inputs and outputs in a traditional neural network are assumed to be independent. RNNs do not assume such independence and rely on previous elements to influence current elements, making them an obvious choice for processing time-series data. RNNs, in effect, add memory to neural networks, which aids in the modeling of sequential data. RNNs have successfully been used in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635BE9">
        <w:t xml:space="preserve">. These networks were thoroughly investigated by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rsidRPr="00635BE9">
        <w:t>.</w:t>
      </w:r>
    </w:p>
    <w:p w14:paraId="335309E2" w14:textId="6CAC68BC"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FB7758">
        <w:t xml:space="preserve">Figure </w:t>
      </w:r>
      <w:r w:rsidR="00FB7758">
        <w:rPr>
          <w:noProof/>
        </w:rPr>
        <w:t>3</w:t>
      </w:r>
      <w:r>
        <w:fldChar w:fldCharType="end"/>
      </w:r>
      <w:r w:rsidRPr="00635BE9">
        <w:t xml:space="preserve">. Using the previous state as an input adds a hidden layer for each state. Because RNNs are typically trained using back-propagation, the gradient descent must </w:t>
      </w:r>
      <w:r w:rsidRPr="00635BE9">
        <w:lastRenderedPageBreak/>
        <w:t>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45684560" w:rsidR="00B1775E" w:rsidRDefault="00B1775E" w:rsidP="00B1775E">
      <w:pPr>
        <w:pStyle w:val="Caption"/>
        <w:jc w:val="center"/>
      </w:pPr>
      <w:bookmarkStart w:id="1174" w:name="_Ref89888397"/>
      <w:bookmarkStart w:id="1175" w:name="_Toc91192314"/>
      <w:r>
        <w:t xml:space="preserve">Figure </w:t>
      </w:r>
      <w:r w:rsidR="005A01E0">
        <w:fldChar w:fldCharType="begin"/>
      </w:r>
      <w:r w:rsidR="005A01E0">
        <w:instrText xml:space="preserve"> SEQ Figure \* ARABIC </w:instrText>
      </w:r>
      <w:r w:rsidR="005A01E0">
        <w:fldChar w:fldCharType="separate"/>
      </w:r>
      <w:r w:rsidR="00FB7758">
        <w:rPr>
          <w:noProof/>
        </w:rPr>
        <w:t>3</w:t>
      </w:r>
      <w:r w:rsidR="005A01E0">
        <w:rPr>
          <w:noProof/>
        </w:rPr>
        <w:fldChar w:fldCharType="end"/>
      </w:r>
      <w:bookmarkEnd w:id="1174"/>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1175"/>
      <w:r>
        <w:fldChar w:fldCharType="end"/>
      </w:r>
    </w:p>
    <w:p w14:paraId="06CC226A" w14:textId="52755DF9" w:rsidR="00635BE9" w:rsidRPr="00635BE9" w:rsidRDefault="00635BE9" w:rsidP="00635BE9">
      <w:pPr>
        <w:ind w:firstLine="288"/>
      </w:pPr>
      <w:r w:rsidRPr="00635BE9">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FB7758">
        <w:t xml:space="preserve">Figure </w:t>
      </w:r>
      <w:r w:rsidR="00FB7758">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79536098" w:rsidR="00D567DD" w:rsidRDefault="00D567DD" w:rsidP="00D567DD">
      <w:pPr>
        <w:pStyle w:val="Caption"/>
        <w:jc w:val="center"/>
      </w:pPr>
      <w:bookmarkStart w:id="1176" w:name="_Ref85228496"/>
      <w:bookmarkStart w:id="1177" w:name="_Toc91192315"/>
      <w:r>
        <w:t xml:space="preserve">Figure </w:t>
      </w:r>
      <w:r w:rsidR="005A01E0">
        <w:fldChar w:fldCharType="begin"/>
      </w:r>
      <w:r w:rsidR="005A01E0">
        <w:instrText xml:space="preserve"> SEQ Figure \* ARABIC </w:instrText>
      </w:r>
      <w:r w:rsidR="005A01E0">
        <w:fldChar w:fldCharType="separate"/>
      </w:r>
      <w:r w:rsidR="00FB7758">
        <w:rPr>
          <w:noProof/>
        </w:rPr>
        <w:t>4</w:t>
      </w:r>
      <w:r w:rsidR="005A01E0">
        <w:rPr>
          <w:noProof/>
        </w:rPr>
        <w:fldChar w:fldCharType="end"/>
      </w:r>
      <w:bookmarkEnd w:id="1176"/>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1177"/>
      <w:r w:rsidR="00480E90">
        <w:fldChar w:fldCharType="end"/>
      </w:r>
    </w:p>
    <w:p w14:paraId="26538A53" w14:textId="6C7B4AAB" w:rsidR="008B0A2E" w:rsidRDefault="008B0A2E" w:rsidP="00D567DD">
      <w:pPr>
        <w:ind w:firstLine="288"/>
      </w:pPr>
      <w:r w:rsidRPr="008B0A2E">
        <w:lastRenderedPageBreak/>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0EC14D21" w:rsidR="008B0A2E" w:rsidRDefault="008B0A2E" w:rsidP="00D567DD">
      <w:pPr>
        <w:ind w:firstLine="288"/>
      </w:pPr>
      <w:r w:rsidRPr="008B0A2E">
        <w:t xml:space="preserve">The first stage in LSTM is for a sigmoid layer known as the "Forget Gate" to decide what information from the previous cell state should be discarded. It examines the hidden layer's previous state and inputs to generate a multiplier between 0 and 1 for each value in the cell state. The previous cell state is effectively filtered as a result of this. The next step is to filter the outputs of a tanh layer used to update inputs to determine what new information will be stored in the cell state. This occurs in the "Input Gate." 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r>
        <w:t>2.</w:t>
      </w:r>
      <w:r w:rsidR="00443401">
        <w:t>4</w:t>
      </w:r>
      <w:r w:rsidR="00D567DD">
        <w:t>.</w:t>
      </w:r>
      <w:r w:rsidR="00A20313">
        <w:t>1.2</w:t>
      </w:r>
      <w:r w:rsidR="00D567DD">
        <w:t xml:space="preserve"> The Convolutional Neural Network (CNN)</w:t>
      </w:r>
    </w:p>
    <w:p w14:paraId="7BF338DE" w14:textId="23661AA8" w:rsidR="006237AA" w:rsidRDefault="00421202" w:rsidP="006237AA">
      <w:pPr>
        <w:ind w:firstLine="288"/>
        <w:rPr>
          <w:ins w:id="1178" w:author="Tolulope Olugbenga" w:date="2021-12-22T21:19:00Z"/>
        </w:rPr>
      </w:pPr>
      <w:r w:rsidRPr="00421202">
        <w:t>CNNs are a type of deep learning network with a grid-like topology that is used for data processing.</w:t>
      </w:r>
      <w:del w:id="1179" w:author="Tolulope Olugbenga" w:date="2021-12-22T13:33:00Z">
        <w:r w:rsidRPr="00421202" w:rsidDel="005C6C8F">
          <w:delText xml:space="preserve"> This can include time series and image data, which can be represented as one-dimensional and two-dimensional data grids, respectively</w:delText>
        </w:r>
        <w:r w:rsidR="00597C3B" w:rsidDel="005C6C8F">
          <w:delText xml:space="preserve"> </w:delText>
        </w:r>
        <w:r w:rsidR="00597C3B" w:rsidDel="005C6C8F">
          <w:fldChar w:fldCharType="begin" w:fldLock="1"/>
        </w:r>
        <w:r w:rsidR="00597C3B" w:rsidRPr="00215A06" w:rsidDel="005C6C8F">
          <w:del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id":"ITEM-4","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Processing","id":"ITEM-4","issued":{"date-parts":[["2018"]]},"title":"Wind Speed Prediction Model Using LSTM and 1D-CNN","type":"article-journal"},"uris":["http://www.mendeley.com/documents/?uuid=54c0de89-5315-46e8-90c1-41d2938c3eb8"]},{"id":"ITEM-5","itemData":{"DOI":"10.2352/ISSN.2470-1173.2019.14.COLOR-090","ISSN":"24701173","abstract":"Cosmologists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Technology","id":"ITEM-5","issued":{"date-parts":[["2019"]]},"title":"A CNN adapted to time series for the classification of Supernovae","type":"paper-conference"},"uris":["http://www.mendeley.com/documents/?uuid=d77fc124-0158-4c69-a997-7c54a51eb799"]},{"id":"ITEM-6","itemData":{"abstract":"Deep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Hinton","non-dropping-particle":"","parse-names":false,"suffix":""}],"container-title":"Nature","id":"ITEM-6","issued":{"date-parts":[["2015"]]},"title":"Deep learning (2015), Y. LeCun, Y. Bengio and G. Hinton","type":"article-journal"},"uris":["http://www.mendeley.com/documents/?uuid=b6147842-a8c0-4bc9-ad39-1672457cceb0"]}],"mendeley":{"formattedCitation":"[2], [121], [131], [137]–[139]","plainTextFormattedCitation":"[2], [121], [131], [137]–[139]","previouslyFormattedCitation":"[2], [121], [131], [137]–[139]"},"properties":{"noteIndex":0},"schema":"https://github.com/citation-style-language/schema/raw/master/csl-citation.json"}</w:delInstrText>
        </w:r>
        <w:r w:rsidR="00597C3B" w:rsidDel="005C6C8F">
          <w:fldChar w:fldCharType="separate"/>
        </w:r>
        <w:r w:rsidR="00597C3B" w:rsidRPr="005C6C8F" w:rsidDel="005C6C8F">
          <w:rPr>
            <w:noProof/>
          </w:rPr>
          <w:delText>[2], [121], [131], [137]–[139]</w:delText>
        </w:r>
        <w:r w:rsidR="00597C3B" w:rsidDel="005C6C8F">
          <w:fldChar w:fldCharType="end"/>
        </w:r>
        <w:r w:rsidDel="005C6C8F">
          <w:delText>.</w:delText>
        </w:r>
      </w:del>
      <w:del w:id="1180" w:author="Tolulope Olugbenga" w:date="2021-12-22T13:26:00Z">
        <w:r w:rsidDel="00503584">
          <w:delText xml:space="preserve"> </w:delText>
        </w:r>
      </w:del>
      <w:ins w:id="1181" w:author="Tolulope Olugbenga" w:date="2021-12-22T13:33:00Z">
        <w:r w:rsidR="005C6C8F">
          <w:t xml:space="preserve"> </w:t>
        </w:r>
      </w:ins>
      <w:ins w:id="1182" w:author="Tolulope Olugbenga" w:date="2021-12-22T13:27:00Z">
        <w:r w:rsidR="00503584">
          <w:t>CNNs</w:t>
        </w:r>
      </w:ins>
      <w:del w:id="1183" w:author="Tolulope Olugbenga" w:date="2021-12-22T13:27:00Z">
        <w:r w:rsidRPr="00421202" w:rsidDel="00503584">
          <w:delText>Th</w:delText>
        </w:r>
      </w:del>
      <w:del w:id="1184" w:author="Tolulope Olugbenga" w:date="2021-12-22T13:26:00Z">
        <w:r w:rsidRPr="00421202" w:rsidDel="00503584">
          <w:delText>ey</w:delText>
        </w:r>
      </w:del>
      <w:r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597C3B">
        <w:fldChar w:fldCharType="begin" w:fldLock="1"/>
      </w:r>
      <w:r w:rsidR="00DC2212">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Forecasting","type":"thesis"},"uris":["http://www.mendeley.com/documents/?uuid=a6d15152-cba0-3237-ac6f-86e8b00a2a24"]}],"mendeley":{"formattedCitation":"[7], [88], [137]–[143]","plainTextFormattedCitation":"[7], [88], [137]–[143]","previouslyFormattedCitation":"[7], [88], [137]–[143]"},"properties":{"noteIndex":0},"schema":"https://github.com/citation-style-language/schema/raw/master/csl-citation.json"}</w:instrText>
      </w:r>
      <w:r w:rsidR="00597C3B">
        <w:fldChar w:fldCharType="separate"/>
      </w:r>
      <w:r w:rsidR="00AF0AC2" w:rsidRPr="00AF0AC2">
        <w:rPr>
          <w:noProof/>
        </w:rPr>
        <w:t>[7], [88], [137]–[143]</w:t>
      </w:r>
      <w:r w:rsidR="00597C3B">
        <w:fldChar w:fldCharType="end"/>
      </w:r>
      <w:r>
        <w:t xml:space="preserve">. </w:t>
      </w:r>
      <w:ins w:id="1185" w:author="Tolulope Olugbenga" w:date="2021-12-22T13:33:00Z">
        <w:r w:rsidR="005C6C8F">
          <w:t>CNN</w:t>
        </w:r>
      </w:ins>
      <w:ins w:id="1186" w:author="Tolulope Olugbenga" w:date="2021-12-22T13:34:00Z">
        <w:r w:rsidR="005C6C8F">
          <w:t>s</w:t>
        </w:r>
      </w:ins>
      <w:ins w:id="1187" w:author="Tolulope Olugbenga" w:date="2021-12-22T13:33:00Z">
        <w:r w:rsidR="005C6C8F" w:rsidRPr="00421202">
          <w:t xml:space="preserve"> can include time series and image data, which can be represented as one-dimensional and two-dimensional data grids, respectively</w:t>
        </w:r>
        <w:r w:rsidR="005C6C8F">
          <w:t xml:space="preserve"> </w:t>
        </w:r>
        <w:r w:rsidR="005C6C8F">
          <w:fldChar w:fldCharType="begin" w:fldLock="1"/>
        </w:r>
      </w:ins>
      <w:r w:rsidR="00DC2212">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id":"ITEM-4","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Processing","id":"ITEM-4","issued":{"date-parts":[["2018"]]},"title":"Wind Speed Prediction Model Using LSTM and 1D-CNN","type":"article-journal"},"uris":["http://www.mendeley.com/documents/?uuid=54c0de89-5315-46e8-90c1-41d2938c3eb8"]},{"id":"ITEM-5","itemData":{"DOI":"10.2352/ISSN.2470-1173.2019.14.COLOR-090","ISSN":"24701173","abstract":"Cosmologists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Technology","id":"ITEM-5","issued":{"date-parts":[["2019"]]},"title":"A CNN adapted to time series for the classification of Supernovae","type":"paper-conference"},"uris":["http://www.mendeley.com/documents/?uuid=d77fc124-0158-4c69-a997-7c54a51eb799"]},{"id":"ITEM-6","itemData":{"abstract":"Deep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Hinton","non-dropping-particle":"","parse-names":false,"suffix":""}],"container-title":"Nature","id":"ITEM-6","issued":{"date-parts":[["2015"]]},"title":"Deep learning (2015), Y. LeCun, Y. Bengio and G. Hinton","type":"article-journal"},"uris":["http://www.mendeley.com/documents/?uuid=b6147842-a8c0-4bc9-ad39-1672457cceb0"]}],"mendeley":{"formattedCitation":"[2], [121], [131], [144]–[146]","plainTextFormattedCitation":"[2], [121], [131], [144]–[146]","previouslyFormattedCitation":"[2], [121], [131], [144]–[146]"},"properties":{"noteIndex":0},"schema":"https://github.com/citation-style-language/schema/raw/master/csl-citation.json"}</w:instrText>
      </w:r>
      <w:ins w:id="1188" w:author="Tolulope Olugbenga" w:date="2021-12-22T13:33:00Z">
        <w:r w:rsidR="005C6C8F">
          <w:fldChar w:fldCharType="separate"/>
        </w:r>
      </w:ins>
      <w:r w:rsidR="00AF0AC2" w:rsidRPr="00AF0AC2">
        <w:rPr>
          <w:noProof/>
        </w:rPr>
        <w:t>[2], [121], [131], [144]–[146]</w:t>
      </w:r>
      <w:ins w:id="1189" w:author="Tolulope Olugbenga" w:date="2021-12-22T13:33:00Z">
        <w:r w:rsidR="005C6C8F">
          <w:fldChar w:fldCharType="end"/>
        </w:r>
        <w:r w:rsidR="005C6C8F">
          <w:t xml:space="preserve">. </w:t>
        </w:r>
      </w:ins>
      <w:ins w:id="1190" w:author="Tolulope Olugbenga" w:date="2021-12-22T13:27:00Z">
        <w:r w:rsidR="00503584" w:rsidRPr="00503584">
          <w:t xml:space="preserve">Because load </w:t>
        </w:r>
        <w:r w:rsidR="00503584" w:rsidRPr="00503584">
          <w:lastRenderedPageBreak/>
          <w:t>forecasting data are time series, the focus of this work was on one-dimensional CNNs.</w:t>
        </w:r>
      </w:ins>
      <w:ins w:id="1191" w:author="Tolulope Olugbenga" w:date="2021-12-22T21:20:00Z">
        <w:r w:rsidR="006237AA">
          <w:t xml:space="preserve"> </w:t>
        </w:r>
      </w:ins>
      <w:ins w:id="1192" w:author="Tolulope Olugbenga" w:date="2021-12-22T21:19:00Z">
        <w:r w:rsidR="006237AA">
          <w:fldChar w:fldCharType="begin"/>
        </w:r>
        <w:r w:rsidR="006237AA">
          <w:instrText xml:space="preserve"> REF _Ref91070238 \h </w:instrText>
        </w:r>
      </w:ins>
      <w:ins w:id="1193" w:author="Tolulope Olugbenga" w:date="2021-12-22T21:19:00Z">
        <w:r w:rsidR="006237AA">
          <w:fldChar w:fldCharType="separate"/>
        </w:r>
      </w:ins>
      <w:ins w:id="1194" w:author="Tolulope Olugbenga" w:date="2021-12-23T22:50:00Z">
        <w:r w:rsidR="00FB7758" w:rsidDel="00DE5B87">
          <w:t xml:space="preserve">Figure </w:t>
        </w:r>
        <w:r w:rsidR="00FB7758">
          <w:rPr>
            <w:noProof/>
          </w:rPr>
          <w:t>5</w:t>
        </w:r>
      </w:ins>
      <w:ins w:id="1195" w:author="Tolulope Olugbenga" w:date="2021-12-22T21:19:00Z">
        <w:r w:rsidR="006237AA">
          <w:fldChar w:fldCharType="end"/>
        </w:r>
        <w:r w:rsidR="006237AA" w:rsidRPr="006237AA">
          <w:t xml:space="preserve"> depicts the architecture of a one-dimensional CNN; we will go over the details and how each major layer works in the following paragraphs.</w:t>
        </w:r>
      </w:ins>
    </w:p>
    <w:p w14:paraId="6140A730" w14:textId="3FB0C5B7" w:rsidR="00EC4942" w:rsidDel="00DE5B87" w:rsidRDefault="002E3566" w:rsidP="00EC4942">
      <w:pPr>
        <w:keepNext/>
        <w:ind w:firstLine="288"/>
        <w:jc w:val="center"/>
        <w:rPr>
          <w:ins w:id="1196" w:author="Tolulope Olugbenga" w:date="2021-12-22T12:33:00Z"/>
        </w:rPr>
      </w:pPr>
      <w:ins w:id="1197" w:author="Tolulope Olugbenga" w:date="2021-12-22T12:55:00Z">
        <w:r>
          <w:rPr>
            <w:noProof/>
          </w:rPr>
          <w:drawing>
            <wp:inline distT="0" distB="0" distL="0" distR="0" wp14:anchorId="33386254" wp14:editId="36C890C4">
              <wp:extent cx="5219700" cy="2717165"/>
              <wp:effectExtent l="0" t="0" r="0"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ins>
    </w:p>
    <w:p w14:paraId="085AC989" w14:textId="0AE849C4" w:rsidR="00EC4942" w:rsidRDefault="00EC4942" w:rsidP="00EC4942">
      <w:pPr>
        <w:pStyle w:val="Caption"/>
        <w:jc w:val="center"/>
        <w:rPr>
          <w:ins w:id="1198" w:author="Tolulope Olugbenga" w:date="2021-12-22T13:30:00Z"/>
        </w:rPr>
      </w:pPr>
      <w:bookmarkStart w:id="1199" w:name="_Ref91070238"/>
      <w:bookmarkStart w:id="1200" w:name="_Toc91192316"/>
      <w:commentRangeStart w:id="1201"/>
      <w:commentRangeStart w:id="1202"/>
      <w:ins w:id="1203" w:author="Tolulope Olugbenga" w:date="2021-12-22T12:33:00Z">
        <w:r w:rsidDel="00DE5B87">
          <w:t xml:space="preserve">Figure </w:t>
        </w:r>
        <w:r w:rsidDel="00DE5B87">
          <w:rPr>
            <w:b w:val="0"/>
            <w:bCs w:val="0"/>
          </w:rPr>
          <w:fldChar w:fldCharType="begin"/>
        </w:r>
        <w:r w:rsidDel="00DE5B87">
          <w:instrText xml:space="preserve"> SEQ Figure \* ARABIC </w:instrText>
        </w:r>
        <w:r w:rsidDel="00DE5B87">
          <w:rPr>
            <w:b w:val="0"/>
            <w:bCs w:val="0"/>
          </w:rPr>
          <w:fldChar w:fldCharType="separate"/>
        </w:r>
      </w:ins>
      <w:ins w:id="1204" w:author="Tolulope Olugbenga" w:date="2021-12-23T22:50:00Z">
        <w:r w:rsidR="00FB7758">
          <w:rPr>
            <w:noProof/>
          </w:rPr>
          <w:t>5</w:t>
        </w:r>
      </w:ins>
      <w:ins w:id="1205" w:author="Tolulope Olugbenga" w:date="2021-12-22T12:33:00Z">
        <w:r w:rsidDel="00DE5B87">
          <w:rPr>
            <w:b w:val="0"/>
            <w:bCs w:val="0"/>
            <w:noProof/>
          </w:rPr>
          <w:fldChar w:fldCharType="end"/>
        </w:r>
        <w:bookmarkEnd w:id="1199"/>
        <w:r w:rsidDel="00DE5B87">
          <w:t xml:space="preserve"> – </w:t>
        </w:r>
        <w:r w:rsidRPr="00080ABC" w:rsidDel="00DE5B87">
          <w:t>A Simple One-Dimensional CNN's Architecture</w:t>
        </w:r>
        <w:commentRangeEnd w:id="1201"/>
        <w:r w:rsidDel="00DE5B87">
          <w:rPr>
            <w:rStyle w:val="CommentReference"/>
            <w:b w:val="0"/>
            <w:bCs w:val="0"/>
          </w:rPr>
          <w:commentReference w:id="1201"/>
        </w:r>
      </w:ins>
      <w:commentRangeEnd w:id="1202"/>
      <w:ins w:id="1206" w:author="Tolulope Olugbenga" w:date="2021-12-22T19:48:00Z">
        <w:r w:rsidR="00BA5826">
          <w:rPr>
            <w:rStyle w:val="CommentReference"/>
            <w:b w:val="0"/>
            <w:bCs w:val="0"/>
          </w:rPr>
          <w:commentReference w:id="1202"/>
        </w:r>
      </w:ins>
      <w:ins w:id="1207" w:author="Tolulope Olugbenga" w:date="2021-12-22T12:58:00Z">
        <w:r w:rsidR="002E3566">
          <w:t xml:space="preserve"> </w:t>
        </w:r>
        <w:r w:rsidR="002E3566">
          <w:fldChar w:fldCharType="begin" w:fldLock="1"/>
        </w:r>
      </w:ins>
      <w:r w:rsidR="00AF0AC2">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[147]","plainTextFormattedCitation":"[147]","previouslyFormattedCitation":"[147]"},"properties":{"noteIndex":0},"schema":"https://github.com/citation-style-language/schema/raw/master/csl-citation.json"}</w:instrText>
      </w:r>
      <w:r w:rsidR="002E3566">
        <w:fldChar w:fldCharType="separate"/>
      </w:r>
      <w:r w:rsidR="002E3566" w:rsidRPr="002E3566">
        <w:rPr>
          <w:b w:val="0"/>
          <w:noProof/>
        </w:rPr>
        <w:t>[147]</w:t>
      </w:r>
      <w:bookmarkEnd w:id="1200"/>
      <w:ins w:id="1208" w:author="Tolulope Olugbenga" w:date="2021-12-22T12:58:00Z">
        <w:r w:rsidR="002E3566">
          <w:fldChar w:fldCharType="end"/>
        </w:r>
      </w:ins>
    </w:p>
    <w:p w14:paraId="0A1A5ADB" w14:textId="423D3C06" w:rsidR="00961848" w:rsidRDefault="00850230" w:rsidP="00850230">
      <w:pPr>
        <w:ind w:firstLine="288"/>
        <w:rPr>
          <w:ins w:id="1209" w:author="Tolulope Olugbenga" w:date="2021-12-22T20:41:00Z"/>
        </w:rPr>
      </w:pPr>
      <w:ins w:id="1210" w:author="Tolulope Olugbenga" w:date="2021-12-22T21:21:00Z">
        <w:r w:rsidRPr="00850230">
          <w:t>CNN's network architecture is constructed in stages, with three major layers: convolutional, pooling, and fully connected.</w:t>
        </w:r>
      </w:ins>
      <w:ins w:id="1211" w:author="Tolulope Olugbenga" w:date="2021-12-22T21:10:00Z">
        <w:r w:rsidR="001F44D8" w:rsidRPr="001833DF">
          <w:t xml:space="preserve"> The first stage is made up of a convolutional layer and a pooling layer, which are usually stacked parallel to one another. The final stage is made up of fully connected layers that compute the final output of the previous pooling layer.</w:t>
        </w:r>
      </w:ins>
      <w:ins w:id="1212" w:author="Tolulope Olugbenga" w:date="2021-12-22T21:11:00Z">
        <w:r w:rsidR="001F44D8">
          <w:t xml:space="preserve"> </w:t>
        </w:r>
      </w:ins>
      <w:ins w:id="1213" w:author="Tolulope Olugbenga" w:date="2021-12-22T15:06:00Z">
        <w:r w:rsidR="00686B74" w:rsidRPr="00686B74">
          <w:t xml:space="preserve">The convolution mathematical operation is normally performed in the convolution layer. </w:t>
        </w:r>
      </w:ins>
      <w:ins w:id="1214" w:author="Tolulope Olugbenga" w:date="2021-12-22T20:00:00Z">
        <w:r w:rsidR="00ED7D66" w:rsidRPr="00ED7D66">
          <w:t xml:space="preserve">In this layer, convolution is achieved by repeatedly applying filters (also known as kernels) to the input data; in a one-dimensional CNN, </w:t>
        </w:r>
      </w:ins>
      <w:ins w:id="1215" w:author="Tolulope Olugbenga" w:date="2021-12-22T21:22:00Z">
        <w:r>
          <w:t>the</w:t>
        </w:r>
      </w:ins>
      <w:ins w:id="1216" w:author="Tolulope Olugbenga" w:date="2021-12-22T20:00:00Z">
        <w:r w:rsidR="00ED7D66" w:rsidRPr="00ED7D66">
          <w:t xml:space="preserve"> filter slides in one direction. </w:t>
        </w:r>
      </w:ins>
      <w:ins w:id="1217" w:author="Tolulope Olugbenga" w:date="2021-12-22T20:08:00Z">
        <w:r w:rsidR="00492B90" w:rsidRPr="00492B90">
          <w:t>The filter or kernel is a matrix that moves over the input data, performs the dot product with the sub-region of input data, and returns the matrix of dot products as the output.</w:t>
        </w:r>
        <w:r w:rsidR="00492B90">
          <w:t xml:space="preserve"> </w:t>
        </w:r>
      </w:ins>
    </w:p>
    <w:p w14:paraId="1466D5C9" w14:textId="6B6F25BD" w:rsidR="00686B74" w:rsidRDefault="00961848" w:rsidP="00961848">
      <w:pPr>
        <w:ind w:firstLine="288"/>
        <w:rPr>
          <w:ins w:id="1218" w:author="Tolulope Olugbenga" w:date="2021-12-22T15:06:00Z"/>
        </w:rPr>
      </w:pPr>
      <w:ins w:id="1219" w:author="Tolulope Olugbenga" w:date="2021-12-22T20:40:00Z">
        <w:r w:rsidRPr="00961848">
          <w:lastRenderedPageBreak/>
          <w:t xml:space="preserve">A CNN's feature maps capture the outcome of applying filters to input data. The purpose of creating a feature map for a specific input data set is to gain a better understanding of the features that our CNN detects. This process can generate multiple feature maps, as illustrated in </w:t>
        </w:r>
      </w:ins>
      <w:ins w:id="1220" w:author="Tolulope Olugbenga" w:date="2021-12-22T20:41:00Z">
        <w:r>
          <w:fldChar w:fldCharType="begin"/>
        </w:r>
        <w:r>
          <w:instrText xml:space="preserve"> REF _Ref91070238 \h </w:instrText>
        </w:r>
      </w:ins>
      <w:ins w:id="1221" w:author="Tolulope Olugbenga" w:date="2021-12-22T20:41:00Z">
        <w:r>
          <w:fldChar w:fldCharType="separate"/>
        </w:r>
      </w:ins>
      <w:ins w:id="1222" w:author="Tolulope Olugbenga" w:date="2021-12-23T22:50:00Z">
        <w:r w:rsidR="00FB7758" w:rsidDel="00DE5B87">
          <w:t xml:space="preserve">Figure </w:t>
        </w:r>
        <w:r w:rsidR="00FB7758">
          <w:rPr>
            <w:noProof/>
          </w:rPr>
          <w:t>5</w:t>
        </w:r>
      </w:ins>
      <w:ins w:id="1223" w:author="Tolulope Olugbenga" w:date="2021-12-22T20:41:00Z">
        <w:r>
          <w:fldChar w:fldCharType="end"/>
        </w:r>
      </w:ins>
      <w:ins w:id="1224" w:author="Tolulope Olugbenga" w:date="2021-12-22T20:40:00Z">
        <w:r w:rsidRPr="00961848">
          <w:t xml:space="preserve"> with five feature maps.</w:t>
        </w:r>
      </w:ins>
      <w:ins w:id="1225" w:author="Tolulope Olugbenga" w:date="2021-12-22T20:41:00Z">
        <w:r>
          <w:t xml:space="preserve"> </w:t>
        </w:r>
      </w:ins>
      <w:ins w:id="1226" w:author="Tolulope Olugbenga" w:date="2021-12-22T15:06:00Z">
        <w:r w:rsidR="00686B74" w:rsidRPr="00686B74">
          <w:t xml:space="preserve">The feature map values indicate the locations of the filter and similar patterns in the input </w:t>
        </w:r>
      </w:ins>
      <w:ins w:id="1227" w:author="Tolulope Olugbenga" w:date="2021-12-22T21:23:00Z">
        <w:r w:rsidR="00E241E3">
          <w:t>data</w:t>
        </w:r>
      </w:ins>
      <w:ins w:id="1228" w:author="Tolulope Olugbenga" w:date="2021-12-22T15:06:00Z">
        <w:r w:rsidR="00686B74" w:rsidRPr="00686B74">
          <w:t xml:space="preserve">. </w:t>
        </w:r>
      </w:ins>
      <w:ins w:id="1229" w:author="Tolulope Olugbenga" w:date="2021-12-23T12:14:00Z">
        <w:r w:rsidR="00124FBA" w:rsidRPr="00124FBA">
          <w:t>Each feature map unit is created by only using a local patch of the input, and each unit on the same feature map has the same trainable weight.</w:t>
        </w:r>
        <w:r w:rsidR="00124FBA">
          <w:t xml:space="preserve"> </w:t>
        </w:r>
      </w:ins>
      <w:ins w:id="1230" w:author="Tolulope Olugbenga" w:date="2021-12-22T21:24:00Z">
        <w:r w:rsidR="00E241E3" w:rsidRPr="00E241E3">
          <w:t>This weight matrix is also referred to as the kernel, filter, or filter-bank matrix.</w:t>
        </w:r>
      </w:ins>
      <w:ins w:id="1231" w:author="Tolulope Olugbenga" w:date="2021-12-22T15:06:00Z">
        <w:r w:rsidR="00686B74" w:rsidRPr="00686B74">
          <w:t xml:space="preserve"> </w:t>
        </w:r>
      </w:ins>
      <w:ins w:id="1232" w:author="Tolulope Olugbenga" w:date="2021-12-23T12:15:00Z">
        <w:r w:rsidR="00124FBA" w:rsidRPr="00124FBA">
          <w:t>Each matrix element in the convolution filter represents the weights that are being trained, and these weights have an effect on the extracted convolved features.</w:t>
        </w:r>
      </w:ins>
    </w:p>
    <w:p w14:paraId="29F8FDED" w14:textId="0577265B" w:rsidR="00686B74" w:rsidRDefault="00686B74" w:rsidP="003908C4">
      <w:pPr>
        <w:ind w:firstLine="288"/>
        <w:rPr>
          <w:ins w:id="1233" w:author="Tolulope Olugbenga" w:date="2021-12-22T15:07:00Z"/>
        </w:rPr>
      </w:pPr>
      <w:ins w:id="1234" w:author="Tolulope Olugbenga" w:date="2021-12-22T15:07:00Z">
        <w:r w:rsidRPr="00686B74">
          <w:t xml:space="preserve">CNNs benefit from the convolution layer when extracting a large number of features or patterns from the input. The number of filters in the layer, which the operator can specify, determines how many times the convolution process can be performed by a CNN. Each filter focuses on a distinct aspect of the input data. A CNN network may contain multiple convolutional layers. </w:t>
        </w:r>
      </w:ins>
      <w:ins w:id="1235" w:author="Tolulope Olugbenga" w:date="2021-12-23T12:19:00Z">
        <w:r w:rsidR="006122AB" w:rsidRPr="006122AB">
          <w:t xml:space="preserve">Because the convolutional layer can extract meaningful features from the input data, time series forecasting with CNNs may perform as well as or better than other forecasters and fully-connected ANNs. </w:t>
        </w:r>
      </w:ins>
      <w:ins w:id="1236" w:author="Tolulope Olugbenga" w:date="2021-12-23T12:20:00Z">
        <w:r w:rsidR="00BB64F4" w:rsidRPr="00BB64F4">
          <w:t>Without the convolutional layers, all of the information in these features would have to be manually extracted and fed into the model.</w:t>
        </w:r>
        <w:r w:rsidR="00BB64F4">
          <w:t xml:space="preserve"> </w:t>
        </w:r>
      </w:ins>
      <w:ins w:id="1237" w:author="Tolulope Olugbenga" w:date="2021-12-22T15:07:00Z">
        <w:r w:rsidRPr="00686B74">
          <w:t>This is also why the convolution layer is the first layer of the CNN; otherwise, the sequential relationships and similarities in the data will be lost.</w:t>
        </w:r>
      </w:ins>
    </w:p>
    <w:p w14:paraId="42745BA5" w14:textId="498A3CE4" w:rsidR="00100B7E" w:rsidRDefault="00686B74" w:rsidP="0012595A">
      <w:pPr>
        <w:ind w:firstLine="288"/>
        <w:rPr>
          <w:ins w:id="1238" w:author="Tolulope Olugbenga" w:date="2021-12-22T19:54:00Z"/>
        </w:rPr>
      </w:pPr>
      <w:ins w:id="1239" w:author="Tolulope Olugbenga" w:date="2021-12-22T15:09:00Z">
        <w:r w:rsidRPr="00686B74">
          <w:t xml:space="preserve">Following the creation of multiple or a single feature map by the convolution layer, the elements contained in the feature map are activated using a non-linear activation function, most commonly a rectified linear unit (ReLU). </w:t>
        </w:r>
      </w:ins>
      <w:ins w:id="1240" w:author="Tolulope Olugbenga" w:date="2021-12-23T12:22:00Z">
        <w:r w:rsidR="00BB64F4" w:rsidRPr="00BB64F4">
          <w:t xml:space="preserve">Because convolution is a linear process in and of itself, the ReLU activation function is widely used; non-linearity is introduced by </w:t>
        </w:r>
        <w:r w:rsidR="00BB64F4" w:rsidRPr="00BB64F4">
          <w:lastRenderedPageBreak/>
          <w:t>the piecewise linear activation functions used in the convolutional layers; ReLU functions are also easy to create and train because they behave similarly to linear functions.</w:t>
        </w:r>
      </w:ins>
      <w:ins w:id="1241" w:author="Tolulope Olugbenga" w:date="2021-12-22T20:43:00Z">
        <w:r w:rsidR="0012595A">
          <w:t xml:space="preserve"> </w:t>
        </w:r>
      </w:ins>
      <w:ins w:id="1242" w:author="Tolulope Olugbenga" w:date="2021-12-22T15:09:00Z">
        <w:r w:rsidRPr="00686B74">
          <w:t>When using non-linear activation functions, error propagation through multiple layers of a network frequently results in "vanishing gradient" issues, which prevent deep networks from learning effectively. This is avoided by employing an activation function with the same properties as a linear function.</w:t>
        </w:r>
      </w:ins>
    </w:p>
    <w:p w14:paraId="683FAC9E" w14:textId="6E072D46" w:rsidR="00A46550" w:rsidRDefault="00A46550" w:rsidP="00100B7E">
      <w:pPr>
        <w:ind w:firstLine="288"/>
        <w:rPr>
          <w:ins w:id="1243" w:author="Tolulope Olugbenga" w:date="2021-12-22T19:40:00Z"/>
        </w:rPr>
      </w:pPr>
      <w:ins w:id="1244" w:author="Tolulope Olugbenga" w:date="2021-12-22T19:40:00Z">
        <w:r w:rsidRPr="00A46550">
          <w:t xml:space="preserve">The following layer employs a pooling procedure to smooth and shrink the spatial dimensions of the resulting feature map. Pooling is an example of calculating the arithmetic mean or maximum of several values; the max pooling method is commonly used in CNN networks. Like a convolutional layer, a pooling layer only connects each output node to a local patch of input nodes. A single value represents the pool formed by the output of a specified pool of neighboring neurons in the preceding layer. In other words, the pooling layer aggregates responses from various areas to produce a single value. This means that the subsequent layer processes fewer inputs, increasing computing efficiency. As a result, the pooling layer reduces the neural network's complexity, lowering computational load during training and the likelihood of over-fitting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fldChar w:fldCharType="separate"/>
        </w:r>
        <w:r w:rsidRPr="00FE700A">
          <w:rPr>
            <w:noProof/>
          </w:rPr>
          <w:t>[121], [131]</w:t>
        </w:r>
        <w:r>
          <w:fldChar w:fldCharType="end"/>
        </w:r>
        <w:r w:rsidRPr="00A46550">
          <w:t xml:space="preserve">. Unlike a convolutional layer, the inputs are unweighted. </w:t>
        </w:r>
      </w:ins>
      <w:ins w:id="1245" w:author="Tolulope Olugbenga" w:date="2021-12-23T12:25:00Z">
        <w:r w:rsidR="003055E8" w:rsidRPr="003055E8">
          <w:t>The pattern representation in the input data becomes insensitive to smaller translations as a result of the pooling layers.</w:t>
        </w:r>
      </w:ins>
    </w:p>
    <w:p w14:paraId="5E768506" w14:textId="3739FB6F" w:rsidR="001833DF" w:rsidRDefault="00DE0795" w:rsidP="001F44D8">
      <w:pPr>
        <w:ind w:firstLine="288"/>
        <w:rPr>
          <w:ins w:id="1246" w:author="Tolulope Olugbenga" w:date="2021-12-22T19:43:00Z"/>
        </w:rPr>
      </w:pPr>
      <w:ins w:id="1247" w:author="Tolulope Olugbenga" w:date="2021-12-23T12:25:00Z">
        <w:r w:rsidRPr="001833DF">
          <w:t>The fully-connected layer of a CNN has the same structure as a fully-connected feed-forward ANN layer</w:t>
        </w:r>
        <w:r>
          <w:t xml:space="preserve">. </w:t>
        </w:r>
      </w:ins>
      <w:ins w:id="1248" w:author="Tolulope Olugbenga" w:date="2021-12-22T19:42:00Z">
        <w:r w:rsidR="001833DF" w:rsidRPr="001833DF">
          <w:t>The size and depth of the fully-connected part of the neural network model can be customized.</w:t>
        </w:r>
      </w:ins>
      <w:ins w:id="1249" w:author="Tolulope Olugbenga" w:date="2021-12-22T21:11:00Z">
        <w:r w:rsidR="001F44D8">
          <w:t xml:space="preserve"> </w:t>
        </w:r>
      </w:ins>
      <w:ins w:id="1250" w:author="Tolulope Olugbenga" w:date="2021-12-22T21:15:00Z">
        <w:r w:rsidR="001F44D8" w:rsidRPr="001F44D8">
          <w:t>All of the final CNN outputs are treated as features, which means they are treated equally and independently.</w:t>
        </w:r>
      </w:ins>
      <w:ins w:id="1251" w:author="Tolulope Olugbenga" w:date="2021-12-22T19:43:00Z">
        <w:r w:rsidR="001833DF" w:rsidRPr="001833DF">
          <w:t xml:space="preserve"> To generate the forecast, the fully connected layers combine the extracted features, and the neural network's output layer computes a </w:t>
        </w:r>
        <w:r w:rsidR="001833DF" w:rsidRPr="001833DF">
          <w:lastRenderedPageBreak/>
          <w:t xml:space="preserve">non-linear regression. Patterns discovered in feature maps are fed into the layers that follow. </w:t>
        </w:r>
      </w:ins>
      <w:ins w:id="1252" w:author="Tolulope Olugbenga" w:date="2021-12-23T12:27:00Z">
        <w:r w:rsidRPr="00DE0795">
          <w:t>The CNN recognizes electricity load demand behavior and changes in behavior over time based on the convolutional layer's discovery of position, intensity, frequency, and combinations of these patterns; this information is then used in the prediction computation.</w:t>
        </w:r>
      </w:ins>
    </w:p>
    <w:p w14:paraId="5B9F3B13" w14:textId="020E8467" w:rsidR="00BA63AB" w:rsidRDefault="00BA63AB" w:rsidP="00E35171">
      <w:pPr>
        <w:ind w:firstLine="288"/>
        <w:rPr>
          <w:moveTo w:id="1253" w:author="Tolulope Olugbenga" w:date="2021-12-22T15:26:00Z"/>
        </w:rPr>
      </w:pPr>
      <w:moveToRangeStart w:id="1254" w:author="Tolulope Olugbenga" w:date="2021-12-22T15:26:00Z" w:name="move91079218"/>
      <w:moveTo w:id="1255" w:author="Tolulope Olugbenga" w:date="2021-12-22T15:26:00Z">
        <w:del w:id="1256" w:author="Tolulope Olugbenga" w:date="2021-12-22T19:31:00Z">
          <w:r w:rsidRPr="000B5601" w:rsidDel="00DA79E1">
            <w:delText xml:space="preserve">The pooling layers that exist between the convolutional layers serve two functions. </w:delText>
          </w:r>
          <w:commentRangeStart w:id="1257"/>
          <w:r w:rsidRPr="000B5601" w:rsidDel="00DA79E1">
            <w:delText>To begin, they permit minor changes in element placement and appearance. This is significant because the distances and angles between features can differ between images of the same object.</w:delText>
          </w:r>
          <w:commentRangeEnd w:id="1257"/>
          <w:r w:rsidDel="00DA79E1">
            <w:rPr>
              <w:rStyle w:val="CommentReference"/>
            </w:rPr>
            <w:commentReference w:id="1257"/>
          </w:r>
          <w:r w:rsidRPr="000B5601" w:rsidDel="00DA79E1">
            <w:delText xml:space="preserve"> </w:delText>
          </w:r>
        </w:del>
        <w:del w:id="1258" w:author="Tolulope Olugbenga" w:date="2021-12-22T19:32:00Z">
          <w:r w:rsidRPr="000B5601" w:rsidDel="00DA79E1">
            <w:delText>The pooling layer also reduces the neural network's complexity, which reduces computational load during training and the likelihood of over-fitting</w:delText>
          </w:r>
          <w:r w:rsidDel="00DA79E1">
            <w:delText xml:space="preserve"> </w:delText>
          </w:r>
          <w:r w:rsidDel="00DA79E1">
            <w:fldChar w:fldCharType="begin" w:fldLock="1"/>
          </w:r>
          <w:r w:rsidRPr="001833DF" w:rsidDel="00DA79E1">
            <w:del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delInstrText>
          </w:r>
          <w:r w:rsidDel="00DA79E1">
            <w:fldChar w:fldCharType="separate"/>
          </w:r>
          <w:r w:rsidRPr="00DA79E1" w:rsidDel="00DA79E1">
            <w:rPr>
              <w:noProof/>
            </w:rPr>
            <w:delText>[121], [131]</w:delText>
          </w:r>
          <w:r w:rsidDel="00DA79E1">
            <w:fldChar w:fldCharType="end"/>
          </w:r>
          <w:r w:rsidRPr="00DC79F3" w:rsidDel="00DA79E1">
            <w:delText>.</w:delText>
          </w:r>
        </w:del>
      </w:moveTo>
      <w:ins w:id="1259" w:author="Tolulope Olugbenga" w:date="2021-12-22T19:44:00Z">
        <w:r w:rsidR="001833DF" w:rsidRPr="001833DF">
          <w:t xml:space="preserve"> In a nutshell, CNNs differ from fully-connected feed-forward networks in three ways: sparse interactions, parameter sharing, and equivariant representations. In contrast to traditional neural networks, where each layer's input interacts with each layer's output, CNNs have sparse interaction between neurons. Furthermore, in contrast to fully-connected layers, where the weights are independent of each other, each output node of a feature map shares the same weights in convolutional layers. Because of the shared parameters, the convolutional layers are equivariant to feature translation in the input.</w:t>
        </w:r>
      </w:ins>
      <w:ins w:id="1260" w:author="Tolulope Olugbenga" w:date="2021-12-23T12:33:00Z">
        <w:r w:rsidR="00666CCE">
          <w:t xml:space="preserve"> </w:t>
        </w:r>
      </w:ins>
      <w:ins w:id="1261" w:author="Tolulope Olugbenga" w:date="2021-12-22T19:44:00Z">
        <w:r w:rsidR="001833DF" w:rsidRPr="001833DF">
          <w:t>However, CNN training works similarly to fully connected ANNs.</w:t>
        </w:r>
      </w:ins>
      <w:ins w:id="1262" w:author="Tolulope Olugbenga" w:date="2021-12-22T15:39:00Z">
        <w:r w:rsidR="00E35171" w:rsidRPr="00FF22D5">
          <w:t xml:space="preserve"> </w:t>
        </w:r>
      </w:ins>
    </w:p>
    <w:moveToRangeEnd w:id="1254"/>
    <w:p w14:paraId="64258644" w14:textId="7D5AC90B" w:rsidR="00280C4F" w:rsidDel="00A12DC4" w:rsidRDefault="00421202" w:rsidP="00597C3B">
      <w:pPr>
        <w:ind w:firstLine="288"/>
        <w:rPr>
          <w:del w:id="1263" w:author="Tolulope Olugbenga" w:date="2021-12-22T13:32:00Z"/>
        </w:rPr>
      </w:pPr>
      <w:del w:id="1264" w:author="Tolulope Olugbenga" w:date="2021-12-22T13:32:00Z">
        <w:r w:rsidRPr="00421202" w:rsidDel="00A12DC4">
          <w:delText xml:space="preserve">Modern CNNs are almost entirely used in image processing, specifically image and pattern recognition. As a result, their input is a two-dimensional array, or three two-dimensional arrays for a color image. Each pixel in the image corresponds to a value in the input array. </w:delText>
        </w:r>
        <w:commentRangeStart w:id="1265"/>
        <w:r w:rsidR="00280C4F" w:rsidRPr="00280C4F" w:rsidDel="00A12DC4">
          <w:delText>The CNN explanation that follows is for two-dimensional data, but it can be easily abstracted for one-dimensional data, as shown in subsection 2.4.1.2.1.</w:delText>
        </w:r>
        <w:commentRangeEnd w:id="1265"/>
        <w:r w:rsidR="005A0A15" w:rsidDel="00A12DC4">
          <w:rPr>
            <w:rStyle w:val="CommentReference"/>
          </w:rPr>
          <w:commentReference w:id="1265"/>
        </w:r>
      </w:del>
    </w:p>
    <w:p w14:paraId="1FF8A58E" w14:textId="0EE67736" w:rsidR="00597C3B" w:rsidDel="008047AA" w:rsidRDefault="00597C3B" w:rsidP="00597C3B">
      <w:pPr>
        <w:ind w:firstLine="288"/>
        <w:rPr>
          <w:del w:id="1266" w:author="Tolulope Olugbenga" w:date="2021-12-22T13:49:00Z"/>
        </w:rPr>
      </w:pPr>
      <w:del w:id="1267" w:author="Tolulope Olugbenga" w:date="2021-12-22T13:49:00Z">
        <w:r w:rsidRPr="00597C3B" w:rsidDel="008047AA">
          <w:delText xml:space="preserve">Convolutional networks are typically composed of three layers: </w:delText>
        </w:r>
        <w:commentRangeStart w:id="1268"/>
        <w:r w:rsidRPr="00597C3B" w:rsidDel="008047AA">
          <w:delText xml:space="preserve">convolutional, sampling, and fully connected. </w:delText>
        </w:r>
        <w:commentRangeEnd w:id="1268"/>
        <w:r w:rsidR="00936757" w:rsidDel="008047AA">
          <w:rPr>
            <w:rStyle w:val="CommentReference"/>
          </w:rPr>
          <w:commentReference w:id="1268"/>
        </w:r>
        <w:r w:rsidRPr="00597C3B" w:rsidDel="008047AA">
          <w:delText xml:space="preserve">By processing input with </w:delText>
        </w:r>
        <w:commentRangeStart w:id="1269"/>
        <w:r w:rsidRPr="00597C3B" w:rsidDel="008047AA">
          <w:delText>kernels</w:delText>
        </w:r>
        <w:commentRangeEnd w:id="1269"/>
        <w:r w:rsidR="00936757" w:rsidDel="008047AA">
          <w:rPr>
            <w:rStyle w:val="CommentReference"/>
          </w:rPr>
          <w:commentReference w:id="1269"/>
        </w:r>
        <w:r w:rsidRPr="00597C3B" w:rsidDel="008047AA">
          <w:delText xml:space="preserve">, it generates a two-dimensional feature map, also known as an activation map. </w:delText>
        </w:r>
        <w:commentRangeStart w:id="1270"/>
        <w:r w:rsidRPr="00597C3B" w:rsidDel="008047AA">
          <w:delText>Each feature map unit is created by only using a local patch of the input array</w:delText>
        </w:r>
        <w:commentRangeEnd w:id="1270"/>
        <w:r w:rsidR="00936757" w:rsidDel="008047AA">
          <w:rPr>
            <w:rStyle w:val="CommentReference"/>
          </w:rPr>
          <w:commentReference w:id="1270"/>
        </w:r>
        <w:r w:rsidRPr="00597C3B" w:rsidDel="008047AA">
          <w:delText xml:space="preserve">. The trainable weight of each unit on the same feature map is the same. The number of weights connected to each neuron, and thus the number of input nodes, is typically much smaller than the total number of inputs. The kernel, filter, or filter-bank is the name given to this </w:delText>
        </w:r>
        <w:commentRangeStart w:id="1271"/>
        <w:r w:rsidRPr="00597C3B" w:rsidDel="008047AA">
          <w:delText>weight matrix</w:delText>
        </w:r>
        <w:commentRangeEnd w:id="1271"/>
        <w:r w:rsidR="00936757" w:rsidDel="008047AA">
          <w:rPr>
            <w:rStyle w:val="CommentReference"/>
          </w:rPr>
          <w:commentReference w:id="1271"/>
        </w:r>
        <w:r w:rsidRPr="00597C3B" w:rsidDel="008047AA">
          <w:delText xml:space="preserve">. The receptive field is made up of </w:delText>
        </w:r>
        <w:commentRangeStart w:id="1272"/>
        <w:r w:rsidRPr="00597C3B" w:rsidDel="008047AA">
          <w:delText>these sparse connections</w:delText>
        </w:r>
        <w:commentRangeEnd w:id="1272"/>
        <w:r w:rsidR="00936757" w:rsidDel="008047AA">
          <w:rPr>
            <w:rStyle w:val="CommentReference"/>
          </w:rPr>
          <w:commentReference w:id="1272"/>
        </w:r>
        <w:r w:rsidRPr="00597C3B" w:rsidDel="008047AA">
          <w:delText xml:space="preserve">. As illustrated in </w:delText>
        </w:r>
        <w:r w:rsidR="009860D7" w:rsidDel="008047AA">
          <w:fldChar w:fldCharType="begin"/>
        </w:r>
        <w:r w:rsidR="009860D7" w:rsidRPr="00E35171" w:rsidDel="008047AA">
          <w:delInstrText xml:space="preserve"> REF _Ref90729139 \h </w:delInstrText>
        </w:r>
        <w:r w:rsidR="009860D7" w:rsidDel="008047AA">
          <w:fldChar w:fldCharType="separate"/>
        </w:r>
      </w:del>
      <w:del w:id="1273" w:author="Tolulope Olugbenga" w:date="2021-12-22T12:56:00Z">
        <w:r w:rsidR="00CA61ED" w:rsidRPr="008047AA" w:rsidDel="002E3566">
          <w:delText xml:space="preserve">Figure </w:delText>
        </w:r>
        <w:r w:rsidR="00CA61ED" w:rsidRPr="008047AA" w:rsidDel="002E3566">
          <w:rPr>
            <w:noProof/>
          </w:rPr>
          <w:delText>5</w:delText>
        </w:r>
      </w:del>
      <w:del w:id="1274" w:author="Tolulope Olugbenga" w:date="2021-12-22T13:49:00Z">
        <w:r w:rsidR="009860D7" w:rsidDel="008047AA">
          <w:fldChar w:fldCharType="end"/>
        </w:r>
        <w:r w:rsidRPr="00597C3B" w:rsidDel="008047AA">
          <w:delText xml:space="preserve">, each feature map value represents a subset of input values within its receptive field. The neurons are also completely interconnected. Multiple kernels can be used in a convolutional layer, resulting in multiple feature maps. The output is created by stacking the resulting </w:delText>
        </w:r>
        <w:commentRangeStart w:id="1275"/>
        <w:r w:rsidRPr="00597C3B" w:rsidDel="008047AA">
          <w:delText xml:space="preserve">depth dimension </w:delText>
        </w:r>
        <w:commentRangeEnd w:id="1275"/>
        <w:r w:rsidR="00936757" w:rsidDel="008047AA">
          <w:rPr>
            <w:rStyle w:val="CommentReference"/>
          </w:rPr>
          <w:commentReference w:id="1275"/>
        </w:r>
        <w:r w:rsidRPr="00597C3B" w:rsidDel="008047AA">
          <w:delText>feature maps</w:delText>
        </w:r>
        <w:r w:rsidDel="008047AA">
          <w:delText>.</w:delText>
        </w:r>
      </w:del>
    </w:p>
    <w:p w14:paraId="057BAD4C" w14:textId="5B6B76F2" w:rsidR="002950B9" w:rsidDel="00E10E38" w:rsidRDefault="002950B9" w:rsidP="002950B9">
      <w:pPr>
        <w:keepNext/>
        <w:ind w:firstLine="288"/>
        <w:jc w:val="center"/>
        <w:rPr>
          <w:del w:id="1276" w:author="Tolulope Olugbenga" w:date="2021-12-22T15:04:00Z"/>
        </w:rPr>
      </w:pPr>
      <w:del w:id="1277" w:author="Tolulope Olugbenga" w:date="2021-12-22T15:04:00Z">
        <w:r w:rsidDel="00E10E38">
          <w:rPr>
            <w:noProof/>
          </w:rPr>
          <w:drawing>
            <wp:inline distT="0" distB="0" distL="0" distR="0" wp14:anchorId="553F4EA1" wp14:editId="075EBD8C">
              <wp:extent cx="1200150" cy="127288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2485" cy="1275363"/>
                      </a:xfrm>
                      <a:prstGeom prst="rect">
                        <a:avLst/>
                      </a:prstGeom>
                      <a:noFill/>
                      <a:ln>
                        <a:noFill/>
                      </a:ln>
                    </pic:spPr>
                  </pic:pic>
                </a:graphicData>
              </a:graphic>
            </wp:inline>
          </w:drawing>
        </w:r>
      </w:del>
    </w:p>
    <w:p w14:paraId="33684822" w14:textId="1D127075" w:rsidR="00CE70C4" w:rsidDel="00E10E38" w:rsidRDefault="002950B9" w:rsidP="002950B9">
      <w:pPr>
        <w:pStyle w:val="Caption"/>
        <w:jc w:val="center"/>
        <w:rPr>
          <w:del w:id="1278" w:author="Tolulope Olugbenga" w:date="2021-12-22T15:04:00Z"/>
        </w:rPr>
      </w:pPr>
      <w:bookmarkStart w:id="1279" w:name="_Ref90729139"/>
      <w:del w:id="1280" w:author="Tolulope Olugbenga" w:date="2021-12-22T15:04:00Z">
        <w:r w:rsidDel="00E10E38">
          <w:delText xml:space="preserve">Figure </w:delText>
        </w:r>
        <w:r w:rsidR="009077C7" w:rsidDel="00E10E38">
          <w:fldChar w:fldCharType="begin"/>
        </w:r>
        <w:r w:rsidR="009077C7" w:rsidDel="00E10E38">
          <w:delInstrText xml:space="preserve"> SEQ Figure \* ARABIC </w:delInstrText>
        </w:r>
        <w:r w:rsidR="009077C7" w:rsidDel="00E10E38">
          <w:fldChar w:fldCharType="separate"/>
        </w:r>
      </w:del>
      <w:del w:id="1281" w:author="Tolulope Olugbenga" w:date="2021-12-22T12:56:00Z">
        <w:r w:rsidR="00CA61ED" w:rsidDel="002E3566">
          <w:rPr>
            <w:noProof/>
          </w:rPr>
          <w:delText>5</w:delText>
        </w:r>
      </w:del>
      <w:del w:id="1282" w:author="Tolulope Olugbenga" w:date="2021-12-22T15:04:00Z">
        <w:r w:rsidR="009077C7" w:rsidDel="00E10E38">
          <w:rPr>
            <w:noProof/>
          </w:rPr>
          <w:fldChar w:fldCharType="end"/>
        </w:r>
        <w:bookmarkEnd w:id="1279"/>
        <w:r w:rsidDel="00E10E38">
          <w:delText xml:space="preserve"> - </w:delText>
        </w:r>
        <w:r w:rsidRPr="002950B9" w:rsidDel="00E10E38">
          <w:delText>The Receptive Field of a CNN on a Small Exemplary Convolutional Layer</w:delText>
        </w:r>
      </w:del>
    </w:p>
    <w:p w14:paraId="61D2243F" w14:textId="02CC7790" w:rsidR="009860D7" w:rsidDel="00E10E38" w:rsidRDefault="009860D7" w:rsidP="004603EB">
      <w:pPr>
        <w:ind w:firstLine="288"/>
        <w:rPr>
          <w:del w:id="1283" w:author="Tolulope Olugbenga" w:date="2021-12-22T15:04:00Z"/>
        </w:rPr>
      </w:pPr>
      <w:del w:id="1284" w:author="Tolulope Olugbenga" w:date="2021-12-22T15:04:00Z">
        <w:r w:rsidDel="00E10E38">
          <w:fldChar w:fldCharType="begin"/>
        </w:r>
        <w:r w:rsidDel="00E10E38">
          <w:delInstrText xml:space="preserve"> REF _Ref90729139 \h </w:delInstrText>
        </w:r>
        <w:r w:rsidDel="00E10E38">
          <w:fldChar w:fldCharType="separate"/>
        </w:r>
      </w:del>
      <w:del w:id="1285" w:author="Tolulope Olugbenga" w:date="2021-12-22T12:56:00Z">
        <w:r w:rsidR="00CA61ED" w:rsidDel="002E3566">
          <w:delText xml:space="preserve">Figure </w:delText>
        </w:r>
        <w:r w:rsidR="00CA61ED" w:rsidDel="002E3566">
          <w:rPr>
            <w:noProof/>
          </w:rPr>
          <w:delText>5</w:delText>
        </w:r>
      </w:del>
      <w:del w:id="1286" w:author="Tolulope Olugbenga" w:date="2021-12-22T15:04:00Z">
        <w:r w:rsidDel="00E10E38">
          <w:fldChar w:fldCharType="end"/>
        </w:r>
        <w:r w:rsidRPr="009860D7" w:rsidDel="00E10E38">
          <w:delText xml:space="preserve"> depicts the two-dimensional input to the convolutional layer in blue and the resulting feature map in green. When using a 3x3 kernel, the darker area of the input represents the feature map's darker value. With each convolutional layer, the receptive fields become larger. This scheme is based on the observation that adjacent values in images and arrays are frequently highly correlated. Patterns and motifs are created by combining them. These patterns, however, can appear anywhere in the input array. By applying a filter to the entire input image, it can detect the same pattern in every part of the image. Because the filtering operation is </w:delText>
        </w:r>
        <w:commentRangeStart w:id="1287"/>
        <w:r w:rsidRPr="009860D7" w:rsidDel="00E10E38">
          <w:delText xml:space="preserve">discrete convolution </w:delText>
        </w:r>
        <w:commentRangeEnd w:id="1287"/>
        <w:r w:rsidR="00936757" w:rsidDel="00E10E38">
          <w:rPr>
            <w:rStyle w:val="CommentReference"/>
          </w:rPr>
          <w:commentReference w:id="1287"/>
        </w:r>
        <w:r w:rsidRPr="009860D7" w:rsidDel="00E10E38">
          <w:delText xml:space="preserve">of the input with the filter, a </w:delText>
        </w:r>
        <w:commentRangeStart w:id="1288"/>
        <w:r w:rsidRPr="009860D7" w:rsidDel="00E10E38">
          <w:delText>convolutional layer is appropriate</w:delText>
        </w:r>
        <w:commentRangeEnd w:id="1288"/>
        <w:r w:rsidR="00936757" w:rsidDel="00E10E38">
          <w:rPr>
            <w:rStyle w:val="CommentReference"/>
          </w:rPr>
          <w:commentReference w:id="1288"/>
        </w:r>
        <w:r w:rsidRPr="009860D7" w:rsidDel="00E10E38">
          <w:delText>. The feature map values indicate where the kernel and similar patterns appear in the input array.</w:delText>
        </w:r>
      </w:del>
    </w:p>
    <w:p w14:paraId="3AECB532" w14:textId="20216921" w:rsidR="00C80ED6" w:rsidDel="00B330E3" w:rsidRDefault="003874A8" w:rsidP="000B5601">
      <w:pPr>
        <w:ind w:firstLine="288"/>
        <w:rPr>
          <w:del w:id="1289" w:author="Tolulope Olugbenga" w:date="2021-12-22T15:31:00Z"/>
        </w:rPr>
      </w:pPr>
      <w:del w:id="1290" w:author="Tolulope Olugbenga" w:date="2021-12-22T15:25:00Z">
        <w:r w:rsidDel="00BA63AB">
          <w:delText>S</w:delText>
        </w:r>
        <w:r w:rsidR="009860D7" w:rsidRPr="009860D7" w:rsidDel="00BA63AB">
          <w:delText xml:space="preserve">patial dimensionality </w:delText>
        </w:r>
        <w:r w:rsidDel="00BA63AB">
          <w:delText>can be</w:delText>
        </w:r>
        <w:r w:rsidR="009860D7" w:rsidRPr="009860D7" w:rsidDel="00BA63AB">
          <w:delText xml:space="preserve"> reduced by </w:delText>
        </w:r>
        <w:r w:rsidDel="00BA63AB">
          <w:delText>including a</w:delText>
        </w:r>
        <w:r w:rsidRPr="009860D7" w:rsidDel="00BA63AB">
          <w:delText xml:space="preserve"> </w:delText>
        </w:r>
        <w:r w:rsidR="009860D7" w:rsidRPr="009860D7" w:rsidDel="00BA63AB">
          <w:delText xml:space="preserve">pooling layer. Calculating the arithmetic mean or maximum of several values is an example of pooling. A pooling layer, like a convolutional layer, only connects each output node to a local two-dimensional patch of input nodes. In contrast to a convolutional layer, the inputs are unweighted. Depending on the stride size (or step size) and </w:delText>
        </w:r>
        <w:commentRangeStart w:id="1291"/>
        <w:r w:rsidR="009860D7" w:rsidRPr="009860D7" w:rsidDel="00BA63AB">
          <w:delText>padding method</w:delText>
        </w:r>
        <w:commentRangeEnd w:id="1291"/>
        <w:r w:rsidDel="00BA63AB">
          <w:rPr>
            <w:rStyle w:val="CommentReference"/>
          </w:rPr>
          <w:commentReference w:id="1291"/>
        </w:r>
        <w:r w:rsidR="009860D7" w:rsidRPr="009860D7" w:rsidDel="00BA63AB">
          <w:delText xml:space="preserve">, </w:delText>
        </w:r>
        <w:commentRangeStart w:id="1292"/>
        <w:r w:rsidR="009860D7" w:rsidRPr="009860D7" w:rsidDel="00BA63AB">
          <w:delText>pooling layers can reduce input dimensionality</w:delText>
        </w:r>
        <w:commentRangeEnd w:id="1292"/>
        <w:r w:rsidR="00C10348" w:rsidDel="00BA63AB">
          <w:rPr>
            <w:rStyle w:val="CommentReference"/>
          </w:rPr>
          <w:commentReference w:id="1292"/>
        </w:r>
        <w:r w:rsidR="009860D7" w:rsidRPr="009860D7" w:rsidDel="00BA63AB">
          <w:delText xml:space="preserve">. By pooling layers, the pattern representation becomes insensitive to small translations. </w:delText>
        </w:r>
      </w:del>
      <w:commentRangeStart w:id="1293"/>
      <w:del w:id="1294" w:author="Tolulope Olugbenga" w:date="2021-12-22T15:31:00Z">
        <w:r w:rsidR="000A1C5F" w:rsidRPr="000A1C5F" w:rsidDel="00B330E3">
          <w:delText>The structure of a CNN's fully-connected layer is the same as that of a fully-connected feed-forward ANN layer</w:delText>
        </w:r>
        <w:commentRangeEnd w:id="1293"/>
        <w:r w:rsidR="00C10348" w:rsidDel="00B330E3">
          <w:rPr>
            <w:rStyle w:val="CommentReference"/>
          </w:rPr>
          <w:commentReference w:id="1293"/>
        </w:r>
        <w:r w:rsidR="000A1C5F" w:rsidRPr="000A1C5F" w:rsidDel="00B330E3">
          <w:delText>.</w:delText>
        </w:r>
      </w:del>
    </w:p>
    <w:p w14:paraId="2B5C9357" w14:textId="202AF148" w:rsidR="00DC79F3" w:rsidDel="00B330E3" w:rsidRDefault="000B5601" w:rsidP="000B5601">
      <w:pPr>
        <w:ind w:firstLine="288"/>
        <w:rPr>
          <w:del w:id="1295" w:author="Tolulope Olugbenga" w:date="2021-12-22T15:31:00Z"/>
        </w:rPr>
      </w:pPr>
      <w:commentRangeStart w:id="1296"/>
      <w:del w:id="1297" w:author="Tolulope Olugbenga" w:date="2021-12-22T15:31:00Z">
        <w:r w:rsidRPr="000B5601" w:rsidDel="00B330E3">
          <w:delText>The CNN network architecture is staged</w:delText>
        </w:r>
        <w:commentRangeEnd w:id="1296"/>
        <w:r w:rsidR="00C10348" w:rsidDel="00B330E3">
          <w:rPr>
            <w:rStyle w:val="CommentReference"/>
          </w:rPr>
          <w:commentReference w:id="1296"/>
        </w:r>
        <w:r w:rsidRPr="000B5601" w:rsidDel="00B330E3">
          <w:delText xml:space="preserve">. The first stage consists of a convolutional layer and a pooling layer. Those stages are typically stacked parallel to one another. The final stage is made up of fully connected layers. These layers compute the previous pooling layer's final output. </w:delText>
        </w:r>
      </w:del>
      <w:moveFromRangeStart w:id="1298" w:author="Tolulope Olugbenga" w:date="2021-12-22T15:26:00Z" w:name="move91079218"/>
      <w:moveFrom w:id="1299" w:author="Tolulope Olugbenga" w:date="2021-12-22T15:26:00Z">
        <w:del w:id="1300" w:author="Tolulope Olugbenga" w:date="2021-12-22T15:31:00Z">
          <w:r w:rsidRPr="000B5601" w:rsidDel="00B330E3">
            <w:delText xml:space="preserve">The pooling layers that exist between the convolutional layers serve two functions. </w:delText>
          </w:r>
          <w:commentRangeStart w:id="1301"/>
          <w:r w:rsidRPr="000B5601" w:rsidDel="00B330E3">
            <w:delText>To begin, they permit minor changes in element placement and appearance. This is significant because the distances and angles between features can differ between images of the same object.</w:delText>
          </w:r>
          <w:commentRangeEnd w:id="1301"/>
          <w:r w:rsidR="00C10348" w:rsidDel="00B330E3">
            <w:rPr>
              <w:rStyle w:val="CommentReference"/>
            </w:rPr>
            <w:commentReference w:id="1301"/>
          </w:r>
          <w:r w:rsidRPr="000B5601" w:rsidDel="00B330E3">
            <w:delText xml:space="preserve"> The pooling layer also reduces the neural network's complexity, which reduces computational load during training and the likelihood of over-fitting</w:delText>
          </w:r>
          <w:r w:rsidR="00FE700A" w:rsidDel="00B330E3">
            <w:delText xml:space="preserve"> </w:delText>
          </w:r>
          <w:r w:rsidR="00FE700A" w:rsidDel="00B330E3">
            <w:fldChar w:fldCharType="begin" w:fldLock="1"/>
          </w:r>
          <w:r w:rsidR="00060304" w:rsidRPr="00BA63AB" w:rsidDel="00B330E3">
            <w:del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delInstrText>
          </w:r>
          <w:r w:rsidR="00FE700A" w:rsidDel="00B330E3">
            <w:fldChar w:fldCharType="separate"/>
          </w:r>
          <w:r w:rsidR="00FE700A" w:rsidRPr="00BA63AB" w:rsidDel="00B330E3">
            <w:rPr>
              <w:noProof/>
            </w:rPr>
            <w:delText>[121], [131]</w:delText>
          </w:r>
          <w:r w:rsidR="00FE700A" w:rsidDel="00B330E3">
            <w:fldChar w:fldCharType="end"/>
          </w:r>
          <w:r w:rsidR="00DC79F3" w:rsidRPr="00DC79F3" w:rsidDel="00B330E3">
            <w:delText>.</w:delText>
          </w:r>
        </w:del>
      </w:moveFrom>
      <w:moveFromRangeEnd w:id="1298"/>
    </w:p>
    <w:p w14:paraId="485C08F4" w14:textId="671A6F42" w:rsidR="00AB25C5" w:rsidDel="00E35171" w:rsidRDefault="00BB22CC" w:rsidP="00B66982">
      <w:pPr>
        <w:ind w:firstLine="288"/>
        <w:rPr>
          <w:del w:id="1302" w:author="Tolulope Olugbenga" w:date="2021-12-22T15:40:00Z"/>
        </w:rPr>
      </w:pPr>
      <w:del w:id="1303" w:author="Tolulope Olugbenga" w:date="2021-12-22T15:40:00Z">
        <w:r w:rsidRPr="00BB22CC" w:rsidDel="00E35171">
          <w:delText xml:space="preserve">In short, CNNs are distinguished from fully connected feed-forward networks by their </w:delText>
        </w:r>
        <w:commentRangeStart w:id="1304"/>
        <w:r w:rsidRPr="00BB22CC" w:rsidDel="00E35171">
          <w:delText>sparse interactions, parameter sharing, and equivariant representations</w:delText>
        </w:r>
        <w:commentRangeEnd w:id="1304"/>
        <w:r w:rsidR="00C10348" w:rsidDel="00E35171">
          <w:rPr>
            <w:rStyle w:val="CommentReference"/>
          </w:rPr>
          <w:commentReference w:id="1304"/>
        </w:r>
        <w:r w:rsidRPr="00BB22CC" w:rsidDel="00E35171">
          <w:delText xml:space="preserve">. Because of these characteristics, they are ideal for image processing. </w:delText>
        </w:r>
        <w:commentRangeStart w:id="1305"/>
        <w:r w:rsidRPr="00BB22CC" w:rsidDel="00E35171">
          <w:delText>Unlike traditional neural networks, where each layer's input interacts with its output, CNNs have sparse inter-neuronal interaction</w:delText>
        </w:r>
        <w:commentRangeEnd w:id="1305"/>
        <w:r w:rsidR="00C10348" w:rsidDel="00E35171">
          <w:rPr>
            <w:rStyle w:val="CommentReference"/>
          </w:rPr>
          <w:commentReference w:id="1305"/>
        </w:r>
        <w:r w:rsidRPr="00BB22CC" w:rsidDel="00E35171">
          <w:delText>. In contrast to fully connected layers, the output nodes of feature maps in convolutional layers share the same weights. Because of the shared parameters, the convolutional layers are input feature translation equivariant. They are not equivariant to rotation or scale change.</w:delText>
        </w:r>
        <w:r w:rsidR="00C14DC8" w:rsidDel="00E35171">
          <w:delText xml:space="preserve"> </w:delText>
        </w:r>
        <w:r w:rsidR="00C14DC8" w:rsidRPr="00C14DC8" w:rsidDel="00E35171">
          <w:delText>However, CNN training works similarly to fully connected ANN networks</w:delText>
        </w:r>
        <w:r w:rsidR="00FF22D5" w:rsidRPr="00FF22D5" w:rsidDel="00E35171">
          <w:delText xml:space="preserve">. </w:delText>
        </w:r>
      </w:del>
    </w:p>
    <w:p w14:paraId="4E13806B" w14:textId="3685220A" w:rsidR="00280C4F" w:rsidDel="00EC4942" w:rsidRDefault="00280C4F" w:rsidP="00280C4F">
      <w:pPr>
        <w:pStyle w:val="Heading5"/>
        <w:rPr>
          <w:del w:id="1306" w:author="Tolulope Olugbenga" w:date="2021-12-22T12:32:00Z"/>
        </w:rPr>
      </w:pPr>
      <w:commentRangeStart w:id="1307"/>
      <w:del w:id="1308" w:author="Tolulope Olugbenga" w:date="2021-12-22T12:32:00Z">
        <w:r w:rsidDel="00EC4942">
          <w:delText>2.4.1.2.1 One Dimensional CNNs</w:delText>
        </w:r>
        <w:commentRangeEnd w:id="1307"/>
        <w:r w:rsidR="009F41C8" w:rsidDel="00EC4942">
          <w:rPr>
            <w:rStyle w:val="CommentReference"/>
            <w:b w:val="0"/>
            <w:bCs w:val="0"/>
            <w:iCs w:val="0"/>
          </w:rPr>
          <w:commentReference w:id="1307"/>
        </w:r>
      </w:del>
    </w:p>
    <w:p w14:paraId="5D32591E" w14:textId="73C17980" w:rsidR="00280C4F" w:rsidRPr="002D738C" w:rsidDel="00EC4942" w:rsidRDefault="00D66B07" w:rsidP="00280C4F">
      <w:pPr>
        <w:ind w:firstLine="288"/>
        <w:rPr>
          <w:del w:id="1309" w:author="Tolulope Olugbenga" w:date="2021-12-22T12:32:00Z"/>
        </w:rPr>
      </w:pPr>
      <w:del w:id="1310" w:author="Tolulope Olugbenga" w:date="2021-12-22T12:32:00Z">
        <w:r w:rsidRPr="00D66B07" w:rsidDel="00EC4942">
          <w:delText>To create electricity load forecasts using CNNs, the classic CNN structure with two-dimensional inputs and filter banks is adapted for the one-dimensional case with time series data.</w:delText>
        </w:r>
        <w:r w:rsidDel="00EC4942">
          <w:delText xml:space="preserve"> </w:delText>
        </w:r>
        <w:r w:rsidR="00280C4F" w:rsidRPr="002D738C" w:rsidDel="00EC4942">
          <w:delText xml:space="preserve">A one-dimensional time series is used as input for electricity load forecasting. Filter banks and pooling operators must therefore be one-dimensional. The last stage is identical to a two-dimensional input. It consists of fully connected layers that combine data and compute the output. </w:delText>
        </w:r>
        <w:commentRangeStart w:id="1311"/>
        <w:r w:rsidR="00280C4F" w:rsidRPr="002D738C" w:rsidDel="00EC4942">
          <w:delText xml:space="preserve">Because the convolutional layer can extract meaningful features, time series forecasting with CNNs should perform as well as or better than other </w:delText>
        </w:r>
        <w:r w:rsidDel="00EC4942">
          <w:delText>forecasters</w:delText>
        </w:r>
        <w:r w:rsidR="00280C4F" w:rsidRPr="002D738C" w:rsidDel="00EC4942">
          <w:delText xml:space="preserve"> and fully-connected ANNs</w:delText>
        </w:r>
        <w:commentRangeEnd w:id="1311"/>
        <w:r w:rsidR="00C10348" w:rsidDel="00EC4942">
          <w:rPr>
            <w:rStyle w:val="CommentReference"/>
          </w:rPr>
          <w:commentReference w:id="1311"/>
        </w:r>
        <w:r w:rsidR="00280C4F" w:rsidRPr="002D738C" w:rsidDel="00EC4942">
          <w:delText xml:space="preserve">. Without the convolutional layers, the information in these features would have to be manually extracted and fed into the model, or it would be omitted entirely. To extract features from time series, the neural network's first layer is a one-dimensional convolution layer. </w:delText>
        </w:r>
        <w:r w:rsidRPr="00D66B07" w:rsidDel="00EC4942">
          <w:delText>If this is not done, the data's sequential relationships and similarities are lost.</w:delText>
        </w:r>
        <w:r w:rsidR="00280C4F" w:rsidRPr="002D738C" w:rsidDel="00EC4942">
          <w:delText xml:space="preserve"> </w:delText>
        </w:r>
        <w:commentRangeStart w:id="1312"/>
        <w:r w:rsidR="00280C4F" w:rsidDel="00EC4942">
          <w:fldChar w:fldCharType="begin"/>
        </w:r>
        <w:r w:rsidR="00280C4F" w:rsidDel="00EC4942">
          <w:delInstrText xml:space="preserve"> REF _Ref90738749 \h </w:delInstrText>
        </w:r>
        <w:r w:rsidR="00280C4F" w:rsidDel="00EC4942">
          <w:fldChar w:fldCharType="separate"/>
        </w:r>
        <w:r w:rsidR="00CA61ED" w:rsidDel="00EC4942">
          <w:delText xml:space="preserve">Figure </w:delText>
        </w:r>
        <w:r w:rsidR="00CA61ED" w:rsidDel="00EC4942">
          <w:rPr>
            <w:noProof/>
          </w:rPr>
          <w:delText>6</w:delText>
        </w:r>
        <w:r w:rsidR="00280C4F" w:rsidDel="00EC4942">
          <w:fldChar w:fldCharType="end"/>
        </w:r>
        <w:r w:rsidR="00280C4F" w:rsidRPr="002D738C" w:rsidDel="00EC4942">
          <w:delText xml:space="preserve"> depicts the functional principle of a one-dimensional CNN. It depicts a simple one-dimensional CNN with a single convolutional layer, no pooling layers, and a single point output.</w:delText>
        </w:r>
        <w:commentRangeEnd w:id="1312"/>
        <w:r w:rsidR="00C07481" w:rsidDel="00EC4942">
          <w:rPr>
            <w:rStyle w:val="CommentReference"/>
          </w:rPr>
          <w:commentReference w:id="1312"/>
        </w:r>
      </w:del>
    </w:p>
    <w:p w14:paraId="6F91C257" w14:textId="391D844E" w:rsidR="00280C4F" w:rsidDel="00EC4942" w:rsidRDefault="00280C4F" w:rsidP="00280C4F">
      <w:pPr>
        <w:keepNext/>
        <w:ind w:firstLine="288"/>
        <w:jc w:val="center"/>
        <w:rPr>
          <w:del w:id="1313" w:author="Tolulope Olugbenga" w:date="2021-12-22T12:32:00Z"/>
        </w:rPr>
      </w:pPr>
      <w:del w:id="1314" w:author="Tolulope Olugbenga" w:date="2021-12-22T12:32:00Z">
        <w:r w:rsidDel="00EC4942">
          <w:rPr>
            <w:noProof/>
          </w:rPr>
          <w:drawing>
            <wp:inline distT="0" distB="0" distL="0" distR="0" wp14:anchorId="2E57F55D" wp14:editId="7F6CC886">
              <wp:extent cx="2990850" cy="228987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98223" cy="2295515"/>
                      </a:xfrm>
                      <a:prstGeom prst="rect">
                        <a:avLst/>
                      </a:prstGeom>
                      <a:noFill/>
                      <a:ln>
                        <a:noFill/>
                      </a:ln>
                    </pic:spPr>
                  </pic:pic>
                </a:graphicData>
              </a:graphic>
            </wp:inline>
          </w:drawing>
        </w:r>
      </w:del>
    </w:p>
    <w:p w14:paraId="45D979C4" w14:textId="58BB9F0C" w:rsidR="00280C4F" w:rsidRPr="00080ABC" w:rsidDel="00EC4942" w:rsidRDefault="00280C4F" w:rsidP="00280C4F">
      <w:pPr>
        <w:pStyle w:val="Caption"/>
        <w:jc w:val="center"/>
        <w:rPr>
          <w:del w:id="1315" w:author="Tolulope Olugbenga" w:date="2021-12-22T12:32:00Z"/>
          <w:sz w:val="16"/>
          <w:szCs w:val="16"/>
        </w:rPr>
      </w:pPr>
      <w:commentRangeStart w:id="1316"/>
      <w:del w:id="1317" w:author="Tolulope Olugbenga" w:date="2021-12-22T12:32:00Z">
        <w:r w:rsidDel="00EC4942">
          <w:delText xml:space="preserve">Figure </w:delText>
        </w:r>
        <w:r w:rsidR="003E70B2" w:rsidDel="00EC4942">
          <w:rPr>
            <w:b w:val="0"/>
            <w:bCs w:val="0"/>
          </w:rPr>
          <w:fldChar w:fldCharType="begin"/>
        </w:r>
        <w:r w:rsidR="003E70B2" w:rsidDel="00EC4942">
          <w:delInstrText xml:space="preserve"> SEQ Figure \* ARABIC </w:delInstrText>
        </w:r>
        <w:r w:rsidR="003E70B2" w:rsidDel="00EC4942">
          <w:rPr>
            <w:b w:val="0"/>
            <w:bCs w:val="0"/>
          </w:rPr>
          <w:fldChar w:fldCharType="separate"/>
        </w:r>
        <w:r w:rsidR="00CA61ED" w:rsidDel="00EC4942">
          <w:rPr>
            <w:noProof/>
          </w:rPr>
          <w:delText>6</w:delText>
        </w:r>
        <w:r w:rsidR="003E70B2" w:rsidDel="00EC4942">
          <w:rPr>
            <w:b w:val="0"/>
            <w:bCs w:val="0"/>
            <w:noProof/>
          </w:rPr>
          <w:fldChar w:fldCharType="end"/>
        </w:r>
        <w:r w:rsidDel="00EC4942">
          <w:delText xml:space="preserve"> – </w:delText>
        </w:r>
        <w:r w:rsidRPr="00080ABC" w:rsidDel="00EC4942">
          <w:delText>A Simple One-Dimensional CNN's Architecture</w:delText>
        </w:r>
        <w:commentRangeEnd w:id="1316"/>
        <w:r w:rsidR="00C07481" w:rsidDel="00EC4942">
          <w:rPr>
            <w:rStyle w:val="CommentReference"/>
            <w:b w:val="0"/>
            <w:bCs w:val="0"/>
          </w:rPr>
          <w:commentReference w:id="1316"/>
        </w:r>
      </w:del>
    </w:p>
    <w:p w14:paraId="43213F47" w14:textId="4CB74007" w:rsidR="00280C4F" w:rsidDel="00EC4942" w:rsidRDefault="00280C4F" w:rsidP="00280C4F">
      <w:pPr>
        <w:ind w:firstLine="288"/>
        <w:rPr>
          <w:del w:id="1318" w:author="Tolulope Olugbenga" w:date="2021-12-22T12:32:00Z"/>
        </w:rPr>
      </w:pPr>
      <w:commentRangeStart w:id="1319"/>
      <w:del w:id="1320" w:author="Tolulope Olugbenga" w:date="2021-12-22T12:32:00Z">
        <w:r w:rsidRPr="00953551" w:rsidDel="00EC4942">
          <w:delText>A convolutional layer enables you to exploit data point dependencies and correlations while also tracking the temporal evolution of patterns</w:delText>
        </w:r>
        <w:commentRangeEnd w:id="1319"/>
        <w:r w:rsidR="00C07481" w:rsidDel="00EC4942">
          <w:rPr>
            <w:rStyle w:val="CommentReference"/>
          </w:rPr>
          <w:commentReference w:id="1319"/>
        </w:r>
        <w:r w:rsidRPr="00953551" w:rsidDel="00EC4942">
          <w:delText xml:space="preserve">. Additional convolutional layers or layers that preserve data point temporal dependencies, such as pooling layers, can then be added. The model's final section has fully connected layers. The size and depth of the fully-connected part of the neural network model can be customized. Convolutional outputs are all treated as features, which means they are all </w:delText>
        </w:r>
        <w:commentRangeStart w:id="1321"/>
        <w:r w:rsidRPr="00953551" w:rsidDel="00EC4942">
          <w:delText xml:space="preserve">treated equally and independently. </w:delText>
        </w:r>
        <w:commentRangeEnd w:id="1321"/>
        <w:r w:rsidR="009F41C8" w:rsidDel="00EC4942">
          <w:rPr>
            <w:rStyle w:val="CommentReference"/>
          </w:rPr>
          <w:commentReference w:id="1321"/>
        </w:r>
        <w:r w:rsidRPr="00953551" w:rsidDel="00EC4942">
          <w:delText xml:space="preserve">As a result, temporal information is lost. The fully connected layers combine the extracted features, and the neural network's output layer </w:delText>
        </w:r>
        <w:commentRangeStart w:id="1322"/>
        <w:r w:rsidRPr="00953551" w:rsidDel="00EC4942">
          <w:delText>computes a non-linear regression to generate the forecast.</w:delText>
        </w:r>
        <w:commentRangeEnd w:id="1322"/>
        <w:r w:rsidR="009F41C8" w:rsidDel="00EC4942">
          <w:rPr>
            <w:rStyle w:val="CommentReference"/>
          </w:rPr>
          <w:commentReference w:id="1322"/>
        </w:r>
      </w:del>
    </w:p>
    <w:p w14:paraId="68F5D46C" w14:textId="080574F7" w:rsidR="00280C4F" w:rsidDel="00EC4942" w:rsidRDefault="00280C4F" w:rsidP="0013450C">
      <w:pPr>
        <w:ind w:firstLine="288"/>
        <w:rPr>
          <w:del w:id="1323" w:author="Tolulope Olugbenga" w:date="2021-12-22T12:32:00Z"/>
        </w:rPr>
      </w:pPr>
      <w:del w:id="1324" w:author="Tolulope Olugbenga" w:date="2021-12-22T12:32:00Z">
        <w:r w:rsidRPr="00953551" w:rsidDel="00EC4942">
          <w:delText xml:space="preserve">A convolutional layer's kernels can recognize </w:delText>
        </w:r>
        <w:r w:rsidR="009F41C8" w:rsidDel="00EC4942">
          <w:delText xml:space="preserve">local </w:delText>
        </w:r>
        <w:r w:rsidRPr="00953551" w:rsidDel="00EC4942">
          <w:delText xml:space="preserve">patterns in an input </w:delText>
        </w:r>
        <w:r w:rsidR="00FD3E93" w:rsidDel="00EC4942">
          <w:delText xml:space="preserve">time </w:delText>
        </w:r>
        <w:r w:rsidRPr="00953551" w:rsidDel="00EC4942">
          <w:delText xml:space="preserve">series. </w:delText>
        </w:r>
        <w:commentRangeStart w:id="1325"/>
        <w:r w:rsidRPr="00953551" w:rsidDel="00EC4942">
          <w:delText>Patterns discovered in feature maps are fed into subsequent layers</w:delText>
        </w:r>
        <w:commentRangeEnd w:id="1325"/>
        <w:r w:rsidR="009F41C8" w:rsidDel="00EC4942">
          <w:rPr>
            <w:rStyle w:val="CommentReference"/>
          </w:rPr>
          <w:commentReference w:id="1325"/>
        </w:r>
        <w:r w:rsidRPr="00953551" w:rsidDel="00EC4942">
          <w:delText xml:space="preserve">. Based on </w:delText>
        </w:r>
        <w:commentRangeStart w:id="1326"/>
        <w:r w:rsidRPr="00953551" w:rsidDel="00EC4942">
          <w:delText>position, intensity, frequency</w:delText>
        </w:r>
        <w:commentRangeEnd w:id="1326"/>
        <w:r w:rsidR="009F41C8" w:rsidDel="00EC4942">
          <w:rPr>
            <w:rStyle w:val="CommentReference"/>
          </w:rPr>
          <w:commentReference w:id="1326"/>
        </w:r>
        <w:r w:rsidRPr="00953551" w:rsidDel="00EC4942">
          <w:delText xml:space="preserve">, and combinations of those patterns, the </w:delText>
        </w:r>
        <w:commentRangeStart w:id="1327"/>
        <w:r w:rsidR="004019FB" w:rsidDel="00EC4942">
          <w:delText>CNN</w:delText>
        </w:r>
        <w:r w:rsidRPr="00953551" w:rsidDel="00EC4942">
          <w:delText xml:space="preserve"> </w:delText>
        </w:r>
        <w:commentRangeEnd w:id="1327"/>
        <w:r w:rsidR="009F41C8" w:rsidDel="00EC4942">
          <w:rPr>
            <w:rStyle w:val="CommentReference"/>
          </w:rPr>
          <w:commentReference w:id="1327"/>
        </w:r>
        <w:r w:rsidRPr="00953551" w:rsidDel="00EC4942">
          <w:delText>identifies electricity load demand behavior and changes in behavior over time. This data is then incorporated into the prediction computation.</w:delText>
        </w:r>
      </w:del>
    </w:p>
    <w:p w14:paraId="09764830" w14:textId="6DFF46CE" w:rsidR="00B66982" w:rsidRDefault="00FB7169" w:rsidP="00FB7169">
      <w:pPr>
        <w:pStyle w:val="Heading3"/>
      </w:pPr>
      <w:bookmarkStart w:id="1328" w:name="_Toc91192236"/>
      <w:r>
        <w:t>2.4.2 LSTM and CNN as Load Forecasters</w:t>
      </w:r>
      <w:bookmarkEnd w:id="1328"/>
    </w:p>
    <w:p w14:paraId="4B6FF4F7" w14:textId="25D2E769" w:rsidR="00D23FC3" w:rsidDel="00666CCE" w:rsidRDefault="00E803EA" w:rsidP="00D23FC3">
      <w:pPr>
        <w:ind w:firstLine="288"/>
        <w:rPr>
          <w:moveFrom w:id="1329" w:author="Tolulope Olugbenga" w:date="2021-12-23T12:35:00Z"/>
        </w:rPr>
      </w:pPr>
      <w:moveFromRangeStart w:id="1330" w:author="Tolulope Olugbenga" w:date="2021-12-23T12:35:00Z" w:name="move91155345"/>
      <w:moveFrom w:id="1331" w:author="Tolulope Olugbenga" w:date="2021-12-23T12:35:00Z">
        <w:r w:rsidRPr="00BE1644" w:rsidDel="00666CCE">
          <w:t xml:space="preserve"> </w:t>
        </w:r>
        <w:commentRangeStart w:id="1332"/>
        <w:r w:rsidR="00992EE4" w:rsidRPr="00992EE4" w:rsidDel="00666CCE">
          <w:t xml:space="preserve">Because the ANNSTLF has been repeatedly recognized as the best forecaster for short-term load forecasting, the CNN and LSTM implementations used in this work changed the ANNSTLF structure by replacing ANNs with CNNs and LSTMs </w:t>
        </w:r>
        <w:r w:rsidR="00992EE4" w:rsidDel="00666CCE">
          <w:fldChar w:fldCharType="begin" w:fldLock="1"/>
        </w:r>
        <w:r w:rsidR="002E3566" w:rsidDel="00666CCE">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rsidR="00992EE4" w:rsidDel="00666CCE">
          <w:fldChar w:fldCharType="separate"/>
        </w:r>
        <w:r w:rsidR="00992EE4" w:rsidRPr="00E803EA" w:rsidDel="00666CCE">
          <w:rPr>
            <w:noProof/>
          </w:rPr>
          <w:t>[1], [61], [84], [114]–[118]</w:t>
        </w:r>
        <w:r w:rsidR="00992EE4" w:rsidDel="00666CCE">
          <w:fldChar w:fldCharType="end"/>
        </w:r>
        <w:r w:rsidR="00992EE4" w:rsidRPr="00992EE4" w:rsidDel="00666CCE">
          <w:t>. They were given the same input data as the ANNs in the ANNSTLF architecture</w:t>
        </w:r>
        <w:commentRangeEnd w:id="1332"/>
        <w:r w:rsidR="00C54B10" w:rsidDel="00666CCE">
          <w:rPr>
            <w:rStyle w:val="CommentReference"/>
          </w:rPr>
          <w:commentReference w:id="1332"/>
        </w:r>
        <w:r w:rsidR="00992EE4" w:rsidRPr="00992EE4" w:rsidDel="00666CCE">
          <w:t>.</w:t>
        </w:r>
      </w:moveFrom>
    </w:p>
    <w:moveFromRangeEnd w:id="1330"/>
    <w:p w14:paraId="54DB7226" w14:textId="0371ADFA" w:rsidR="00460018" w:rsidRDefault="004019FB" w:rsidP="00D23FC3">
      <w:pPr>
        <w:ind w:firstLine="288"/>
      </w:pPr>
      <w:r w:rsidRPr="004019FB">
        <w:t>In recent years, load forecasting researchers have focused on CNNs and LSTMs</w:t>
      </w:r>
      <w:r>
        <w:t xml:space="preserve"> </w:t>
      </w:r>
      <w:r w:rsidR="00460018">
        <w:fldChar w:fldCharType="begin" w:fldLock="1"/>
      </w:r>
      <w:r w:rsidR="00AF0AC2">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[148]–[150]","plainTextFormattedCitation":"[2], [4], [20], [148]–[150]","previouslyFormattedCitation":"[2], [4], [20], [148]–[150]"},"properties":{"noteIndex":0},"schema":"https://github.com/citation-style-language/schema/raw/master/csl-citation.json"}</w:instrText>
      </w:r>
      <w:r w:rsidR="00460018">
        <w:fldChar w:fldCharType="separate"/>
      </w:r>
      <w:r w:rsidR="002E3566" w:rsidRPr="002E3566">
        <w:rPr>
          <w:noProof/>
        </w:rPr>
        <w:t>[2], [4], [20], [148]–[150]</w:t>
      </w:r>
      <w:r w:rsidR="00460018">
        <w:fldChar w:fldCharType="end"/>
      </w:r>
      <w:r w:rsidR="00460018">
        <w:t xml:space="preserve">. </w:t>
      </w:r>
      <w:r w:rsidR="00460018" w:rsidRPr="00460018">
        <w:t xml:space="preserve">The authors of </w:t>
      </w:r>
      <w:r w:rsidR="00460018">
        <w:fldChar w:fldCharType="begin" w:fldLock="1"/>
      </w:r>
      <w:r w:rsidR="00DC2212">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[142]"},"properties":{"noteIndex":0},"schema":"https://github.com/citation-style-language/schema/raw/master/csl-citation.json"}</w:instrText>
      </w:r>
      <w:r w:rsidR="00460018">
        <w:fldChar w:fldCharType="separate"/>
      </w:r>
      <w:r w:rsidR="00AF0AC2" w:rsidRPr="00AF0AC2">
        <w:rPr>
          <w:noProof/>
        </w:rPr>
        <w:t>[142]</w:t>
      </w:r>
      <w:r w:rsidR="00460018">
        <w:fldChar w:fldCharType="end"/>
      </w:r>
      <w:r w:rsidR="00460018" w:rsidRPr="00460018">
        <w:t xml:space="preserve"> investigated seven distinct models using three real-world data sets and demonstrated that deep learning techniques could be used in load forecasting applications instead of more traditional mathematical techniques like ARIMA. 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AF0AC2">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[151]","plainTextFormattedCitation":"[151]","previouslyFormattedCitation":"[151]"},"properties":{"noteIndex":0},"schema":"https://github.com/citation-style-language/schema/raw/master/csl-citation.json"}</w:instrText>
      </w:r>
      <w:r w:rsidR="00460018">
        <w:fldChar w:fldCharType="separate"/>
      </w:r>
      <w:r w:rsidR="002E3566" w:rsidRPr="002E3566">
        <w:rPr>
          <w:noProof/>
        </w:rPr>
        <w:t>[151]</w:t>
      </w:r>
      <w:r w:rsidR="00460018">
        <w:fldChar w:fldCharType="end"/>
      </w:r>
      <w:r w:rsidR="00460018">
        <w:t xml:space="preserve"> </w:t>
      </w:r>
      <w:r w:rsidR="00460018" w:rsidRPr="00460018">
        <w:t xml:space="preserve">used a combination of </w:t>
      </w:r>
      <w:r w:rsidR="00D23FC3">
        <w:t xml:space="preserve">LSTM </w:t>
      </w:r>
      <w:r w:rsidR="00460018" w:rsidRPr="00460018">
        <w:t xml:space="preserve">and CNN. In terms of load forecasting stability, the proposed model outperformed the individual CNN and LTSM models. </w:t>
      </w:r>
    </w:p>
    <w:p w14:paraId="55875445" w14:textId="100EAA03" w:rsidR="00460018" w:rsidRDefault="00460018" w:rsidP="00460018">
      <w:pPr>
        <w:ind w:firstLine="288"/>
      </w:pPr>
      <w:r w:rsidRPr="00460018">
        <w:lastRenderedPageBreak/>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AF0AC2">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[152]","plainTextFormattedCitation":"[152]","previouslyFormattedCitation":"[152]"},"properties":{"noteIndex":0},"schema":"https://github.com/citation-style-language/schema/raw/master/csl-citation.json"}</w:instrText>
      </w:r>
      <w:r>
        <w:fldChar w:fldCharType="separate"/>
      </w:r>
      <w:r w:rsidR="002E3566" w:rsidRPr="002E3566">
        <w:rPr>
          <w:noProof/>
        </w:rPr>
        <w:t>[152]</w:t>
      </w:r>
      <w:r>
        <w:fldChar w:fldCharType="end"/>
      </w:r>
      <w:r w:rsidRPr="00460018">
        <w:t>, which combines a 1-D CNN with a fully connected network. They compared the proposed model's performance to that of five different machine learning techniques, including LSTM and ANN. The results showed that the Deep-Energy model could make more accurate short-term load predictions than the other models.</w:t>
      </w:r>
    </w:p>
    <w:p w14:paraId="67458534" w14:textId="08F647FE" w:rsidR="00460018" w:rsidRDefault="00460018" w:rsidP="00460018">
      <w:pPr>
        <w:ind w:firstLine="288"/>
        <w:rPr>
          <w:ins w:id="1333" w:author="Tolulope Olugbenga" w:date="2021-12-23T12:35:00Z"/>
        </w:rPr>
      </w:pPr>
      <w:r w:rsidRPr="00460018">
        <w:t xml:space="preserve">Another paper </w:t>
      </w:r>
      <w:r>
        <w:fldChar w:fldCharType="begin" w:fldLock="1"/>
      </w:r>
      <w:r w:rsidR="00AF0AC2">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[153]","plainTextFormattedCitation":"[153]","previouslyFormattedCitation":"[153]"},"properties":{"noteIndex":0},"schema":"https://github.com/citation-style-language/schema/raw/master/csl-citation.json"}</w:instrText>
      </w:r>
      <w:r>
        <w:fldChar w:fldCharType="separate"/>
      </w:r>
      <w:r w:rsidR="002E3566" w:rsidRPr="002E3566">
        <w:rPr>
          <w:noProof/>
        </w:rPr>
        <w:t>[153]</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overall performance of the forecasts. The ImageNet Large Scale Visual Recognition Competition (ILSVRC) is an annual international computer vision competition. In 2012, a CNN won this competition for the first time </w:t>
      </w:r>
      <w:r>
        <w:fldChar w:fldCharType="begin" w:fldLock="1"/>
      </w:r>
      <w:r w:rsidR="00AF0AC2">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[154]–[162]","plainTextFormattedCitation":"[154]–[162]","previouslyFormattedCitation":"[154]–[162]"},"properties":{"noteIndex":0},"schema":"https://github.com/citation-style-language/schema/raw/master/csl-citation.json"}</w:instrText>
      </w:r>
      <w:r>
        <w:fldChar w:fldCharType="separate"/>
      </w:r>
      <w:r w:rsidR="002E3566" w:rsidRPr="002E3566">
        <w:rPr>
          <w:noProof/>
        </w:rPr>
        <w:t>[154]–[162]</w:t>
      </w:r>
      <w:r>
        <w:fldChar w:fldCharType="end"/>
      </w:r>
      <w:r w:rsidRPr="00460018">
        <w:t xml:space="preserve">. When compared to LSTM, SVM, ANN, and other forecasters, the authors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60018">
        <w:t xml:space="preserve"> et al. concluded that CNN is a viable technique for individual building load forecasting.</w:t>
      </w:r>
    </w:p>
    <w:p w14:paraId="3DF9F3D4" w14:textId="77777777" w:rsidR="00666CCE" w:rsidDel="00666CCE" w:rsidRDefault="00666CCE" w:rsidP="00666CCE">
      <w:pPr>
        <w:ind w:firstLine="288"/>
        <w:rPr>
          <w:del w:id="1334" w:author="Tolulope Olugbenga" w:date="2021-12-23T12:35:00Z"/>
          <w:moveTo w:id="1335" w:author="Tolulope Olugbenga" w:date="2021-12-23T12:35:00Z"/>
        </w:rPr>
      </w:pPr>
      <w:moveToRangeStart w:id="1336" w:author="Tolulope Olugbenga" w:date="2021-12-23T12:35:00Z" w:name="move91155345"/>
      <w:commentRangeStart w:id="1337"/>
      <w:commentRangeStart w:id="1338"/>
      <w:moveTo w:id="1339" w:author="Tolulope Olugbenga" w:date="2021-12-23T12:35:00Z">
        <w:r w:rsidRPr="00992EE4">
          <w:t xml:space="preserve">Because the ANNSTLF has been repeatedly recognized as the best forecaster for short-term load forecasting, the CNN and LSTM implementations used in this work changed the ANNSTLF structure by replacing ANNs with CNNs and LSTMs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r w:rsidRPr="00992EE4">
          <w:t>. They were given the same input data as the ANNs in the ANNSTLF architecture</w:t>
        </w:r>
        <w:commentRangeEnd w:id="1337"/>
        <w:r>
          <w:rPr>
            <w:rStyle w:val="CommentReference"/>
          </w:rPr>
          <w:commentReference w:id="1337"/>
        </w:r>
      </w:moveTo>
      <w:commentRangeEnd w:id="1338"/>
      <w:r w:rsidR="004618C5">
        <w:rPr>
          <w:rStyle w:val="CommentReference"/>
        </w:rPr>
        <w:commentReference w:id="1338"/>
      </w:r>
      <w:moveTo w:id="1340" w:author="Tolulope Olugbenga" w:date="2021-12-23T12:35:00Z">
        <w:r w:rsidRPr="00992EE4">
          <w:t>.</w:t>
        </w:r>
      </w:moveTo>
    </w:p>
    <w:moveToRangeEnd w:id="1336"/>
    <w:p w14:paraId="6B349424" w14:textId="77777777" w:rsidR="00666CCE" w:rsidRPr="00460018" w:rsidRDefault="00666CCE" w:rsidP="00666CCE">
      <w:pPr>
        <w:ind w:firstLine="288"/>
      </w:pPr>
    </w:p>
    <w:p w14:paraId="1BA1160F" w14:textId="5D410F88" w:rsidR="001A2209" w:rsidRDefault="001A2209" w:rsidP="00A461E3">
      <w:pPr>
        <w:pStyle w:val="Heading2"/>
      </w:pPr>
      <w:bookmarkStart w:id="1341" w:name="_Toc91192237"/>
      <w:r>
        <w:t>2.</w:t>
      </w:r>
      <w:r w:rsidR="00443401">
        <w:t>5</w:t>
      </w:r>
      <w:r>
        <w:t xml:space="preserve"> The Myth of Finding the One Size Fits All Technique</w:t>
      </w:r>
      <w:bookmarkEnd w:id="1341"/>
    </w:p>
    <w:p w14:paraId="7C338CAC" w14:textId="563D35F3" w:rsidR="0008758E" w:rsidRPr="0008758E" w:rsidRDefault="008443C7" w:rsidP="008443C7">
      <w:pPr>
        <w:ind w:firstLine="288"/>
      </w:pPr>
      <w:r w:rsidRPr="008443C7">
        <w:t xml:space="preserve">Tao Hong talked about the myth of discovering the best technique </w:t>
      </w:r>
      <w:r>
        <w:fldChar w:fldCharType="begin" w:fldLock="1"/>
      </w:r>
      <w:r w:rsidR="0050586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w:t>
      </w:r>
      <w:r w:rsidRPr="008443C7">
        <w:lastRenderedPageBreak/>
        <w:t>requirements and the dataset under consideration. One approach is unlikely to be beneficial in all load forecasting scenarios. Different forecasters perform better or worse with different datasets. Furthermore, forecast errors differ greatly across utilities, utility zones, and time horizons.</w:t>
      </w:r>
    </w:p>
    <w:p w14:paraId="5513CA8B" w14:textId="1BE5D75F" w:rsidR="004737B0" w:rsidRDefault="004737B0" w:rsidP="004737B0">
      <w:pPr>
        <w:pStyle w:val="Heading2"/>
      </w:pPr>
      <w:bookmarkStart w:id="1342" w:name="_Ref86061634"/>
      <w:bookmarkStart w:id="1343" w:name="_Ref86061668"/>
      <w:bookmarkStart w:id="1344" w:name="_Ref86061675"/>
      <w:bookmarkStart w:id="1345" w:name="_Ref86061677"/>
      <w:bookmarkStart w:id="1346" w:name="_Toc91192238"/>
      <w:r>
        <w:t>2.6 Peak Load</w:t>
      </w:r>
      <w:bookmarkEnd w:id="1342"/>
      <w:bookmarkEnd w:id="1343"/>
      <w:bookmarkEnd w:id="1344"/>
      <w:bookmarkEnd w:id="1345"/>
      <w:bookmarkEnd w:id="1346"/>
    </w:p>
    <w:p w14:paraId="77D65620" w14:textId="77777777" w:rsidR="00F254D3" w:rsidRDefault="00DB7ED7" w:rsidP="00F254D3">
      <w:pPr>
        <w:ind w:firstLine="288"/>
        <w:rPr>
          <w:ins w:id="1347" w:author="Tolulope Olugbenga" w:date="2021-12-23T13:32:00Z"/>
        </w:rPr>
      </w:pPr>
      <w:ins w:id="1348" w:author="Tolulope Olugbenga" w:date="2021-12-23T13:18:00Z">
        <w:r w:rsidRPr="00DB7ED7">
          <w:t>When ensuring that customers or electricity consumers have a stable supply of electricity, two load measures must be considered: base and peak load.</w:t>
        </w:r>
      </w:ins>
      <w:del w:id="1349" w:author="Tolulope Olugbenga" w:date="2021-12-23T13:18:00Z">
        <w:r w:rsidR="00DD1B5F" w:rsidDel="00DB7ED7">
          <w:delText xml:space="preserve">There are two measures of load that important to consider when ensuring </w:delText>
        </w:r>
      </w:del>
      <w:del w:id="1350" w:author="Tolulope Olugbenga" w:date="2021-12-23T13:17:00Z">
        <w:r w:rsidR="00DD1B5F" w:rsidDel="00DB7ED7">
          <w:delText>[…]</w:delText>
        </w:r>
      </w:del>
      <w:del w:id="1351" w:author="Tolulope Olugbenga" w:date="2021-12-23T13:18:00Z">
        <w:r w:rsidR="00DD1B5F" w:rsidDel="00DB7ED7">
          <w:delText xml:space="preserve">.  </w:delText>
        </w:r>
      </w:del>
      <w:ins w:id="1352" w:author="Tolulope Olugbenga" w:date="2021-12-23T13:18:00Z">
        <w:r>
          <w:t xml:space="preserve"> </w:t>
        </w:r>
      </w:ins>
      <w:moveToRangeStart w:id="1353" w:author="Tolulope Olugbenga" w:date="2021-12-23T13:31:00Z" w:name="move91158714"/>
      <w:moveTo w:id="1354" w:author="Tolulope Olugbenga" w:date="2021-12-23T13:31:00Z">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moveTo>
    </w:p>
    <w:p w14:paraId="77753FD1" w14:textId="74AD8243" w:rsidR="00187EB1" w:rsidRPr="008443C7" w:rsidRDefault="00187EB1" w:rsidP="00187EB1">
      <w:pPr>
        <w:ind w:firstLine="288"/>
        <w:rPr>
          <w:ins w:id="1355" w:author="Tolulope Olugbenga" w:date="2021-12-23T13:33:00Z"/>
        </w:rPr>
      </w:pPr>
      <w:ins w:id="1356" w:author="Tolulope Olugbenga" w:date="2021-12-23T13:33:00Z">
        <w:r w:rsidRPr="008443C7">
          <w:t xml:space="preserve">The term "base load" refers to the absolute minimum amount of electrical demand that must be met over the course of a </w:t>
        </w:r>
        <w:commentRangeStart w:id="1357"/>
        <w:commentRangeStart w:id="1358"/>
        <w:r w:rsidRPr="008443C7">
          <w:t xml:space="preserve">24-hour </w:t>
        </w:r>
        <w:commentRangeEnd w:id="1357"/>
        <w:r>
          <w:rPr>
            <w:rStyle w:val="CommentReference"/>
          </w:rPr>
          <w:commentReference w:id="1357"/>
        </w:r>
        <w:commentRangeEnd w:id="1358"/>
        <w:r>
          <w:rPr>
            <w:rStyle w:val="CommentReference"/>
          </w:rPr>
          <w:commentReference w:id="1358"/>
        </w:r>
        <w:r w:rsidRPr="008443C7">
          <w:t>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Most utilities operate on a 15-minute cycle, but some operate on 30- or 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fldChar w:fldCharType="separate"/>
        </w:r>
        <w:r w:rsidRPr="002E3566">
          <w:rPr>
            <w:noProof/>
          </w:rPr>
          <w:t>[163]</w:t>
        </w:r>
        <w:r>
          <w:fldChar w:fldCharType="end"/>
        </w:r>
        <w:r w:rsidRPr="008443C7">
          <w:t>.</w:t>
        </w:r>
        <w:r>
          <w:t xml:space="preserve"> </w:t>
        </w:r>
        <w:r w:rsidRPr="008443C7">
          <w:t>Typically, demand spikes are caused by the activation of an electrically consuming device and last only a few seconds.</w:t>
        </w:r>
      </w:ins>
    </w:p>
    <w:p w14:paraId="32A74D26" w14:textId="77777777" w:rsidR="00187EB1" w:rsidRDefault="00187EB1" w:rsidP="00F254D3">
      <w:pPr>
        <w:ind w:firstLine="288"/>
        <w:rPr>
          <w:ins w:id="1359" w:author="Tolulope Olugbenga" w:date="2021-12-23T13:32:00Z"/>
        </w:rPr>
      </w:pPr>
    </w:p>
    <w:p w14:paraId="2731F91F" w14:textId="1127A74C" w:rsidR="00F254D3" w:rsidRDefault="00187EB1" w:rsidP="00F254D3">
      <w:pPr>
        <w:ind w:firstLine="288"/>
        <w:rPr>
          <w:moveTo w:id="1360" w:author="Tolulope Olugbenga" w:date="2021-12-23T13:31:00Z"/>
        </w:rPr>
      </w:pPr>
      <w:ins w:id="1361" w:author="Tolulope Olugbenga" w:date="2021-12-23T13:34:00Z">
        <w:r w:rsidRPr="008443C7">
          <w:lastRenderedPageBreak/>
          <w:t xml:space="preserve">The visual distinction between the base and peak loads is depicted in </w:t>
        </w:r>
        <w:r>
          <w:fldChar w:fldCharType="begin"/>
        </w:r>
        <w:r>
          <w:instrText xml:space="preserve"> REF _Ref87447326 \h </w:instrText>
        </w:r>
        <w:r>
          <w:fldChar w:fldCharType="separate"/>
        </w:r>
      </w:ins>
      <w:ins w:id="1362" w:author="Tolulope Olugbenga" w:date="2021-12-23T22:50:00Z">
        <w:r w:rsidR="00FB7758">
          <w:t xml:space="preserve">Figure </w:t>
        </w:r>
        <w:r w:rsidR="00FB7758">
          <w:rPr>
            <w:noProof/>
          </w:rPr>
          <w:t>6</w:t>
        </w:r>
      </w:ins>
      <w:ins w:id="1363" w:author="Tolulope Olugbenga" w:date="2021-12-23T13:34:00Z">
        <w:r>
          <w:fldChar w:fldCharType="end"/>
        </w:r>
        <w:r w:rsidRPr="008443C7">
          <w:t xml:space="preserve">. </w:t>
        </w:r>
      </w:ins>
      <w:moveTo w:id="1364" w:author="Tolulope Olugbenga" w:date="2021-12-23T13:31:00Z">
        <w:r w:rsidR="00F254D3" w:rsidRPr="008443C7">
          <w:t xml:space="preserve">The base load is more stable, but also less intense, because electricity is still required for things like heating, cooling, and power outlets, among other things. Peak load has a lower predictability than base load. It can surge when air conditioners are switched on or when a snowstorm hits and the heat must be turned up </w:t>
        </w:r>
        <w:r w:rsidR="00F254D3">
          <w:fldChar w:fldCharType="begin" w:fldLock="1"/>
        </w:r>
      </w:moveTo>
      <w:r w:rsidR="00DC2212">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[164]","plainTextFormattedCitation":"[164]","previouslyFormattedCitation":"[164]"},"properties":{"noteIndex":0},"schema":"https://github.com/citation-style-language/schema/raw/master/csl-citation.json"}</w:instrText>
      </w:r>
      <w:moveTo w:id="1365" w:author="Tolulope Olugbenga" w:date="2021-12-23T13:31:00Z">
        <w:r w:rsidR="00F254D3">
          <w:fldChar w:fldCharType="separate"/>
        </w:r>
      </w:moveTo>
      <w:r w:rsidR="00DC2212" w:rsidRPr="00DC2212">
        <w:rPr>
          <w:noProof/>
        </w:rPr>
        <w:t>[164]</w:t>
      </w:r>
      <w:moveTo w:id="1366" w:author="Tolulope Olugbenga" w:date="2021-12-23T13:31:00Z">
        <w:r w:rsidR="00F254D3">
          <w:fldChar w:fldCharType="end"/>
        </w:r>
        <w:r w:rsidR="00F254D3">
          <w:t xml:space="preserve">. </w:t>
        </w:r>
      </w:moveTo>
      <w:ins w:id="1367" w:author="Tolulope Olugbenga" w:date="2021-12-23T13:37:00Z">
        <w:r w:rsidR="00AB67A5" w:rsidRPr="008443C7">
          <w:t>Peak load forecasting is critical for ensuring adequate generation, transmission, and distribution capacity.</w:t>
        </w:r>
      </w:ins>
    </w:p>
    <w:moveToRangeEnd w:id="1353"/>
    <w:p w14:paraId="08843D53" w14:textId="3FA52DE6" w:rsidR="008443C7" w:rsidRPr="008443C7" w:rsidDel="00187EB1" w:rsidRDefault="008443C7" w:rsidP="00353D2A">
      <w:pPr>
        <w:ind w:firstLine="288"/>
        <w:rPr>
          <w:del w:id="1368" w:author="Tolulope Olugbenga" w:date="2021-12-23T13:32:00Z"/>
        </w:rPr>
      </w:pPr>
      <w:del w:id="1369" w:author="Tolulope Olugbenga" w:date="2021-12-23T13:32:00Z">
        <w:r w:rsidRPr="008443C7" w:rsidDel="00187EB1">
          <w:delText xml:space="preserve">The term "base load" refers to the absolute minimum amount of electrical demand that must be met over the course of a </w:delText>
        </w:r>
        <w:commentRangeStart w:id="1370"/>
        <w:commentRangeStart w:id="1371"/>
        <w:r w:rsidRPr="008443C7" w:rsidDel="00187EB1">
          <w:delText xml:space="preserve">24-hour </w:delText>
        </w:r>
        <w:commentRangeEnd w:id="1370"/>
        <w:r w:rsidR="00DD1B5F" w:rsidDel="00187EB1">
          <w:rPr>
            <w:rStyle w:val="CommentReference"/>
          </w:rPr>
          <w:commentReference w:id="1370"/>
        </w:r>
        <w:commentRangeEnd w:id="1371"/>
        <w:r w:rsidR="00DB7ED7" w:rsidDel="00187EB1">
          <w:rPr>
            <w:rStyle w:val="CommentReference"/>
          </w:rPr>
          <w:commentReference w:id="1371"/>
        </w:r>
        <w:r w:rsidRPr="008443C7" w:rsidDel="00187EB1">
          <w:delText xml:space="preserve">period. Base load requirements </w:delText>
        </w:r>
        <w:r w:rsidR="00DD1B5F" w:rsidRPr="008443C7" w:rsidDel="00187EB1">
          <w:delText>are also referred to as constant load requirements</w:delText>
        </w:r>
        <w:r w:rsidR="00DD1B5F" w:rsidDel="00187EB1">
          <w:delText xml:space="preserve"> because they are </w:delText>
        </w:r>
        <w:r w:rsidRPr="008443C7" w:rsidDel="00187EB1">
          <w:delText>relatively constant</w:delText>
        </w:r>
        <w:r w:rsidR="00DD1B5F" w:rsidDel="00187EB1">
          <w:delText>.</w:delText>
        </w:r>
      </w:del>
      <w:del w:id="1372" w:author="Tolulope Olugbenga" w:date="2021-12-23T13:22:00Z">
        <w:r w:rsidRPr="008443C7" w:rsidDel="00C45EE0">
          <w:delText xml:space="preserve"> </w:delText>
        </w:r>
        <w:r w:rsidR="00DD1B5F" w:rsidDel="00C45EE0">
          <w:delText>so</w:delText>
        </w:r>
        <w:r w:rsidRPr="008443C7" w:rsidDel="00C45EE0">
          <w:delText>.</w:delText>
        </w:r>
      </w:del>
      <w:del w:id="1373" w:author="Tolulope Olugbenga" w:date="2021-12-23T13:20:00Z">
        <w:r w:rsidRPr="008443C7" w:rsidDel="00DB7ED7">
          <w:delText xml:space="preserve"> </w:delText>
        </w:r>
      </w:del>
      <w:del w:id="1374" w:author="Tolulope Olugbenga" w:date="2021-12-23T13:32:00Z">
        <w:r w:rsidRPr="008443C7" w:rsidDel="00187EB1">
          <w:delText>Conversely, peak load refers to the maximum amount of energy drawn from the grid by a consumer over a specified period.</w:delText>
        </w:r>
      </w:del>
      <w:del w:id="1375" w:author="Tolulope Olugbenga" w:date="2021-12-23T13:26:00Z">
        <w:r w:rsidRPr="008443C7" w:rsidDel="00353D2A">
          <w:delText xml:space="preserve"> Most utilities operate on a 15-minute </w:delText>
        </w:r>
        <w:commentRangeStart w:id="1376"/>
        <w:r w:rsidRPr="008443C7" w:rsidDel="00353D2A">
          <w:delText>cycle</w:delText>
        </w:r>
        <w:commentRangeEnd w:id="1376"/>
        <w:r w:rsidR="000218F3" w:rsidDel="00353D2A">
          <w:rPr>
            <w:rStyle w:val="CommentReference"/>
          </w:rPr>
          <w:commentReference w:id="1376"/>
        </w:r>
        <w:r w:rsidRPr="008443C7" w:rsidDel="00353D2A">
          <w:delText xml:space="preserve">, but some operate on 30- or 60-minute cycles </w:delText>
        </w:r>
        <w:r w:rsidRPr="00604480" w:rsidDel="00353D2A">
          <w:delText xml:space="preserve"> </w:delText>
        </w:r>
      </w:del>
      <w:del w:id="1377" w:author="Tolulope Olugbenga" w:date="2021-12-23T13:32:00Z">
        <w:r w:rsidDel="00187EB1">
          <w:fldChar w:fldCharType="begin" w:fldLock="1"/>
        </w:r>
        <w:r w:rsidR="00AF0AC2" w:rsidDel="00187EB1">
          <w:del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delInstrText>
        </w:r>
        <w:r w:rsidDel="00187EB1">
          <w:fldChar w:fldCharType="separate"/>
        </w:r>
        <w:r w:rsidR="002E3566" w:rsidRPr="002E3566" w:rsidDel="00187EB1">
          <w:rPr>
            <w:noProof/>
          </w:rPr>
          <w:delText>[163]</w:delText>
        </w:r>
        <w:r w:rsidDel="00187EB1">
          <w:fldChar w:fldCharType="end"/>
        </w:r>
        <w:r w:rsidRPr="008443C7" w:rsidDel="00187EB1">
          <w:delText>.</w:delText>
        </w:r>
      </w:del>
      <w:del w:id="1378" w:author="Tolulope Olugbenga" w:date="2021-12-23T13:28:00Z">
        <w:r w:rsidRPr="008443C7" w:rsidDel="00F254D3">
          <w:delText xml:space="preserve"> While there may be multiple spikes in energy demand over the course of the period, a peak load is defined as one that lasts at least 15 minutes; anything </w:delText>
        </w:r>
        <w:r w:rsidR="000218F3" w:rsidDel="00F254D3">
          <w:delText xml:space="preserve">that lasts </w:delText>
        </w:r>
        <w:r w:rsidRPr="008443C7" w:rsidDel="00F254D3">
          <w:delText xml:space="preserve">less than 15 minutes is considered a random spike. </w:delText>
        </w:r>
      </w:del>
      <w:del w:id="1379" w:author="Tolulope Olugbenga" w:date="2021-12-23T13:32:00Z">
        <w:r w:rsidRPr="008443C7" w:rsidDel="00187EB1">
          <w:delText>Typically, demand spikes are caused by the activation of an electrically consuming device and last only a few seconds.</w:delText>
        </w:r>
      </w:del>
    </w:p>
    <w:p w14:paraId="4BA459B1" w14:textId="77777777" w:rsidR="00E141D4" w:rsidRDefault="00E141D4" w:rsidP="00E141D4">
      <w:pPr>
        <w:keepNext/>
        <w:ind w:firstLine="288"/>
        <w:jc w:val="center"/>
      </w:pPr>
      <w:r>
        <w:rPr>
          <w:noProof/>
        </w:rPr>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66944AE8" w:rsidR="00E141D4" w:rsidRDefault="00E141D4" w:rsidP="00E141D4">
      <w:pPr>
        <w:pStyle w:val="Caption"/>
        <w:jc w:val="center"/>
      </w:pPr>
      <w:bookmarkStart w:id="1380" w:name="_Ref87447326"/>
      <w:bookmarkStart w:id="1381" w:name="_Toc91192317"/>
      <w:r>
        <w:t xml:space="preserve">Figure </w:t>
      </w:r>
      <w:r w:rsidR="005A01E0">
        <w:fldChar w:fldCharType="begin"/>
      </w:r>
      <w:r w:rsidR="005A01E0">
        <w:instrText xml:space="preserve"> SEQ Figure \* ARABIC </w:instrText>
      </w:r>
      <w:r w:rsidR="005A01E0">
        <w:fldChar w:fldCharType="separate"/>
      </w:r>
      <w:ins w:id="1382" w:author="Tolulope Olugbenga" w:date="2021-12-23T22:50:00Z">
        <w:r w:rsidR="00FB7758">
          <w:rPr>
            <w:noProof/>
          </w:rPr>
          <w:t>6</w:t>
        </w:r>
      </w:ins>
      <w:del w:id="1383" w:author="Tolulope Olugbenga" w:date="2021-12-22T19:51:00Z">
        <w:r w:rsidR="002E3566" w:rsidDel="00AF0AC2">
          <w:rPr>
            <w:noProof/>
          </w:rPr>
          <w:delText>7</w:delText>
        </w:r>
      </w:del>
      <w:r w:rsidR="005A01E0">
        <w:rPr>
          <w:noProof/>
        </w:rPr>
        <w:fldChar w:fldCharType="end"/>
      </w:r>
      <w:bookmarkEnd w:id="1380"/>
      <w:r>
        <w:t xml:space="preserve"> – Peak Load vs Base Load </w:t>
      </w:r>
      <w:r>
        <w:fldChar w:fldCharType="begin" w:fldLock="1"/>
      </w:r>
      <w:r w:rsidR="00DC2212">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[165]","plainTextFormattedCitation":"[165]","previouslyFormattedCitation":"[165]"},"properties":{"noteIndex":0},"schema":"https://github.com/citation-style-language/schema/raw/master/csl-citation.json"}</w:instrText>
      </w:r>
      <w:r>
        <w:fldChar w:fldCharType="separate"/>
      </w:r>
      <w:r w:rsidR="00DC2212" w:rsidRPr="00DC2212">
        <w:rPr>
          <w:b w:val="0"/>
          <w:noProof/>
        </w:rPr>
        <w:t>[165]</w:t>
      </w:r>
      <w:bookmarkEnd w:id="1381"/>
      <w:r>
        <w:fldChar w:fldCharType="end"/>
      </w:r>
    </w:p>
    <w:p w14:paraId="13C19155" w14:textId="2EA2BB91" w:rsidR="004737B0" w:rsidDel="00F254D3" w:rsidRDefault="008443C7" w:rsidP="004737B0">
      <w:pPr>
        <w:ind w:firstLine="288"/>
        <w:rPr>
          <w:moveFrom w:id="1384" w:author="Tolulope Olugbenga" w:date="2021-12-23T13:31:00Z"/>
        </w:rPr>
      </w:pPr>
      <w:moveFromRangeStart w:id="1385" w:author="Tolulope Olugbenga" w:date="2021-12-23T13:31:00Z" w:name="move91158714"/>
      <w:commentRangeStart w:id="1386"/>
      <w:moveFrom w:id="1387" w:author="Tolulope Olugbenga" w:date="2021-12-23T13:31:00Z">
        <w:r w:rsidRPr="008443C7" w:rsidDel="00F254D3">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9F0590" w:rsidDel="00F254D3">
          <w:t>momentary</w:t>
        </w:r>
        <w:r w:rsidRPr="008443C7" w:rsidDel="00F254D3">
          <w:t xml:space="preserve"> period of increased demand, as the family will soon be sleeping, turning off the television and lights, and conserving energy. The base load is more stable, but also less intense, because electricity is still required for things like heating, cooling, and power outlets, among other things. Peak load has a lower predictability than base load. It can surge when air conditioners are switched on or when a snowstorm hits and the heat must be turned up </w:t>
        </w:r>
        <w:r w:rsidR="004737B0" w:rsidDel="00F254D3">
          <w:fldChar w:fldCharType="begin" w:fldLock="1"/>
        </w:r>
        <w:r w:rsidR="00AF0AC2" w:rsidRPr="00187EB1" w:rsidDel="00F254D3">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[165]","plainTextFormattedCitation":"[165]","previouslyFormattedCitation":"[165]"},"properties":{"noteIndex":0},"schema":"https://github.com/citation-style-language/schema/raw/master/csl-citation.json"}</w:instrText>
        </w:r>
        <w:r w:rsidR="004737B0" w:rsidDel="00F254D3">
          <w:fldChar w:fldCharType="separate"/>
        </w:r>
        <w:r w:rsidR="002E3566" w:rsidRPr="002E3566" w:rsidDel="00F254D3">
          <w:rPr>
            <w:noProof/>
          </w:rPr>
          <w:t>[165]</w:t>
        </w:r>
        <w:r w:rsidR="004737B0" w:rsidDel="00F254D3">
          <w:fldChar w:fldCharType="end"/>
        </w:r>
        <w:commentRangeEnd w:id="1386"/>
        <w:r w:rsidR="000218F3" w:rsidDel="00F254D3">
          <w:rPr>
            <w:rStyle w:val="CommentReference"/>
          </w:rPr>
          <w:commentReference w:id="1386"/>
        </w:r>
        <w:r w:rsidR="004737B0" w:rsidDel="00F254D3">
          <w:t xml:space="preserve">. </w:t>
        </w:r>
      </w:moveFrom>
    </w:p>
    <w:moveFromRangeEnd w:id="1385"/>
    <w:p w14:paraId="0126D6D8" w14:textId="5E77579E" w:rsidR="008443C7" w:rsidRDefault="008443C7" w:rsidP="00187EB1">
      <w:pPr>
        <w:ind w:firstLine="288"/>
      </w:pPr>
      <w:del w:id="1388" w:author="Tolulope Olugbenga" w:date="2021-12-23T13:34:00Z">
        <w:r w:rsidRPr="008443C7" w:rsidDel="00187EB1">
          <w:delText xml:space="preserve">The visual distinction between the base and peak loads is depicted in </w:delText>
        </w:r>
        <w:r w:rsidDel="00187EB1">
          <w:fldChar w:fldCharType="begin"/>
        </w:r>
        <w:r w:rsidDel="00187EB1">
          <w:delInstrText xml:space="preserve"> REF _Ref87447326 \h </w:delInstrText>
        </w:r>
        <w:r w:rsidDel="00187EB1">
          <w:fldChar w:fldCharType="separate"/>
        </w:r>
      </w:del>
      <w:del w:id="1389" w:author="Tolulope Olugbenga" w:date="2021-12-22T19:51:00Z">
        <w:r w:rsidR="002E3566" w:rsidDel="00AF0AC2">
          <w:delText xml:space="preserve">Figure </w:delText>
        </w:r>
        <w:r w:rsidR="002E3566" w:rsidDel="00AF0AC2">
          <w:rPr>
            <w:noProof/>
          </w:rPr>
          <w:delText>7</w:delText>
        </w:r>
      </w:del>
      <w:del w:id="1390" w:author="Tolulope Olugbenga" w:date="2021-12-23T13:34:00Z">
        <w:r w:rsidDel="00187EB1">
          <w:fldChar w:fldCharType="end"/>
        </w:r>
        <w:r w:rsidRPr="008443C7" w:rsidDel="00187EB1">
          <w:delText xml:space="preserve">. </w:delText>
        </w:r>
      </w:del>
      <w:r w:rsidRPr="008443C7">
        <w:t xml:space="preserve">Peaks </w:t>
      </w:r>
      <w:r w:rsidR="004019FB">
        <w:t>have three main characteristics</w:t>
      </w:r>
      <w:r w:rsidRPr="008443C7">
        <w:t xml:space="preserve">: their magnitude, their temporal location, and their width or duration. The peak's temporal location is the most important of all the characteristics, even more so than the peak's value. Knowing when a peak will occur allows utilities to plan reserve power and demand response strategies to help reduce the peak, resulting in significant savings for both the utility and its customers. Understanding peak load is critical for any business's energy management strategy </w:t>
      </w:r>
      <w:r>
        <w:fldChar w:fldCharType="begin" w:fldLock="1"/>
      </w:r>
      <w:r w:rsidR="00AF0AC2">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fldChar w:fldCharType="separate"/>
      </w:r>
      <w:r w:rsidR="002E3566" w:rsidRPr="002E3566">
        <w:rPr>
          <w:noProof/>
        </w:rPr>
        <w:t>[166]</w:t>
      </w:r>
      <w:r>
        <w:fldChar w:fldCharType="end"/>
      </w:r>
      <w:r w:rsidRPr="008443C7">
        <w:t xml:space="preserve">. Electricity is generally more expensive during peak hours. </w:t>
      </w:r>
      <w:del w:id="1391" w:author="Tolulope Olugbenga" w:date="2021-12-23T13:37:00Z">
        <w:r w:rsidRPr="008443C7" w:rsidDel="00AB67A5">
          <w:delText xml:space="preserve">Peak load forecasting is critical for ensuring adequate generation, transmission, and distribution capacity. </w:delText>
        </w:r>
      </w:del>
      <w:r w:rsidRPr="008443C7">
        <w:t>The peak load determines the rate that the utility charges the customer. The forecasters in this study were evaluated based on their daily peak accuracy, considering the peak's value and time of occurrence.</w:t>
      </w:r>
    </w:p>
    <w:p w14:paraId="0C51DDCC" w14:textId="6AD9B1C5" w:rsidR="00F06187" w:rsidRDefault="00F06187" w:rsidP="00F06187">
      <w:pPr>
        <w:pStyle w:val="Heading2"/>
      </w:pPr>
      <w:bookmarkStart w:id="1392" w:name="_Toc91192239"/>
      <w:r>
        <w:lastRenderedPageBreak/>
        <w:t>2.</w:t>
      </w:r>
      <w:r w:rsidR="00A461E3">
        <w:t>7</w:t>
      </w:r>
      <w:r>
        <w:t xml:space="preserve"> Performance Metrics</w:t>
      </w:r>
      <w:bookmarkEnd w:id="1392"/>
    </w:p>
    <w:p w14:paraId="5CA148D7" w14:textId="77777777" w:rsidR="005C5557" w:rsidRDefault="005C5557" w:rsidP="00505862">
      <w:pPr>
        <w:ind w:firstLine="288"/>
        <w:rPr>
          <w:ins w:id="1393" w:author="Tolulope Olugbenga" w:date="2021-12-23T13:41:00Z"/>
        </w:rPr>
      </w:pPr>
      <w:ins w:id="1394" w:author="Tolulope Olugbenga" w:date="2021-12-23T13:41:00Z">
        <w:r w:rsidRPr="005C5557">
          <w:t>When assessing forecasting accuracy, several key performance metrics have been used in the load forecasting literature, each with its own set of advantages and disadvantages. Despite their limitations, these metrics are simple tools for evaluating forecast accuracy.</w:t>
        </w:r>
        <w:r>
          <w:t xml:space="preserve"> </w:t>
        </w:r>
      </w:ins>
    </w:p>
    <w:p w14:paraId="1DED7B70" w14:textId="7F2FA09C" w:rsidR="006924C3" w:rsidRDefault="005C5557" w:rsidP="00505862">
      <w:pPr>
        <w:ind w:firstLine="288"/>
      </w:pPr>
      <w:moveToRangeStart w:id="1395" w:author="Tolulope Olugbenga" w:date="2021-12-23T13:40:00Z" w:name="move91159259"/>
      <w:moveTo w:id="1396" w:author="Tolulope Olugbenga" w:date="2021-12-23T13:40:00Z">
        <w:del w:id="1397" w:author="Tolulope Olugbenga" w:date="2021-12-23T13:41:00Z">
          <w:r w:rsidRPr="00505862" w:rsidDel="005C5557">
            <w:delText>Although these metrics have limitations, they are simple tools for evaluating forecast accuracy.</w:delText>
          </w:r>
        </w:del>
      </w:moveTo>
      <w:moveToRangeEnd w:id="1395"/>
      <w:commentRangeStart w:id="1398"/>
      <w:del w:id="1399" w:author="Tolulope Olugbenga" w:date="2021-12-23T13:39:00Z">
        <w:r w:rsidR="00505862" w:rsidRPr="00505862" w:rsidDel="005C5557">
          <w:delText>All forecasters' performance was compared across all datasets, considering both overall performance and performance on an hourly, daily, monthly, and seasonal basis</w:delText>
        </w:r>
        <w:commentRangeEnd w:id="1398"/>
        <w:r w:rsidR="00176A3C" w:rsidDel="005C5557">
          <w:rPr>
            <w:rStyle w:val="CommentReference"/>
          </w:rPr>
          <w:commentReference w:id="1398"/>
        </w:r>
        <w:r w:rsidR="00505862" w:rsidRPr="00505862" w:rsidDel="005C5557">
          <w:delText xml:space="preserve">. It helped us identify instances where forecasters outperformed or underperformed expectations. </w:delText>
        </w:r>
      </w:del>
      <w:del w:id="1400" w:author="Tolulope Olugbenga" w:date="2021-12-23T13:40:00Z">
        <w:r w:rsidR="00505862" w:rsidRPr="00505862" w:rsidDel="005C5557">
          <w:delText>Forecast accuracy in general and accuracy in predicting daily peaks were used to evaluate performance.</w:delText>
        </w:r>
        <w:r w:rsidR="00505862" w:rsidDel="005C5557">
          <w:delText xml:space="preserve"> </w:delText>
        </w:r>
      </w:del>
      <w:r w:rsidR="00505862" w:rsidRPr="00505862">
        <w:t>While the mean absolute error (MAE) is the simplest way to quantify forecast error</w:t>
      </w:r>
      <w:r w:rsidR="00505862">
        <w:t xml:space="preserve"> </w:t>
      </w:r>
      <w:r w:rsidR="00505862" w:rsidRPr="00505862">
        <w:t xml:space="preserve">because it is an absolute measure, it cannot be used to compare measurements across forecast scenarios with different scales. As a result, because comparisons are simple to interpret, the mean absolute percent error (MAPE) is frequently used. MAPE is also the most commonly used load forecasting metric </w:t>
      </w:r>
      <w:ins w:id="1401" w:author="Tolulope Olugbenga" w:date="2021-12-23T13:43:00Z">
        <w:r w:rsidR="00DC2212">
          <w:fldChar w:fldCharType="begin" w:fldLock="1"/>
        </w:r>
      </w:ins>
      <w:r w:rsidR="00F0098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[151], [152], [167]","plainTextFormattedCitation":"[1], [9], [14], [151], [152], [167]","previouslyFormattedCitation":"[1], [9], [14], [151], [152], [167]"},"properties":{"noteIndex":0},"schema":"https://github.com/citation-style-language/schema/raw/master/csl-citation.json"}</w:instrText>
      </w:r>
      <w:r w:rsidR="00DC2212">
        <w:fldChar w:fldCharType="separate"/>
      </w:r>
      <w:r w:rsidR="00DC2212" w:rsidRPr="00DC2212">
        <w:rPr>
          <w:noProof/>
        </w:rPr>
        <w:t>[1], [9], [14], [151], [152], [167]</w:t>
      </w:r>
      <w:ins w:id="1402" w:author="Tolulope Olugbenga" w:date="2021-12-23T13:43:00Z">
        <w:r w:rsidR="00DC2212">
          <w:fldChar w:fldCharType="end"/>
        </w:r>
      </w:ins>
      <w:del w:id="1403" w:author="Tolulope Olugbenga" w:date="2021-12-23T13:43:00Z">
        <w:r w:rsidR="00505862" w:rsidDel="00DC2212">
          <w:fldChar w:fldCharType="begin" w:fldLock="1"/>
        </w:r>
        <w:r w:rsidR="00E8159F" w:rsidDel="00DC2212">
          <w:del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delInstrText>
        </w:r>
        <w:r w:rsidR="00505862" w:rsidDel="00DC2212">
          <w:fldChar w:fldCharType="separate"/>
        </w:r>
        <w:r w:rsidR="00505862" w:rsidRPr="00505862" w:rsidDel="00DC2212">
          <w:rPr>
            <w:noProof/>
          </w:rPr>
          <w:delText>[1]</w:delText>
        </w:r>
        <w:r w:rsidR="00505862" w:rsidDel="00DC2212">
          <w:fldChar w:fldCharType="end"/>
        </w:r>
      </w:del>
      <w:r w:rsidR="00505862" w:rsidRPr="00505862">
        <w:t xml:space="preserve">. The table below summarizes the most commonly used </w:t>
      </w:r>
      <w:del w:id="1404" w:author="Tolulope Olugbenga" w:date="2021-12-23T13:44:00Z">
        <w:r w:rsidR="00505862" w:rsidRPr="00505862" w:rsidDel="00DC2212">
          <w:delText xml:space="preserve">methods </w:delText>
        </w:r>
      </w:del>
      <w:ins w:id="1405" w:author="Tolulope Olugbenga" w:date="2021-12-23T13:44:00Z">
        <w:r w:rsidR="00DC2212">
          <w:t>metrics</w:t>
        </w:r>
        <w:r w:rsidR="00DC2212" w:rsidRPr="00505862">
          <w:t xml:space="preserve"> </w:t>
        </w:r>
      </w:ins>
      <w:r w:rsidR="00505862" w:rsidRPr="00505862">
        <w:t>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2pt;height:33.75pt" o:ole="">
                  <v:imagedata r:id="rId65" o:title=""/>
                </v:shape>
                <o:OLEObject Type="Embed" ProgID="Equation.DSMT4" ShapeID="_x0000_i1046" DrawAspect="Content" ObjectID="_1701807905" r:id="rId66"/>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75pt;height:33.75pt" o:ole="">
                  <v:imagedata r:id="rId67" o:title=""/>
                </v:shape>
                <o:OLEObject Type="Embed" ProgID="Equation.DSMT4" ShapeID="_x0000_i1047" DrawAspect="Content" ObjectID="_1701807906" r:id="rId68"/>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5pt;height:33.75pt" o:ole="">
                  <v:imagedata r:id="rId69" o:title=""/>
                </v:shape>
                <o:OLEObject Type="Embed" ProgID="Equation.DSMT4" ShapeID="_x0000_i1048" DrawAspect="Content" ObjectID="_1701807907" r:id="rId70"/>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25pt;height:38.25pt" o:ole="">
                  <v:imagedata r:id="rId71" o:title=""/>
                </v:shape>
                <o:OLEObject Type="Embed" ProgID="Equation.DSMT4" ShapeID="_x0000_i1049" DrawAspect="Content" ObjectID="_1701807908" r:id="rId72"/>
              </w:object>
            </w:r>
          </w:p>
        </w:tc>
      </w:tr>
    </w:tbl>
    <w:p w14:paraId="0430D55A" w14:textId="6A215B4D" w:rsidR="00F06187" w:rsidRDefault="00F06187" w:rsidP="00F06187">
      <w:pPr>
        <w:pStyle w:val="Caption"/>
        <w:jc w:val="center"/>
        <w:rPr>
          <w:noProof/>
        </w:rPr>
      </w:pPr>
      <w:bookmarkStart w:id="1406" w:name="_Ref85286186"/>
      <w:bookmarkStart w:id="1407" w:name="_Toc91192296"/>
      <w:r>
        <w:t xml:space="preserve">Table </w:t>
      </w:r>
      <w:ins w:id="1408" w:author="Tolulope Olugbenga" w:date="2021-12-23T16:58:00Z">
        <w:r w:rsidR="006352B1">
          <w:fldChar w:fldCharType="begin"/>
        </w:r>
        <w:r w:rsidR="006352B1">
          <w:instrText xml:space="preserve"> SEQ Table \* ARABIC </w:instrText>
        </w:r>
      </w:ins>
      <w:r w:rsidR="006352B1">
        <w:fldChar w:fldCharType="separate"/>
      </w:r>
      <w:ins w:id="1409" w:author="Tolulope Olugbenga" w:date="2021-12-23T22:50:00Z">
        <w:r w:rsidR="00FB7758">
          <w:rPr>
            <w:noProof/>
          </w:rPr>
          <w:t>1</w:t>
        </w:r>
      </w:ins>
      <w:ins w:id="1410" w:author="Tolulope Olugbenga" w:date="2021-12-23T16:58:00Z">
        <w:r w:rsidR="006352B1">
          <w:fldChar w:fldCharType="end"/>
        </w:r>
      </w:ins>
      <w:del w:id="1411"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1</w:delText>
        </w:r>
        <w:r w:rsidR="005A01E0" w:rsidDel="006352B1">
          <w:rPr>
            <w:noProof/>
          </w:rPr>
          <w:fldChar w:fldCharType="end"/>
        </w:r>
      </w:del>
      <w:bookmarkEnd w:id="1406"/>
      <w:r>
        <w:rPr>
          <w:noProof/>
        </w:rPr>
        <w:t xml:space="preserve"> - </w:t>
      </w:r>
      <w:r w:rsidRPr="00D6300C">
        <w:rPr>
          <w:noProof/>
        </w:rPr>
        <w:t>Formulas for Several Frequently Used Performance Metrics</w:t>
      </w:r>
      <w:bookmarkEnd w:id="1407"/>
    </w:p>
    <w:p w14:paraId="2D4E63FC" w14:textId="698E1E90" w:rsidR="002E3920" w:rsidRDefault="00505862" w:rsidP="002E3920">
      <w:pPr>
        <w:ind w:firstLine="288"/>
      </w:pPr>
      <w:r w:rsidRPr="00505862">
        <w:t xml:space="preserve">However, MAPE has limitations in that it cannot handle zero-valued actuals, it over-emphasizes high errors during periods of low demand, and it over-emphasizes overshoot errors in comparison to undershoot errors for forecasting scenarios bounded by 0 (because undershoot errors cannot exceed 100%, but overshoot errors are unbounded) </w:t>
      </w:r>
      <w:r>
        <w:fldChar w:fldCharType="begin" w:fldLock="1"/>
      </w:r>
      <w:r w:rsidR="00DC221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fldChar w:fldCharType="separate"/>
      </w:r>
      <w:r w:rsidR="00DC2212" w:rsidRPr="00DC2212">
        <w:rPr>
          <w:noProof/>
        </w:rPr>
        <w:t>[1], [168]</w:t>
      </w:r>
      <w:r>
        <w:fldChar w:fldCharType="end"/>
      </w:r>
      <w:r w:rsidRPr="00505862">
        <w:t xml:space="preserve">. MAE and MAPE are both insensitive to rare but significant errors, which are better captured by root mean square error (RMSE)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505862">
        <w:t xml:space="preserve">, though RMSE is more difficult to interpret because it is not scaled to the original error. To fully capture bias and precision, mean biased error (MBE) and standard deviation (STD) can also be used </w:t>
      </w:r>
      <w:r>
        <w:fldChar w:fldCharType="begin" w:fldLock="1"/>
      </w:r>
      <w:r w:rsidR="00DC2212">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fldChar w:fldCharType="separate"/>
      </w:r>
      <w:r w:rsidR="00DC2212" w:rsidRPr="00DC2212">
        <w:rPr>
          <w:noProof/>
        </w:rPr>
        <w:t>[169], [170]</w:t>
      </w:r>
      <w:r>
        <w:fldChar w:fldCharType="end"/>
      </w:r>
      <w:r w:rsidRPr="00505862">
        <w:t xml:space="preserve">. </w:t>
      </w:r>
    </w:p>
    <w:p w14:paraId="6051D3AF" w14:textId="7F04F4CB" w:rsidR="00DD21E7" w:rsidRDefault="00505862" w:rsidP="002E3920">
      <w:pPr>
        <w:ind w:firstLine="288"/>
      </w:pPr>
      <w:moveFromRangeStart w:id="1412" w:author="Tolulope Olugbenga" w:date="2021-12-23T13:40:00Z" w:name="move91159259"/>
      <w:moveFrom w:id="1413" w:author="Tolulope Olugbenga" w:date="2021-12-23T13:40:00Z">
        <w:r w:rsidRPr="00505862" w:rsidDel="005C5557">
          <w:t>Although these metrics have limitations, they are simple tools for evaluating forecast accuracy.</w:t>
        </w:r>
        <w:r w:rsidR="002E3920" w:rsidDel="005C5557">
          <w:t xml:space="preserve"> </w:t>
        </w:r>
      </w:moveFrom>
      <w:moveFromRangeStart w:id="1414" w:author="Tolulope Olugbenga" w:date="2021-12-23T13:51:00Z" w:name="move91159920"/>
      <w:moveFromRangeEnd w:id="1412"/>
      <w:moveFrom w:id="1415" w:author="Tolulope Olugbenga" w:date="2021-12-23T13:51:00Z">
        <w:r w:rsidR="00DC2C08" w:rsidRPr="00DC2C08" w:rsidDel="00961616">
          <w:t>This study focused on the MAPE and RMSE because they are the most commonly used load forecasting metrics. Because there are no values near zero in our datasets, the MAPE's limitations do not apply, and the RMSE allows us to detect significant forecast errors. We also investigated the accuracy of daily peaks using the MAPE, MAE, and MBE metrics. This document's Appendix B contains data on the overall performance of all metrics, including those mentioned above.</w:t>
        </w:r>
      </w:moveFrom>
      <w:moveFromRangeEnd w:id="1414"/>
      <w:del w:id="1416" w:author="Tolulope Olugbenga" w:date="2021-12-23T13:51:00Z">
        <w:r w:rsidR="00DD21E7" w:rsidDel="00961616">
          <w:br w:type="page"/>
        </w:r>
      </w:del>
    </w:p>
    <w:p w14:paraId="4ADBC7F0" w14:textId="14E6E830" w:rsidR="00EB444C" w:rsidRPr="00CD3CAD" w:rsidRDefault="00B06A7F" w:rsidP="00EB444C">
      <w:pPr>
        <w:pStyle w:val="Heading1"/>
      </w:pPr>
      <w:bookmarkStart w:id="1417" w:name="_Toc91192240"/>
      <w:r>
        <w:lastRenderedPageBreak/>
        <w:t>3</w:t>
      </w:r>
      <w:r w:rsidR="00EB444C">
        <w:t xml:space="preserve"> </w:t>
      </w:r>
      <w:r w:rsidR="00AD096F">
        <w:t>Investigation</w:t>
      </w:r>
      <w:bookmarkEnd w:id="1417"/>
    </w:p>
    <w:p w14:paraId="1BFF3547" w14:textId="55685DDF" w:rsidR="00C33E87" w:rsidRDefault="009F0542" w:rsidP="00694850">
      <w:pPr>
        <w:ind w:firstLine="288"/>
      </w:pPr>
      <w:r w:rsidRPr="009F0542">
        <w:t xml:space="preserve">The purpose of this work was to determine whether deep learning techniques could improve forecasting accuracy for specific utilities by comparing the accuracy of deep learning forecasters to some of the current forecasters used by utilities. </w:t>
      </w:r>
      <w:commentRangeStart w:id="1418"/>
      <w:commentRangeStart w:id="1419"/>
      <w:r w:rsidRPr="009F0542">
        <w:t xml:space="preserve">STLF horizons </w:t>
      </w:r>
      <w:commentRangeEnd w:id="1418"/>
      <w:r w:rsidR="003A6F64">
        <w:rPr>
          <w:rStyle w:val="CommentReference"/>
        </w:rPr>
        <w:commentReference w:id="1418"/>
      </w:r>
      <w:commentRangeEnd w:id="1419"/>
      <w:r w:rsidR="003A6F64">
        <w:rPr>
          <w:rStyle w:val="CommentReference"/>
        </w:rPr>
        <w:commentReference w:id="1419"/>
      </w:r>
      <w:r w:rsidRPr="009F0542">
        <w:t>were the focus of this work because they are an important component of a utility system's day-to-day operations and planning.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The accuracy of forecasting regular load and daily peaks was compared.</w:t>
      </w:r>
    </w:p>
    <w:p w14:paraId="426C8625" w14:textId="280FA85B" w:rsidR="006C6E4D" w:rsidRDefault="006C6E4D" w:rsidP="006C6E4D">
      <w:pPr>
        <w:pStyle w:val="Heading2"/>
      </w:pPr>
      <w:bookmarkStart w:id="1420" w:name="_Toc91192241"/>
      <w:r>
        <w:t xml:space="preserve">3.1 </w:t>
      </w:r>
      <w:r w:rsidR="006C12C8" w:rsidRPr="0066112A">
        <w:t>Preparation of the Datasets</w:t>
      </w:r>
      <w:bookmarkEnd w:id="1420"/>
    </w:p>
    <w:p w14:paraId="28204E69" w14:textId="16A443E0" w:rsidR="00345818" w:rsidRPr="00345818" w:rsidRDefault="00345818" w:rsidP="00345818">
      <w:pPr>
        <w:ind w:firstLine="288"/>
      </w:pPr>
      <w:r w:rsidRPr="00345818">
        <w:t xml:space="preserve">This study made use of three distinct datasets. </w:t>
      </w:r>
      <w:r>
        <w:fldChar w:fldCharType="begin"/>
      </w:r>
      <w:r>
        <w:instrText xml:space="preserve"> REF _Ref88212193 \h </w:instrText>
      </w:r>
      <w:r>
        <w:fldChar w:fldCharType="separate"/>
      </w:r>
      <w:ins w:id="1421" w:author="Tolulope Olugbenga" w:date="2021-12-23T22:50:00Z">
        <w:r w:rsidR="00FB7758">
          <w:t xml:space="preserve">Figure </w:t>
        </w:r>
        <w:r w:rsidR="00FB7758">
          <w:rPr>
            <w:noProof/>
          </w:rPr>
          <w:t>7</w:t>
        </w:r>
      </w:ins>
      <w:del w:id="1422" w:author="Tolulope Olugbenga" w:date="2021-12-22T19:51:00Z">
        <w:r w:rsidR="002E3566" w:rsidDel="00AF0AC2">
          <w:delText xml:space="preserve">Figure </w:delText>
        </w:r>
        <w:r w:rsidR="002E3566" w:rsidDel="00AF0AC2">
          <w:rPr>
            <w:noProof/>
          </w:rPr>
          <w:delText>8</w:delText>
        </w:r>
      </w:del>
      <w:r>
        <w:fldChar w:fldCharType="end"/>
      </w:r>
      <w:r w:rsidRPr="00345818">
        <w:t xml:space="preserve"> depicts the daily mean for each data set in 2019. Two sets were obtained from an Independent Electrical System Operator in Ontario and were included because the data sets are publicly available, which aids in reproducibility. The first set </w:t>
      </w:r>
      <w:ins w:id="1423" w:author="Tolulope Olugbenga" w:date="2021-12-23T14:44:00Z">
        <w:r w:rsidR="004C5E0B">
          <w:t>was</w:t>
        </w:r>
      </w:ins>
      <w:del w:id="1424" w:author="Tolulope Olugbenga" w:date="2021-12-23T14:44:00Z">
        <w:r w:rsidRPr="00345818" w:rsidDel="004C5E0B">
          <w:delText>is</w:delText>
        </w:r>
      </w:del>
      <w:r w:rsidRPr="00345818">
        <w:t xml:space="preserve"> from Ottawa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xml:space="preserve">, and the second </w:t>
      </w:r>
      <w:ins w:id="1425" w:author="Tolulope Olugbenga" w:date="2021-12-23T14:44:00Z">
        <w:r w:rsidR="004C5E0B">
          <w:t>was</w:t>
        </w:r>
      </w:ins>
      <w:del w:id="1426" w:author="Tolulope Olugbenga" w:date="2021-12-23T14:44:00Z">
        <w:r w:rsidRPr="00345818" w:rsidDel="004C5E0B">
          <w:delText>is</w:delText>
        </w:r>
      </w:del>
      <w:r w:rsidRPr="00345818">
        <w:t xml:space="preserve"> from Toronto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and they both consist of hourly city-wide load aggregation measurements spanning ten years from 2010 to 2019.</w:t>
      </w:r>
    </w:p>
    <w:p w14:paraId="4BF7BD8B" w14:textId="37938D7D" w:rsidR="00F67E64" w:rsidDel="008330F7" w:rsidRDefault="00345818" w:rsidP="00DA6A33">
      <w:pPr>
        <w:ind w:firstLine="288"/>
        <w:rPr>
          <w:del w:id="1427" w:author="Tolulope Olugbenga" w:date="2021-12-23T14:45:00Z"/>
        </w:rPr>
        <w:pPrChange w:id="1428" w:author="Tolulope Olugbenga" w:date="2021-12-23T15:07:00Z">
          <w:pPr/>
        </w:pPrChange>
      </w:pPr>
      <w:r w:rsidRPr="00345818">
        <w:t>Saint John Energy, a municipally owned utility reseller, provide</w:t>
      </w:r>
      <w:ins w:id="1429" w:author="Tolulope Olugbenga" w:date="2021-12-23T14:44:00Z">
        <w:r w:rsidR="00D71906">
          <w:t>d</w:t>
        </w:r>
      </w:ins>
      <w:del w:id="1430" w:author="Tolulope Olugbenga" w:date="2021-12-23T14:44:00Z">
        <w:r w:rsidRPr="00345818" w:rsidDel="00D71906">
          <w:delText>s</w:delText>
        </w:r>
      </w:del>
      <w:r w:rsidRPr="00345818">
        <w:t xml:space="preserve"> the third set. This data set was included because the proposed work is part of a larger Smart Grid Technologies project being carried out at UNB in collaboration with this utility reseller. Saint John Energy's data set is smaller than the others, spanning about 3.75 years from 2018 to October </w:t>
      </w:r>
      <w:r w:rsidRPr="00345818">
        <w:lastRenderedPageBreak/>
        <w:t>20, 2021, but it otherwise corresponds to hourly measurements of Saint John's load aggregates. For all datasets, all load demand variables are expressed in megawatts (MW).</w:t>
      </w:r>
      <w:ins w:id="1431" w:author="Tolulope Olugbenga" w:date="2021-12-23T14:49:00Z">
        <w:r w:rsidR="00B41FCE">
          <w:t xml:space="preserve"> </w:t>
        </w:r>
      </w:ins>
    </w:p>
    <w:p w14:paraId="32A7B706" w14:textId="77777777" w:rsidR="008330F7" w:rsidRDefault="008330F7" w:rsidP="00DA6A33">
      <w:pPr>
        <w:ind w:firstLine="288"/>
        <w:rPr>
          <w:ins w:id="1432" w:author="Tolulope Olugbenga" w:date="2021-12-23T14:49:00Z"/>
        </w:rPr>
        <w:pPrChange w:id="1433" w:author="Tolulope Olugbenga" w:date="2021-12-23T15:07:00Z">
          <w:pPr/>
        </w:pPrChange>
      </w:pPr>
    </w:p>
    <w:p w14:paraId="3D64EEE1" w14:textId="1A74E3E7" w:rsidR="00732907" w:rsidRDefault="00732907" w:rsidP="00662AE9">
      <w:pPr>
        <w:ind w:firstLine="288"/>
      </w:pPr>
      <w:r w:rsidRPr="00732907">
        <w:t xml:space="preserve">To supplement the time series data, temperature data from Environment Canada </w:t>
      </w:r>
      <w:r>
        <w:fldChar w:fldCharType="begin" w:fldLock="1"/>
      </w:r>
      <w:r w:rsidR="00DC22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fldChar w:fldCharType="separate"/>
      </w:r>
      <w:r w:rsidR="00DC2212" w:rsidRPr="00DC2212">
        <w:rPr>
          <w:noProof/>
        </w:rPr>
        <w:t>[172]</w:t>
      </w:r>
      <w:r>
        <w:fldChar w:fldCharType="end"/>
      </w:r>
      <w:r w:rsidRPr="00732907">
        <w:t xml:space="preserve"> were also used. Each city's hourly average temperature, expressed in degrees Celsius, was included.</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3">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079734A" w:rsidR="00582E6B" w:rsidRDefault="00582E6B" w:rsidP="00582E6B">
      <w:pPr>
        <w:pStyle w:val="Caption"/>
        <w:jc w:val="center"/>
      </w:pPr>
      <w:bookmarkStart w:id="1434" w:name="_Ref88212193"/>
      <w:bookmarkStart w:id="1435" w:name="_Ref88212185"/>
      <w:bookmarkStart w:id="1436" w:name="_Toc91192318"/>
      <w:r>
        <w:t xml:space="preserve">Figure </w:t>
      </w:r>
      <w:r w:rsidR="005A01E0">
        <w:fldChar w:fldCharType="begin"/>
      </w:r>
      <w:r w:rsidR="005A01E0">
        <w:instrText xml:space="preserve"> SEQ Figure \* ARABIC </w:instrText>
      </w:r>
      <w:r w:rsidR="005A01E0">
        <w:fldChar w:fldCharType="separate"/>
      </w:r>
      <w:ins w:id="1437" w:author="Tolulope Olugbenga" w:date="2021-12-23T22:50:00Z">
        <w:r w:rsidR="00FB7758">
          <w:rPr>
            <w:noProof/>
          </w:rPr>
          <w:t>7</w:t>
        </w:r>
      </w:ins>
      <w:del w:id="1438" w:author="Tolulope Olugbenga" w:date="2021-12-22T19:51:00Z">
        <w:r w:rsidR="002E3566" w:rsidDel="00AF0AC2">
          <w:rPr>
            <w:noProof/>
          </w:rPr>
          <w:delText>8</w:delText>
        </w:r>
      </w:del>
      <w:r w:rsidR="005A01E0">
        <w:rPr>
          <w:noProof/>
        </w:rPr>
        <w:fldChar w:fldCharType="end"/>
      </w:r>
      <w:bookmarkEnd w:id="1434"/>
      <w:r>
        <w:t xml:space="preserve"> </w:t>
      </w:r>
      <w:r w:rsidR="00DE66A1">
        <w:t>–</w:t>
      </w:r>
      <w:r>
        <w:t xml:space="preserve"> </w:t>
      </w:r>
      <w:bookmarkEnd w:id="1435"/>
      <w:ins w:id="1439" w:author="Tolulope Olugbenga" w:date="2021-12-23T14:50:00Z">
        <w:r w:rsidR="00DD255C" w:rsidRPr="00D43BC9">
          <w:t>2019 Average Daily Demand for Loads Across All Datasets</w:t>
        </w:r>
        <w:commentRangeStart w:id="1440"/>
        <w:commentRangeEnd w:id="1440"/>
        <w:r w:rsidR="00DD255C">
          <w:rPr>
            <w:rStyle w:val="CommentReference"/>
            <w:b w:val="0"/>
            <w:bCs w:val="0"/>
          </w:rPr>
          <w:commentReference w:id="1440"/>
        </w:r>
      </w:ins>
      <w:bookmarkEnd w:id="1436"/>
      <w:del w:id="1441" w:author="Tolulope Olugbenga" w:date="2021-12-23T14:50:00Z">
        <w:r w:rsidR="00D43BC9" w:rsidRPr="00D43BC9" w:rsidDel="00DD255C">
          <w:delText>2019 Average Daily Demand for Loads Across All Datasets</w:delText>
        </w:r>
      </w:del>
    </w:p>
    <w:p w14:paraId="720CA8DD" w14:textId="4DA2DCE3" w:rsidR="00732907" w:rsidRPr="00732907" w:rsidRDefault="00732907" w:rsidP="00732907">
      <w:pPr>
        <w:ind w:firstLine="288"/>
      </w:pPr>
      <w:r w:rsidRPr="00732907">
        <w:t xml:space="preserve">A Hampel filter was used to locate and replace outliers in the datasets for both the load and temperature variables </w:t>
      </w:r>
      <w:r>
        <w:fldChar w:fldCharType="begin" w:fldLock="1"/>
      </w:r>
      <w:r w:rsidR="00DC2212">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00DC2212" w:rsidRPr="00DC2212">
        <w:rPr>
          <w:noProof/>
        </w:rPr>
        <w:t>[173]</w:t>
      </w:r>
      <w:r>
        <w:fldChar w:fldCharType="end"/>
      </w:r>
      <w:r w:rsidRPr="00732907">
        <w:t>. A seven-sample window (length = 7 hours) was used, centered on the sample under test. Outliers were defined as test sample values that differed by more than three standard deviations from the median.</w:t>
      </w:r>
    </w:p>
    <w:p w14:paraId="7579FC2D" w14:textId="73F7247E" w:rsidR="006C51DA" w:rsidRDefault="00732907" w:rsidP="00BE46B7">
      <w:pPr>
        <w:ind w:firstLine="288"/>
      </w:pPr>
      <w:r w:rsidRPr="00732907">
        <w:lastRenderedPageBreak/>
        <w:t>All data (load and temperature) were normalized using the Min-Max method, which scales values between zero and one by using the minimum and maximum values of the time series, as specified in:</w:t>
      </w:r>
    </w:p>
    <w:p w14:paraId="249D2AD4" w14:textId="20200F9B" w:rsidR="008D2386" w:rsidRDefault="008D2386" w:rsidP="008D2386">
      <w:pPr>
        <w:pStyle w:val="MTDisplayEquation"/>
        <w:jc w:val="center"/>
      </w:pPr>
      <w:r w:rsidRPr="008D2386">
        <w:rPr>
          <w:position w:val="-24"/>
        </w:rPr>
        <w:object w:dxaOrig="5560" w:dyaOrig="620" w14:anchorId="27B69F5B">
          <v:shape id="_x0000_i1050" type="#_x0000_t75" style="width:278.25pt;height:30.75pt" o:ole="">
            <v:imagedata r:id="rId74" o:title=""/>
          </v:shape>
          <o:OLEObject Type="Embed" ProgID="Equation.DSMT4" ShapeID="_x0000_i1050" DrawAspect="Content" ObjectID="_1701807909" r:id="rId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B7758">
          <w:rPr>
            <w:noProof/>
          </w:rPr>
          <w:instrText>4</w:instrText>
        </w:r>
      </w:fldSimple>
      <w:r>
        <w:instrText>)</w:instrText>
      </w:r>
      <w:r>
        <w:fldChar w:fldCharType="end"/>
      </w:r>
    </w:p>
    <w:p w14:paraId="1D3A2563" w14:textId="4D8FEAC0" w:rsidR="009E3A02" w:rsidRDefault="00732907" w:rsidP="00C57A60">
      <w:r w:rsidRPr="00732907">
        <w:t>Before any performance metrics were calculated, the minimum and maximum values were saved and used to de-normalize the final forecasts. This normalization technique has been used by numerous researchers in the field of load forecasting</w:t>
      </w:r>
      <w:r>
        <w:t xml:space="preserve"> </w:t>
      </w:r>
      <w:r w:rsidR="00BA6DFB">
        <w:fldChar w:fldCharType="begin" w:fldLock="1"/>
      </w:r>
      <w:r w:rsidR="00DC22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C2212" w:rsidRPr="00DC2212">
        <w:rPr>
          <w:noProof/>
        </w:rPr>
        <w:t>[25], [174]–[178]</w:t>
      </w:r>
      <w:r w:rsidR="00BA6DFB">
        <w:fldChar w:fldCharType="end"/>
      </w:r>
      <w:r w:rsidR="009E3A02">
        <w:t>.</w:t>
      </w:r>
    </w:p>
    <w:p w14:paraId="29CC911E" w14:textId="33B5C5A3" w:rsidR="00184782" w:rsidRDefault="00732907" w:rsidP="004233B0">
      <w:pPr>
        <w:ind w:firstLine="288"/>
      </w:pPr>
      <w:r w:rsidRPr="00732907">
        <w:t xml:space="preserve">The data sets were used to create training and test sets. The Toronto and Ottawa datasets were trained from January 2010 to December 2018, and the testing period was from January 2019 to December 2019. The Saint John dataset was trained between January 1, 2018, and October 20, 2020, and tested between October 21, </w:t>
      </w:r>
      <w:r w:rsidR="00F06764" w:rsidRPr="00732907">
        <w:t>2020,</w:t>
      </w:r>
      <w:r w:rsidRPr="00732907">
        <w:t xml:space="preserve"> and October 20, 2021.</w:t>
      </w:r>
    </w:p>
    <w:p w14:paraId="0C429212" w14:textId="5435938C" w:rsidR="00054D25" w:rsidRDefault="00BC3B4F" w:rsidP="001077B2">
      <w:pPr>
        <w:pStyle w:val="Heading2"/>
      </w:pPr>
      <w:bookmarkStart w:id="1442" w:name="_Toc91192242"/>
      <w:r>
        <w:t>3.</w:t>
      </w:r>
      <w:r w:rsidR="008F44DD">
        <w:t>2</w:t>
      </w:r>
      <w:r>
        <w:t xml:space="preserve"> </w:t>
      </w:r>
      <w:r w:rsidR="002A6B03" w:rsidRPr="002A6B03">
        <w:t xml:space="preserve">Implementation Specifications for </w:t>
      </w:r>
      <w:r w:rsidR="001A2C58">
        <w:t>Benchmark Forecasters</w:t>
      </w:r>
      <w:bookmarkEnd w:id="1442"/>
    </w:p>
    <w:p w14:paraId="266A4DC2" w14:textId="7FA05BCC" w:rsidR="00D80DD3" w:rsidRPr="00D80DD3" w:rsidRDefault="00D23763" w:rsidP="00D80DD3">
      <w:pPr>
        <w:ind w:firstLine="288"/>
      </w:pPr>
      <w:r>
        <w:t xml:space="preserve">MATLAB version R2021b was used to implement all forecasters. </w:t>
      </w:r>
      <w:r w:rsidR="00D80DD3" w:rsidRPr="00661EA3">
        <w:t xml:space="preserve">All </w:t>
      </w:r>
      <w:r w:rsidR="00D80DD3">
        <w:t>forecaster</w:t>
      </w:r>
      <w:r w:rsidR="00D80DD3" w:rsidRPr="00661EA3">
        <w:t>s were used to forecast the upcoming day</w:t>
      </w:r>
      <w:r w:rsidR="00D80DD3">
        <w:t xml:space="preserve"> based on the previous day’s data. </w:t>
      </w:r>
      <w:r w:rsidR="00D80DD3" w:rsidRPr="00D80DD3">
        <w:t>Forecasts were created day by day, based on actual historical data. The forecasters used a recursive multi-step forecasting technique that forecasts one day at a time. In other words, after the next day had passed, we shifted our starting sample, and now we have the actual demand for the day that just passed. We now use inputs to forecast the next day based on the previous day's actuals. This procedure was repeated daily for the duration of our test datasets.</w:t>
      </w:r>
    </w:p>
    <w:p w14:paraId="2C704394" w14:textId="521BD1F2" w:rsidR="00096339" w:rsidRDefault="00096339" w:rsidP="001A3FAF">
      <w:pPr>
        <w:pStyle w:val="Heading3"/>
      </w:pPr>
      <w:bookmarkStart w:id="1443" w:name="_Toc91192243"/>
      <w:r>
        <w:lastRenderedPageBreak/>
        <w:t>3.</w:t>
      </w:r>
      <w:r w:rsidR="001077B2">
        <w:t>2</w:t>
      </w:r>
      <w:r>
        <w:t>.1 The Seasonal Naïve Forecaster (SNF)</w:t>
      </w:r>
      <w:bookmarkEnd w:id="1443"/>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75pt;height:18pt" o:ole="">
            <v:imagedata r:id="rId76" o:title=""/>
          </v:shape>
          <o:OLEObject Type="Embed" ProgID="Equation.DSMT4" ShapeID="_x0000_i1051" DrawAspect="Content" ObjectID="_1701807910" r:id="rId77"/>
        </w:object>
      </w:r>
      <w:r w:rsidRPr="00BC1549">
        <w:t xml:space="preserve"> was calculated using an actual load lag value </w:t>
      </w:r>
      <w:r w:rsidR="00997CEA" w:rsidRPr="00BC1549">
        <w:rPr>
          <w:position w:val="-12"/>
        </w:rPr>
        <w:object w:dxaOrig="380" w:dyaOrig="360" w14:anchorId="102E1C44">
          <v:shape id="_x0000_i1052" type="#_x0000_t75" style="width:18.75pt;height:18pt" o:ole="">
            <v:imagedata r:id="rId78" o:title=""/>
          </v:shape>
          <o:OLEObject Type="Embed" ProgID="Equation.DSMT4" ShapeID="_x0000_i1052" DrawAspect="Content" ObjectID="_1701807911" r:id="rId79"/>
        </w:object>
      </w:r>
      <w:r w:rsidRPr="00BC1549">
        <w:t xml:space="preserve"> for lag </w:t>
      </w:r>
      <w:r w:rsidR="00F0284A">
        <w:t>l</w:t>
      </w:r>
      <w:r w:rsidRPr="00BC1549">
        <w:t xml:space="preserve"> = 168 hours (1 week):</w:t>
      </w:r>
    </w:p>
    <w:p w14:paraId="39D66F9D" w14:textId="3ECFB5E6" w:rsidR="00A27CD4" w:rsidRDefault="00A27CD4" w:rsidP="00A27CD4">
      <w:pPr>
        <w:pStyle w:val="MTDisplayEquation"/>
        <w:jc w:val="center"/>
      </w:pPr>
      <w:r w:rsidRPr="00A27CD4">
        <w:rPr>
          <w:position w:val="-14"/>
        </w:rPr>
        <w:object w:dxaOrig="1260" w:dyaOrig="380" w14:anchorId="142BE0DF">
          <v:shape id="_x0000_i1053" type="#_x0000_t75" style="width:64.5pt;height:18.75pt" o:ole="">
            <v:imagedata r:id="rId80" o:title=""/>
          </v:shape>
          <o:OLEObject Type="Embed" ProgID="Equation.DSMT4" ShapeID="_x0000_i1053" DrawAspect="Content" ObjectID="_1701807912"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B7758">
          <w:rPr>
            <w:noProof/>
          </w:rPr>
          <w:instrText>5</w:instrText>
        </w:r>
      </w:fldSimple>
      <w:r>
        <w:instrText>)</w:instrText>
      </w:r>
      <w:r>
        <w:fldChar w:fldCharType="end"/>
      </w:r>
    </w:p>
    <w:p w14:paraId="5708A005" w14:textId="1438CA99" w:rsidR="00B11384" w:rsidRDefault="00A45DDF" w:rsidP="00655514">
      <w:ins w:id="1444" w:author="Tolulope Olugbenga" w:date="2021-12-23T15:13:00Z">
        <w:r w:rsidRPr="00A45DDF">
          <w:t>The lag value of 168 was chosen because load forecasting data shows a high seasonality between weekly lag values, which is true on all days of the week.</w:t>
        </w:r>
        <w:r>
          <w:t xml:space="preserve"> </w:t>
        </w:r>
      </w:ins>
      <w:r w:rsidR="00BC1549" w:rsidRPr="00BC1549">
        <w:t xml:space="preserve">No training was required. This procedure was repeated </w:t>
      </w:r>
      <w:r w:rsidR="00B6050D">
        <w:t xml:space="preserve">for </w:t>
      </w:r>
      <w:r w:rsidR="00BC1549" w:rsidRPr="00BC1549">
        <w:t xml:space="preserve">every hour </w:t>
      </w:r>
      <w:r w:rsidR="00B6050D">
        <w:t>in the test set</w:t>
      </w:r>
      <w:r w:rsidR="00BC1549" w:rsidRPr="00BC1549">
        <w:t>.</w:t>
      </w:r>
      <w:r w:rsidR="00EA2DBF">
        <w:t xml:space="preserve"> </w:t>
      </w:r>
    </w:p>
    <w:p w14:paraId="546C26C6" w14:textId="10F00F23" w:rsidR="00523B38" w:rsidRDefault="00523B38" w:rsidP="001A3FAF">
      <w:pPr>
        <w:pStyle w:val="Heading3"/>
      </w:pPr>
      <w:bookmarkStart w:id="1445" w:name="_Toc91192244"/>
      <w:r>
        <w:t>3.</w:t>
      </w:r>
      <w:r w:rsidR="006305CB">
        <w:t>2</w:t>
      </w:r>
      <w:r>
        <w:t>.2 The Multiple Linear Regression Forecaster (MLR)</w:t>
      </w:r>
      <w:bookmarkEnd w:id="1445"/>
    </w:p>
    <w:p w14:paraId="7688CE2B" w14:textId="1E810959"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FB7758">
        <w:t xml:space="preserve">Table </w:t>
      </w:r>
      <w:r w:rsidR="00FB7758">
        <w:rPr>
          <w:noProof/>
        </w:rPr>
        <w:t>2</w:t>
      </w:r>
      <w:r>
        <w:fldChar w:fldCharType="end"/>
      </w:r>
      <w:r w:rsidRPr="005B5DCE">
        <w:t>. As shown in Equation 6, the model estimated a total of 56 coefficients, which included a</w:t>
      </w:r>
      <w:ins w:id="1446" w:author="Tolulope Olugbenga" w:date="2021-12-23T15:14:00Z">
        <w:r w:rsidR="00EF0368">
          <w:t xml:space="preserve"> constant</w:t>
        </w:r>
      </w:ins>
      <w:del w:id="1447" w:author="Tolulope Olugbenga" w:date="2021-12-23T15:14:00Z">
        <w:r w:rsidRPr="005B5DCE" w:rsidDel="00EF0368">
          <w:delText>n intercept</w:delText>
        </w:r>
      </w:del>
      <w:r w:rsidRPr="005B5DCE">
        <w:t>, a linear term for each independent variable, and products of distinct independent variable pairs (no squared terms).</w:t>
      </w:r>
    </w:p>
    <w:commentRangeStart w:id="1448"/>
    <w:commentRangeStart w:id="1449"/>
    <w:p w14:paraId="79F80B24" w14:textId="7BCD9F9A" w:rsidR="00A74DF2" w:rsidRDefault="009177C0" w:rsidP="008D2935">
      <w:pPr>
        <w:pStyle w:val="MTDisplayEquation"/>
        <w:ind w:firstLine="0"/>
        <w:jc w:val="center"/>
      </w:pPr>
      <w:r w:rsidRPr="00A74DF2">
        <w:rPr>
          <w:position w:val="-12"/>
        </w:rPr>
        <w:object w:dxaOrig="8080" w:dyaOrig="360" w14:anchorId="1E0817F0">
          <v:shape id="_x0000_i1054" type="#_x0000_t75" style="width:404.25pt;height:18pt" o:ole="">
            <v:imagedata r:id="rId82" o:title=""/>
          </v:shape>
          <o:OLEObject Type="Embed" ProgID="Equation.DSMT4" ShapeID="_x0000_i1054" DrawAspect="Content" ObjectID="_1701807913" r:id="rId83"/>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FB7758">
          <w:rPr>
            <w:noProof/>
          </w:rPr>
          <w:instrText>6</w:instrText>
        </w:r>
      </w:fldSimple>
      <w:r w:rsidR="008D2935">
        <w:instrText>)</w:instrText>
      </w:r>
      <w:r w:rsidR="008D2935">
        <w:fldChar w:fldCharType="end"/>
      </w:r>
      <w:commentRangeEnd w:id="1448"/>
      <w:r w:rsidR="00765AF7">
        <w:rPr>
          <w:rStyle w:val="CommentReference"/>
          <w:rFonts w:eastAsia="Times New Roman"/>
        </w:rPr>
        <w:commentReference w:id="1448"/>
      </w:r>
      <w:commentRangeEnd w:id="1449"/>
      <w:r w:rsidR="009B3B84">
        <w:rPr>
          <w:rStyle w:val="CommentReference"/>
          <w:rFonts w:eastAsia="Times New Roman"/>
        </w:rPr>
        <w:commentReference w:id="1449"/>
      </w:r>
    </w:p>
    <w:p w14:paraId="54FC1320" w14:textId="35588D5D" w:rsidR="00487E67" w:rsidRDefault="00B10539" w:rsidP="008D2935">
      <w:r>
        <w:t xml:space="preserve">where </w:t>
      </w:r>
      <w:r w:rsidRPr="006143C7">
        <w:rPr>
          <w:noProof/>
          <w:position w:val="-10"/>
        </w:rPr>
        <w:object w:dxaOrig="220" w:dyaOrig="320" w14:anchorId="320CF9A1">
          <v:shape id="_x0000_i1055" type="#_x0000_t75" style="width:11.25pt;height:15.75pt" o:ole="">
            <v:imagedata r:id="rId25" o:title=""/>
          </v:shape>
          <o:OLEObject Type="Embed" ProgID="Equation.DSMT4" ShapeID="_x0000_i1055" DrawAspect="Content" ObjectID="_1701807914" r:id="rId84"/>
        </w:object>
      </w:r>
      <w:r>
        <w:t xml:space="preserve"> is the predicted load, </w:t>
      </w:r>
      <w:r w:rsidRPr="00B10539">
        <w:rPr>
          <w:noProof/>
          <w:position w:val="-6"/>
        </w:rPr>
        <w:object w:dxaOrig="200" w:dyaOrig="220" w14:anchorId="36D15315">
          <v:shape id="_x0000_i1056" type="#_x0000_t75" style="width:10.5pt;height:11.25pt" o:ole="">
            <v:imagedata r:id="rId85" o:title=""/>
          </v:shape>
          <o:OLEObject Type="Embed" ProgID="Equation.DSMT4" ShapeID="_x0000_i1056" DrawAspect="Content" ObjectID="_1701807915" r:id="rId86"/>
        </w:object>
      </w:r>
      <w:r>
        <w:t xml:space="preserve">are the variables, </w:t>
      </w:r>
      <w:r w:rsidRPr="00A40178">
        <w:rPr>
          <w:noProof/>
          <w:position w:val="-10"/>
        </w:rPr>
        <w:object w:dxaOrig="240" w:dyaOrig="320" w14:anchorId="4D70090C">
          <v:shape id="_x0000_i1057" type="#_x0000_t75" style="width:12pt;height:16.5pt" o:ole="">
            <v:imagedata r:id="rId31" o:title=""/>
          </v:shape>
          <o:OLEObject Type="Embed" ProgID="Equation.DSMT4" ShapeID="_x0000_i1057" DrawAspect="Content" ObjectID="_1701807916" r:id="rId87"/>
        </w:object>
      </w:r>
      <w:r>
        <w:t xml:space="preserve"> are coefficients estimated by the model, and </w:t>
      </w:r>
      <w:r w:rsidRPr="00A40178">
        <w:rPr>
          <w:noProof/>
          <w:position w:val="-6"/>
        </w:rPr>
        <w:object w:dxaOrig="180" w:dyaOrig="220" w14:anchorId="5E17EBCC">
          <v:shape id="_x0000_i1058" type="#_x0000_t75" style="width:9.75pt;height:11.25pt" o:ole="">
            <v:imagedata r:id="rId33" o:title=""/>
          </v:shape>
          <o:OLEObject Type="Embed" ProgID="Equation.DSMT4" ShapeID="_x0000_i1058" DrawAspect="Content" ObjectID="_1701807917" r:id="rId88"/>
        </w:object>
      </w:r>
      <w:r>
        <w:t>is an error term</w:t>
      </w:r>
      <w:r w:rsidR="003F4CE9">
        <w:t xml:space="preserve">. </w:t>
      </w:r>
      <w:r w:rsidR="003F4CE9" w:rsidRPr="003F4CE9">
        <w:t>Temperature and load demand variables are normalized quantities.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(x</w:t>
            </w:r>
            <w:r w:rsidR="00D55118" w:rsidRPr="00486539">
              <w:rPr>
                <w:color w:val="000000"/>
                <w:sz w:val="20"/>
                <w:szCs w:val="20"/>
                <w:vertAlign w:val="subscript"/>
                <w:lang w:eastAsia="en-CA"/>
              </w:rPr>
              <w:t>3</w:t>
            </w:r>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lastRenderedPageBreak/>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4A802326" w:rsidR="004466DF" w:rsidRDefault="00C27247" w:rsidP="0090048A">
      <w:pPr>
        <w:pStyle w:val="Caption"/>
        <w:jc w:val="center"/>
      </w:pPr>
      <w:bookmarkStart w:id="1450" w:name="_Ref90751753"/>
      <w:bookmarkStart w:id="1451" w:name="_Toc91192297"/>
      <w:r>
        <w:t xml:space="preserve">Table </w:t>
      </w:r>
      <w:ins w:id="1452" w:author="Tolulope Olugbenga" w:date="2021-12-23T16:58:00Z">
        <w:r w:rsidR="006352B1">
          <w:fldChar w:fldCharType="begin"/>
        </w:r>
        <w:r w:rsidR="006352B1">
          <w:instrText xml:space="preserve"> SEQ Table \* ARABIC </w:instrText>
        </w:r>
      </w:ins>
      <w:r w:rsidR="006352B1">
        <w:fldChar w:fldCharType="separate"/>
      </w:r>
      <w:ins w:id="1453" w:author="Tolulope Olugbenga" w:date="2021-12-23T22:50:00Z">
        <w:r w:rsidR="00FB7758">
          <w:rPr>
            <w:noProof/>
          </w:rPr>
          <w:t>2</w:t>
        </w:r>
      </w:ins>
      <w:ins w:id="1454" w:author="Tolulope Olugbenga" w:date="2021-12-23T16:58:00Z">
        <w:r w:rsidR="006352B1">
          <w:fldChar w:fldCharType="end"/>
        </w:r>
      </w:ins>
      <w:del w:id="1455"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2</w:delText>
        </w:r>
        <w:r w:rsidR="005A01E0" w:rsidDel="006352B1">
          <w:rPr>
            <w:noProof/>
          </w:rPr>
          <w:fldChar w:fldCharType="end"/>
        </w:r>
      </w:del>
      <w:bookmarkEnd w:id="1450"/>
      <w:r>
        <w:t xml:space="preserve"> - </w:t>
      </w:r>
      <w:r w:rsidRPr="00D0365A">
        <w:t>The MLR Forecaster's Independent Variables</w:t>
      </w:r>
      <w:bookmarkEnd w:id="1451"/>
    </w:p>
    <w:p w14:paraId="6FAB284A" w14:textId="37952013" w:rsidR="00D46800" w:rsidRDefault="00D46800" w:rsidP="00371DF5">
      <w:pPr>
        <w:ind w:firstLine="288"/>
      </w:pPr>
      <w:r w:rsidRPr="00D46800">
        <w:t xml:space="preserve">The ordinary least squares algorithm </w:t>
      </w:r>
      <w:r>
        <w:fldChar w:fldCharType="begin" w:fldLock="1"/>
      </w:r>
      <w:r w:rsidR="00DC2212">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fldChar w:fldCharType="separate"/>
      </w:r>
      <w:r w:rsidR="00DC2212" w:rsidRPr="00DC2212">
        <w:rPr>
          <w:noProof/>
        </w:rPr>
        <w:t>[179]</w:t>
      </w:r>
      <w:r>
        <w:fldChar w:fldCharType="end"/>
      </w:r>
      <w:r w:rsidRPr="00D46800">
        <w:t xml:space="preserve"> was used to fit the model to the training data. After the model had been fully generated, it was used to forecast a value for each hour in the test set.</w:t>
      </w:r>
    </w:p>
    <w:p w14:paraId="531756C0" w14:textId="2EABE2FB" w:rsidR="00096339" w:rsidRDefault="00F407B3" w:rsidP="0080228C">
      <w:pPr>
        <w:pStyle w:val="Heading3"/>
        <w:rPr>
          <w:ins w:id="1456" w:author="Tolulope Olugbenga" w:date="2021-12-23T15:27:00Z"/>
        </w:rPr>
      </w:pPr>
      <w:bookmarkStart w:id="1457" w:name="_Toc91192245"/>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1457"/>
    </w:p>
    <w:p w14:paraId="132F966C" w14:textId="48B0EF53" w:rsidR="00E33B89" w:rsidRPr="00E33B89" w:rsidDel="00E774D0" w:rsidRDefault="00E33B89" w:rsidP="00E33B89">
      <w:pPr>
        <w:rPr>
          <w:del w:id="1458" w:author="Tolulope Olugbenga" w:date="2021-12-23T15:50:00Z"/>
        </w:rPr>
        <w:pPrChange w:id="1459" w:author="Tolulope Olugbenga" w:date="2021-12-23T15:27:00Z">
          <w:pPr>
            <w:pStyle w:val="Heading3"/>
          </w:pPr>
        </w:pPrChange>
      </w:pPr>
    </w:p>
    <w:p w14:paraId="27EDDD04" w14:textId="06230A29" w:rsidR="001F7134" w:rsidRDefault="00D80D40" w:rsidP="001F7134">
      <w:pPr>
        <w:ind w:firstLine="288"/>
        <w:rPr>
          <w:ins w:id="1460" w:author="Tolulope Olugbenga" w:date="2021-12-23T15:42:00Z"/>
        </w:rPr>
      </w:pPr>
      <w:r w:rsidRPr="00D80D40">
        <w:t>The SARIMAX model was used in this study, which is a modified version of the ARIMA model that takes seasonality into account and includes temperature as an exogenous variable. The equation below mathematically represents the SARIMAX model; it is repeated here for context.</w:t>
      </w:r>
    </w:p>
    <w:p w14:paraId="09497DE5" w14:textId="573E006F" w:rsidR="000F49F7" w:rsidDel="006352B1" w:rsidRDefault="000F49F7" w:rsidP="000F49F7">
      <w:pPr>
        <w:ind w:firstLine="288"/>
        <w:jc w:val="center"/>
        <w:rPr>
          <w:del w:id="1461" w:author="Tolulope Olugbenga" w:date="2021-12-23T15:44:00Z"/>
        </w:rPr>
      </w:pPr>
      <w:ins w:id="1462" w:author="Tolulope Olugbenga" w:date="2021-12-23T15:42:00Z">
        <w:r w:rsidRPr="000C6357">
          <w:rPr>
            <w:position w:val="-52"/>
          </w:rPr>
          <w:object w:dxaOrig="5780" w:dyaOrig="1160" w14:anchorId="7D2696D9">
            <v:shape id="_x0000_i1154" type="#_x0000_t75" style="width:284.25pt;height:57.75pt" o:ole="">
              <v:imagedata r:id="rId35" o:title=""/>
            </v:shape>
            <o:OLEObject Type="Embed" ProgID="Equation.DSMT4" ShapeID="_x0000_i1154" DrawAspect="Content" ObjectID="_1701807918" r:id="rId89"/>
          </w:object>
        </w:r>
      </w:ins>
      <w:ins w:id="1463" w:author="Tolulope Olugbenga" w:date="2021-12-23T15:43:00Z">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MTEqn \c \* Arabic \* MERGEFORMAT </w:instrText>
        </w:r>
      </w:ins>
      <w:r>
        <w:fldChar w:fldCharType="separate"/>
      </w:r>
      <w:ins w:id="1464" w:author="Tolulope Olugbenga" w:date="2021-12-23T22:50:00Z">
        <w:r w:rsidR="00FB7758">
          <w:rPr>
            <w:noProof/>
          </w:rPr>
          <w:instrText>7</w:instrText>
        </w:r>
      </w:ins>
      <w:ins w:id="1465" w:author="Tolulope Olugbenga" w:date="2021-12-23T15:43:00Z">
        <w:r>
          <w:fldChar w:fldCharType="end"/>
        </w:r>
        <w:r>
          <w:instrText>)</w:instrText>
        </w:r>
        <w:r>
          <w:fldChar w:fldCharType="end"/>
        </w:r>
      </w:ins>
    </w:p>
    <w:p w14:paraId="0353B1EC" w14:textId="77777777" w:rsidR="006352B1" w:rsidRDefault="006352B1" w:rsidP="000F49F7">
      <w:pPr>
        <w:ind w:firstLine="288"/>
        <w:jc w:val="center"/>
        <w:rPr>
          <w:ins w:id="1466" w:author="Tolulope Olugbenga" w:date="2021-12-23T16:57:00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Change w:id="1467">
          <w:tblGrid>
            <w:gridCol w:w="1055"/>
            <w:gridCol w:w="1944"/>
            <w:gridCol w:w="3983"/>
          </w:tblGrid>
        </w:tblGridChange>
      </w:tblGrid>
      <w:tr w:rsidR="006352B1" w:rsidRPr="006352B1" w14:paraId="49A1BBD6" w14:textId="77777777" w:rsidTr="006352B1">
        <w:trPr>
          <w:trHeight w:val="345"/>
          <w:jc w:val="center"/>
          <w:ins w:id="1468" w:author="Tolulope Olugbenga" w:date="2021-12-23T16:56:00Z"/>
        </w:trPr>
        <w:tc>
          <w:tcPr>
            <w:tcW w:w="0" w:type="auto"/>
            <w:shd w:val="clear" w:color="auto" w:fill="auto"/>
            <w:noWrap/>
            <w:vAlign w:val="bottom"/>
            <w:hideMark/>
          </w:tcPr>
          <w:p w14:paraId="4B422B0E" w14:textId="77777777" w:rsidR="006352B1" w:rsidRPr="006352B1" w:rsidRDefault="006352B1" w:rsidP="006352B1">
            <w:pPr>
              <w:spacing w:line="240" w:lineRule="auto"/>
              <w:jc w:val="center"/>
              <w:rPr>
                <w:ins w:id="1469" w:author="Tolulope Olugbenga" w:date="2021-12-23T16:56:00Z"/>
                <w:b/>
                <w:bCs/>
                <w:color w:val="000000"/>
                <w:sz w:val="20"/>
                <w:szCs w:val="20"/>
                <w:lang w:eastAsia="en-CA"/>
                <w:rPrChange w:id="1470" w:author="Tolulope Olugbenga" w:date="2021-12-23T16:56:00Z">
                  <w:rPr>
                    <w:ins w:id="1471" w:author="Tolulope Olugbenga" w:date="2021-12-23T16:56:00Z"/>
                    <w:b/>
                    <w:bCs/>
                    <w:color w:val="000000"/>
                    <w:lang w:eastAsia="en-CA"/>
                  </w:rPr>
                </w:rPrChange>
              </w:rPr>
            </w:pPr>
            <w:ins w:id="1472" w:author="Tolulope Olugbenga" w:date="2021-12-23T16:56:00Z">
              <w:r w:rsidRPr="006352B1">
                <w:rPr>
                  <w:b/>
                  <w:bCs/>
                  <w:color w:val="000000"/>
                  <w:sz w:val="20"/>
                  <w:szCs w:val="20"/>
                  <w:lang w:eastAsia="en-CA"/>
                  <w:rPrChange w:id="1473" w:author="Tolulope Olugbenga" w:date="2021-12-23T16:56:00Z">
                    <w:rPr>
                      <w:b/>
                      <w:bCs/>
                      <w:color w:val="000000"/>
                      <w:lang w:eastAsia="en-CA"/>
                    </w:rPr>
                  </w:rPrChange>
                </w:rPr>
                <w:t>Dataset</w:t>
              </w:r>
            </w:ins>
          </w:p>
        </w:tc>
        <w:tc>
          <w:tcPr>
            <w:tcW w:w="0" w:type="auto"/>
            <w:shd w:val="clear" w:color="auto" w:fill="auto"/>
            <w:noWrap/>
            <w:vAlign w:val="bottom"/>
            <w:hideMark/>
          </w:tcPr>
          <w:p w14:paraId="447A9AEB" w14:textId="74120F41" w:rsidR="006352B1" w:rsidRPr="006352B1" w:rsidRDefault="006352B1" w:rsidP="006352B1">
            <w:pPr>
              <w:spacing w:line="240" w:lineRule="auto"/>
              <w:jc w:val="center"/>
              <w:rPr>
                <w:ins w:id="1474" w:author="Tolulope Olugbenga" w:date="2021-12-23T16:56:00Z"/>
                <w:b/>
                <w:bCs/>
                <w:color w:val="000000"/>
                <w:sz w:val="20"/>
                <w:szCs w:val="20"/>
                <w:lang w:eastAsia="en-CA"/>
                <w:rPrChange w:id="1475" w:author="Tolulope Olugbenga" w:date="2021-12-23T16:56:00Z">
                  <w:rPr>
                    <w:ins w:id="1476" w:author="Tolulope Olugbenga" w:date="2021-12-23T16:56:00Z"/>
                    <w:b/>
                    <w:bCs/>
                    <w:color w:val="000000"/>
                    <w:lang w:eastAsia="en-CA"/>
                  </w:rPr>
                </w:rPrChange>
              </w:rPr>
            </w:pPr>
            <w:ins w:id="1477" w:author="Tolulope Olugbenga" w:date="2021-12-23T16:56:00Z">
              <w:r w:rsidRPr="006352B1">
                <w:rPr>
                  <w:b/>
                  <w:bCs/>
                  <w:color w:val="000000"/>
                  <w:sz w:val="20"/>
                  <w:szCs w:val="20"/>
                  <w:lang w:eastAsia="en-CA"/>
                  <w:rPrChange w:id="1478" w:author="Tolulope Olugbenga" w:date="2021-12-23T16:56:00Z">
                    <w:rPr>
                      <w:b/>
                      <w:bCs/>
                      <w:color w:val="000000"/>
                      <w:lang w:eastAsia="en-CA"/>
                    </w:rPr>
                  </w:rPrChange>
                </w:rPr>
                <w:t xml:space="preserve">(p, d, q) x (P, D, </w:t>
              </w:r>
            </w:ins>
            <w:ins w:id="1479" w:author="Tolulope Olugbenga" w:date="2021-12-23T16:58:00Z">
              <w:r w:rsidRPr="006352B1">
                <w:rPr>
                  <w:b/>
                  <w:bCs/>
                  <w:color w:val="000000"/>
                  <w:sz w:val="20"/>
                  <w:szCs w:val="20"/>
                  <w:lang w:eastAsia="en-CA"/>
                </w:rPr>
                <w:t>Q)</w:t>
              </w:r>
              <w:r w:rsidRPr="006352B1">
                <w:rPr>
                  <w:b/>
                  <w:bCs/>
                  <w:color w:val="000000"/>
                  <w:sz w:val="20"/>
                  <w:szCs w:val="20"/>
                  <w:vertAlign w:val="subscript"/>
                  <w:lang w:eastAsia="en-CA"/>
                </w:rPr>
                <w:t xml:space="preserve"> S</w:t>
              </w:r>
            </w:ins>
          </w:p>
        </w:tc>
        <w:tc>
          <w:tcPr>
            <w:tcW w:w="0" w:type="auto"/>
            <w:shd w:val="clear" w:color="auto" w:fill="auto"/>
            <w:noWrap/>
            <w:vAlign w:val="bottom"/>
            <w:hideMark/>
          </w:tcPr>
          <w:p w14:paraId="2E95F340" w14:textId="77777777" w:rsidR="006352B1" w:rsidRPr="006352B1" w:rsidRDefault="006352B1" w:rsidP="006352B1">
            <w:pPr>
              <w:spacing w:line="240" w:lineRule="auto"/>
              <w:jc w:val="center"/>
              <w:rPr>
                <w:ins w:id="1480" w:author="Tolulope Olugbenga" w:date="2021-12-23T16:56:00Z"/>
                <w:b/>
                <w:bCs/>
                <w:color w:val="000000"/>
                <w:sz w:val="20"/>
                <w:szCs w:val="20"/>
                <w:lang w:eastAsia="en-CA"/>
                <w:rPrChange w:id="1481" w:author="Tolulope Olugbenga" w:date="2021-12-23T16:56:00Z">
                  <w:rPr>
                    <w:ins w:id="1482" w:author="Tolulope Olugbenga" w:date="2021-12-23T16:56:00Z"/>
                    <w:b/>
                    <w:bCs/>
                    <w:color w:val="000000"/>
                    <w:lang w:eastAsia="en-CA"/>
                  </w:rPr>
                </w:rPrChange>
              </w:rPr>
            </w:pPr>
            <w:ins w:id="1483" w:author="Tolulope Olugbenga" w:date="2021-12-23T16:56:00Z">
              <w:r w:rsidRPr="006352B1">
                <w:rPr>
                  <w:b/>
                  <w:bCs/>
                  <w:color w:val="000000"/>
                  <w:sz w:val="20"/>
                  <w:szCs w:val="20"/>
                  <w:lang w:eastAsia="en-CA"/>
                  <w:rPrChange w:id="1484" w:author="Tolulope Olugbenga" w:date="2021-12-23T16:56:00Z">
                    <w:rPr>
                      <w:b/>
                      <w:bCs/>
                      <w:color w:val="000000"/>
                      <w:lang w:eastAsia="en-CA"/>
                    </w:rPr>
                  </w:rPrChange>
                </w:rPr>
                <w:t>Exact Lag Vectors - (p, d, q) x (P, D, Q)</w:t>
              </w:r>
            </w:ins>
          </w:p>
        </w:tc>
      </w:tr>
      <w:tr w:rsidR="001B4EFB" w:rsidRPr="006352B1" w14:paraId="0A653536" w14:textId="77777777" w:rsidTr="006352B1">
        <w:trPr>
          <w:trHeight w:val="375"/>
          <w:jc w:val="center"/>
          <w:ins w:id="1485" w:author="Tolulope Olugbenga" w:date="2021-12-23T16:56:00Z"/>
        </w:trPr>
        <w:tc>
          <w:tcPr>
            <w:tcW w:w="0" w:type="auto"/>
            <w:shd w:val="clear" w:color="auto" w:fill="auto"/>
            <w:noWrap/>
            <w:vAlign w:val="bottom"/>
            <w:hideMark/>
          </w:tcPr>
          <w:p w14:paraId="5CAFD58F" w14:textId="77777777" w:rsidR="006352B1" w:rsidRPr="006352B1" w:rsidRDefault="006352B1" w:rsidP="006352B1">
            <w:pPr>
              <w:spacing w:line="240" w:lineRule="auto"/>
              <w:jc w:val="center"/>
              <w:rPr>
                <w:ins w:id="1486" w:author="Tolulope Olugbenga" w:date="2021-12-23T16:56:00Z"/>
                <w:color w:val="000000"/>
                <w:sz w:val="20"/>
                <w:szCs w:val="20"/>
                <w:lang w:eastAsia="en-CA"/>
                <w:rPrChange w:id="1487" w:author="Tolulope Olugbenga" w:date="2021-12-23T16:56:00Z">
                  <w:rPr>
                    <w:ins w:id="1488" w:author="Tolulope Olugbenga" w:date="2021-12-23T16:56:00Z"/>
                    <w:color w:val="000000"/>
                    <w:lang w:eastAsia="en-CA"/>
                  </w:rPr>
                </w:rPrChange>
              </w:rPr>
            </w:pPr>
            <w:ins w:id="1489" w:author="Tolulope Olugbenga" w:date="2021-12-23T16:56:00Z">
              <w:r w:rsidRPr="006352B1">
                <w:rPr>
                  <w:color w:val="000000"/>
                  <w:sz w:val="20"/>
                  <w:szCs w:val="20"/>
                  <w:lang w:eastAsia="en-CA"/>
                  <w:rPrChange w:id="1490" w:author="Tolulope Olugbenga" w:date="2021-12-23T16:56:00Z">
                    <w:rPr>
                      <w:color w:val="000000"/>
                      <w:lang w:eastAsia="en-CA"/>
                    </w:rPr>
                  </w:rPrChange>
                </w:rPr>
                <w:t>Toronto</w:t>
              </w:r>
            </w:ins>
          </w:p>
        </w:tc>
        <w:tc>
          <w:tcPr>
            <w:tcW w:w="0" w:type="auto"/>
            <w:shd w:val="clear" w:color="auto" w:fill="auto"/>
            <w:noWrap/>
            <w:vAlign w:val="bottom"/>
            <w:hideMark/>
          </w:tcPr>
          <w:p w14:paraId="60A0C077" w14:textId="1B3FA388" w:rsidR="006352B1" w:rsidRPr="006352B1" w:rsidRDefault="006352B1" w:rsidP="006352B1">
            <w:pPr>
              <w:spacing w:line="240" w:lineRule="auto"/>
              <w:jc w:val="center"/>
              <w:rPr>
                <w:ins w:id="1491" w:author="Tolulope Olugbenga" w:date="2021-12-23T16:56:00Z"/>
                <w:color w:val="000000"/>
                <w:sz w:val="20"/>
                <w:szCs w:val="20"/>
                <w:lang w:eastAsia="en-CA"/>
                <w:rPrChange w:id="1492" w:author="Tolulope Olugbenga" w:date="2021-12-23T16:56:00Z">
                  <w:rPr>
                    <w:ins w:id="1493" w:author="Tolulope Olugbenga" w:date="2021-12-23T16:56:00Z"/>
                    <w:color w:val="000000"/>
                    <w:lang w:eastAsia="en-CA"/>
                  </w:rPr>
                </w:rPrChange>
              </w:rPr>
            </w:pPr>
            <w:ins w:id="1494" w:author="Tolulope Olugbenga" w:date="2021-12-23T16:56:00Z">
              <w:r w:rsidRPr="006352B1">
                <w:rPr>
                  <w:color w:val="000000"/>
                  <w:sz w:val="20"/>
                  <w:szCs w:val="20"/>
                  <w:lang w:eastAsia="en-CA"/>
                  <w:rPrChange w:id="1495" w:author="Tolulope Olugbenga" w:date="2021-12-23T16:56:00Z">
                    <w:rPr>
                      <w:color w:val="000000"/>
                      <w:lang w:eastAsia="en-CA"/>
                    </w:rPr>
                  </w:rPrChange>
                </w:rPr>
                <w:t>(1, 1, 2) x (7, 1, 7)</w:t>
              </w:r>
            </w:ins>
            <w:ins w:id="1496" w:author="Tolulope Olugbenga" w:date="2021-12-23T17:03:00Z">
              <w:r w:rsidR="00D82F1D">
                <w:rPr>
                  <w:color w:val="000000"/>
                  <w:sz w:val="20"/>
                  <w:szCs w:val="20"/>
                  <w:lang w:eastAsia="en-CA"/>
                </w:rPr>
                <w:t xml:space="preserve"> </w:t>
              </w:r>
            </w:ins>
            <w:ins w:id="1497" w:author="Tolulope Olugbenga" w:date="2021-12-23T16:56:00Z">
              <w:r w:rsidRPr="006352B1">
                <w:rPr>
                  <w:color w:val="000000"/>
                  <w:sz w:val="20"/>
                  <w:szCs w:val="20"/>
                  <w:vertAlign w:val="subscript"/>
                  <w:lang w:eastAsia="en-CA"/>
                  <w:rPrChange w:id="1498" w:author="Tolulope Olugbenga" w:date="2021-12-23T16:56:00Z">
                    <w:rPr>
                      <w:color w:val="000000"/>
                      <w:vertAlign w:val="subscript"/>
                      <w:lang w:eastAsia="en-CA"/>
                    </w:rPr>
                  </w:rPrChange>
                </w:rPr>
                <w:t>24</w:t>
              </w:r>
            </w:ins>
          </w:p>
        </w:tc>
        <w:tc>
          <w:tcPr>
            <w:tcW w:w="0" w:type="auto"/>
            <w:shd w:val="clear" w:color="auto" w:fill="auto"/>
            <w:noWrap/>
            <w:vAlign w:val="bottom"/>
            <w:hideMark/>
          </w:tcPr>
          <w:p w14:paraId="12047631" w14:textId="77777777" w:rsidR="006352B1" w:rsidRPr="006352B1" w:rsidRDefault="006352B1" w:rsidP="006352B1">
            <w:pPr>
              <w:spacing w:line="240" w:lineRule="auto"/>
              <w:jc w:val="center"/>
              <w:rPr>
                <w:ins w:id="1499" w:author="Tolulope Olugbenga" w:date="2021-12-23T16:56:00Z"/>
                <w:color w:val="000000"/>
                <w:sz w:val="20"/>
                <w:szCs w:val="20"/>
                <w:lang w:eastAsia="en-CA"/>
                <w:rPrChange w:id="1500" w:author="Tolulope Olugbenga" w:date="2021-12-23T16:56:00Z">
                  <w:rPr>
                    <w:ins w:id="1501" w:author="Tolulope Olugbenga" w:date="2021-12-23T16:56:00Z"/>
                    <w:color w:val="000000"/>
                    <w:lang w:eastAsia="en-CA"/>
                  </w:rPr>
                </w:rPrChange>
              </w:rPr>
            </w:pPr>
            <w:ins w:id="1502" w:author="Tolulope Olugbenga" w:date="2021-12-23T16:56:00Z">
              <w:r w:rsidRPr="006352B1">
                <w:rPr>
                  <w:color w:val="000000"/>
                  <w:sz w:val="20"/>
                  <w:szCs w:val="20"/>
                  <w:lang w:eastAsia="en-CA"/>
                  <w:rPrChange w:id="1503" w:author="Tolulope Olugbenga" w:date="2021-12-23T16:56:00Z">
                    <w:rPr>
                      <w:color w:val="000000"/>
                      <w:lang w:eastAsia="en-CA"/>
                    </w:rPr>
                  </w:rPrChange>
                </w:rPr>
                <w:t>(1, 1, [1, 2]) x ([24, 48, 72, 168], 24, [24, 168])</w:t>
              </w:r>
            </w:ins>
          </w:p>
        </w:tc>
      </w:tr>
      <w:tr w:rsidR="001B4EFB" w:rsidRPr="006352B1" w14:paraId="56E0BDC4" w14:textId="77777777" w:rsidTr="006352B1">
        <w:trPr>
          <w:trHeight w:val="375"/>
          <w:jc w:val="center"/>
          <w:ins w:id="1504" w:author="Tolulope Olugbenga" w:date="2021-12-23T16:56:00Z"/>
        </w:trPr>
        <w:tc>
          <w:tcPr>
            <w:tcW w:w="0" w:type="auto"/>
            <w:shd w:val="clear" w:color="auto" w:fill="auto"/>
            <w:noWrap/>
            <w:vAlign w:val="bottom"/>
            <w:hideMark/>
          </w:tcPr>
          <w:p w14:paraId="65DF579E" w14:textId="77777777" w:rsidR="006352B1" w:rsidRPr="006352B1" w:rsidRDefault="006352B1" w:rsidP="006352B1">
            <w:pPr>
              <w:spacing w:line="240" w:lineRule="auto"/>
              <w:jc w:val="center"/>
              <w:rPr>
                <w:ins w:id="1505" w:author="Tolulope Olugbenga" w:date="2021-12-23T16:56:00Z"/>
                <w:color w:val="000000"/>
                <w:sz w:val="20"/>
                <w:szCs w:val="20"/>
                <w:lang w:eastAsia="en-CA"/>
                <w:rPrChange w:id="1506" w:author="Tolulope Olugbenga" w:date="2021-12-23T16:56:00Z">
                  <w:rPr>
                    <w:ins w:id="1507" w:author="Tolulope Olugbenga" w:date="2021-12-23T16:56:00Z"/>
                    <w:color w:val="000000"/>
                    <w:lang w:eastAsia="en-CA"/>
                  </w:rPr>
                </w:rPrChange>
              </w:rPr>
            </w:pPr>
            <w:ins w:id="1508" w:author="Tolulope Olugbenga" w:date="2021-12-23T16:56:00Z">
              <w:r w:rsidRPr="006352B1">
                <w:rPr>
                  <w:color w:val="000000"/>
                  <w:sz w:val="20"/>
                  <w:szCs w:val="20"/>
                  <w:lang w:eastAsia="en-CA"/>
                  <w:rPrChange w:id="1509" w:author="Tolulope Olugbenga" w:date="2021-12-23T16:56:00Z">
                    <w:rPr>
                      <w:color w:val="000000"/>
                      <w:lang w:eastAsia="en-CA"/>
                    </w:rPr>
                  </w:rPrChange>
                </w:rPr>
                <w:t>Ottawa</w:t>
              </w:r>
            </w:ins>
          </w:p>
        </w:tc>
        <w:tc>
          <w:tcPr>
            <w:tcW w:w="0" w:type="auto"/>
            <w:shd w:val="clear" w:color="auto" w:fill="auto"/>
            <w:noWrap/>
            <w:vAlign w:val="bottom"/>
            <w:hideMark/>
          </w:tcPr>
          <w:p w14:paraId="44313A37" w14:textId="27664083" w:rsidR="006352B1" w:rsidRPr="006352B1" w:rsidRDefault="006352B1" w:rsidP="006352B1">
            <w:pPr>
              <w:spacing w:line="240" w:lineRule="auto"/>
              <w:jc w:val="center"/>
              <w:rPr>
                <w:ins w:id="1510" w:author="Tolulope Olugbenga" w:date="2021-12-23T16:56:00Z"/>
                <w:color w:val="000000"/>
                <w:sz w:val="20"/>
                <w:szCs w:val="20"/>
                <w:lang w:eastAsia="en-CA"/>
                <w:rPrChange w:id="1511" w:author="Tolulope Olugbenga" w:date="2021-12-23T16:56:00Z">
                  <w:rPr>
                    <w:ins w:id="1512" w:author="Tolulope Olugbenga" w:date="2021-12-23T16:56:00Z"/>
                    <w:color w:val="000000"/>
                    <w:lang w:eastAsia="en-CA"/>
                  </w:rPr>
                </w:rPrChange>
              </w:rPr>
            </w:pPr>
            <w:ins w:id="1513" w:author="Tolulope Olugbenga" w:date="2021-12-23T16:56:00Z">
              <w:r w:rsidRPr="006352B1">
                <w:rPr>
                  <w:color w:val="000000"/>
                  <w:sz w:val="20"/>
                  <w:szCs w:val="20"/>
                  <w:lang w:eastAsia="en-CA"/>
                  <w:rPrChange w:id="1514" w:author="Tolulope Olugbenga" w:date="2021-12-23T16:56:00Z">
                    <w:rPr>
                      <w:color w:val="000000"/>
                      <w:lang w:eastAsia="en-CA"/>
                    </w:rPr>
                  </w:rPrChange>
                </w:rPr>
                <w:t>(1, 1, 1) x (2, 1, 7)</w:t>
              </w:r>
            </w:ins>
            <w:ins w:id="1515" w:author="Tolulope Olugbenga" w:date="2021-12-23T17:03:00Z">
              <w:r w:rsidR="00D82F1D">
                <w:rPr>
                  <w:color w:val="000000"/>
                  <w:sz w:val="20"/>
                  <w:szCs w:val="20"/>
                  <w:lang w:eastAsia="en-CA"/>
                </w:rPr>
                <w:t xml:space="preserve"> </w:t>
              </w:r>
            </w:ins>
            <w:ins w:id="1516" w:author="Tolulope Olugbenga" w:date="2021-12-23T16:56:00Z">
              <w:r w:rsidRPr="006352B1">
                <w:rPr>
                  <w:color w:val="000000"/>
                  <w:sz w:val="20"/>
                  <w:szCs w:val="20"/>
                  <w:vertAlign w:val="subscript"/>
                  <w:lang w:eastAsia="en-CA"/>
                  <w:rPrChange w:id="1517" w:author="Tolulope Olugbenga" w:date="2021-12-23T16:56:00Z">
                    <w:rPr>
                      <w:color w:val="000000"/>
                      <w:vertAlign w:val="subscript"/>
                      <w:lang w:eastAsia="en-CA"/>
                    </w:rPr>
                  </w:rPrChange>
                </w:rPr>
                <w:t>24</w:t>
              </w:r>
            </w:ins>
          </w:p>
        </w:tc>
        <w:tc>
          <w:tcPr>
            <w:tcW w:w="0" w:type="auto"/>
            <w:shd w:val="clear" w:color="auto" w:fill="auto"/>
            <w:noWrap/>
            <w:vAlign w:val="bottom"/>
            <w:hideMark/>
          </w:tcPr>
          <w:p w14:paraId="2F932673" w14:textId="77777777" w:rsidR="006352B1" w:rsidRPr="006352B1" w:rsidRDefault="006352B1" w:rsidP="006352B1">
            <w:pPr>
              <w:spacing w:line="240" w:lineRule="auto"/>
              <w:jc w:val="center"/>
              <w:rPr>
                <w:ins w:id="1518" w:author="Tolulope Olugbenga" w:date="2021-12-23T16:56:00Z"/>
                <w:color w:val="000000"/>
                <w:sz w:val="20"/>
                <w:szCs w:val="20"/>
                <w:lang w:eastAsia="en-CA"/>
                <w:rPrChange w:id="1519" w:author="Tolulope Olugbenga" w:date="2021-12-23T16:56:00Z">
                  <w:rPr>
                    <w:ins w:id="1520" w:author="Tolulope Olugbenga" w:date="2021-12-23T16:56:00Z"/>
                    <w:color w:val="000000"/>
                    <w:lang w:eastAsia="en-CA"/>
                  </w:rPr>
                </w:rPrChange>
              </w:rPr>
            </w:pPr>
            <w:ins w:id="1521" w:author="Tolulope Olugbenga" w:date="2021-12-23T16:56:00Z">
              <w:r w:rsidRPr="006352B1">
                <w:rPr>
                  <w:color w:val="000000"/>
                  <w:sz w:val="20"/>
                  <w:szCs w:val="20"/>
                  <w:lang w:eastAsia="en-CA"/>
                  <w:rPrChange w:id="1522" w:author="Tolulope Olugbenga" w:date="2021-12-23T16:56:00Z">
                    <w:rPr>
                      <w:color w:val="000000"/>
                      <w:lang w:eastAsia="en-CA"/>
                    </w:rPr>
                  </w:rPrChange>
                </w:rPr>
                <w:t>(1, 1, 1) x ([24, 48], 24, [24, 168])</w:t>
              </w:r>
            </w:ins>
          </w:p>
        </w:tc>
      </w:tr>
      <w:tr w:rsidR="001B4EFB" w:rsidRPr="006352B1" w14:paraId="1F892A5A" w14:textId="77777777" w:rsidTr="006352B1">
        <w:trPr>
          <w:trHeight w:val="375"/>
          <w:jc w:val="center"/>
          <w:ins w:id="1523" w:author="Tolulope Olugbenga" w:date="2021-12-23T16:56:00Z"/>
        </w:trPr>
        <w:tc>
          <w:tcPr>
            <w:tcW w:w="0" w:type="auto"/>
            <w:shd w:val="clear" w:color="auto" w:fill="auto"/>
            <w:noWrap/>
            <w:vAlign w:val="bottom"/>
            <w:hideMark/>
          </w:tcPr>
          <w:p w14:paraId="418DCFAD" w14:textId="77777777" w:rsidR="006352B1" w:rsidRPr="006352B1" w:rsidRDefault="006352B1" w:rsidP="006352B1">
            <w:pPr>
              <w:spacing w:line="240" w:lineRule="auto"/>
              <w:jc w:val="center"/>
              <w:rPr>
                <w:ins w:id="1524" w:author="Tolulope Olugbenga" w:date="2021-12-23T16:56:00Z"/>
                <w:color w:val="000000"/>
                <w:sz w:val="20"/>
                <w:szCs w:val="20"/>
                <w:lang w:eastAsia="en-CA"/>
                <w:rPrChange w:id="1525" w:author="Tolulope Olugbenga" w:date="2021-12-23T16:56:00Z">
                  <w:rPr>
                    <w:ins w:id="1526" w:author="Tolulope Olugbenga" w:date="2021-12-23T16:56:00Z"/>
                    <w:color w:val="000000"/>
                    <w:lang w:eastAsia="en-CA"/>
                  </w:rPr>
                </w:rPrChange>
              </w:rPr>
            </w:pPr>
            <w:ins w:id="1527" w:author="Tolulope Olugbenga" w:date="2021-12-23T16:56:00Z">
              <w:r w:rsidRPr="006352B1">
                <w:rPr>
                  <w:color w:val="000000"/>
                  <w:sz w:val="20"/>
                  <w:szCs w:val="20"/>
                  <w:lang w:eastAsia="en-CA"/>
                  <w:rPrChange w:id="1528" w:author="Tolulope Olugbenga" w:date="2021-12-23T16:56:00Z">
                    <w:rPr>
                      <w:color w:val="000000"/>
                      <w:lang w:eastAsia="en-CA"/>
                    </w:rPr>
                  </w:rPrChange>
                </w:rPr>
                <w:t>Saint John</w:t>
              </w:r>
            </w:ins>
          </w:p>
        </w:tc>
        <w:tc>
          <w:tcPr>
            <w:tcW w:w="0" w:type="auto"/>
            <w:shd w:val="clear" w:color="auto" w:fill="auto"/>
            <w:noWrap/>
            <w:vAlign w:val="bottom"/>
            <w:hideMark/>
          </w:tcPr>
          <w:p w14:paraId="78650393" w14:textId="2E3ECCEC" w:rsidR="006352B1" w:rsidRPr="006352B1" w:rsidRDefault="006352B1" w:rsidP="006352B1">
            <w:pPr>
              <w:spacing w:line="240" w:lineRule="auto"/>
              <w:jc w:val="center"/>
              <w:rPr>
                <w:ins w:id="1529" w:author="Tolulope Olugbenga" w:date="2021-12-23T16:56:00Z"/>
                <w:color w:val="000000"/>
                <w:sz w:val="20"/>
                <w:szCs w:val="20"/>
                <w:lang w:eastAsia="en-CA"/>
                <w:rPrChange w:id="1530" w:author="Tolulope Olugbenga" w:date="2021-12-23T16:56:00Z">
                  <w:rPr>
                    <w:ins w:id="1531" w:author="Tolulope Olugbenga" w:date="2021-12-23T16:56:00Z"/>
                    <w:color w:val="000000"/>
                    <w:lang w:eastAsia="en-CA"/>
                  </w:rPr>
                </w:rPrChange>
              </w:rPr>
            </w:pPr>
            <w:ins w:id="1532" w:author="Tolulope Olugbenga" w:date="2021-12-23T16:56:00Z">
              <w:r w:rsidRPr="006352B1">
                <w:rPr>
                  <w:color w:val="000000"/>
                  <w:sz w:val="20"/>
                  <w:szCs w:val="20"/>
                  <w:lang w:eastAsia="en-CA"/>
                  <w:rPrChange w:id="1533" w:author="Tolulope Olugbenga" w:date="2021-12-23T16:56:00Z">
                    <w:rPr>
                      <w:color w:val="000000"/>
                      <w:lang w:eastAsia="en-CA"/>
                    </w:rPr>
                  </w:rPrChange>
                </w:rPr>
                <w:t>(2, 1, 1) x (7, 1, 2)</w:t>
              </w:r>
            </w:ins>
            <w:ins w:id="1534" w:author="Tolulope Olugbenga" w:date="2021-12-23T17:03:00Z">
              <w:r w:rsidR="00D82F1D">
                <w:rPr>
                  <w:color w:val="000000"/>
                  <w:sz w:val="20"/>
                  <w:szCs w:val="20"/>
                  <w:lang w:eastAsia="en-CA"/>
                </w:rPr>
                <w:t xml:space="preserve"> </w:t>
              </w:r>
            </w:ins>
            <w:ins w:id="1535" w:author="Tolulope Olugbenga" w:date="2021-12-23T16:56:00Z">
              <w:r w:rsidRPr="006352B1">
                <w:rPr>
                  <w:color w:val="000000"/>
                  <w:sz w:val="20"/>
                  <w:szCs w:val="20"/>
                  <w:vertAlign w:val="subscript"/>
                  <w:lang w:eastAsia="en-CA"/>
                  <w:rPrChange w:id="1536" w:author="Tolulope Olugbenga" w:date="2021-12-23T16:56:00Z">
                    <w:rPr>
                      <w:color w:val="000000"/>
                      <w:vertAlign w:val="subscript"/>
                      <w:lang w:eastAsia="en-CA"/>
                    </w:rPr>
                  </w:rPrChange>
                </w:rPr>
                <w:t>24</w:t>
              </w:r>
            </w:ins>
          </w:p>
        </w:tc>
        <w:tc>
          <w:tcPr>
            <w:tcW w:w="0" w:type="auto"/>
            <w:shd w:val="clear" w:color="auto" w:fill="auto"/>
            <w:noWrap/>
            <w:vAlign w:val="bottom"/>
            <w:hideMark/>
          </w:tcPr>
          <w:p w14:paraId="5647158A" w14:textId="77777777" w:rsidR="006352B1" w:rsidRPr="006352B1" w:rsidRDefault="006352B1" w:rsidP="006352B1">
            <w:pPr>
              <w:keepNext/>
              <w:spacing w:line="240" w:lineRule="auto"/>
              <w:jc w:val="center"/>
              <w:rPr>
                <w:ins w:id="1537" w:author="Tolulope Olugbenga" w:date="2021-12-23T16:56:00Z"/>
                <w:color w:val="000000"/>
                <w:sz w:val="20"/>
                <w:szCs w:val="20"/>
                <w:lang w:eastAsia="en-CA"/>
                <w:rPrChange w:id="1538" w:author="Tolulope Olugbenga" w:date="2021-12-23T16:56:00Z">
                  <w:rPr>
                    <w:ins w:id="1539" w:author="Tolulope Olugbenga" w:date="2021-12-23T16:56:00Z"/>
                    <w:color w:val="000000"/>
                    <w:lang w:eastAsia="en-CA"/>
                  </w:rPr>
                </w:rPrChange>
              </w:rPr>
              <w:pPrChange w:id="1540" w:author="Tolulope Olugbenga" w:date="2021-12-23T16:58:00Z">
                <w:pPr>
                  <w:spacing w:line="240" w:lineRule="auto"/>
                  <w:jc w:val="center"/>
                </w:pPr>
              </w:pPrChange>
            </w:pPr>
            <w:ins w:id="1541" w:author="Tolulope Olugbenga" w:date="2021-12-23T16:56:00Z">
              <w:r w:rsidRPr="006352B1">
                <w:rPr>
                  <w:color w:val="000000"/>
                  <w:sz w:val="20"/>
                  <w:szCs w:val="20"/>
                  <w:lang w:eastAsia="en-CA"/>
                  <w:rPrChange w:id="1542" w:author="Tolulope Olugbenga" w:date="2021-12-23T16:56:00Z">
                    <w:rPr>
                      <w:color w:val="000000"/>
                      <w:lang w:eastAsia="en-CA"/>
                    </w:rPr>
                  </w:rPrChange>
                </w:rPr>
                <w:t>([1, 2], 1, 1) x ([24, 168], 24, [24, 48])</w:t>
              </w:r>
            </w:ins>
          </w:p>
        </w:tc>
      </w:tr>
    </w:tbl>
    <w:p w14:paraId="0DA9E146" w14:textId="05E52E10" w:rsidR="006352B1" w:rsidRDefault="006352B1" w:rsidP="006352B1">
      <w:pPr>
        <w:pStyle w:val="Caption"/>
        <w:jc w:val="center"/>
        <w:rPr>
          <w:ins w:id="1543" w:author="Tolulope Olugbenga" w:date="2021-12-23T16:58:00Z"/>
        </w:rPr>
        <w:pPrChange w:id="1544" w:author="Tolulope Olugbenga" w:date="2021-12-23T16:58:00Z">
          <w:pPr>
            <w:pStyle w:val="Caption"/>
          </w:pPr>
        </w:pPrChange>
      </w:pPr>
      <w:bookmarkStart w:id="1545" w:name="_Ref91171277"/>
      <w:bookmarkStart w:id="1546" w:name="_Toc91192298"/>
      <w:ins w:id="1547" w:author="Tolulope Olugbenga" w:date="2021-12-23T16:58:00Z">
        <w:r>
          <w:t xml:space="preserve">Table </w:t>
        </w:r>
        <w:r>
          <w:fldChar w:fldCharType="begin"/>
        </w:r>
        <w:r>
          <w:instrText xml:space="preserve"> SEQ Table \* ARABIC </w:instrText>
        </w:r>
      </w:ins>
      <w:r>
        <w:fldChar w:fldCharType="separate"/>
      </w:r>
      <w:ins w:id="1548" w:author="Tolulope Olugbenga" w:date="2021-12-23T22:50:00Z">
        <w:r w:rsidR="00FB7758">
          <w:rPr>
            <w:noProof/>
          </w:rPr>
          <w:t>3</w:t>
        </w:r>
      </w:ins>
      <w:ins w:id="1549" w:author="Tolulope Olugbenga" w:date="2021-12-23T16:58:00Z">
        <w:r>
          <w:fldChar w:fldCharType="end"/>
        </w:r>
        <w:bookmarkEnd w:id="1545"/>
        <w:r>
          <w:t xml:space="preserve"> - </w:t>
        </w:r>
        <w:r w:rsidRPr="00AF02BC">
          <w:t xml:space="preserve">The </w:t>
        </w:r>
        <w:r>
          <w:t>S</w:t>
        </w:r>
        <w:r w:rsidRPr="00AF02BC">
          <w:t>ARIMA</w:t>
        </w:r>
        <w:r>
          <w:t>X</w:t>
        </w:r>
        <w:r w:rsidRPr="00AF02BC">
          <w:t xml:space="preserve"> hyperparameters that were used across all datasets</w:t>
        </w:r>
        <w:bookmarkEnd w:id="1546"/>
      </w:ins>
    </w:p>
    <w:p w14:paraId="6B449F98" w14:textId="5FB4CB8C" w:rsidR="001F7134" w:rsidDel="006352B1" w:rsidRDefault="001F7134" w:rsidP="006352B1">
      <w:pPr>
        <w:rPr>
          <w:del w:id="1550" w:author="Tolulope Olugbenga" w:date="2021-12-23T16:58:00Z"/>
        </w:rPr>
        <w:pPrChange w:id="1551" w:author="Tolulope Olugbenga" w:date="2021-12-23T16:58:00Z">
          <w:pPr>
            <w:pStyle w:val="MTDisplayEquation"/>
            <w:jc w:val="center"/>
          </w:pPr>
        </w:pPrChange>
      </w:pPr>
      <w:del w:id="1552" w:author="Tolulope Olugbenga" w:date="2021-12-23T15:44:00Z">
        <w:r w:rsidRPr="000F49F7" w:rsidDel="000F49F7">
          <w:rPr>
            <w:position w:val="-52"/>
          </w:rPr>
          <w:object w:dxaOrig="5899" w:dyaOrig="1160" w14:anchorId="51BF0349">
            <v:shape id="_x0000_i16466" type="#_x0000_t75" style="width:290.25pt;height:57.75pt" o:ole="">
              <v:imagedata r:id="rId90" o:title=""/>
            </v:shape>
            <o:OLEObject Type="Embed" ProgID="Equation.DSMT4" ShapeID="_x0000_i16466" DrawAspect="Content" ObjectID="_1701807919" r:id="rId91"/>
          </w:object>
        </w:r>
        <w:r w:rsidDel="000F49F7">
          <w:tab/>
        </w:r>
        <w:r w:rsidDel="000F49F7">
          <w:tab/>
        </w:r>
        <w:r w:rsidDel="000F49F7">
          <w:fldChar w:fldCharType="begin"/>
        </w:r>
        <w:r w:rsidDel="000F49F7">
          <w:delInstrText xml:space="preserve"> MACROBUTTON MTPlaceRef \* MERGEFORMAT </w:delInstrText>
        </w:r>
        <w:r w:rsidDel="000F49F7">
          <w:fldChar w:fldCharType="begin"/>
        </w:r>
        <w:r w:rsidDel="000F49F7">
          <w:delInstrText xml:space="preserve"> SEQ MTEqn \h \* MERGEFORMAT </w:delInstrText>
        </w:r>
        <w:r w:rsidDel="000F49F7">
          <w:fldChar w:fldCharType="end"/>
        </w:r>
        <w:r w:rsidDel="000F49F7">
          <w:delInstrText>(</w:delInstrText>
        </w:r>
        <w:r w:rsidR="005A01E0" w:rsidDel="000F49F7">
          <w:fldChar w:fldCharType="begin"/>
        </w:r>
        <w:r w:rsidR="005A01E0" w:rsidDel="000F49F7">
          <w:delInstrText xml:space="preserve"> SEQ MTEqn \c \* Arabic \* MERGEFORMAT </w:delInstrText>
        </w:r>
        <w:r w:rsidR="005A01E0" w:rsidDel="000F49F7">
          <w:fldChar w:fldCharType="separate"/>
        </w:r>
      </w:del>
      <w:del w:id="1553" w:author="Tolulope Olugbenga" w:date="2021-12-23T15:43:00Z">
        <w:r w:rsidR="00AF0AC2" w:rsidDel="000F49F7">
          <w:rPr>
            <w:noProof/>
          </w:rPr>
          <w:delInstrText>7</w:delInstrText>
        </w:r>
      </w:del>
      <w:del w:id="1554" w:author="Tolulope Olugbenga" w:date="2021-12-23T15:44:00Z">
        <w:r w:rsidR="005A01E0" w:rsidDel="000F49F7">
          <w:rPr>
            <w:noProof/>
          </w:rPr>
          <w:fldChar w:fldCharType="end"/>
        </w:r>
        <w:r w:rsidDel="000F49F7">
          <w:delInstrText>)</w:delInstrText>
        </w:r>
        <w:r w:rsidDel="000F49F7">
          <w:fldChar w:fldCharType="end"/>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555" w:author="Tolulope Olugbenga" w:date="2021-12-23T16:56: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055"/>
        <w:gridCol w:w="4283"/>
        <w:tblGridChange w:id="1556">
          <w:tblGrid>
            <w:gridCol w:w="1055"/>
            <w:gridCol w:w="4283"/>
          </w:tblGrid>
        </w:tblGridChange>
      </w:tblGrid>
      <w:tr w:rsidR="009C1551" w:rsidRPr="009C1551" w:rsidDel="006352B1" w14:paraId="2E43FA6C" w14:textId="7229E7AF" w:rsidTr="006352B1">
        <w:trPr>
          <w:trHeight w:val="315"/>
          <w:jc w:val="center"/>
          <w:del w:id="1557" w:author="Tolulope Olugbenga" w:date="2021-12-23T16:56:00Z"/>
          <w:trPrChange w:id="1558" w:author="Tolulope Olugbenga" w:date="2021-12-23T16:56:00Z">
            <w:trPr>
              <w:trHeight w:val="315"/>
              <w:jc w:val="center"/>
            </w:trPr>
          </w:trPrChange>
        </w:trPr>
        <w:tc>
          <w:tcPr>
            <w:tcW w:w="0" w:type="auto"/>
            <w:shd w:val="clear" w:color="auto" w:fill="auto"/>
            <w:noWrap/>
            <w:vAlign w:val="bottom"/>
            <w:tcPrChange w:id="1559" w:author="Tolulope Olugbenga" w:date="2021-12-23T16:56:00Z">
              <w:tcPr>
                <w:tcW w:w="0" w:type="auto"/>
                <w:shd w:val="clear" w:color="auto" w:fill="auto"/>
                <w:noWrap/>
                <w:vAlign w:val="bottom"/>
              </w:tcPr>
            </w:tcPrChange>
          </w:tcPr>
          <w:p w14:paraId="01FDCFC7" w14:textId="2CA1F1A5" w:rsidR="009C1551" w:rsidRPr="009C1551" w:rsidDel="006352B1" w:rsidRDefault="009C1551" w:rsidP="006352B1">
            <w:pPr>
              <w:rPr>
                <w:del w:id="1560" w:author="Tolulope Olugbenga" w:date="2021-12-23T16:56:00Z"/>
                <w:b/>
                <w:bCs/>
                <w:color w:val="000000"/>
                <w:sz w:val="20"/>
                <w:szCs w:val="20"/>
                <w:lang w:eastAsia="en-CA"/>
              </w:rPr>
              <w:pPrChange w:id="1561" w:author="Tolulope Olugbenga" w:date="2021-12-23T16:58:00Z">
                <w:pPr>
                  <w:spacing w:line="240" w:lineRule="auto"/>
                  <w:jc w:val="center"/>
                </w:pPr>
              </w:pPrChange>
            </w:pPr>
            <w:del w:id="1562" w:author="Tolulope Olugbenga" w:date="2021-12-23T16:56:00Z">
              <w:r w:rsidRPr="009C1551" w:rsidDel="006352B1">
                <w:rPr>
                  <w:b/>
                  <w:bCs/>
                  <w:color w:val="000000"/>
                  <w:sz w:val="20"/>
                  <w:szCs w:val="20"/>
                  <w:lang w:eastAsia="en-CA"/>
                </w:rPr>
                <w:delText>Dataset</w:delText>
              </w:r>
            </w:del>
          </w:p>
        </w:tc>
        <w:tc>
          <w:tcPr>
            <w:tcW w:w="0" w:type="auto"/>
            <w:shd w:val="clear" w:color="auto" w:fill="auto"/>
            <w:noWrap/>
            <w:vAlign w:val="bottom"/>
            <w:tcPrChange w:id="1563" w:author="Tolulope Olugbenga" w:date="2021-12-23T16:56:00Z">
              <w:tcPr>
                <w:tcW w:w="0" w:type="auto"/>
                <w:shd w:val="clear" w:color="auto" w:fill="auto"/>
                <w:noWrap/>
                <w:vAlign w:val="bottom"/>
              </w:tcPr>
            </w:tcPrChange>
          </w:tcPr>
          <w:p w14:paraId="0118C4D6" w14:textId="5BC00FC5" w:rsidR="009C1551" w:rsidRPr="009C1551" w:rsidDel="006352B1" w:rsidRDefault="009C1551" w:rsidP="006352B1">
            <w:pPr>
              <w:rPr>
                <w:del w:id="1564" w:author="Tolulope Olugbenga" w:date="2021-12-23T16:56:00Z"/>
                <w:b/>
                <w:bCs/>
                <w:color w:val="000000"/>
                <w:sz w:val="20"/>
                <w:szCs w:val="20"/>
                <w:lang w:eastAsia="en-CA"/>
              </w:rPr>
              <w:pPrChange w:id="1565" w:author="Tolulope Olugbenga" w:date="2021-12-23T16:58:00Z">
                <w:pPr>
                  <w:spacing w:line="240" w:lineRule="auto"/>
                  <w:jc w:val="center"/>
                </w:pPr>
              </w:pPrChange>
            </w:pPr>
            <w:del w:id="1566" w:author="Tolulope Olugbenga" w:date="2021-12-23T16:56:00Z">
              <w:r w:rsidRPr="009C1551" w:rsidDel="006352B1">
                <w:rPr>
                  <w:b/>
                  <w:bCs/>
                  <w:color w:val="000000"/>
                  <w:sz w:val="20"/>
                  <w:szCs w:val="20"/>
                  <w:lang w:eastAsia="en-CA"/>
                </w:rPr>
                <w:delText>(p, d, q) x (P, D, Q, S)</w:delText>
              </w:r>
            </w:del>
          </w:p>
        </w:tc>
      </w:tr>
      <w:tr w:rsidR="009C1551" w:rsidRPr="009C1551" w:rsidDel="006352B1" w14:paraId="4BF4ACA1" w14:textId="31C650F6" w:rsidTr="006352B1">
        <w:trPr>
          <w:trHeight w:val="375"/>
          <w:jc w:val="center"/>
          <w:del w:id="1567" w:author="Tolulope Olugbenga" w:date="2021-12-23T16:56:00Z"/>
          <w:trPrChange w:id="1568" w:author="Tolulope Olugbenga" w:date="2021-12-23T16:56:00Z">
            <w:trPr>
              <w:trHeight w:val="375"/>
              <w:jc w:val="center"/>
            </w:trPr>
          </w:trPrChange>
        </w:trPr>
        <w:tc>
          <w:tcPr>
            <w:tcW w:w="0" w:type="auto"/>
            <w:shd w:val="clear" w:color="auto" w:fill="auto"/>
            <w:noWrap/>
            <w:vAlign w:val="bottom"/>
            <w:tcPrChange w:id="1569" w:author="Tolulope Olugbenga" w:date="2021-12-23T16:56:00Z">
              <w:tcPr>
                <w:tcW w:w="0" w:type="auto"/>
                <w:shd w:val="clear" w:color="auto" w:fill="auto"/>
                <w:noWrap/>
                <w:vAlign w:val="bottom"/>
              </w:tcPr>
            </w:tcPrChange>
          </w:tcPr>
          <w:p w14:paraId="00EABFF3" w14:textId="4CAA0CB9" w:rsidR="009C1551" w:rsidRPr="009C1551" w:rsidDel="006352B1" w:rsidRDefault="009C1551" w:rsidP="006352B1">
            <w:pPr>
              <w:rPr>
                <w:del w:id="1570" w:author="Tolulope Olugbenga" w:date="2021-12-23T16:56:00Z"/>
                <w:color w:val="000000"/>
                <w:sz w:val="20"/>
                <w:szCs w:val="20"/>
                <w:lang w:eastAsia="en-CA"/>
              </w:rPr>
              <w:pPrChange w:id="1571" w:author="Tolulope Olugbenga" w:date="2021-12-23T16:58:00Z">
                <w:pPr>
                  <w:spacing w:line="240" w:lineRule="auto"/>
                  <w:jc w:val="center"/>
                </w:pPr>
              </w:pPrChange>
            </w:pPr>
            <w:del w:id="1572" w:author="Tolulope Olugbenga" w:date="2021-12-23T16:56:00Z">
              <w:r w:rsidRPr="009C1551" w:rsidDel="006352B1">
                <w:rPr>
                  <w:color w:val="000000"/>
                  <w:sz w:val="20"/>
                  <w:szCs w:val="20"/>
                  <w:lang w:eastAsia="en-CA"/>
                </w:rPr>
                <w:delText>Toronto</w:delText>
              </w:r>
            </w:del>
          </w:p>
        </w:tc>
        <w:tc>
          <w:tcPr>
            <w:tcW w:w="0" w:type="auto"/>
            <w:shd w:val="clear" w:color="auto" w:fill="auto"/>
            <w:noWrap/>
            <w:vAlign w:val="bottom"/>
            <w:tcPrChange w:id="1573" w:author="Tolulope Olugbenga" w:date="2021-12-23T16:56:00Z">
              <w:tcPr>
                <w:tcW w:w="0" w:type="auto"/>
                <w:shd w:val="clear" w:color="auto" w:fill="auto"/>
                <w:noWrap/>
                <w:vAlign w:val="bottom"/>
              </w:tcPr>
            </w:tcPrChange>
          </w:tcPr>
          <w:p w14:paraId="48D26EE2" w14:textId="32B701A1" w:rsidR="009C1551" w:rsidRPr="009C1551" w:rsidDel="006352B1" w:rsidRDefault="009C1551" w:rsidP="006352B1">
            <w:pPr>
              <w:rPr>
                <w:del w:id="1574" w:author="Tolulope Olugbenga" w:date="2021-12-23T16:56:00Z"/>
                <w:color w:val="000000"/>
                <w:sz w:val="20"/>
                <w:szCs w:val="20"/>
                <w:lang w:eastAsia="en-CA"/>
              </w:rPr>
              <w:pPrChange w:id="1575" w:author="Tolulope Olugbenga" w:date="2021-12-23T16:58:00Z">
                <w:pPr>
                  <w:spacing w:line="240" w:lineRule="auto"/>
                  <w:jc w:val="center"/>
                </w:pPr>
              </w:pPrChange>
            </w:pPr>
            <w:del w:id="1576" w:author="Tolulope Olugbenga" w:date="2021-12-23T16:56:00Z">
              <w:r w:rsidRPr="009C1551" w:rsidDel="006352B1">
                <w:rPr>
                  <w:color w:val="000000"/>
                  <w:sz w:val="20"/>
                  <w:szCs w:val="20"/>
                  <w:lang w:eastAsia="en-CA"/>
                </w:rPr>
                <w:delText>(1, 1, [1, 2]) x ([24, 48, 72, 168], 24, [24, 168], 24)</w:delText>
              </w:r>
            </w:del>
          </w:p>
        </w:tc>
      </w:tr>
      <w:tr w:rsidR="009C1551" w:rsidRPr="009C1551" w:rsidDel="006352B1" w14:paraId="48FCEBFA" w14:textId="152BEF02" w:rsidTr="006352B1">
        <w:trPr>
          <w:trHeight w:val="375"/>
          <w:jc w:val="center"/>
          <w:del w:id="1577" w:author="Tolulope Olugbenga" w:date="2021-12-23T16:56:00Z"/>
          <w:trPrChange w:id="1578" w:author="Tolulope Olugbenga" w:date="2021-12-23T16:56:00Z">
            <w:trPr>
              <w:trHeight w:val="375"/>
              <w:jc w:val="center"/>
            </w:trPr>
          </w:trPrChange>
        </w:trPr>
        <w:tc>
          <w:tcPr>
            <w:tcW w:w="0" w:type="auto"/>
            <w:shd w:val="clear" w:color="auto" w:fill="auto"/>
            <w:noWrap/>
            <w:vAlign w:val="bottom"/>
            <w:tcPrChange w:id="1579" w:author="Tolulope Olugbenga" w:date="2021-12-23T16:56:00Z">
              <w:tcPr>
                <w:tcW w:w="0" w:type="auto"/>
                <w:shd w:val="clear" w:color="auto" w:fill="auto"/>
                <w:noWrap/>
                <w:vAlign w:val="bottom"/>
              </w:tcPr>
            </w:tcPrChange>
          </w:tcPr>
          <w:p w14:paraId="048F85FE" w14:textId="201CAE2F" w:rsidR="009C1551" w:rsidRPr="009C1551" w:rsidDel="006352B1" w:rsidRDefault="009C1551" w:rsidP="006352B1">
            <w:pPr>
              <w:rPr>
                <w:del w:id="1580" w:author="Tolulope Olugbenga" w:date="2021-12-23T16:56:00Z"/>
                <w:color w:val="000000"/>
                <w:sz w:val="20"/>
                <w:szCs w:val="20"/>
                <w:lang w:eastAsia="en-CA"/>
              </w:rPr>
              <w:pPrChange w:id="1581" w:author="Tolulope Olugbenga" w:date="2021-12-23T16:58:00Z">
                <w:pPr>
                  <w:spacing w:line="240" w:lineRule="auto"/>
                  <w:jc w:val="center"/>
                </w:pPr>
              </w:pPrChange>
            </w:pPr>
            <w:del w:id="1582" w:author="Tolulope Olugbenga" w:date="2021-12-23T16:56:00Z">
              <w:r w:rsidRPr="009C1551" w:rsidDel="006352B1">
                <w:rPr>
                  <w:color w:val="000000"/>
                  <w:sz w:val="20"/>
                  <w:szCs w:val="20"/>
                  <w:lang w:eastAsia="en-CA"/>
                </w:rPr>
                <w:delText>Ottawa</w:delText>
              </w:r>
            </w:del>
          </w:p>
        </w:tc>
        <w:tc>
          <w:tcPr>
            <w:tcW w:w="0" w:type="auto"/>
            <w:shd w:val="clear" w:color="auto" w:fill="auto"/>
            <w:noWrap/>
            <w:vAlign w:val="bottom"/>
            <w:tcPrChange w:id="1583" w:author="Tolulope Olugbenga" w:date="2021-12-23T16:56:00Z">
              <w:tcPr>
                <w:tcW w:w="0" w:type="auto"/>
                <w:shd w:val="clear" w:color="auto" w:fill="auto"/>
                <w:noWrap/>
                <w:vAlign w:val="bottom"/>
              </w:tcPr>
            </w:tcPrChange>
          </w:tcPr>
          <w:p w14:paraId="11140B29" w14:textId="0752F920" w:rsidR="009C1551" w:rsidRPr="009C1551" w:rsidDel="006352B1" w:rsidRDefault="009C1551" w:rsidP="006352B1">
            <w:pPr>
              <w:rPr>
                <w:del w:id="1584" w:author="Tolulope Olugbenga" w:date="2021-12-23T16:56:00Z"/>
                <w:color w:val="000000"/>
                <w:sz w:val="20"/>
                <w:szCs w:val="20"/>
                <w:lang w:eastAsia="en-CA"/>
              </w:rPr>
              <w:pPrChange w:id="1585" w:author="Tolulope Olugbenga" w:date="2021-12-23T16:58:00Z">
                <w:pPr>
                  <w:spacing w:line="240" w:lineRule="auto"/>
                  <w:jc w:val="center"/>
                </w:pPr>
              </w:pPrChange>
            </w:pPr>
            <w:del w:id="1586" w:author="Tolulope Olugbenga" w:date="2021-12-23T16:56:00Z">
              <w:r w:rsidRPr="009C1551" w:rsidDel="006352B1">
                <w:rPr>
                  <w:color w:val="000000"/>
                  <w:sz w:val="20"/>
                  <w:szCs w:val="20"/>
                  <w:lang w:eastAsia="en-CA"/>
                </w:rPr>
                <w:delText>(1, 1, 1) x ([24, 48], 24, [24, 168], 24)</w:delText>
              </w:r>
            </w:del>
          </w:p>
        </w:tc>
      </w:tr>
      <w:tr w:rsidR="009C1551" w:rsidRPr="009C1551" w:rsidDel="006352B1" w14:paraId="4DA6D037" w14:textId="1FE60252" w:rsidTr="006352B1">
        <w:trPr>
          <w:trHeight w:val="375"/>
          <w:jc w:val="center"/>
          <w:del w:id="1587" w:author="Tolulope Olugbenga" w:date="2021-12-23T16:56:00Z"/>
          <w:trPrChange w:id="1588" w:author="Tolulope Olugbenga" w:date="2021-12-23T16:56:00Z">
            <w:trPr>
              <w:trHeight w:val="375"/>
              <w:jc w:val="center"/>
            </w:trPr>
          </w:trPrChange>
        </w:trPr>
        <w:tc>
          <w:tcPr>
            <w:tcW w:w="0" w:type="auto"/>
            <w:shd w:val="clear" w:color="auto" w:fill="auto"/>
            <w:noWrap/>
            <w:vAlign w:val="bottom"/>
            <w:tcPrChange w:id="1589" w:author="Tolulope Olugbenga" w:date="2021-12-23T16:56:00Z">
              <w:tcPr>
                <w:tcW w:w="0" w:type="auto"/>
                <w:shd w:val="clear" w:color="auto" w:fill="auto"/>
                <w:noWrap/>
                <w:vAlign w:val="bottom"/>
              </w:tcPr>
            </w:tcPrChange>
          </w:tcPr>
          <w:p w14:paraId="29F5A59F" w14:textId="517CE3E9" w:rsidR="009C1551" w:rsidRPr="009C1551" w:rsidDel="006352B1" w:rsidRDefault="009C1551" w:rsidP="006352B1">
            <w:pPr>
              <w:rPr>
                <w:del w:id="1590" w:author="Tolulope Olugbenga" w:date="2021-12-23T16:56:00Z"/>
                <w:color w:val="000000"/>
                <w:sz w:val="20"/>
                <w:szCs w:val="20"/>
                <w:lang w:eastAsia="en-CA"/>
              </w:rPr>
              <w:pPrChange w:id="1591" w:author="Tolulope Olugbenga" w:date="2021-12-23T16:58:00Z">
                <w:pPr>
                  <w:spacing w:line="240" w:lineRule="auto"/>
                  <w:jc w:val="center"/>
                </w:pPr>
              </w:pPrChange>
            </w:pPr>
            <w:del w:id="1592" w:author="Tolulope Olugbenga" w:date="2021-12-23T16:56:00Z">
              <w:r w:rsidRPr="009C1551" w:rsidDel="006352B1">
                <w:rPr>
                  <w:color w:val="000000"/>
                  <w:sz w:val="20"/>
                  <w:szCs w:val="20"/>
                  <w:lang w:eastAsia="en-CA"/>
                </w:rPr>
                <w:delText>Saint John</w:delText>
              </w:r>
            </w:del>
          </w:p>
        </w:tc>
        <w:tc>
          <w:tcPr>
            <w:tcW w:w="0" w:type="auto"/>
            <w:shd w:val="clear" w:color="auto" w:fill="auto"/>
            <w:noWrap/>
            <w:vAlign w:val="bottom"/>
            <w:tcPrChange w:id="1593" w:author="Tolulope Olugbenga" w:date="2021-12-23T16:56:00Z">
              <w:tcPr>
                <w:tcW w:w="0" w:type="auto"/>
                <w:shd w:val="clear" w:color="auto" w:fill="auto"/>
                <w:noWrap/>
                <w:vAlign w:val="bottom"/>
              </w:tcPr>
            </w:tcPrChange>
          </w:tcPr>
          <w:p w14:paraId="4FDF8965" w14:textId="3F4046B9" w:rsidR="009C1551" w:rsidRPr="009C1551" w:rsidDel="006352B1" w:rsidRDefault="009C1551" w:rsidP="006352B1">
            <w:pPr>
              <w:rPr>
                <w:del w:id="1594" w:author="Tolulope Olugbenga" w:date="2021-12-23T16:56:00Z"/>
                <w:color w:val="000000"/>
                <w:sz w:val="20"/>
                <w:szCs w:val="20"/>
                <w:lang w:eastAsia="en-CA"/>
              </w:rPr>
              <w:pPrChange w:id="1595" w:author="Tolulope Olugbenga" w:date="2021-12-23T16:58:00Z">
                <w:pPr>
                  <w:spacing w:line="240" w:lineRule="auto"/>
                  <w:jc w:val="center"/>
                </w:pPr>
              </w:pPrChange>
            </w:pPr>
            <w:del w:id="1596" w:author="Tolulope Olugbenga" w:date="2021-12-23T16:56:00Z">
              <w:r w:rsidRPr="009C1551" w:rsidDel="006352B1">
                <w:rPr>
                  <w:color w:val="000000"/>
                  <w:sz w:val="20"/>
                  <w:szCs w:val="20"/>
                  <w:lang w:eastAsia="en-CA"/>
                </w:rPr>
                <w:delText>([1, 2], 1, 1) x ([24, 168], 24, [24, 48], 24)</w:delText>
              </w:r>
            </w:del>
          </w:p>
        </w:tc>
      </w:tr>
    </w:tbl>
    <w:p w14:paraId="588044A8" w14:textId="4DF790EB" w:rsidR="009E660D" w:rsidDel="006352B1" w:rsidRDefault="009E660D" w:rsidP="006352B1">
      <w:pPr>
        <w:rPr>
          <w:del w:id="1597" w:author="Tolulope Olugbenga" w:date="2021-12-23T16:58:00Z"/>
        </w:rPr>
        <w:pPrChange w:id="1598" w:author="Tolulope Olugbenga" w:date="2021-12-23T16:58:00Z">
          <w:pPr>
            <w:pStyle w:val="Caption"/>
            <w:jc w:val="center"/>
          </w:pPr>
        </w:pPrChange>
      </w:pPr>
      <w:bookmarkStart w:id="1599" w:name="_Ref88403604"/>
      <w:del w:id="1600" w:author="Tolulope Olugbenga" w:date="2021-12-23T16:58:00Z">
        <w:r w:rsidDel="006352B1">
          <w:delText xml:space="preserve">Table </w:delText>
        </w:r>
        <w:r w:rsidR="005A01E0" w:rsidDel="006352B1">
          <w:fldChar w:fldCharType="begin"/>
        </w:r>
        <w:r w:rsidR="005A01E0" w:rsidRPr="006352B1" w:rsidDel="006352B1">
          <w:delInstrText xml:space="preserve"> SEQ Table \* ARABIC </w:delInstrText>
        </w:r>
        <w:r w:rsidR="005A01E0" w:rsidDel="006352B1">
          <w:fldChar w:fldCharType="separate"/>
        </w:r>
        <w:r w:rsidR="000F49F7" w:rsidRPr="006352B1" w:rsidDel="006352B1">
          <w:rPr>
            <w:noProof/>
          </w:rPr>
          <w:delText>3</w:delText>
        </w:r>
        <w:r w:rsidR="005A01E0" w:rsidDel="006352B1">
          <w:rPr>
            <w:noProof/>
          </w:rPr>
          <w:fldChar w:fldCharType="end"/>
        </w:r>
        <w:bookmarkEnd w:id="1599"/>
        <w:r w:rsidDel="006352B1">
          <w:delText xml:space="preserve"> - </w:delText>
        </w:r>
      </w:del>
      <w:del w:id="1601" w:author="Tolulope Olugbenga" w:date="2021-12-23T16:57:00Z">
        <w:r w:rsidRPr="00AF02BC" w:rsidDel="006352B1">
          <w:delText xml:space="preserve">The </w:delText>
        </w:r>
        <w:r w:rsidR="009C1551" w:rsidDel="006352B1">
          <w:delText>S</w:delText>
        </w:r>
        <w:r w:rsidRPr="00AF02BC" w:rsidDel="006352B1">
          <w:delText>ARIMA</w:delText>
        </w:r>
        <w:r w:rsidR="009C1551" w:rsidDel="006352B1">
          <w:delText>X</w:delText>
        </w:r>
        <w:r w:rsidRPr="00AF02BC" w:rsidDel="006352B1">
          <w:delText xml:space="preserve"> hyperparameters that were used across all datasets</w:delText>
        </w:r>
      </w:del>
    </w:p>
    <w:p w14:paraId="1023D0E7" w14:textId="0F471C8A" w:rsidR="0091186F" w:rsidRDefault="0091186F" w:rsidP="00DC372F">
      <w:pPr>
        <w:ind w:firstLine="288"/>
      </w:pPr>
      <w:r w:rsidRPr="0091186F">
        <w:t>We used a trial-and-error approach guided by autocorrelation (AC) and partial autocorrelation (PAC) plots to specify the SARIMAX forecaster's hyperparameters. SARIMAX (p, d, q) x (P, D, Q</w:t>
      </w:r>
      <w:del w:id="1602" w:author="Tolulope Olugbenga" w:date="2021-12-23T15:49:00Z">
        <w:r w:rsidRPr="0091186F" w:rsidDel="00120A14">
          <w:delText>, S</w:delText>
        </w:r>
      </w:del>
      <w:r w:rsidRPr="0091186F">
        <w:t>)</w:t>
      </w:r>
      <w:ins w:id="1603" w:author="Tolulope Olugbenga" w:date="2021-12-23T15:50:00Z">
        <w:r w:rsidR="00120A14">
          <w:rPr>
            <w:vertAlign w:val="subscript"/>
          </w:rPr>
          <w:t>S</w:t>
        </w:r>
      </w:ins>
      <w:r w:rsidRPr="0091186F">
        <w:t xml:space="preserve"> denotes the parameters of each data set, where p, d, and </w:t>
      </w:r>
      <w:r w:rsidRPr="0091186F">
        <w:lastRenderedPageBreak/>
        <w:t xml:space="preserve">q denote the nonseasonal component of the AR part's lag vector, the degree of differentiation, and the MA part's lag vector, respectively. S represents seasonality in hours, whereas P, D, and Q represent seasonal parameters that are similar to non-seasonal parameters. </w:t>
      </w:r>
      <w:r>
        <w:fldChar w:fldCharType="begin"/>
      </w:r>
      <w:r>
        <w:instrText xml:space="preserve"> REF _Ref88403604 \h </w:instrText>
      </w:r>
      <w:del w:id="1604" w:author="Tolulope Olugbenga" w:date="2021-12-23T17:00:00Z">
        <w:r w:rsidDel="006352B1">
          <w:fldChar w:fldCharType="separate"/>
        </w:r>
        <w:r w:rsidR="000F49F7" w:rsidDel="006352B1">
          <w:delText xml:space="preserve">Table </w:delText>
        </w:r>
        <w:r w:rsidR="000F49F7" w:rsidDel="006352B1">
          <w:rPr>
            <w:noProof/>
          </w:rPr>
          <w:delText>3</w:delText>
        </w:r>
      </w:del>
      <w:r>
        <w:fldChar w:fldCharType="end"/>
      </w:r>
      <w:r w:rsidRPr="0091186F">
        <w:t xml:space="preserve"> </w:t>
      </w:r>
      <w:ins w:id="1605" w:author="Tolulope Olugbenga" w:date="2021-12-23T17:03:00Z">
        <w:r w:rsidR="00DC372F">
          <w:fldChar w:fldCharType="begin"/>
        </w:r>
        <w:r w:rsidR="00DC372F">
          <w:instrText xml:space="preserve"> REF _Ref91171277 \h </w:instrText>
        </w:r>
        <w:r w:rsidR="00DC372F">
          <w:fldChar w:fldCharType="separate"/>
        </w:r>
      </w:ins>
      <w:ins w:id="1606" w:author="Tolulope Olugbenga" w:date="2021-12-23T22:50:00Z">
        <w:r w:rsidR="00FB7758">
          <w:t xml:space="preserve">Table </w:t>
        </w:r>
        <w:r w:rsidR="00FB7758">
          <w:rPr>
            <w:noProof/>
          </w:rPr>
          <w:t>3</w:t>
        </w:r>
      </w:ins>
      <w:ins w:id="1607" w:author="Tolulope Olugbenga" w:date="2021-12-23T17:03:00Z">
        <w:r w:rsidR="00DC372F">
          <w:fldChar w:fldCharType="end"/>
        </w:r>
        <w:r w:rsidR="00DC372F" w:rsidRPr="00DC372F">
          <w:t xml:space="preserve"> summarizes the parameters for each dataset; the beauty of MATLAB is that we can specify the exact lag vectors to be used; the lag vectors we used are also listed on the table.</w:t>
        </w:r>
        <w:r w:rsidR="00DC372F">
          <w:t xml:space="preserve"> </w:t>
        </w:r>
      </w:ins>
      <w:del w:id="1608" w:author="Tolulope Olugbenga" w:date="2021-12-23T17:03:00Z">
        <w:r w:rsidRPr="0091186F" w:rsidDel="00DC372F">
          <w:delText>summarizes the parameters for each dataset;</w:delText>
        </w:r>
      </w:del>
      <w:del w:id="1609" w:author="Tolulope Olugbenga" w:date="2021-12-23T17:00:00Z">
        <w:r w:rsidRPr="0091186F" w:rsidDel="006352B1">
          <w:delText xml:space="preserve"> the numbers represent the exact lags used</w:delText>
        </w:r>
      </w:del>
      <w:del w:id="1610" w:author="Tolulope Olugbenga" w:date="2021-12-23T17:03:00Z">
        <w:r w:rsidRPr="0091186F" w:rsidDel="00DC372F">
          <w:delText xml:space="preserve">. </w:delText>
        </w:r>
      </w:del>
      <w:r w:rsidRPr="0091186F">
        <w:t>Appendix A contains the AC and PAC plots that were used to justify these decisions.</w:t>
      </w:r>
    </w:p>
    <w:p w14:paraId="720B03E4" w14:textId="7508F43A" w:rsidR="0091186F" w:rsidRDefault="0091186F" w:rsidP="00BA30A6">
      <w:pPr>
        <w:ind w:firstLine="288"/>
      </w:pPr>
      <w:r w:rsidRPr="0091186F">
        <w:t xml:space="preserve">The model was fitted for each forecasted day using demand and temperature values from the previous 28 days, resulting in a unique model for each day. The model was fitted using the parameters listed above, as well as a constant term. The model was then used to estimate the coefficients. The expectation-maximization algorithm was used to fit the model. We used the student's t conditional probability distribution for innovation. </w:t>
      </w:r>
      <w:ins w:id="1611" w:author="Tolulope Olugbenga" w:date="2021-12-23T17:10:00Z">
        <w:r w:rsidR="00BA30A6" w:rsidRPr="00BA30A6">
          <w:t>Furthermore, we discovered that using this distribution instead of the Gaussian distribution improved performance due to expected peaked error distributions.</w:t>
        </w:r>
      </w:ins>
      <w:ins w:id="1612" w:author="Tolulope Olugbenga" w:date="2021-12-23T17:11:00Z">
        <w:r w:rsidR="00BA30A6">
          <w:t xml:space="preserve"> </w:t>
        </w:r>
      </w:ins>
      <w:del w:id="1613" w:author="Tolulope Olugbenga" w:date="2021-12-23T17:11:00Z">
        <w:r w:rsidRPr="0091186F" w:rsidDel="00BA30A6">
          <w:delText xml:space="preserve">Furthermore, we discovered that using this distribution instead of the Gaussian distribution improved performance. </w:delText>
        </w:r>
      </w:del>
      <w:r w:rsidRPr="0091186F">
        <w:t>Following the development of the model, it was used to forecast hourly values for the next day, with the upcoming day's temperature acting as an exogenous variable.</w:t>
      </w:r>
    </w:p>
    <w:p w14:paraId="30C35DB9" w14:textId="37B993FB" w:rsidR="00F75072" w:rsidRDefault="00F75072" w:rsidP="001A3FAF">
      <w:pPr>
        <w:pStyle w:val="Heading3"/>
      </w:pPr>
      <w:bookmarkStart w:id="1614" w:name="_Toc91192246"/>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1614"/>
    </w:p>
    <w:p w14:paraId="656ECC7D" w14:textId="1A4DED77" w:rsidR="00C5768F" w:rsidRPr="00C5768F" w:rsidRDefault="00C5768F" w:rsidP="00C5768F">
      <w:pPr>
        <w:ind w:firstLine="288"/>
      </w:pPr>
      <w:r>
        <w:fldChar w:fldCharType="begin"/>
      </w:r>
      <w:r>
        <w:instrText xml:space="preserve"> REF _Ref90043953 \h </w:instrText>
      </w:r>
      <w:r>
        <w:fldChar w:fldCharType="separate"/>
      </w:r>
      <w:ins w:id="1615" w:author="Tolulope Olugbenga" w:date="2021-12-23T22:50:00Z">
        <w:r w:rsidR="00FB7758">
          <w:t xml:space="preserve">Figure </w:t>
        </w:r>
        <w:r w:rsidR="00FB7758">
          <w:rPr>
            <w:noProof/>
          </w:rPr>
          <w:t>8</w:t>
        </w:r>
      </w:ins>
      <w:del w:id="1616" w:author="Tolulope Olugbenga" w:date="2021-12-22T19:51:00Z">
        <w:r w:rsidR="002E3566" w:rsidDel="00AF0AC2">
          <w:delText xml:space="preserve">Figure </w:delText>
        </w:r>
        <w:r w:rsidR="002E3566" w:rsidDel="00AF0AC2">
          <w:rPr>
            <w:noProof/>
          </w:rPr>
          <w:delText>9</w:delText>
        </w:r>
      </w:del>
      <w:r>
        <w:fldChar w:fldCharType="end"/>
      </w:r>
      <w:r w:rsidRPr="00C5768F">
        <w:t xml:space="preserve"> depicts the architecture of the ANNSTLF-G3 implementation's BLF and CLF. Both ANNs were fully connected across all layers, with sixty neurons in the hidden layer. In both the hidden and output layers, the activation function was a hyperbolic tangent sigmoid transfer function. To avoid overtraining, 80% of the training data was used to train the ANNs, while 20% was used for validation. For the training and validation sets, we </w:t>
      </w:r>
      <w:r w:rsidRPr="00C5768F">
        <w:lastRenderedPageBreak/>
        <w:t>randomly divided the data and used randomly generated indices. The ANNs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785CD1E9" w:rsidR="000A1E8F" w:rsidRDefault="000A1E8F" w:rsidP="000A1E8F">
      <w:pPr>
        <w:pStyle w:val="Caption"/>
        <w:jc w:val="center"/>
      </w:pPr>
      <w:bookmarkStart w:id="1617" w:name="_Ref90043953"/>
      <w:bookmarkStart w:id="1618" w:name="_Toc91192319"/>
      <w:r>
        <w:t xml:space="preserve">Figure </w:t>
      </w:r>
      <w:r w:rsidR="005A01E0">
        <w:fldChar w:fldCharType="begin"/>
      </w:r>
      <w:r w:rsidR="005A01E0">
        <w:instrText xml:space="preserve"> SEQ Figure \* ARABIC </w:instrText>
      </w:r>
      <w:r w:rsidR="005A01E0">
        <w:fldChar w:fldCharType="separate"/>
      </w:r>
      <w:ins w:id="1619" w:author="Tolulope Olugbenga" w:date="2021-12-23T22:50:00Z">
        <w:r w:rsidR="00FB7758">
          <w:rPr>
            <w:noProof/>
          </w:rPr>
          <w:t>8</w:t>
        </w:r>
      </w:ins>
      <w:del w:id="1620" w:author="Tolulope Olugbenga" w:date="2021-12-22T19:51:00Z">
        <w:r w:rsidR="002E3566" w:rsidDel="00AF0AC2">
          <w:rPr>
            <w:noProof/>
          </w:rPr>
          <w:delText>9</w:delText>
        </w:r>
      </w:del>
      <w:r w:rsidR="005A01E0">
        <w:rPr>
          <w:noProof/>
        </w:rPr>
        <w:fldChar w:fldCharType="end"/>
      </w:r>
      <w:bookmarkEnd w:id="1617"/>
      <w:r>
        <w:t xml:space="preserve"> – </w:t>
      </w:r>
      <w:r w:rsidRPr="008914C4">
        <w:t>The Structure of the B</w:t>
      </w:r>
      <w:r>
        <w:t>LF</w:t>
      </w:r>
      <w:r w:rsidRPr="008914C4">
        <w:t xml:space="preserve"> and C</w:t>
      </w:r>
      <w:r>
        <w:t>LF</w:t>
      </w:r>
      <w:r w:rsidRPr="008914C4">
        <w:t xml:space="preserve"> Network</w:t>
      </w:r>
      <w:bookmarkEnd w:id="1618"/>
    </w:p>
    <w:p w14:paraId="7357A2AE" w14:textId="27E5EB38" w:rsidR="00C5768F" w:rsidRDefault="00C5768F" w:rsidP="00EC3AD9">
      <w:pPr>
        <w:ind w:firstLine="288"/>
      </w:pPr>
      <w:r w:rsidRPr="00C5768F">
        <w:t>The BLF and CLF each required 79 inputs. Both ANNs' inputs were identical, as shown in the figure above, where k+1 represents the day to be predicted and k represents the previous day. The BLF was trained to generate load demands for each hour of day k+1, whereas the CLF was trained to generate hourly changes in load demand from day k to day k+1. During training, the BLF was presented with actual load demand for day k+1, whereas the CLF was presented with the difference in actual loads from day k+1 to day k. The back-propagation algorithm was used to train both the BLF and CLF networks.</w:t>
      </w:r>
    </w:p>
    <w:p w14:paraId="734922C8" w14:textId="01DDEA3C" w:rsidR="00C5768F" w:rsidRDefault="00C5768F" w:rsidP="00542D54">
      <w:pPr>
        <w:ind w:firstLine="288"/>
      </w:pPr>
      <w:r w:rsidRPr="00C5768F">
        <w:t>The output of each ANN was fed into the RLS combiner, resulting in a fine-tuned hourly load prediction. Prior to presenting the CLF outputs, they were supplemented with actual loads from day k to reflect a load prediction rather than a change in load. The RLS combiner was set up to combine the outputs of both ANNs equally (i.e., weights were set to 0.5). The weights for each hour were updated using a least-squares algorithm after each iteration.</w:t>
      </w:r>
    </w:p>
    <w:p w14:paraId="396FBE36" w14:textId="2914A1DF" w:rsidR="00C5768F" w:rsidRDefault="00C5768F" w:rsidP="00542D54">
      <w:pPr>
        <w:ind w:firstLine="288"/>
      </w:pPr>
      <w:r w:rsidRPr="00C5768F">
        <w:t xml:space="preserve">We found that when we switched between resilient and Levenberg-Marquardt back-propagation, resilient back-propagation outperformed Levenberg-Marquardt back-propagation. When we changed the activation function of the output layer from linear to </w:t>
      </w:r>
      <w:r w:rsidRPr="00C5768F">
        <w:lastRenderedPageBreak/>
        <w:t>tangent sigmoid, we saw an improvement in performance. We also found that when we divided the data into random indices rather than blocks, we got better forecasting results.</w:t>
      </w:r>
    </w:p>
    <w:p w14:paraId="7FA51A99" w14:textId="719149C3" w:rsidR="002E0AEC" w:rsidRPr="0079016F" w:rsidRDefault="002E0AEC" w:rsidP="00E141F5">
      <w:pPr>
        <w:pStyle w:val="Heading2"/>
      </w:pPr>
      <w:bookmarkStart w:id="1621" w:name="_Toc91192247"/>
      <w:r>
        <w:t>3.</w:t>
      </w:r>
      <w:r w:rsidR="00E141F5">
        <w:t>3</w:t>
      </w:r>
      <w:r>
        <w:t xml:space="preserve"> </w:t>
      </w:r>
      <w:r w:rsidR="001A3FAF" w:rsidRPr="002A6B03">
        <w:t>Implementation Specifications for</w:t>
      </w:r>
      <w:r w:rsidR="001A3FAF">
        <w:t xml:space="preserve"> t</w:t>
      </w:r>
      <w:r>
        <w:t>he Deep Learning Forecasters</w:t>
      </w:r>
      <w:bookmarkEnd w:id="1621"/>
    </w:p>
    <w:p w14:paraId="1669F607" w14:textId="79B1960F" w:rsidR="00F15766" w:rsidRDefault="00D16944" w:rsidP="00F15766">
      <w:pPr>
        <w:pStyle w:val="Heading3"/>
      </w:pPr>
      <w:bookmarkStart w:id="1622" w:name="_Toc91192248"/>
      <w:r>
        <w:t>3.</w:t>
      </w:r>
      <w:r w:rsidR="00D77BAA">
        <w:t>3</w:t>
      </w:r>
      <w:r w:rsidR="00B93EB2">
        <w:t>.1</w:t>
      </w:r>
      <w:r>
        <w:t xml:space="preserve"> </w:t>
      </w:r>
      <w:r w:rsidR="00F15766">
        <w:t>The Long Short Term Memory Forecaster (LSTM)</w:t>
      </w:r>
      <w:bookmarkEnd w:id="1622"/>
    </w:p>
    <w:p w14:paraId="231CCC36" w14:textId="77777777" w:rsidR="00C248D3" w:rsidRDefault="00A52B5E" w:rsidP="00361393">
      <w:pPr>
        <w:ind w:firstLine="288"/>
      </w:pPr>
      <w:r w:rsidRPr="00A52B5E">
        <w:t>We emulated the ANNSTLF structure by developing a Base Load Forecaster (BLF), a Change in Load Forecaster (CLF), and an RLS combiner using the LSTM forecaster rather than the ANN</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A52B5E">
        <w:t>. The architecture's inputs and structure were identical to those of the ANNSTLF, but the BLF and CLF forecasters were trained with LSTMs. Using this architecture yielded superior results overall and across multiple timeframes.</w:t>
      </w:r>
      <w:r w:rsidR="00361393">
        <w:t xml:space="preserve"> </w:t>
      </w:r>
    </w:p>
    <w:p w14:paraId="7CA636DD" w14:textId="45C16CAD" w:rsidR="00E8159F" w:rsidRDefault="00AD256D" w:rsidP="00361393">
      <w:pPr>
        <w:ind w:firstLine="288"/>
      </w:pPr>
      <w:r w:rsidRPr="00AD256D">
        <w:t>To train the LSTM models, we used the Adam optimization training algorithm, specifically for weights optimization.</w:t>
      </w:r>
      <w:r w:rsidR="00A27E53" w:rsidRPr="00A27E53">
        <w:t xml:space="preserve"> It combines the benefits of the adaptive gradient algorithm and root mean square propagation methods. It is well-known for its performance on problems with large datasets or a large number of parameters, as well as those with sparse gradients</w:t>
      </w:r>
      <w:r w:rsidR="00A27E53">
        <w:t xml:space="preserve"> </w:t>
      </w:r>
      <w:r w:rsidR="00A27E53">
        <w:fldChar w:fldCharType="begin" w:fldLock="1"/>
      </w:r>
      <w:r w:rsidR="00DC2212">
        <w:instrText>ADDIN CSL_CITATION {"citationItems":[{"id":"ITEM-1","itemData":{"ISBN":"1541-0420","ISSN":"0006341X","PMID":"11318219","abstract":"Gradient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descent.","author":[{"dropping-particle":"","family":"Ruder","given":"Sebastian","non-dropping-particle":"","parse-names":false,"suffix":""}],"container-title":"arXiv preprint arXiv:1609.04747","id":"ITEM-1","issued":{"date-parts":[["2017"]]},"title":"An Overview Optimization Gradients","type":"article-journal"},"uris":["http://www.mendeley.com/documents/?uuid=37d416d3-94b4-4df4-a311-d29fae3fc15a"]},{"id":"ITEM-2","itemData":{"abstract":"We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Proceedings","id":"ITEM-2","issued":{"date-parts":[["2015"]]},"title":"Adam: A method for stochastic optimization","type":"paper-conference"},"uris":["http://www.mendeley.com/documents/?uuid=f5930776-a79a-4105-bfbb-1a6f595d16d6"]},{"id":"ITEM-3","itemData":{"DOI":"10.17977/um018v2i12019p41-46","ISSN":"2597-4602","abstract":"The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Science","id":"ITEM-3","issued":{"date-parts":[["2019"]]},"title":"Adam Optimization Algorithm for Wide and Deep Neural Network","type":"article-journal"},"uris":["http://www.mendeley.com/documents/?uuid=b42b59b4-4b8d-45d0-b1c7-2a25a6f2ffa2"]}],"mendeley":{"formattedCitation":"[180]–[182]","plainTextFormattedCitation":"[180]–[182]","previouslyFormattedCitation":"[180]–[182]"},"properties":{"noteIndex":0},"schema":"https://github.com/citation-style-language/schema/raw/master/csl-citation.json"}</w:instrText>
      </w:r>
      <w:r w:rsidR="00A27E53">
        <w:fldChar w:fldCharType="separate"/>
      </w:r>
      <w:r w:rsidR="00DC2212" w:rsidRPr="00DC2212">
        <w:rPr>
          <w:noProof/>
        </w:rPr>
        <w:t>[180]–[182]</w:t>
      </w:r>
      <w:r w:rsidR="00A27E53">
        <w:fldChar w:fldCharType="end"/>
      </w:r>
      <w:r w:rsidR="00A27E53">
        <w:t>.</w:t>
      </w:r>
    </w:p>
    <w:p w14:paraId="2F881231" w14:textId="7E7A9A31" w:rsidR="00E8159F" w:rsidRDefault="000B13E4" w:rsidP="00525B44">
      <w:pPr>
        <w:ind w:firstLine="288"/>
      </w:pPr>
      <w:r w:rsidRPr="000B13E4">
        <w:t xml:space="preserve">The maximum number of epochs was set to 300 when specifying the model's training options; an epoch represents a full pass of the training algorithm over the entire training set. The gradient threshold was set to a value of one. The initial learning rate was set to 0.005, because training takes a long time if the learning rate is too low. If the learning rate is too fast, training may produce suboptimal results or diverge. The learn rate schedule was set to "piecewise," which means that the software updates the learning rate every epoch by multiplying </w:t>
      </w:r>
      <w:ins w:id="1623" w:author="Tolulope Olugbenga" w:date="2021-12-23T17:25:00Z">
        <w:r w:rsidR="008F646B">
          <w:t xml:space="preserve">it </w:t>
        </w:r>
      </w:ins>
      <w:r w:rsidRPr="000B13E4">
        <w:t xml:space="preserve">by a certain factor, with a learn rate drop period of 125 and a drop factor of 0.2. The mini batch size was set to 24, which represents a subset of the training set used to </w:t>
      </w:r>
      <w:r w:rsidRPr="000B13E4">
        <w:lastRenderedPageBreak/>
        <w:t>evaluate the gradient of the loss function and update the weights. The shuffle was set to every epoch, which means that the training data was shuffled before each training epoch and the validation data was shuffled before each network validation. The validation patience was set to 10, indicating the number of times the loss on the validation set can be greater than or equal to the previously smallest loss before network training is terminated.</w:t>
      </w:r>
    </w:p>
    <w:p w14:paraId="0177F1D1" w14:textId="2213B3CD" w:rsidR="000B13E4" w:rsidRDefault="00672E71" w:rsidP="000B13E4">
      <w:pPr>
        <w:ind w:firstLine="288"/>
      </w:pPr>
      <w:ins w:id="1624" w:author="Tolulope Olugbenga" w:date="2021-12-23T17:26:00Z">
        <w:r w:rsidRPr="00672E71">
          <w:t>The LSTM network was made up of a sequence input layer with 79 inputs, an LSTM layer with 100 hidden units, a fully connected layer with 24 outputs, and a regression layer.</w:t>
        </w:r>
        <w:r>
          <w:t xml:space="preserve"> </w:t>
        </w:r>
      </w:ins>
      <w:del w:id="1625" w:author="Tolulope Olugbenga" w:date="2021-12-23T17:26:00Z">
        <w:r w:rsidR="000B13E4" w:rsidRPr="000B13E4" w:rsidDel="00672E71">
          <w:delText xml:space="preserve">A sequence input layer with 79 inputs, an LSTM layer with 100 hidden units, a fully connected layer with 24 outputs, and a regression layer comprised the LSTM network. </w:delText>
        </w:r>
      </w:del>
      <w:r w:rsidR="000B13E4" w:rsidRPr="000B13E4">
        <w:t xml:space="preserve">The amount of data retained between time steps is proportional to the number of hidden units (the hidden state); this was the optimal value for all datasets examined </w:t>
      </w:r>
      <w:r w:rsidR="000B13E4">
        <w:fldChar w:fldCharType="begin" w:fldLock="1"/>
      </w:r>
      <w:r w:rsidR="00DC2212">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[183]","plainTextFormattedCitation":"[183]","previouslyFormattedCitation":"[183]"},"properties":{"noteIndex":0},"schema":"https://github.com/citation-style-language/schema/raw/master/csl-citation.json"}</w:instrText>
      </w:r>
      <w:r w:rsidR="000B13E4">
        <w:fldChar w:fldCharType="separate"/>
      </w:r>
      <w:r w:rsidR="00DC2212" w:rsidRPr="00DC2212">
        <w:rPr>
          <w:noProof/>
        </w:rPr>
        <w:t>[183]</w:t>
      </w:r>
      <w:r w:rsidR="000B13E4">
        <w:fldChar w:fldCharType="end"/>
      </w:r>
      <w:r w:rsidR="000B13E4" w:rsidRPr="000B13E4">
        <w:t>. The LSTMs were trained with the options and layers specified above; any other training options not specified above simply mean that we used the MATLAB default options. The LSTM models' forecasts were generated 24 hours or one day at a time, predicting responses with the trained LSTM and updating the network state.</w:t>
      </w:r>
      <w:r w:rsidR="007457B3">
        <w:t xml:space="preserve"> </w:t>
      </w:r>
      <w:r w:rsidR="007457B3" w:rsidRPr="007457B3">
        <w:t>The final model results were then combined using the RLS combiner.</w:t>
      </w:r>
    </w:p>
    <w:p w14:paraId="1B1076B1" w14:textId="203DB617" w:rsidR="00AE21E5" w:rsidRDefault="00143A19" w:rsidP="00AE21E5">
      <w:pPr>
        <w:pStyle w:val="Heading3"/>
      </w:pPr>
      <w:bookmarkStart w:id="1626" w:name="_Toc91192249"/>
      <w:r>
        <w:t>3.</w:t>
      </w:r>
      <w:r w:rsidR="008F086A">
        <w:t>3.2</w:t>
      </w:r>
      <w:r>
        <w:t xml:space="preserve"> </w:t>
      </w:r>
      <w:r w:rsidR="00AE21E5">
        <w:t>The Convolutional Neural Network Forecaster (CNN)</w:t>
      </w:r>
      <w:bookmarkEnd w:id="1626"/>
    </w:p>
    <w:p w14:paraId="0E644294" w14:textId="375AF2B2" w:rsidR="00B62CC0" w:rsidRDefault="00433E42" w:rsidP="00B62CC0">
      <w:pPr>
        <w:ind w:firstLine="288"/>
      </w:pPr>
      <w:r w:rsidRPr="00433E42">
        <w:t>We implemented the CNN forecaster similarly to the LSTM forecaster using the ANNSTLF structure, and we saw improved results overall and across all timeframes as a result of using this architecture. The CNN models, like the LSTM models, were trained using the adam optimization training algorithm.</w:t>
      </w:r>
      <w:r w:rsidR="00B62CC0">
        <w:t xml:space="preserve"> </w:t>
      </w:r>
      <w:r w:rsidR="00B62CC0" w:rsidRPr="00B62CC0">
        <w:t>The initial learning rate was set to 0.001 in the training options. The number of epochs that could be used was limited to 300. The shuffle was set to every epoch. The remaining training options relied on MATLAB's default values.</w:t>
      </w:r>
    </w:p>
    <w:p w14:paraId="4E61BAA3" w14:textId="3045BACD" w:rsidR="00B62CC0" w:rsidRDefault="00B62CC0" w:rsidP="00377CF2">
      <w:pPr>
        <w:ind w:firstLine="288"/>
      </w:pPr>
      <w:r w:rsidRPr="00B62CC0">
        <w:lastRenderedPageBreak/>
        <w:t>The CNNs architecture is made up of six layers: an input layer with 79 input features, a convolutional layer with a filter size of 6 pixels in height, 5 pixels in width, and a total of 15 filters, a rectified linear unit activation layer (ReLU), a max-pooling layer with a pool size of 2 pixels in height and 1 pixel in width, a fully connected layer with 24 responses, and a regression output layer.</w:t>
      </w:r>
      <w:r>
        <w:t xml:space="preserve"> </w:t>
      </w:r>
      <w:r w:rsidRPr="00B62CC0">
        <w:t>The final CNN models predicted a value for each hour in our test sets, which were then combined by the adaptive RLS combiner.</w:t>
      </w:r>
    </w:p>
    <w:p w14:paraId="55FB1E9C" w14:textId="4168B8ED" w:rsidR="00961616" w:rsidRPr="00961616" w:rsidRDefault="008F44DD" w:rsidP="00FF3287">
      <w:pPr>
        <w:pStyle w:val="Heading2"/>
        <w:rPr>
          <w:ins w:id="1627" w:author="Tolulope Olugbenga" w:date="2021-12-23T13:51:00Z"/>
        </w:rPr>
      </w:pPr>
      <w:bookmarkStart w:id="1628" w:name="_Toc91192250"/>
      <w:r>
        <w:t>3.</w:t>
      </w:r>
      <w:r w:rsidR="005C5901">
        <w:t>4</w:t>
      </w:r>
      <w:r>
        <w:t xml:space="preserve"> Method Analysis</w:t>
      </w:r>
      <w:bookmarkEnd w:id="1628"/>
    </w:p>
    <w:p w14:paraId="5163D265" w14:textId="644DC94D" w:rsidR="00961616" w:rsidDel="006A0653" w:rsidRDefault="00961616" w:rsidP="00FF3287">
      <w:pPr>
        <w:ind w:firstLine="288"/>
        <w:rPr>
          <w:del w:id="1629" w:author="Tolulope Olugbenga" w:date="2021-12-23T17:31:00Z"/>
        </w:rPr>
      </w:pPr>
      <w:moveToRangeStart w:id="1630" w:author="Tolulope Olugbenga" w:date="2021-12-23T13:51:00Z" w:name="move91159920"/>
      <w:moveTo w:id="1631" w:author="Tolulope Olugbenga" w:date="2021-12-23T13:51:00Z">
        <w:r w:rsidRPr="00DC2C08">
          <w:t>This study focused on the MAPE and RMSE because they are the most commonly used load forecasting metrics. Because there are no values near zero in our datasets, the MAPE's limitations do not apply, and the RMSE allows us to detect significant forecast errors.</w:t>
        </w:r>
      </w:moveTo>
      <w:ins w:id="1632" w:author="Tolulope Olugbenga" w:date="2021-12-23T19:28:00Z">
        <w:r w:rsidR="00B24E01">
          <w:t xml:space="preserve"> </w:t>
        </w:r>
      </w:ins>
      <w:moveTo w:id="1633" w:author="Tolulope Olugbenga" w:date="2021-12-23T13:51:00Z">
        <w:del w:id="1634" w:author="Tolulope Olugbenga" w:date="2021-12-23T19:28:00Z">
          <w:r w:rsidRPr="00DC2C08" w:rsidDel="00B24E01">
            <w:delText xml:space="preserve"> We also investigated the accuracy of daily peaks using the MAPE, MAE, and MBE metrics.</w:delText>
          </w:r>
        </w:del>
        <w:del w:id="1635" w:author="Tolulope Olugbenga" w:date="2021-12-23T17:30:00Z">
          <w:r w:rsidRPr="00DC2C08" w:rsidDel="00FF3287">
            <w:delText xml:space="preserve"> </w:delText>
          </w:r>
        </w:del>
      </w:moveTo>
      <w:ins w:id="1636" w:author="Tolulope Olugbenga" w:date="2021-12-23T17:33:00Z">
        <w:r w:rsidR="00FF3287" w:rsidRPr="00FF3287">
          <w:t>Only the RLS combiner results were used in our accuracy calculations for all forecasters that used an RLS combiner to combine the outputs of two distinct models, the BLF and the CLF; the forecasters in question are CNN, LSTM, and ANN.</w:t>
        </w:r>
      </w:ins>
      <w:ins w:id="1637" w:author="Tolulope Olugbenga" w:date="2021-12-23T19:29:00Z">
        <w:r w:rsidR="00B24E01">
          <w:t xml:space="preserve"> </w:t>
        </w:r>
      </w:ins>
      <w:ins w:id="1638" w:author="Tolulope Olugbenga" w:date="2021-12-23T19:33:00Z">
        <w:r w:rsidR="006A0653" w:rsidRPr="006A0653">
          <w:t>This document's Appendix B contains data on the overall performance of all forecasters using all of the performance metrics mentioned in Chapter 2.</w:t>
        </w:r>
      </w:ins>
      <w:moveTo w:id="1639" w:author="Tolulope Olugbenga" w:date="2021-12-23T13:51:00Z">
        <w:del w:id="1640" w:author="Tolulope Olugbenga" w:date="2021-12-23T17:30:00Z">
          <w:r w:rsidRPr="00DC2C08" w:rsidDel="00FF3287">
            <w:delText>This document's Appendix B contains data on the overall performance of all metric</w:delText>
          </w:r>
        </w:del>
        <w:del w:id="1641" w:author="Tolulope Olugbenga" w:date="2021-12-23T17:29:00Z">
          <w:r w:rsidRPr="00DC2C08" w:rsidDel="00FF3287">
            <w:delText>s, including those mentioned above.</w:delText>
          </w:r>
        </w:del>
      </w:moveTo>
      <w:moveToRangeEnd w:id="1630"/>
    </w:p>
    <w:p w14:paraId="17307567" w14:textId="77777777" w:rsidR="006A0653" w:rsidRDefault="006A0653" w:rsidP="006A0653">
      <w:pPr>
        <w:ind w:firstLine="288"/>
        <w:rPr>
          <w:ins w:id="1642" w:author="Tolulope Olugbenga" w:date="2021-12-23T19:33:00Z"/>
        </w:rPr>
      </w:pPr>
    </w:p>
    <w:p w14:paraId="15DFE339" w14:textId="3460E423" w:rsidR="00A06A0C" w:rsidDel="003E6CD3" w:rsidRDefault="00A06A0C" w:rsidP="001B4EFB">
      <w:pPr>
        <w:ind w:firstLine="288"/>
        <w:rPr>
          <w:del w:id="1643" w:author="Tolulope Olugbenga" w:date="2021-12-23T17:33:00Z"/>
        </w:rPr>
      </w:pPr>
      <w:r w:rsidRPr="00A06A0C">
        <w:t xml:space="preserve">Our goal was to forecast the load for the following day and identify daily peaks. We calculated the MAPE and RMSE for the overall regular load forecasts. </w:t>
      </w:r>
      <w:del w:id="1644" w:author="Tolulope Olugbenga" w:date="2021-12-23T17:31:00Z">
        <w:r w:rsidRPr="00A06A0C" w:rsidDel="00FF3287">
          <w:delText>A word about forecasters, which use an RLS combiner to combine the outputs of two distinct models, the BLF and the CLF. The RLS combiner results were used; the forecasters in question are CNN, LSTM, and ANN.</w:delText>
        </w:r>
      </w:del>
    </w:p>
    <w:p w14:paraId="1B3326C1" w14:textId="152C0365" w:rsidR="00257A9C" w:rsidRDefault="00257A9C" w:rsidP="0064212F">
      <w:pPr>
        <w:ind w:firstLine="288"/>
      </w:pPr>
      <w:r w:rsidRPr="00257A9C">
        <w:t>We used the</w:t>
      </w:r>
      <w:del w:id="1645" w:author="Tolulope Olugbenga" w:date="2021-12-23T19:27:00Z">
        <w:r w:rsidRPr="00257A9C" w:rsidDel="00B24E01">
          <w:delText xml:space="preserve"> </w:delText>
        </w:r>
      </w:del>
      <w:ins w:id="1646" w:author="Tolulope Olugbenga" w:date="2021-12-23T19:27:00Z">
        <w:r w:rsidR="00B24E01">
          <w:t xml:space="preserve"> MAPE</w:t>
        </w:r>
      </w:ins>
      <w:del w:id="1647" w:author="Tolulope Olugbenga" w:date="2021-12-23T19:27:00Z">
        <w:r w:rsidRPr="00257A9C" w:rsidDel="00B24E01">
          <w:delText>mean absolute percent error (MAPE), mean absolute error (</w:delText>
        </w:r>
      </w:del>
      <w:ins w:id="1648" w:author="Tolulope Olugbenga" w:date="2021-12-23T19:27:00Z">
        <w:r w:rsidR="00B24E01">
          <w:t xml:space="preserve">, </w:t>
        </w:r>
      </w:ins>
      <w:r w:rsidRPr="00257A9C">
        <w:t>MAE</w:t>
      </w:r>
      <w:del w:id="1649" w:author="Tolulope Olugbenga" w:date="2021-12-23T19:27:00Z">
        <w:r w:rsidRPr="00257A9C" w:rsidDel="00B24E01">
          <w:delText>),</w:delText>
        </w:r>
      </w:del>
      <w:ins w:id="1650" w:author="Tolulope Olugbenga" w:date="2021-12-23T19:27:00Z">
        <w:r w:rsidR="00B24E01">
          <w:t>,</w:t>
        </w:r>
      </w:ins>
      <w:del w:id="1651" w:author="Tolulope Olugbenga" w:date="2021-12-23T19:27:00Z">
        <w:r w:rsidRPr="00257A9C" w:rsidDel="00B24E01">
          <w:delText xml:space="preserve"> and mean biased error</w:delText>
        </w:r>
      </w:del>
      <w:ins w:id="1652" w:author="Tolulope Olugbenga" w:date="2021-12-23T19:27:00Z">
        <w:r w:rsidR="00B24E01">
          <w:t xml:space="preserve"> MBE</w:t>
        </w:r>
      </w:ins>
      <w:r w:rsidRPr="00257A9C">
        <w:t xml:space="preserve"> to determine daily peak accuracy</w:t>
      </w:r>
      <w:del w:id="1653" w:author="Tolulope Olugbenga" w:date="2021-12-23T19:32:00Z">
        <w:r w:rsidRPr="00257A9C" w:rsidDel="00DE4F34">
          <w:delText xml:space="preserve"> (MBE)</w:delText>
        </w:r>
      </w:del>
      <w:r w:rsidRPr="00257A9C">
        <w:t xml:space="preserve">. </w:t>
      </w:r>
      <w:ins w:id="1654" w:author="Tolulope Olugbenga" w:date="2021-12-23T19:38:00Z">
        <w:r w:rsidR="00237C02" w:rsidRPr="00237C02">
          <w:t>The MAPE metric was used to quantify the accuracy of the forecasted peak magnitudes by calculating the difference between the forecast and actual peak values.</w:t>
        </w:r>
      </w:ins>
      <w:ins w:id="1655" w:author="Tolulope Olugbenga" w:date="2021-12-23T19:42:00Z">
        <w:r w:rsidR="0064212F">
          <w:t xml:space="preserve"> </w:t>
        </w:r>
        <w:r w:rsidR="0064212F" w:rsidRPr="0064212F">
          <w:t>The MBE and MAE metrics were used to calculate the time difference between when the actual and forecasted peak values occurred.</w:t>
        </w:r>
      </w:ins>
      <w:ins w:id="1656" w:author="Tolulope Olugbenga" w:date="2021-12-23T19:43:00Z">
        <w:r w:rsidR="0064212F">
          <w:t xml:space="preserve"> </w:t>
        </w:r>
      </w:ins>
      <w:del w:id="1657" w:author="Tolulope Olugbenga" w:date="2021-12-23T19:38:00Z">
        <w:r w:rsidRPr="00257A9C" w:rsidDel="00237C02">
          <w:delText xml:space="preserve">The MAPE metric was used to </w:delText>
        </w:r>
      </w:del>
      <w:del w:id="1658" w:author="Tolulope Olugbenga" w:date="2021-12-23T19:35:00Z">
        <w:r w:rsidRPr="00257A9C" w:rsidDel="00237C02">
          <w:delText xml:space="preserve">calculate </w:delText>
        </w:r>
      </w:del>
      <w:del w:id="1659" w:author="Tolulope Olugbenga" w:date="2021-12-23T19:38:00Z">
        <w:r w:rsidRPr="00257A9C" w:rsidDel="00237C02">
          <w:delText xml:space="preserve">the </w:delText>
        </w:r>
      </w:del>
      <w:del w:id="1660" w:author="Tolulope Olugbenga" w:date="2021-12-23T19:36:00Z">
        <w:r w:rsidRPr="00257A9C" w:rsidDel="00237C02">
          <w:delText>magnitude difference between the actual and forecasted peak values</w:delText>
        </w:r>
      </w:del>
      <w:del w:id="1661" w:author="Tolulope Olugbenga" w:date="2021-12-23T19:38:00Z">
        <w:r w:rsidRPr="00257A9C" w:rsidDel="00237C02">
          <w:delText>.</w:delText>
        </w:r>
      </w:del>
      <w:del w:id="1662" w:author="Tolulope Olugbenga" w:date="2021-12-23T19:39:00Z">
        <w:r w:rsidRPr="00257A9C" w:rsidDel="00237C02">
          <w:delText xml:space="preserve"> </w:delText>
        </w:r>
      </w:del>
      <w:del w:id="1663" w:author="Tolulope Olugbenga" w:date="2021-12-23T19:42:00Z">
        <w:r w:rsidRPr="00257A9C" w:rsidDel="0064212F">
          <w:delText xml:space="preserve">The time difference between the highest load aggregation occurrences in an hour was calculated using the MBE and MAE metrics. </w:delText>
        </w:r>
      </w:del>
      <w:r w:rsidRPr="00257A9C">
        <w:t xml:space="preserve">We used </w:t>
      </w:r>
      <w:r w:rsidRPr="00257A9C">
        <w:lastRenderedPageBreak/>
        <w:t>both the MAE and the MBE because the MBE can produce skewed results when positive and negative time differences cancel</w:t>
      </w:r>
      <w:ins w:id="1664" w:author="Tolulope Olugbenga" w:date="2021-12-23T19:42:00Z">
        <w:r w:rsidR="0064212F">
          <w:t xml:space="preserve"> out</w:t>
        </w:r>
      </w:ins>
      <w:r w:rsidRPr="00257A9C">
        <w:t xml:space="preserve">. </w:t>
      </w:r>
    </w:p>
    <w:p w14:paraId="0B91D9FC" w14:textId="73F1E8D5" w:rsidR="008F44DD" w:rsidRDefault="00D24C55" w:rsidP="001746BC">
      <w:pPr>
        <w:ind w:firstLine="288"/>
      </w:pPr>
      <w:ins w:id="1665" w:author="Tolulope Olugbenga" w:date="2021-12-23T19:45:00Z">
        <w:r w:rsidRPr="00D24C55">
          <w:t>The MAE was used to determine the accuracy of the time difference, whereas the MBE was used to determine the models' overall bias, or whether they over or under forecasted based on the forecasted time of occurrence.</w:t>
        </w:r>
        <w:r>
          <w:t xml:space="preserve"> </w:t>
        </w:r>
      </w:ins>
      <w:del w:id="1666" w:author="Tolulope Olugbenga" w:date="2021-12-23T19:45:00Z">
        <w:r w:rsidR="00257A9C" w:rsidRPr="00257A9C" w:rsidDel="00D24C55">
          <w:delText>The MAE w</w:delText>
        </w:r>
      </w:del>
      <w:del w:id="1667" w:author="Tolulope Olugbenga" w:date="2021-12-23T19:44:00Z">
        <w:r w:rsidR="00257A9C" w:rsidRPr="00257A9C" w:rsidDel="0064212F">
          <w:delText xml:space="preserve">ould be </w:delText>
        </w:r>
      </w:del>
      <w:del w:id="1668" w:author="Tolulope Olugbenga" w:date="2021-12-23T19:45:00Z">
        <w:r w:rsidR="00257A9C" w:rsidRPr="00257A9C" w:rsidDel="00D24C55">
          <w:delText>used to determine the accuracy of the time difference, whereas the MBE</w:delText>
        </w:r>
      </w:del>
      <w:del w:id="1669" w:author="Tolulope Olugbenga" w:date="2021-12-23T19:44:00Z">
        <w:r w:rsidR="00257A9C" w:rsidRPr="00257A9C" w:rsidDel="0064212F">
          <w:delText xml:space="preserve"> would be </w:delText>
        </w:r>
      </w:del>
      <w:del w:id="1670" w:author="Tolulope Olugbenga" w:date="2021-12-23T19:45:00Z">
        <w:r w:rsidR="00257A9C" w:rsidRPr="00257A9C" w:rsidDel="00D24C55">
          <w:delText xml:space="preserve">used to determine the models' overall bias, whether they over or under forecast based on time of occurrence. </w:delText>
        </w:r>
      </w:del>
      <w:ins w:id="1671" w:author="Tolulope Olugbenga" w:date="2021-12-23T19:46:00Z">
        <w:r w:rsidRPr="00D24C55">
          <w:t>It is worth noting that the MAEs and MBEs are denoted by minutes in the tables.</w:t>
        </w:r>
      </w:ins>
      <w:del w:id="1672" w:author="Tolulope Olugbenga" w:date="2021-12-23T19:46:00Z">
        <w:r w:rsidR="00257A9C" w:rsidRPr="00257A9C" w:rsidDel="00D24C55">
          <w:delText xml:space="preserve">It is worth noting that in the tables, the MAEs and MBEs </w:delText>
        </w:r>
      </w:del>
      <w:del w:id="1673" w:author="Tolulope Olugbenga" w:date="2021-12-23T19:45:00Z">
        <w:r w:rsidR="00257A9C" w:rsidRPr="00257A9C" w:rsidDel="00D24C55">
          <w:delText xml:space="preserve">of the time difference </w:delText>
        </w:r>
      </w:del>
      <w:del w:id="1674" w:author="Tolulope Olugbenga" w:date="2021-12-23T19:46:00Z">
        <w:r w:rsidR="00257A9C" w:rsidRPr="00257A9C" w:rsidDel="00D24C55">
          <w:delText>are denoted by minutes.</w:delText>
        </w:r>
      </w:del>
      <w:r w:rsidR="00257A9C" w:rsidRPr="00257A9C">
        <w:t xml:space="preserve"> Appendix B contains a brief note on our peak detection accuracy metrics.</w:t>
      </w:r>
      <w:ins w:id="1675" w:author="Tolulope Olugbenga" w:date="2021-12-23T19:47:00Z">
        <w:r w:rsidR="000D48C5">
          <w:t xml:space="preserve"> </w:t>
        </w:r>
      </w:ins>
      <w:ins w:id="1676" w:author="Tolulope Olugbenga" w:date="2021-12-23T19:49:00Z">
        <w:r w:rsidR="000D48C5" w:rsidRPr="000D48C5">
          <w:t>The tables, plots, and box plots in the following chapters were all created and calculated using only our test dataset.</w:t>
        </w:r>
      </w:ins>
      <w:ins w:id="1677" w:author="Tolulope Olugbenga" w:date="2021-12-23T19:47:00Z">
        <w:r w:rsidR="000D48C5">
          <w:t xml:space="preserve"> </w:t>
        </w:r>
      </w:ins>
    </w:p>
    <w:p w14:paraId="022BBD4E" w14:textId="083ABC3E" w:rsidR="00116916" w:rsidRDefault="00116916" w:rsidP="008223C2">
      <w:pPr>
        <w:pStyle w:val="Heading2"/>
        <w:rPr>
          <w:ins w:id="1678" w:author="Tolulope Olugbenga" w:date="2021-12-23T21:41:00Z"/>
        </w:rPr>
      </w:pPr>
      <w:bookmarkStart w:id="1679" w:name="_Toc91192251"/>
      <w:r>
        <w:t>3.</w:t>
      </w:r>
      <w:r w:rsidR="00DF586D">
        <w:t>5</w:t>
      </w:r>
      <w:r w:rsidR="008223C2" w:rsidRPr="008223C2">
        <w:t xml:space="preserve"> The Performance of </w:t>
      </w:r>
      <w:r w:rsidR="00A039C8">
        <w:t>Forecaster</w:t>
      </w:r>
      <w:r w:rsidR="008223C2" w:rsidRPr="008223C2">
        <w:t>s on the Toronto Dataset</w:t>
      </w:r>
      <w:bookmarkEnd w:id="1679"/>
    </w:p>
    <w:p w14:paraId="4391AF6B" w14:textId="203BCF0F" w:rsidR="00DC0327" w:rsidRPr="00DC0327" w:rsidDel="00387EEA" w:rsidRDefault="00AB39DE" w:rsidP="00DF72B3">
      <w:pPr>
        <w:ind w:firstLine="288"/>
        <w:rPr>
          <w:del w:id="1680" w:author="Tolulope Olugbenga" w:date="2021-12-23T21:37:00Z"/>
        </w:rPr>
        <w:pPrChange w:id="1681" w:author="Tolulope Olugbenga" w:date="2021-12-23T21:42:00Z">
          <w:pPr>
            <w:pStyle w:val="Heading2"/>
          </w:pPr>
        </w:pPrChange>
      </w:pPr>
      <w:ins w:id="1682" w:author="Tolulope Olugbenga" w:date="2021-12-23T21:41:00Z">
        <w:r>
          <w:fldChar w:fldCharType="begin"/>
        </w:r>
        <w:r>
          <w:instrText xml:space="preserve"> REF _Ref85285958 \h </w:instrText>
        </w:r>
        <w:r>
          <w:fldChar w:fldCharType="separate"/>
        </w:r>
      </w:ins>
      <w:ins w:id="1683" w:author="Tolulope Olugbenga" w:date="2021-12-23T22:50:00Z">
        <w:r w:rsidR="00FB7758">
          <w:t xml:space="preserve">Table </w:t>
        </w:r>
        <w:r w:rsidR="00FB7758">
          <w:rPr>
            <w:noProof/>
          </w:rPr>
          <w:t>4</w:t>
        </w:r>
      </w:ins>
      <w:ins w:id="1684" w:author="Tolulope Olugbenga" w:date="2021-12-23T21:41:00Z">
        <w:r>
          <w:fldChar w:fldCharType="end"/>
        </w:r>
        <w:r w:rsidRPr="00AB39DE">
          <w:t xml:space="preserve"> summarizes the key performance metrics across the test dataset, while </w:t>
        </w:r>
      </w:ins>
      <w:ins w:id="1685" w:author="Tolulope Olugbenga" w:date="2021-12-23T21:42:00Z">
        <w:r>
          <w:fldChar w:fldCharType="begin"/>
        </w:r>
        <w:r>
          <w:instrText xml:space="preserve"> REF _Ref86081137 \h </w:instrText>
        </w:r>
        <w:r>
          <w:fldChar w:fldCharType="separate"/>
        </w:r>
      </w:ins>
      <w:ins w:id="1686" w:author="Tolulope Olugbenga" w:date="2021-12-23T22:50:00Z">
        <w:r w:rsidR="00FB7758">
          <w:t xml:space="preserve">Figure </w:t>
        </w:r>
        <w:r w:rsidR="00FB7758">
          <w:rPr>
            <w:noProof/>
          </w:rPr>
          <w:t>9</w:t>
        </w:r>
      </w:ins>
      <w:ins w:id="1687" w:author="Tolulope Olugbenga" w:date="2021-12-23T21:42:00Z">
        <w:r>
          <w:fldChar w:fldCharType="end"/>
        </w:r>
        <w:r>
          <w:t>a</w:t>
        </w:r>
        <w:r w:rsidRPr="00AB39DE">
          <w:t xml:space="preserve"> </w:t>
        </w:r>
      </w:ins>
      <w:ins w:id="1688" w:author="Tolulope Olugbenga" w:date="2021-12-23T21:41:00Z">
        <w:r w:rsidRPr="00AB39DE">
          <w:t>depicts the overall distribution of errors for each forecaster across the test dataset.</w:t>
        </w:r>
      </w:ins>
      <w:ins w:id="1689" w:author="Tolulope Olugbenga" w:date="2021-12-23T21:42:00Z">
        <w:r>
          <w:t xml:space="preserve"> </w:t>
        </w:r>
        <w:r>
          <w:fldChar w:fldCharType="begin"/>
        </w:r>
        <w:r>
          <w:instrText xml:space="preserve"> REF _Ref85286062 \h </w:instrText>
        </w:r>
        <w:r>
          <w:fldChar w:fldCharType="separate"/>
        </w:r>
      </w:ins>
      <w:ins w:id="1690" w:author="Tolulope Olugbenga" w:date="2021-12-23T22:50:00Z">
        <w:r w:rsidR="00FB7758">
          <w:t xml:space="preserve">Table </w:t>
        </w:r>
        <w:r w:rsidR="00FB7758">
          <w:rPr>
            <w:noProof/>
          </w:rPr>
          <w:t>5</w:t>
        </w:r>
      </w:ins>
      <w:ins w:id="1691" w:author="Tolulope Olugbenga" w:date="2021-12-23T21:42:00Z">
        <w:r>
          <w:fldChar w:fldCharType="end"/>
        </w:r>
        <w:r>
          <w:t xml:space="preserve"> s</w:t>
        </w:r>
      </w:ins>
      <w:ins w:id="1692" w:author="Tolulope Olugbenga" w:date="2021-12-23T21:41:00Z">
        <w:r w:rsidRPr="00AB39DE">
          <w:t xml:space="preserve">ummarizes the forecaster's performance in predicting daily peaks. </w:t>
        </w:r>
      </w:ins>
      <w:ins w:id="1693" w:author="Tolulope Olugbenga" w:date="2021-12-23T21:42:00Z">
        <w:r w:rsidR="00DF72B3">
          <w:fldChar w:fldCharType="begin"/>
        </w:r>
        <w:r w:rsidR="00DF72B3">
          <w:instrText xml:space="preserve"> REF _Ref86081137 \h </w:instrText>
        </w:r>
        <w:r w:rsidR="00DF72B3">
          <w:fldChar w:fldCharType="separate"/>
        </w:r>
      </w:ins>
      <w:ins w:id="1694" w:author="Tolulope Olugbenga" w:date="2021-12-23T22:50:00Z">
        <w:r w:rsidR="00FB7758">
          <w:t xml:space="preserve">Figure </w:t>
        </w:r>
        <w:r w:rsidR="00FB7758">
          <w:rPr>
            <w:noProof/>
          </w:rPr>
          <w:t>9</w:t>
        </w:r>
      </w:ins>
      <w:ins w:id="1695" w:author="Tolulope Olugbenga" w:date="2021-12-23T21:42:00Z">
        <w:r w:rsidR="00DF72B3">
          <w:fldChar w:fldCharType="end"/>
        </w:r>
        <w:r w:rsidR="00DF72B3">
          <w:t>b</w:t>
        </w:r>
      </w:ins>
      <w:ins w:id="1696" w:author="Tolulope Olugbenga" w:date="2021-12-23T21:41:00Z">
        <w:r w:rsidRPr="00AB39DE">
          <w:t xml:space="preserve"> depicts a snapshot of actual and forecasted load demand for the period of July 17th to July 21st; this period was chosen because it coincided with the month in which all forecasters performed the worst overall.</w:t>
        </w:r>
      </w:ins>
    </w:p>
    <w:p w14:paraId="13765B5E" w14:textId="54527F87" w:rsidR="006963BD" w:rsidRDefault="007517A5" w:rsidP="00DF72B3">
      <w:pPr>
        <w:ind w:firstLine="288"/>
      </w:pPr>
      <w:del w:id="1697" w:author="Tolulope Olugbenga" w:date="2021-12-23T21:42:00Z">
        <w:r w:rsidDel="00DF72B3">
          <w:fldChar w:fldCharType="begin"/>
        </w:r>
        <w:r w:rsidDel="00DF72B3">
          <w:delInstrText xml:space="preserve"> REF _Ref86081137 \h </w:delInstrText>
        </w:r>
        <w:r w:rsidDel="00DF72B3">
          <w:fldChar w:fldCharType="separate"/>
        </w:r>
      </w:del>
      <w:del w:id="1698" w:author="Tolulope Olugbenga" w:date="2021-12-22T19:51:00Z">
        <w:r w:rsidR="002E3566" w:rsidDel="00AF0AC2">
          <w:delText xml:space="preserve">Figure </w:delText>
        </w:r>
        <w:r w:rsidR="002E3566" w:rsidDel="00AF0AC2">
          <w:rPr>
            <w:noProof/>
          </w:rPr>
          <w:delText>10</w:delText>
        </w:r>
      </w:del>
      <w:del w:id="1699" w:author="Tolulope Olugbenga" w:date="2021-12-23T21:42:00Z">
        <w:r w:rsidDel="00DF72B3">
          <w:fldChar w:fldCharType="end"/>
        </w:r>
      </w:del>
      <w:del w:id="1700" w:author="Tolulope Olugbenga" w:date="2021-12-23T21:38:00Z">
        <w:r w:rsidRPr="007517A5" w:rsidDel="00AB39DE">
          <w:delText xml:space="preserve"> </w:delText>
        </w:r>
      </w:del>
      <w:del w:id="1701" w:author="Tolulope Olugbenga" w:date="2021-12-23T21:42:00Z">
        <w:r w:rsidRPr="007517A5" w:rsidDel="00DF72B3">
          <w:delText xml:space="preserve">depicts a snapshot of actual and forecasted load demand for July 17th to July 21st; this period was chosen because it coincided with the month in which all forecasters performed the worst overall. </w:delText>
        </w:r>
      </w:del>
      <w:del w:id="1702" w:author="Tolulope Olugbenga" w:date="2021-12-23T21:38:00Z">
        <w:r w:rsidDel="00AB39DE">
          <w:fldChar w:fldCharType="begin"/>
        </w:r>
        <w:r w:rsidRPr="00AB39DE" w:rsidDel="00AB39DE">
          <w:delInstrText xml:space="preserve"> REF _Ref86081137 \h </w:delInstrText>
        </w:r>
        <w:r w:rsidDel="00AB39DE">
          <w:fldChar w:fldCharType="separate"/>
        </w:r>
      </w:del>
      <w:del w:id="1703" w:author="Tolulope Olugbenga" w:date="2021-12-22T19:51:00Z">
        <w:r w:rsidR="002E3566" w:rsidRPr="00AB39DE" w:rsidDel="00AF0AC2">
          <w:delText xml:space="preserve">Figure </w:delText>
        </w:r>
        <w:r w:rsidR="002E3566" w:rsidRPr="00AB39DE" w:rsidDel="00AF0AC2">
          <w:rPr>
            <w:noProof/>
          </w:rPr>
          <w:delText>10</w:delText>
        </w:r>
      </w:del>
      <w:del w:id="1704" w:author="Tolulope Olugbenga" w:date="2021-12-23T21:38:00Z">
        <w:r w:rsidDel="00AB39DE">
          <w:fldChar w:fldCharType="end"/>
        </w:r>
        <w:r w:rsidRPr="007517A5" w:rsidDel="00AB39DE">
          <w:delText xml:space="preserve"> </w:delText>
        </w:r>
        <w:r w:rsidR="005D76AB" w:rsidDel="00AB39DE">
          <w:delText xml:space="preserve">also </w:delText>
        </w:r>
        <w:r w:rsidRPr="007517A5" w:rsidDel="00AB39DE">
          <w:delText xml:space="preserve">depicts the overall distribution of errors, while </w:delText>
        </w:r>
        <w:r w:rsidDel="00AB39DE">
          <w:fldChar w:fldCharType="begin"/>
        </w:r>
        <w:r w:rsidDel="00AB39DE">
          <w:delInstrText xml:space="preserve"> REF _Ref85285958 \h </w:delInstrText>
        </w:r>
        <w:r w:rsidDel="00AB39DE">
          <w:fldChar w:fldCharType="separate"/>
        </w:r>
        <w:r w:rsidR="00B34C62" w:rsidDel="00AB39DE">
          <w:delText xml:space="preserve">Table </w:delText>
        </w:r>
        <w:r w:rsidR="00B34C62" w:rsidDel="00AB39DE">
          <w:rPr>
            <w:noProof/>
          </w:rPr>
          <w:delText>4</w:delText>
        </w:r>
        <w:r w:rsidDel="00AB39DE">
          <w:fldChar w:fldCharType="end"/>
        </w:r>
        <w:r w:rsidRPr="007517A5" w:rsidDel="00AB39DE">
          <w:delText xml:space="preserve"> summarizes the key performance metrics. </w:delText>
        </w:r>
        <w:r w:rsidDel="00AB39DE">
          <w:fldChar w:fldCharType="begin"/>
        </w:r>
        <w:r w:rsidDel="00AB39DE">
          <w:delInstrText xml:space="preserve"> REF _Ref85286062 \h </w:delInstrText>
        </w:r>
        <w:r w:rsidDel="00AB39DE">
          <w:fldChar w:fldCharType="separate"/>
        </w:r>
        <w:r w:rsidR="00B34C62" w:rsidDel="00AB39DE">
          <w:delText xml:space="preserve">Table </w:delText>
        </w:r>
        <w:r w:rsidR="00B34C62" w:rsidDel="00AB39DE">
          <w:rPr>
            <w:noProof/>
          </w:rPr>
          <w:delText>5</w:delText>
        </w:r>
        <w:r w:rsidDel="00AB39DE">
          <w:fldChar w:fldCharType="end"/>
        </w:r>
        <w:r w:rsidRPr="007517A5" w:rsidDel="00AB39DE">
          <w:delText xml:space="preserve"> summarizes the forecaster's performance in predicting daily peaks.</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4D174B58" w:rsidR="00D845F5" w:rsidRDefault="00D845F5" w:rsidP="006963BD">
      <w:pPr>
        <w:pStyle w:val="Caption"/>
        <w:jc w:val="center"/>
      </w:pPr>
      <w:bookmarkStart w:id="1705" w:name="_Ref85285958"/>
      <w:bookmarkStart w:id="1706" w:name="_Toc91192299"/>
      <w:r>
        <w:t xml:space="preserve">Table </w:t>
      </w:r>
      <w:ins w:id="1707" w:author="Tolulope Olugbenga" w:date="2021-12-23T16:58:00Z">
        <w:r w:rsidR="006352B1">
          <w:fldChar w:fldCharType="begin"/>
        </w:r>
        <w:r w:rsidR="006352B1">
          <w:instrText xml:space="preserve"> SEQ Table \* ARABIC </w:instrText>
        </w:r>
      </w:ins>
      <w:r w:rsidR="006352B1">
        <w:fldChar w:fldCharType="separate"/>
      </w:r>
      <w:ins w:id="1708" w:author="Tolulope Olugbenga" w:date="2021-12-23T22:50:00Z">
        <w:r w:rsidR="00FB7758">
          <w:rPr>
            <w:noProof/>
          </w:rPr>
          <w:t>4</w:t>
        </w:r>
      </w:ins>
      <w:ins w:id="1709" w:author="Tolulope Olugbenga" w:date="2021-12-23T16:58:00Z">
        <w:r w:rsidR="006352B1">
          <w:fldChar w:fldCharType="end"/>
        </w:r>
      </w:ins>
      <w:del w:id="1710"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4</w:delText>
        </w:r>
        <w:r w:rsidR="005A01E0" w:rsidDel="006352B1">
          <w:rPr>
            <w:noProof/>
          </w:rPr>
          <w:fldChar w:fldCharType="end"/>
        </w:r>
      </w:del>
      <w:bookmarkEnd w:id="1705"/>
      <w:r>
        <w:t xml:space="preserve"> - </w:t>
      </w:r>
      <w:r w:rsidRPr="00356293">
        <w:t xml:space="preserve">Overall MAPE and RMSE for Each </w:t>
      </w:r>
      <w:r w:rsidR="00A039C8">
        <w:t>Forecaster</w:t>
      </w:r>
      <w:r w:rsidRPr="00356293">
        <w:t xml:space="preserve"> </w:t>
      </w:r>
      <w:r w:rsidRPr="000A402A">
        <w:t>– Toronto Dataset</w:t>
      </w:r>
      <w:bookmarkEnd w:id="17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47CC019C" w:rsidR="00A9660E" w:rsidRPr="00955AB5" w:rsidRDefault="00A9660E" w:rsidP="00196415">
      <w:pPr>
        <w:pStyle w:val="Caption"/>
        <w:jc w:val="center"/>
        <w:rPr>
          <w:sz w:val="16"/>
          <w:szCs w:val="16"/>
        </w:rPr>
      </w:pPr>
      <w:bookmarkStart w:id="1711" w:name="_Ref85286062"/>
      <w:bookmarkStart w:id="1712" w:name="_Toc91192300"/>
      <w:r>
        <w:t xml:space="preserve">Table </w:t>
      </w:r>
      <w:ins w:id="1713" w:author="Tolulope Olugbenga" w:date="2021-12-23T16:58:00Z">
        <w:r w:rsidR="006352B1">
          <w:fldChar w:fldCharType="begin"/>
        </w:r>
        <w:r w:rsidR="006352B1">
          <w:instrText xml:space="preserve"> SEQ Table \* ARABIC </w:instrText>
        </w:r>
      </w:ins>
      <w:r w:rsidR="006352B1">
        <w:fldChar w:fldCharType="separate"/>
      </w:r>
      <w:ins w:id="1714" w:author="Tolulope Olugbenga" w:date="2021-12-23T22:50:00Z">
        <w:r w:rsidR="00FB7758">
          <w:rPr>
            <w:noProof/>
          </w:rPr>
          <w:t>5</w:t>
        </w:r>
      </w:ins>
      <w:ins w:id="1715" w:author="Tolulope Olugbenga" w:date="2021-12-23T16:58:00Z">
        <w:r w:rsidR="006352B1">
          <w:fldChar w:fldCharType="end"/>
        </w:r>
      </w:ins>
      <w:del w:id="1716"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5</w:delText>
        </w:r>
        <w:r w:rsidR="005A01E0" w:rsidDel="006352B1">
          <w:rPr>
            <w:noProof/>
          </w:rPr>
          <w:fldChar w:fldCharType="end"/>
        </w:r>
      </w:del>
      <w:bookmarkEnd w:id="1711"/>
      <w:r>
        <w:t xml:space="preserve"> - </w:t>
      </w:r>
      <w:r w:rsidRPr="0049763C">
        <w:t>Matrix Analysis of Peak Values and Time Difference – Toronto Dataset</w:t>
      </w:r>
      <w:bookmarkEnd w:id="1712"/>
    </w:p>
    <w:p w14:paraId="0831F5E3" w14:textId="1BF923D8" w:rsidR="00196415" w:rsidRPr="00A9660E" w:rsidRDefault="00A0534F" w:rsidP="00A9660E">
      <w:pPr>
        <w:jc w:val="center"/>
        <w:rPr>
          <w:sz w:val="16"/>
          <w:szCs w:val="16"/>
        </w:rPr>
      </w:pPr>
      <w:ins w:id="1717" w:author="Tolulope Olugbenga" w:date="2021-12-23T21:53:00Z">
        <w:r>
          <w:rPr>
            <w:noProof/>
            <w:sz w:val="16"/>
            <w:szCs w:val="16"/>
          </w:rPr>
          <w:lastRenderedPageBreak/>
          <w:drawing>
            <wp:inline distT="0" distB="0" distL="0" distR="0" wp14:anchorId="5615FC83" wp14:editId="3D87C0B8">
              <wp:extent cx="54768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ins>
      <w:del w:id="1718" w:author="Tolulope Olugbenga" w:date="2021-12-23T21:34:00Z">
        <w:r w:rsidR="00196415" w:rsidDel="00387EEA">
          <w:rPr>
            <w:noProof/>
            <w:sz w:val="16"/>
            <w:szCs w:val="16"/>
          </w:rPr>
          <w:drawing>
            <wp:inline distT="0" distB="0" distL="0" distR="0" wp14:anchorId="1012E84C" wp14:editId="262D23CF">
              <wp:extent cx="2695575" cy="2165350"/>
              <wp:effectExtent l="0" t="0" r="952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4"/>
                      <pic:cNvPicPr>
                        <a:picLocks noChangeAspect="1" noChangeArrowheads="1"/>
                      </pic:cNvPicPr>
                    </pic:nvPicPr>
                    <pic:blipFill rotWithShape="1">
                      <a:blip r:embed="rId94">
                        <a:extLst>
                          <a:ext uri="{28A0092B-C50C-407E-A947-70E740481C1C}">
                            <a14:useLocalDpi xmlns:a14="http://schemas.microsoft.com/office/drawing/2010/main" val="0"/>
                          </a:ext>
                        </a:extLst>
                      </a:blip>
                      <a:srcRect r="50788"/>
                      <a:stretch/>
                    </pic:blipFill>
                    <pic:spPr bwMode="auto">
                      <a:xfrm>
                        <a:off x="0" y="0"/>
                        <a:ext cx="2695575" cy="2165350"/>
                      </a:xfrm>
                      <a:prstGeom prst="rect">
                        <a:avLst/>
                      </a:prstGeom>
                      <a:noFill/>
                      <a:ln>
                        <a:noFill/>
                      </a:ln>
                      <a:extLst>
                        <a:ext uri="{53640926-AAD7-44D8-BBD7-CCE9431645EC}">
                          <a14:shadowObscured xmlns:a14="http://schemas.microsoft.com/office/drawing/2010/main"/>
                        </a:ext>
                      </a:extLst>
                    </pic:spPr>
                  </pic:pic>
                </a:graphicData>
              </a:graphic>
            </wp:inline>
          </w:drawing>
        </w:r>
      </w:del>
    </w:p>
    <w:p w14:paraId="1D76D416" w14:textId="225DEB61" w:rsidR="000F2742" w:rsidRDefault="00A155C1" w:rsidP="00105F26">
      <w:pPr>
        <w:pStyle w:val="Caption"/>
        <w:jc w:val="center"/>
      </w:pPr>
      <w:bookmarkStart w:id="1719" w:name="_Ref86081137"/>
      <w:bookmarkStart w:id="1720" w:name="_Toc91192320"/>
      <w:r>
        <w:t xml:space="preserve">Figure </w:t>
      </w:r>
      <w:r w:rsidR="005A01E0">
        <w:fldChar w:fldCharType="begin"/>
      </w:r>
      <w:r w:rsidR="005A01E0">
        <w:instrText xml:space="preserve"> SEQ Figure \* ARABIC </w:instrText>
      </w:r>
      <w:r w:rsidR="005A01E0">
        <w:fldChar w:fldCharType="separate"/>
      </w:r>
      <w:ins w:id="1721" w:author="Tolulope Olugbenga" w:date="2021-12-23T22:50:00Z">
        <w:r w:rsidR="00FB7758">
          <w:rPr>
            <w:noProof/>
          </w:rPr>
          <w:t>9</w:t>
        </w:r>
      </w:ins>
      <w:del w:id="1722" w:author="Tolulope Olugbenga" w:date="2021-12-22T19:51:00Z">
        <w:r w:rsidR="002E3566" w:rsidDel="00AF0AC2">
          <w:rPr>
            <w:noProof/>
          </w:rPr>
          <w:delText>10</w:delText>
        </w:r>
      </w:del>
      <w:r w:rsidR="005A01E0">
        <w:rPr>
          <w:noProof/>
        </w:rPr>
        <w:fldChar w:fldCharType="end"/>
      </w:r>
      <w:bookmarkEnd w:id="1719"/>
      <w:ins w:id="1723" w:author="Tolulope Olugbenga" w:date="2021-12-23T21:36:00Z">
        <w:r w:rsidR="00387EEA">
          <w:rPr>
            <w:noProof/>
          </w:rPr>
          <w:t>:</w:t>
        </w:r>
      </w:ins>
      <w:r>
        <w:t xml:space="preserve"> </w:t>
      </w:r>
      <w:ins w:id="1724" w:author="Tolulope Olugbenga" w:date="2021-12-23T21:38:00Z">
        <w:r w:rsidR="00AB39DE" w:rsidRPr="00AB39DE">
          <w:t>(a) Overall Error Distribution for All Forecasters; (b) Actual and Forecasted Load Demand for July 17th-21st - Toronto Dataset</w:t>
        </w:r>
      </w:ins>
      <w:bookmarkEnd w:id="1720"/>
      <w:del w:id="1725" w:author="Tolulope Olugbenga" w:date="2021-12-23T21:35:00Z">
        <w:r w:rsidR="00752FE7" w:rsidDel="00387EEA">
          <w:delText>-</w:delText>
        </w:r>
      </w:del>
      <w:del w:id="1726" w:author="Tolulope Olugbenga" w:date="2021-12-23T21:36:00Z">
        <w:r w:rsidR="00752FE7" w:rsidDel="00387EEA">
          <w:delText xml:space="preserve"> </w:delText>
        </w:r>
        <w:r w:rsidR="00714E2D" w:rsidRPr="00714E2D" w:rsidDel="00387EEA">
          <w:delText>Actual and Forecasted Load Demand for July 17</w:delText>
        </w:r>
        <w:r w:rsidR="00576F42" w:rsidRPr="00714E2D" w:rsidDel="00387EEA">
          <w:rPr>
            <w:vertAlign w:val="superscript"/>
          </w:rPr>
          <w:delText>th</w:delText>
        </w:r>
        <w:r w:rsidR="00576F42" w:rsidDel="00387EEA">
          <w:delText xml:space="preserve"> </w:delText>
        </w:r>
        <w:r w:rsidR="00576F42" w:rsidRPr="00714E2D" w:rsidDel="00387EEA">
          <w:delText>-</w:delText>
        </w:r>
        <w:r w:rsidR="00EA3C17" w:rsidDel="00387EEA">
          <w:delText xml:space="preserve"> </w:delText>
        </w:r>
        <w:r w:rsidR="00714E2D" w:rsidRPr="00714E2D" w:rsidDel="00387EEA">
          <w:delText>21</w:delText>
        </w:r>
        <w:r w:rsidR="00714E2D" w:rsidRPr="00714E2D" w:rsidDel="00387EEA">
          <w:rPr>
            <w:vertAlign w:val="superscript"/>
          </w:rPr>
          <w:delText>st</w:delText>
        </w:r>
      </w:del>
      <w:del w:id="1727" w:author="Tolulope Olugbenga" w:date="2021-12-23T21:35:00Z">
        <w:r w:rsidR="00BB31CB" w:rsidDel="00387EEA">
          <w:delText>, and t</w:delText>
        </w:r>
      </w:del>
      <w:del w:id="1728" w:author="Tolulope Olugbenga" w:date="2021-12-23T21:36:00Z">
        <w:r w:rsidR="00BB31CB" w:rsidDel="00387EEA">
          <w:delText xml:space="preserve">he </w:delText>
        </w:r>
        <w:r w:rsidR="00BB31CB" w:rsidRPr="00554616" w:rsidDel="00387EEA">
          <w:delText xml:space="preserve">Overall Error Distribution for All </w:delText>
        </w:r>
        <w:r w:rsidR="00BB31CB" w:rsidDel="00387EEA">
          <w:delText>Forecaster</w:delText>
        </w:r>
        <w:r w:rsidR="00BB31CB" w:rsidRPr="00554616" w:rsidDel="00387EEA">
          <w:delText>s</w:delText>
        </w:r>
        <w:r w:rsidR="00BB31CB" w:rsidDel="00387EEA">
          <w:delText xml:space="preserve"> </w:delText>
        </w:r>
        <w:r w:rsidR="00714E2D" w:rsidRPr="00714E2D" w:rsidDel="00387EEA">
          <w:delText xml:space="preserve">  </w:delText>
        </w:r>
        <w:r w:rsidR="00F40599" w:rsidDel="00387EEA">
          <w:delText>-</w:delText>
        </w:r>
        <w:r w:rsidDel="00387EEA">
          <w:delText xml:space="preserve"> Toronto Dataset </w:delText>
        </w:r>
      </w:del>
    </w:p>
    <w:p w14:paraId="75B5F696" w14:textId="371354AF" w:rsidR="007B0505" w:rsidRDefault="007B0505" w:rsidP="008223C2">
      <w:pPr>
        <w:pStyle w:val="Heading3"/>
      </w:pPr>
      <w:bookmarkStart w:id="1729" w:name="_Toc91192252"/>
      <w:r>
        <w:t>3.</w:t>
      </w:r>
      <w:r w:rsidR="00B71491">
        <w:t>5</w:t>
      </w:r>
      <w:r>
        <w:t>.</w:t>
      </w:r>
      <w:r w:rsidR="00901E19">
        <w:t>1</w:t>
      </w:r>
      <w:r>
        <w:t xml:space="preserve"> </w:t>
      </w:r>
      <w:r w:rsidR="00B06C64" w:rsidRPr="00B06C64">
        <w:t>Discussion of the Toronto Dataset's Overall Performance</w:t>
      </w:r>
      <w:bookmarkEnd w:id="1729"/>
    </w:p>
    <w:p w14:paraId="6D8667F9" w14:textId="27AC98BE" w:rsidR="00264251" w:rsidRDefault="00264251" w:rsidP="00AD66DC">
      <w:pPr>
        <w:ind w:firstLine="288"/>
      </w:pPr>
      <w:r w:rsidRPr="00264251">
        <w:t xml:space="preserve">We can see how the forecasters performed overall on the Toronto dataset in </w:t>
      </w:r>
      <w:r>
        <w:fldChar w:fldCharType="begin"/>
      </w:r>
      <w:r>
        <w:instrText xml:space="preserve"> REF _Ref85285958 \h </w:instrText>
      </w:r>
      <w:r>
        <w:fldChar w:fldCharType="separate"/>
      </w:r>
      <w:r w:rsidR="00FB7758">
        <w:t xml:space="preserve">Table </w:t>
      </w:r>
      <w:r w:rsidR="00FB7758">
        <w:rPr>
          <w:noProof/>
        </w:rPr>
        <w:t>4</w:t>
      </w:r>
      <w:r>
        <w:fldChar w:fldCharType="end"/>
      </w:r>
      <w:r w:rsidRPr="00264251">
        <w:t xml:space="preserve">. The MAPE and RMSE values for the CNN were the lowest, followed by the ANN and LSTM. </w:t>
      </w:r>
      <w:ins w:id="1730" w:author="Tolulope Olugbenga" w:date="2021-12-23T21:58:00Z">
        <w:r w:rsidR="00AD66DC" w:rsidRPr="00AD66DC">
          <w:t xml:space="preserve">Similarly, looking at the plot in </w:t>
        </w:r>
        <w:r w:rsidR="00AD66DC">
          <w:fldChar w:fldCharType="begin"/>
        </w:r>
        <w:r w:rsidR="00AD66DC">
          <w:instrText xml:space="preserve"> REF _Ref86081137 \h </w:instrText>
        </w:r>
        <w:r w:rsidR="00AD66DC">
          <w:fldChar w:fldCharType="separate"/>
        </w:r>
      </w:ins>
      <w:ins w:id="1731" w:author="Tolulope Olugbenga" w:date="2021-12-23T22:50:00Z">
        <w:r w:rsidR="00FB7758">
          <w:t xml:space="preserve">Figure </w:t>
        </w:r>
        <w:r w:rsidR="00FB7758">
          <w:rPr>
            <w:noProof/>
          </w:rPr>
          <w:t>9</w:t>
        </w:r>
      </w:ins>
      <w:ins w:id="1732" w:author="Tolulope Olugbenga" w:date="2021-12-23T21:58:00Z">
        <w:r w:rsidR="00AD66DC">
          <w:fldChar w:fldCharType="end"/>
        </w:r>
        <w:r w:rsidR="00AD66DC">
          <w:t>a</w:t>
        </w:r>
        <w:r w:rsidR="00AD66DC" w:rsidRPr="00AD66DC">
          <w:t>, we can see that the CNN forecaster had the tightest error distribution of all forecasters.</w:t>
        </w:r>
        <w:r w:rsidR="00AD66DC">
          <w:t xml:space="preserve"> </w:t>
        </w:r>
      </w:ins>
      <w:del w:id="1733" w:author="Tolulope Olugbenga" w:date="2021-12-23T21:58:00Z">
        <w:r w:rsidRPr="00264251" w:rsidDel="00AD66DC">
          <w:delText xml:space="preserve">Similarly, when we look at the plot in </w:delText>
        </w:r>
        <w:r w:rsidDel="00AD66DC">
          <w:fldChar w:fldCharType="begin"/>
        </w:r>
        <w:r w:rsidRPr="00AD66DC" w:rsidDel="00AD66DC">
          <w:delInstrText xml:space="preserve"> REF _Ref86081137 \h </w:delInstrText>
        </w:r>
        <w:r w:rsidDel="00AD66DC">
          <w:fldChar w:fldCharType="separate"/>
        </w:r>
      </w:del>
      <w:del w:id="1734" w:author="Tolulope Olugbenga" w:date="2021-12-22T19:51:00Z">
        <w:r w:rsidR="002E3566" w:rsidRPr="00AD66DC" w:rsidDel="00AF0AC2">
          <w:delText xml:space="preserve">Figure </w:delText>
        </w:r>
        <w:r w:rsidR="002E3566" w:rsidRPr="00AD66DC" w:rsidDel="00AF0AC2">
          <w:rPr>
            <w:noProof/>
          </w:rPr>
          <w:delText>10</w:delText>
        </w:r>
      </w:del>
      <w:del w:id="1735" w:author="Tolulope Olugbenga" w:date="2021-12-23T21:58:00Z">
        <w:r w:rsidDel="00AD66DC">
          <w:fldChar w:fldCharType="end"/>
        </w:r>
        <w:r w:rsidRPr="00264251" w:rsidDel="00AD66DC">
          <w:delText xml:space="preserve">, we can </w:delText>
        </w:r>
      </w:del>
      <w:del w:id="1736" w:author="Tolulope Olugbenga" w:date="2021-12-23T21:56:00Z">
        <w:r w:rsidRPr="00264251" w:rsidDel="000A0FDE">
          <w:delText>see the same thing</w:delText>
        </w:r>
      </w:del>
      <w:del w:id="1737" w:author="Tolulope Olugbenga" w:date="2021-12-23T21:57:00Z">
        <w:r w:rsidRPr="00264251" w:rsidDel="000A0FDE">
          <w:delText>. Furthermore, among all forecasters, the</w:delText>
        </w:r>
      </w:del>
      <w:del w:id="1738" w:author="Tolulope Olugbenga" w:date="2021-12-23T21:58:00Z">
        <w:r w:rsidRPr="00264251" w:rsidDel="00AD66DC">
          <w:delText xml:space="preserve"> CNN forecaster had the </w:delText>
        </w:r>
      </w:del>
      <w:del w:id="1739" w:author="Tolulope Olugbenga" w:date="2021-12-23T21:57:00Z">
        <w:r w:rsidRPr="00264251" w:rsidDel="000A0FDE">
          <w:delText xml:space="preserve">smallest </w:delText>
        </w:r>
      </w:del>
      <w:del w:id="1740" w:author="Tolulope Olugbenga" w:date="2021-12-23T21:58:00Z">
        <w:r w:rsidRPr="00264251" w:rsidDel="00AD66DC">
          <w:delText xml:space="preserve">error distribution. </w:delText>
        </w:r>
      </w:del>
      <w:r w:rsidRPr="00264251">
        <w:t>The SNF forecaster produced the worst results, with the widest error distribution and the worst global metrics.</w:t>
      </w:r>
    </w:p>
    <w:p w14:paraId="6F4C5141" w14:textId="20513B5B" w:rsidR="00264251" w:rsidRDefault="00264251" w:rsidP="00183E15">
      <w:pPr>
        <w:ind w:firstLine="288"/>
      </w:pPr>
      <w:commentRangeStart w:id="1741"/>
      <w:commentRangeStart w:id="1742"/>
      <w:r w:rsidRPr="00264251">
        <w:t xml:space="preserve">According to the MAPE values in </w:t>
      </w:r>
      <w:r>
        <w:fldChar w:fldCharType="begin"/>
      </w:r>
      <w:r>
        <w:instrText xml:space="preserve"> REF _Ref85286062 \h </w:instrText>
      </w:r>
      <w:r>
        <w:fldChar w:fldCharType="separate"/>
      </w:r>
      <w:r w:rsidR="00FB7758">
        <w:t xml:space="preserve">Table </w:t>
      </w:r>
      <w:r w:rsidR="00FB7758">
        <w:rPr>
          <w:noProof/>
        </w:rPr>
        <w:t>5</w:t>
      </w:r>
      <w:r>
        <w:fldChar w:fldCharType="end"/>
      </w:r>
      <w:r w:rsidRPr="00264251">
        <w:t>, the CNN was the most accurate at predicting the magnitude of daily peaks, followed by the ANN and LSTM</w:t>
      </w:r>
      <w:commentRangeEnd w:id="1741"/>
      <w:r w:rsidR="001B4EFB">
        <w:rPr>
          <w:rStyle w:val="CommentReference"/>
        </w:rPr>
        <w:commentReference w:id="1741"/>
      </w:r>
      <w:commentRangeEnd w:id="1742"/>
      <w:r w:rsidR="009B11D4">
        <w:rPr>
          <w:rStyle w:val="CommentReference"/>
        </w:rPr>
        <w:commentReference w:id="1742"/>
      </w:r>
      <w:r w:rsidRPr="00264251">
        <w:t xml:space="preserve">. </w:t>
      </w:r>
      <w:ins w:id="1743" w:author="Tolulope Olugbenga" w:date="2021-12-23T22:02:00Z">
        <w:r w:rsidR="00AD66DC" w:rsidRPr="00AD66DC">
          <w:t>According to the MAE values, the CNN predicted the most accurate time of occurrence, followed by the LSTM.</w:t>
        </w:r>
        <w:r w:rsidR="00AD66DC">
          <w:t xml:space="preserve"> </w:t>
        </w:r>
      </w:ins>
      <w:del w:id="1744" w:author="Tolulope Olugbenga" w:date="2021-12-23T22:02:00Z">
        <w:r w:rsidRPr="00264251" w:rsidDel="00AD66DC">
          <w:delText xml:space="preserve">According to the MAE values, the CNN predicted the most accurate time prediction, followed by the LSTM. </w:delText>
        </w:r>
      </w:del>
      <w:r w:rsidRPr="00264251">
        <w:t xml:space="preserve">According to the MBE values, the SNF and LSTM were the most </w:t>
      </w:r>
      <w:del w:id="1745" w:author="Tolulope Olugbenga" w:date="2021-12-23T22:01:00Z">
        <w:r w:rsidRPr="00264251" w:rsidDel="00AD66DC">
          <w:delText xml:space="preserve">precise </w:delText>
        </w:r>
      </w:del>
      <w:ins w:id="1746" w:author="Tolulope Olugbenga" w:date="2021-12-23T22:01:00Z">
        <w:r w:rsidR="00AD66DC">
          <w:t>accurate</w:t>
        </w:r>
        <w:r w:rsidR="00AD66DC" w:rsidRPr="00264251">
          <w:t xml:space="preserve"> </w:t>
        </w:r>
      </w:ins>
      <w:r w:rsidRPr="00264251">
        <w:t>in terms of bias.</w:t>
      </w:r>
    </w:p>
    <w:p w14:paraId="51D94F64" w14:textId="2EBD2B61" w:rsidR="00B17561" w:rsidRDefault="00B17561" w:rsidP="00B17561">
      <w:pPr>
        <w:pStyle w:val="Heading2"/>
        <w:rPr>
          <w:ins w:id="1747" w:author="Tolulope Olugbenga" w:date="2021-12-23T22:04:00Z"/>
        </w:rPr>
      </w:pPr>
      <w:bookmarkStart w:id="1748" w:name="_Toc91192253"/>
      <w:r>
        <w:t>3.6</w:t>
      </w:r>
      <w:r w:rsidRPr="008223C2">
        <w:t xml:space="preserve"> The Performance of </w:t>
      </w:r>
      <w:r w:rsidR="0025420C">
        <w:t>Forecaster</w:t>
      </w:r>
      <w:r w:rsidRPr="008223C2">
        <w:t xml:space="preserve">s on the </w:t>
      </w:r>
      <w:r>
        <w:t>Ottawa</w:t>
      </w:r>
      <w:r w:rsidRPr="008223C2">
        <w:t xml:space="preserve"> Dataset</w:t>
      </w:r>
      <w:bookmarkEnd w:id="1748"/>
    </w:p>
    <w:p w14:paraId="2A35E95A" w14:textId="4B231B6A" w:rsidR="00053566" w:rsidRPr="00053566" w:rsidDel="00053566" w:rsidRDefault="00053566" w:rsidP="00053566">
      <w:pPr>
        <w:ind w:firstLine="288"/>
        <w:rPr>
          <w:del w:id="1749" w:author="Tolulope Olugbenga" w:date="2021-12-23T22:05:00Z"/>
        </w:rPr>
        <w:pPrChange w:id="1750" w:author="Tolulope Olugbenga" w:date="2021-12-23T22:05:00Z">
          <w:pPr>
            <w:pStyle w:val="Heading2"/>
          </w:pPr>
        </w:pPrChange>
      </w:pPr>
      <w:ins w:id="1751" w:author="Tolulope Olugbenga" w:date="2021-12-23T22:04:00Z">
        <w:r>
          <w:fldChar w:fldCharType="begin"/>
        </w:r>
        <w:r>
          <w:instrText xml:space="preserve"> REF _Ref85285966 \h </w:instrText>
        </w:r>
        <w:r>
          <w:fldChar w:fldCharType="separate"/>
        </w:r>
      </w:ins>
      <w:ins w:id="1752" w:author="Tolulope Olugbenga" w:date="2021-12-23T22:50:00Z">
        <w:r w:rsidR="00FB7758">
          <w:t xml:space="preserve">Table </w:t>
        </w:r>
        <w:r w:rsidR="00FB7758">
          <w:rPr>
            <w:noProof/>
          </w:rPr>
          <w:t>6</w:t>
        </w:r>
      </w:ins>
      <w:ins w:id="1753" w:author="Tolulope Olugbenga" w:date="2021-12-23T22:04:00Z">
        <w:r>
          <w:fldChar w:fldCharType="end"/>
        </w:r>
        <w:r>
          <w:t xml:space="preserve"> </w:t>
        </w:r>
        <w:r w:rsidRPr="00AB39DE">
          <w:t xml:space="preserve">summarizes the key performance metrics across the test dataset, while </w:t>
        </w:r>
      </w:ins>
      <w:ins w:id="1754" w:author="Tolulope Olugbenga" w:date="2021-12-23T22:05:00Z">
        <w:r>
          <w:fldChar w:fldCharType="begin"/>
        </w:r>
        <w:r>
          <w:instrText xml:space="preserve"> REF _Ref86082372 \h </w:instrText>
        </w:r>
        <w:r>
          <w:fldChar w:fldCharType="separate"/>
        </w:r>
      </w:ins>
      <w:ins w:id="1755" w:author="Tolulope Olugbenga" w:date="2021-12-23T22:50:00Z">
        <w:r w:rsidR="00FB7758">
          <w:t xml:space="preserve">Figure </w:t>
        </w:r>
        <w:r w:rsidR="00FB7758">
          <w:rPr>
            <w:noProof/>
          </w:rPr>
          <w:t>10</w:t>
        </w:r>
      </w:ins>
      <w:ins w:id="1756" w:author="Tolulope Olugbenga" w:date="2021-12-23T22:05:00Z">
        <w:r>
          <w:fldChar w:fldCharType="end"/>
        </w:r>
      </w:ins>
      <w:ins w:id="1757" w:author="Tolulope Olugbenga" w:date="2021-12-23T22:04:00Z">
        <w:r>
          <w:t>a</w:t>
        </w:r>
        <w:r w:rsidRPr="00AB39DE">
          <w:t xml:space="preserve"> depicts the overall distribution of errors for each forecaster across the test dataset.</w:t>
        </w:r>
        <w:r>
          <w:t xml:space="preserve"> </w:t>
        </w:r>
      </w:ins>
      <w:ins w:id="1758" w:author="Tolulope Olugbenga" w:date="2021-12-23T22:05:00Z">
        <w:r>
          <w:lastRenderedPageBreak/>
          <w:fldChar w:fldCharType="begin"/>
        </w:r>
        <w:r>
          <w:instrText xml:space="preserve"> REF _Ref85286056 \h </w:instrText>
        </w:r>
        <w:r>
          <w:fldChar w:fldCharType="separate"/>
        </w:r>
      </w:ins>
      <w:ins w:id="1759" w:author="Tolulope Olugbenga" w:date="2021-12-23T22:50:00Z">
        <w:r w:rsidR="00FB7758">
          <w:t xml:space="preserve">Table </w:t>
        </w:r>
        <w:r w:rsidR="00FB7758">
          <w:rPr>
            <w:noProof/>
          </w:rPr>
          <w:t>7</w:t>
        </w:r>
      </w:ins>
      <w:ins w:id="1760" w:author="Tolulope Olugbenga" w:date="2021-12-23T22:05:00Z">
        <w:r>
          <w:fldChar w:fldCharType="end"/>
        </w:r>
        <w:r>
          <w:t xml:space="preserve"> </w:t>
        </w:r>
      </w:ins>
      <w:ins w:id="1761" w:author="Tolulope Olugbenga" w:date="2021-12-23T22:04:00Z">
        <w:r>
          <w:t>s</w:t>
        </w:r>
        <w:r w:rsidRPr="00AB39DE">
          <w:t xml:space="preserve">ummarizes the forecaster's performance in predicting daily peaks. </w:t>
        </w:r>
      </w:ins>
      <w:ins w:id="1762" w:author="Tolulope Olugbenga" w:date="2021-12-23T22:05:00Z">
        <w:r>
          <w:fldChar w:fldCharType="begin"/>
        </w:r>
        <w:r>
          <w:instrText xml:space="preserve"> REF _Ref86082372 \h </w:instrText>
        </w:r>
        <w:r>
          <w:fldChar w:fldCharType="separate"/>
        </w:r>
      </w:ins>
      <w:ins w:id="1763" w:author="Tolulope Olugbenga" w:date="2021-12-23T22:50:00Z">
        <w:r w:rsidR="00FB7758">
          <w:t xml:space="preserve">Figure </w:t>
        </w:r>
        <w:r w:rsidR="00FB7758">
          <w:rPr>
            <w:noProof/>
          </w:rPr>
          <w:t>10</w:t>
        </w:r>
      </w:ins>
      <w:ins w:id="1764" w:author="Tolulope Olugbenga" w:date="2021-12-23T22:05:00Z">
        <w:r>
          <w:fldChar w:fldCharType="end"/>
        </w:r>
      </w:ins>
      <w:ins w:id="1765" w:author="Tolulope Olugbenga" w:date="2021-12-23T22:04:00Z">
        <w:r>
          <w:t>b</w:t>
        </w:r>
        <w:r w:rsidRPr="00AB39DE">
          <w:t xml:space="preserve"> depicts a snapshot of actual and forecasted load demand for the period of July 17th to July 21st; this period was chosen because it coincided with the month in which all forecasters performed the worst overall.</w:t>
        </w:r>
      </w:ins>
    </w:p>
    <w:p w14:paraId="72C634F1" w14:textId="170EC60B" w:rsidR="000F2742" w:rsidRDefault="00AE3DAA" w:rsidP="00053566">
      <w:pPr>
        <w:ind w:firstLine="288"/>
      </w:pPr>
      <w:del w:id="1766" w:author="Tolulope Olugbenga" w:date="2021-12-23T22:05:00Z">
        <w:r w:rsidDel="00053566">
          <w:fldChar w:fldCharType="begin"/>
        </w:r>
        <w:r w:rsidRPr="00053566" w:rsidDel="00053566">
          <w:delInstrText xml:space="preserve"> REF _Ref86082372 \h </w:delInstrText>
        </w:r>
        <w:r w:rsidDel="00053566">
          <w:fldChar w:fldCharType="separate"/>
        </w:r>
      </w:del>
      <w:del w:id="1767" w:author="Tolulope Olugbenga" w:date="2021-12-22T19:51:00Z">
        <w:r w:rsidR="002E3566" w:rsidRPr="00053566" w:rsidDel="00AF0AC2">
          <w:delText xml:space="preserve">Figure </w:delText>
        </w:r>
        <w:r w:rsidR="002E3566" w:rsidRPr="00053566" w:rsidDel="00AF0AC2">
          <w:rPr>
            <w:noProof/>
          </w:rPr>
          <w:delText>11</w:delText>
        </w:r>
      </w:del>
      <w:del w:id="1768" w:author="Tolulope Olugbenga" w:date="2021-12-23T22:05:00Z">
        <w:r w:rsidDel="00053566">
          <w:fldChar w:fldCharType="end"/>
        </w:r>
        <w:r w:rsidRPr="007517A5" w:rsidDel="00053566">
          <w:delText xml:space="preserve"> depicts a snapshot of actual and forecasted load demand for July 17th to July 21st; this period was chosen because it coincided with the month in which all forecasters performed the worst overall. </w:delText>
        </w:r>
        <w:r w:rsidDel="00053566">
          <w:fldChar w:fldCharType="begin"/>
        </w:r>
        <w:r w:rsidDel="00053566">
          <w:delInstrText xml:space="preserve"> REF _Ref86082372 \h </w:delInstrText>
        </w:r>
        <w:r w:rsidDel="00053566">
          <w:fldChar w:fldCharType="separate"/>
        </w:r>
      </w:del>
      <w:del w:id="1769" w:author="Tolulope Olugbenga" w:date="2021-12-22T19:51:00Z">
        <w:r w:rsidR="002E3566" w:rsidDel="00AF0AC2">
          <w:delText xml:space="preserve">Figure </w:delText>
        </w:r>
        <w:r w:rsidR="002E3566" w:rsidDel="00AF0AC2">
          <w:rPr>
            <w:noProof/>
          </w:rPr>
          <w:delText>11</w:delText>
        </w:r>
      </w:del>
      <w:del w:id="1770" w:author="Tolulope Olugbenga" w:date="2021-12-23T22:05:00Z">
        <w:r w:rsidDel="00053566">
          <w:fldChar w:fldCharType="end"/>
        </w:r>
        <w:r w:rsidRPr="007517A5" w:rsidDel="00053566">
          <w:delText xml:space="preserve"> </w:delText>
        </w:r>
        <w:r w:rsidR="008E3597" w:rsidDel="00053566">
          <w:delText xml:space="preserve">also </w:delText>
        </w:r>
        <w:r w:rsidRPr="007517A5" w:rsidDel="00053566">
          <w:delText xml:space="preserve">depicts the overall distribution of errors, while </w:delText>
        </w:r>
        <w:r w:rsidDel="00053566">
          <w:fldChar w:fldCharType="begin"/>
        </w:r>
        <w:r w:rsidDel="00053566">
          <w:delInstrText xml:space="preserve"> REF _Ref85285966 \h </w:delInstrText>
        </w:r>
        <w:r w:rsidDel="00053566">
          <w:fldChar w:fldCharType="separate"/>
        </w:r>
        <w:r w:rsidR="00B34C62" w:rsidDel="00053566">
          <w:delText xml:space="preserve">Table </w:delText>
        </w:r>
        <w:r w:rsidR="00B34C62" w:rsidDel="00053566">
          <w:rPr>
            <w:noProof/>
          </w:rPr>
          <w:delText>6</w:delText>
        </w:r>
        <w:r w:rsidDel="00053566">
          <w:fldChar w:fldCharType="end"/>
        </w:r>
        <w:r w:rsidRPr="007517A5" w:rsidDel="00053566">
          <w:delText xml:space="preserve"> summarizes the key performance metrics. </w:delText>
        </w:r>
        <w:r w:rsidDel="00053566">
          <w:fldChar w:fldCharType="begin"/>
        </w:r>
        <w:r w:rsidDel="00053566">
          <w:delInstrText xml:space="preserve"> REF _Ref85286056 \h </w:delInstrText>
        </w:r>
        <w:r w:rsidDel="00053566">
          <w:fldChar w:fldCharType="separate"/>
        </w:r>
        <w:r w:rsidR="00B34C62" w:rsidDel="00053566">
          <w:delText xml:space="preserve">Table </w:delText>
        </w:r>
        <w:r w:rsidR="00B34C62" w:rsidDel="00053566">
          <w:rPr>
            <w:noProof/>
          </w:rPr>
          <w:delText>7</w:delText>
        </w:r>
        <w:r w:rsidDel="00053566">
          <w:fldChar w:fldCharType="end"/>
        </w:r>
        <w:r w:rsidRPr="007517A5" w:rsidDel="00053566">
          <w:delText xml:space="preserve"> summarizes the forecaster's performance in predicting daily peaks.</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41E9CFFA" w:rsidR="002C4587" w:rsidRDefault="002C4587" w:rsidP="002C4587">
      <w:pPr>
        <w:pStyle w:val="Caption"/>
        <w:jc w:val="center"/>
      </w:pPr>
      <w:bookmarkStart w:id="1771" w:name="_Ref86082422"/>
      <w:bookmarkStart w:id="1772" w:name="_Ref85285966"/>
      <w:bookmarkStart w:id="1773" w:name="_Toc91192301"/>
      <w:r>
        <w:t xml:space="preserve">Table </w:t>
      </w:r>
      <w:ins w:id="1774" w:author="Tolulope Olugbenga" w:date="2021-12-23T16:58:00Z">
        <w:r w:rsidR="006352B1">
          <w:fldChar w:fldCharType="begin"/>
        </w:r>
        <w:r w:rsidR="006352B1">
          <w:instrText xml:space="preserve"> SEQ Table \* ARABIC </w:instrText>
        </w:r>
      </w:ins>
      <w:r w:rsidR="006352B1">
        <w:fldChar w:fldCharType="separate"/>
      </w:r>
      <w:ins w:id="1775" w:author="Tolulope Olugbenga" w:date="2021-12-23T22:50:00Z">
        <w:r w:rsidR="00FB7758">
          <w:rPr>
            <w:noProof/>
          </w:rPr>
          <w:t>6</w:t>
        </w:r>
      </w:ins>
      <w:ins w:id="1776" w:author="Tolulope Olugbenga" w:date="2021-12-23T16:58:00Z">
        <w:r w:rsidR="006352B1">
          <w:fldChar w:fldCharType="end"/>
        </w:r>
      </w:ins>
      <w:del w:id="1777"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6</w:delText>
        </w:r>
        <w:r w:rsidR="005A01E0" w:rsidDel="006352B1">
          <w:rPr>
            <w:noProof/>
          </w:rPr>
          <w:fldChar w:fldCharType="end"/>
        </w:r>
      </w:del>
      <w:bookmarkEnd w:id="1772"/>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1771"/>
      <w:bookmarkEnd w:id="1773"/>
    </w:p>
    <w:p w14:paraId="57E74427" w14:textId="042F86EF" w:rsidR="00957E3C" w:rsidRDefault="004076A4" w:rsidP="00E62306">
      <w:pPr>
        <w:jc w:val="center"/>
      </w:pPr>
      <w:del w:id="1778" w:author="Tolulope Olugbenga" w:date="2021-12-23T22:06:00Z">
        <w:r w:rsidDel="005B5172">
          <w:rPr>
            <w:noProof/>
          </w:rPr>
          <w:drawing>
            <wp:inline distT="0" distB="0" distL="0" distR="0" wp14:anchorId="7D47D20E" wp14:editId="4A6CCF63">
              <wp:extent cx="5476875" cy="2190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6875" cy="2190750"/>
                      </a:xfrm>
                      <a:prstGeom prst="rect">
                        <a:avLst/>
                      </a:prstGeom>
                      <a:noFill/>
                      <a:ln>
                        <a:noFill/>
                      </a:ln>
                    </pic:spPr>
                  </pic:pic>
                </a:graphicData>
              </a:graphic>
            </wp:inline>
          </w:drawing>
        </w:r>
      </w:del>
      <w:ins w:id="1779" w:author="Tolulope Olugbenga" w:date="2021-12-23T22:09:00Z">
        <w:r w:rsidR="002A6AC0">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ins>
    </w:p>
    <w:p w14:paraId="13404207" w14:textId="25D3D0CD" w:rsidR="00672D34" w:rsidRDefault="00957E3C" w:rsidP="004076A4">
      <w:pPr>
        <w:pStyle w:val="Caption"/>
        <w:jc w:val="center"/>
      </w:pPr>
      <w:bookmarkStart w:id="1780" w:name="_Ref86082372"/>
      <w:bookmarkStart w:id="1781" w:name="_Toc91192321"/>
      <w:r>
        <w:t xml:space="preserve">Figure </w:t>
      </w:r>
      <w:r w:rsidR="005A01E0">
        <w:fldChar w:fldCharType="begin"/>
      </w:r>
      <w:r w:rsidR="005A01E0">
        <w:instrText xml:space="preserve"> SEQ Figure \* ARABIC </w:instrText>
      </w:r>
      <w:r w:rsidR="005A01E0">
        <w:fldChar w:fldCharType="separate"/>
      </w:r>
      <w:ins w:id="1782" w:author="Tolulope Olugbenga" w:date="2021-12-23T22:50:00Z">
        <w:r w:rsidR="00FB7758">
          <w:rPr>
            <w:noProof/>
          </w:rPr>
          <w:t>10</w:t>
        </w:r>
      </w:ins>
      <w:del w:id="1783" w:author="Tolulope Olugbenga" w:date="2021-12-22T19:51:00Z">
        <w:r w:rsidR="002E3566" w:rsidDel="00AF0AC2">
          <w:rPr>
            <w:noProof/>
          </w:rPr>
          <w:delText>11</w:delText>
        </w:r>
      </w:del>
      <w:r w:rsidR="005A01E0">
        <w:rPr>
          <w:noProof/>
        </w:rPr>
        <w:fldChar w:fldCharType="end"/>
      </w:r>
      <w:bookmarkEnd w:id="1780"/>
      <w:ins w:id="1784" w:author="Tolulope Olugbenga" w:date="2021-12-23T22:06:00Z">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ins>
      <w:bookmarkEnd w:id="1781"/>
      <w:del w:id="1785" w:author="Tolulope Olugbenga" w:date="2021-12-23T22:06:00Z">
        <w:r w:rsidDel="003E7425">
          <w:delText xml:space="preserve"> - </w:delText>
        </w:r>
        <w:r w:rsidR="00714E2D" w:rsidRPr="00714E2D" w:rsidDel="003E7425">
          <w:delText>Actual and Forecasted Load Demand for July 17</w:delText>
        </w:r>
        <w:r w:rsidR="00576F42" w:rsidRPr="00714E2D" w:rsidDel="003E7425">
          <w:rPr>
            <w:vertAlign w:val="superscript"/>
          </w:rPr>
          <w:delText>th</w:delText>
        </w:r>
        <w:r w:rsidR="00576F42" w:rsidDel="003E7425">
          <w:delText xml:space="preserve"> </w:delText>
        </w:r>
        <w:r w:rsidR="00576F42" w:rsidRPr="00714E2D" w:rsidDel="003E7425">
          <w:delText>-</w:delText>
        </w:r>
        <w:r w:rsidR="00EA3C17" w:rsidDel="003E7425">
          <w:delText xml:space="preserve"> </w:delText>
        </w:r>
        <w:r w:rsidR="00714E2D" w:rsidRPr="00714E2D" w:rsidDel="003E7425">
          <w:delText>21</w:delText>
        </w:r>
        <w:r w:rsidR="00714E2D" w:rsidRPr="00714E2D" w:rsidDel="003E7425">
          <w:rPr>
            <w:vertAlign w:val="superscript"/>
          </w:rPr>
          <w:delText>st</w:delText>
        </w:r>
        <w:r w:rsidR="004076A4" w:rsidDel="003E7425">
          <w:delText xml:space="preserve">, and </w:delText>
        </w:r>
        <w:r w:rsidR="004076A4" w:rsidRPr="00554616" w:rsidDel="003E7425">
          <w:delText xml:space="preserve">Overall Error Distribution for All </w:delText>
        </w:r>
        <w:r w:rsidR="004076A4" w:rsidDel="003E7425">
          <w:delText>Forecaster</w:delText>
        </w:r>
        <w:r w:rsidR="004076A4" w:rsidRPr="00554616" w:rsidDel="003E7425">
          <w:delText>s</w:delText>
        </w:r>
        <w:r w:rsidR="004076A4" w:rsidDel="003E7425">
          <w:delText xml:space="preserve"> </w:delText>
        </w:r>
        <w:r w:rsidR="007E66CA" w:rsidDel="003E7425">
          <w:delText>-</w:delText>
        </w:r>
        <w:r w:rsidDel="003E7425">
          <w:delText xml:space="preserve"> Ottawa Dataset</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0E176F6C" w:rsidR="008A4BDA" w:rsidRDefault="008A4BDA" w:rsidP="008A4BDA">
      <w:pPr>
        <w:pStyle w:val="Caption"/>
        <w:jc w:val="center"/>
      </w:pPr>
      <w:bookmarkStart w:id="1786" w:name="_Ref85286056"/>
      <w:bookmarkStart w:id="1787" w:name="_Toc91192302"/>
      <w:r>
        <w:t xml:space="preserve">Table </w:t>
      </w:r>
      <w:ins w:id="1788" w:author="Tolulope Olugbenga" w:date="2021-12-23T16:58:00Z">
        <w:r w:rsidR="006352B1">
          <w:fldChar w:fldCharType="begin"/>
        </w:r>
        <w:r w:rsidR="006352B1">
          <w:instrText xml:space="preserve"> SEQ Table \* ARABIC </w:instrText>
        </w:r>
      </w:ins>
      <w:r w:rsidR="006352B1">
        <w:fldChar w:fldCharType="separate"/>
      </w:r>
      <w:ins w:id="1789" w:author="Tolulope Olugbenga" w:date="2021-12-23T22:50:00Z">
        <w:r w:rsidR="00FB7758">
          <w:rPr>
            <w:noProof/>
          </w:rPr>
          <w:t>7</w:t>
        </w:r>
      </w:ins>
      <w:ins w:id="1790" w:author="Tolulope Olugbenga" w:date="2021-12-23T16:58:00Z">
        <w:r w:rsidR="006352B1">
          <w:fldChar w:fldCharType="end"/>
        </w:r>
      </w:ins>
      <w:del w:id="1791"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7</w:delText>
        </w:r>
        <w:r w:rsidR="005A01E0" w:rsidDel="006352B1">
          <w:rPr>
            <w:noProof/>
          </w:rPr>
          <w:fldChar w:fldCharType="end"/>
        </w:r>
      </w:del>
      <w:bookmarkEnd w:id="1786"/>
      <w:r>
        <w:t xml:space="preserve"> - </w:t>
      </w:r>
      <w:r w:rsidRPr="0049763C">
        <w:t xml:space="preserve">Matrix Analysis of Peak Values and Time Difference </w:t>
      </w:r>
      <w:r w:rsidRPr="008305F8">
        <w:t xml:space="preserve">– </w:t>
      </w:r>
      <w:r>
        <w:t>Ottawa</w:t>
      </w:r>
      <w:r w:rsidRPr="008305F8">
        <w:t xml:space="preserve"> Dataset</w:t>
      </w:r>
      <w:bookmarkEnd w:id="1787"/>
    </w:p>
    <w:p w14:paraId="72ECAF90" w14:textId="68C92B50" w:rsidR="00870C1A" w:rsidRDefault="00870C1A" w:rsidP="002456BD">
      <w:pPr>
        <w:pStyle w:val="Heading3"/>
      </w:pPr>
      <w:bookmarkStart w:id="1792" w:name="_Toc91192254"/>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792"/>
    </w:p>
    <w:p w14:paraId="355C6197" w14:textId="2685CCD9" w:rsidR="00264251" w:rsidRDefault="00264251" w:rsidP="00264251">
      <w:pPr>
        <w:ind w:firstLine="288"/>
      </w:pPr>
      <w:r>
        <w:t xml:space="preserve">The overall performance of the Ottawa dataset is comparable to that of the Toronto dataset, as shown in </w:t>
      </w:r>
      <w:r w:rsidR="005A01E0">
        <w:fldChar w:fldCharType="begin"/>
      </w:r>
      <w:r w:rsidR="005A01E0">
        <w:instrText xml:space="preserve"> REF _Ref85285966 </w:instrText>
      </w:r>
      <w:r w:rsidR="005A01E0">
        <w:fldChar w:fldCharType="separate"/>
      </w:r>
      <w:r w:rsidR="00FB7758">
        <w:t xml:space="preserve">Table </w:t>
      </w:r>
      <w:r w:rsidR="00FB7758">
        <w:rPr>
          <w:noProof/>
        </w:rPr>
        <w:t>6</w:t>
      </w:r>
      <w:r w:rsidR="005A01E0">
        <w:rPr>
          <w:noProof/>
        </w:rPr>
        <w:fldChar w:fldCharType="end"/>
      </w:r>
      <w:r>
        <w:t xml:space="preserve">. The MAPE and RMSE values of the CNN are the lowest, </w:t>
      </w:r>
      <w:r>
        <w:lastRenderedPageBreak/>
        <w:t xml:space="preserve">followed by the ANN and LSTM. </w:t>
      </w:r>
      <w:ins w:id="1793" w:author="Tolulope Olugbenga" w:date="2021-12-23T22:13:00Z">
        <w:r w:rsidR="00D31AEB" w:rsidRPr="00D31AEB">
          <w:t xml:space="preserve">The CNN has the narrowest error distribution in </w:t>
        </w:r>
      </w:ins>
      <w:ins w:id="1794" w:author="Tolulope Olugbenga" w:date="2021-12-23T22:14:00Z">
        <w:r w:rsidR="00D31AEB">
          <w:fldChar w:fldCharType="begin"/>
        </w:r>
        <w:r w:rsidR="00D31AEB">
          <w:instrText xml:space="preserve"> REF _Ref86082372 \h </w:instrText>
        </w:r>
      </w:ins>
      <w:r w:rsidR="00D31AEB">
        <w:fldChar w:fldCharType="separate"/>
      </w:r>
      <w:ins w:id="1795" w:author="Tolulope Olugbenga" w:date="2021-12-23T22:50:00Z">
        <w:r w:rsidR="00FB7758">
          <w:t xml:space="preserve">Figure </w:t>
        </w:r>
        <w:r w:rsidR="00FB7758">
          <w:rPr>
            <w:noProof/>
          </w:rPr>
          <w:t>10</w:t>
        </w:r>
      </w:ins>
      <w:ins w:id="1796" w:author="Tolulope Olugbenga" w:date="2021-12-23T22:14:00Z">
        <w:r w:rsidR="00D31AEB">
          <w:fldChar w:fldCharType="end"/>
        </w:r>
      </w:ins>
      <w:ins w:id="1797" w:author="Tolulope Olugbenga" w:date="2021-12-23T22:13:00Z">
        <w:r w:rsidR="00D31AEB" w:rsidRPr="00D31AEB">
          <w:t>a, while the SNF has the worst overall performance metrics and the widest error distribution.</w:t>
        </w:r>
      </w:ins>
      <w:del w:id="1798" w:author="Tolulope Olugbenga" w:date="2021-12-23T22:13:00Z">
        <w:r w:rsidDel="00D31AEB">
          <w:delText>In</w:delText>
        </w:r>
      </w:del>
      <w:del w:id="1799" w:author="Tolulope Olugbenga" w:date="2021-12-23T22:12:00Z">
        <w:r w:rsidDel="00813F32">
          <w:delText xml:space="preserve"> the boxplot above</w:delText>
        </w:r>
      </w:del>
      <w:del w:id="1800" w:author="Tolulope Olugbenga" w:date="2021-12-23T22:13:00Z">
        <w:r w:rsidDel="00D31AEB">
          <w:delText>, the CNN has the narrowest error distribution, whereas the SNF has the worst overall performance metrics and the widest error distribution.</w:delText>
        </w:r>
      </w:del>
    </w:p>
    <w:p w14:paraId="088F93A7" w14:textId="142E5758" w:rsidR="00264251" w:rsidRPr="00264251" w:rsidRDefault="00264251" w:rsidP="00264251">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FB7758">
        <w:t xml:space="preserve">Table </w:t>
      </w:r>
      <w:r w:rsidR="00FB7758">
        <w:rPr>
          <w:noProof/>
        </w:rPr>
        <w:t>7</w:t>
      </w:r>
      <w:r>
        <w:fldChar w:fldCharType="end"/>
      </w:r>
      <w:r>
        <w:t xml:space="preserve">, followed by the ANN and LSTM. The MAE values show that the CNN predicted the time the best. The SNF and CNN were the most </w:t>
      </w:r>
      <w:del w:id="1801" w:author="Tolulope Olugbenga" w:date="2021-12-23T22:14:00Z">
        <w:r w:rsidDel="00BA515C">
          <w:delText xml:space="preserve">precise </w:delText>
        </w:r>
      </w:del>
      <w:ins w:id="1802" w:author="Tolulope Olugbenga" w:date="2021-12-23T22:14:00Z">
        <w:r w:rsidR="00BA515C">
          <w:t>accurate</w:t>
        </w:r>
        <w:r w:rsidR="00BA515C">
          <w:t xml:space="preserve"> </w:t>
        </w:r>
      </w:ins>
      <w:r>
        <w:t>in terms of bias, according to the MBE values.</w:t>
      </w:r>
    </w:p>
    <w:p w14:paraId="748698B6" w14:textId="7F5D7613" w:rsidR="002456BD" w:rsidRDefault="002456BD" w:rsidP="002456BD">
      <w:pPr>
        <w:pStyle w:val="Heading2"/>
        <w:rPr>
          <w:ins w:id="1803" w:author="Tolulope Olugbenga" w:date="2021-12-23T22:15:00Z"/>
        </w:rPr>
      </w:pPr>
      <w:bookmarkStart w:id="1804" w:name="_Toc91192255"/>
      <w:r>
        <w:t>3.7</w:t>
      </w:r>
      <w:r w:rsidRPr="008223C2">
        <w:t xml:space="preserve"> The Performance of </w:t>
      </w:r>
      <w:r w:rsidR="0025420C">
        <w:t>Forecaster</w:t>
      </w:r>
      <w:r w:rsidRPr="008223C2">
        <w:t xml:space="preserve">s on the </w:t>
      </w:r>
      <w:r>
        <w:t>Saint John</w:t>
      </w:r>
      <w:r w:rsidRPr="008223C2">
        <w:t xml:space="preserve"> Dataset</w:t>
      </w:r>
      <w:bookmarkEnd w:id="1804"/>
    </w:p>
    <w:p w14:paraId="3F87C019" w14:textId="7ADB41E7" w:rsidR="005C152D" w:rsidRPr="005C152D" w:rsidDel="009823E9" w:rsidRDefault="005C152D" w:rsidP="009823E9">
      <w:pPr>
        <w:ind w:firstLine="288"/>
        <w:rPr>
          <w:del w:id="1805" w:author="Tolulope Olugbenga" w:date="2021-12-23T22:16:00Z"/>
        </w:rPr>
        <w:pPrChange w:id="1806" w:author="Tolulope Olugbenga" w:date="2021-12-23T22:17:00Z">
          <w:pPr>
            <w:pStyle w:val="Heading2"/>
          </w:pPr>
        </w:pPrChange>
      </w:pPr>
      <w:ins w:id="1807" w:author="Tolulope Olugbenga" w:date="2021-12-23T22:15:00Z">
        <w:r>
          <w:fldChar w:fldCharType="begin"/>
        </w:r>
        <w:r>
          <w:instrText xml:space="preserve"> REF _Ref86082938 </w:instrText>
        </w:r>
        <w:r>
          <w:fldChar w:fldCharType="separate"/>
        </w:r>
      </w:ins>
      <w:ins w:id="1808" w:author="Tolulope Olugbenga" w:date="2021-12-23T22:50:00Z">
        <w:r w:rsidR="00FB7758">
          <w:t xml:space="preserve">Table </w:t>
        </w:r>
        <w:r w:rsidR="00FB7758">
          <w:rPr>
            <w:noProof/>
          </w:rPr>
          <w:t>8</w:t>
        </w:r>
      </w:ins>
      <w:ins w:id="1809" w:author="Tolulope Olugbenga" w:date="2021-12-23T22:15:00Z">
        <w:r>
          <w:rPr>
            <w:noProof/>
          </w:rPr>
          <w:fldChar w:fldCharType="end"/>
        </w:r>
        <w:r w:rsidRPr="007517A5">
          <w:t xml:space="preserve"> </w:t>
        </w:r>
        <w:r w:rsidRPr="00AB39DE">
          <w:t xml:space="preserve">summarizes the key performance metrics across the test dataset, while </w:t>
        </w:r>
        <w:r>
          <w:fldChar w:fldCharType="begin"/>
        </w:r>
        <w:r>
          <w:instrText xml:space="preserve"> REF _Ref86082912 </w:instrText>
        </w:r>
        <w:r>
          <w:fldChar w:fldCharType="separate"/>
        </w:r>
      </w:ins>
      <w:ins w:id="1810" w:author="Tolulope Olugbenga" w:date="2021-12-23T22:50:00Z">
        <w:r w:rsidR="00FB7758">
          <w:t xml:space="preserve">Figure </w:t>
        </w:r>
        <w:r w:rsidR="00FB7758">
          <w:rPr>
            <w:noProof/>
          </w:rPr>
          <w:t>11</w:t>
        </w:r>
      </w:ins>
      <w:ins w:id="1811" w:author="Tolulope Olugbenga" w:date="2021-12-23T22:15:00Z">
        <w:r>
          <w:rPr>
            <w:noProof/>
          </w:rPr>
          <w:fldChar w:fldCharType="end"/>
        </w:r>
        <w:r>
          <w:t>a</w:t>
        </w:r>
        <w:r w:rsidRPr="00AB39DE">
          <w:t xml:space="preserve"> depicts the overall distribution of errors for each forecaster across the test dataset.</w:t>
        </w:r>
        <w:r>
          <w:t xml:space="preserve"> </w:t>
        </w:r>
      </w:ins>
      <w:ins w:id="1812" w:author="Tolulope Olugbenga" w:date="2021-12-23T22:16:00Z">
        <w:r>
          <w:fldChar w:fldCharType="begin"/>
        </w:r>
        <w:r>
          <w:instrText xml:space="preserve"> REF _Ref86082938 </w:instrText>
        </w:r>
        <w:r>
          <w:fldChar w:fldCharType="separate"/>
        </w:r>
      </w:ins>
      <w:ins w:id="1813" w:author="Tolulope Olugbenga" w:date="2021-12-23T22:50:00Z">
        <w:r w:rsidR="00FB7758">
          <w:t xml:space="preserve">Table </w:t>
        </w:r>
        <w:r w:rsidR="00FB7758">
          <w:rPr>
            <w:noProof/>
          </w:rPr>
          <w:t>8</w:t>
        </w:r>
      </w:ins>
      <w:ins w:id="1814" w:author="Tolulope Olugbenga" w:date="2021-12-23T22:16:00Z">
        <w:r>
          <w:rPr>
            <w:noProof/>
          </w:rPr>
          <w:fldChar w:fldCharType="end"/>
        </w:r>
        <w:r>
          <w:rPr>
            <w:noProof/>
          </w:rPr>
          <w:t xml:space="preserve"> </w:t>
        </w:r>
      </w:ins>
      <w:ins w:id="1815" w:author="Tolulope Olugbenga" w:date="2021-12-23T22:15:00Z">
        <w:r>
          <w:t>s</w:t>
        </w:r>
        <w:r w:rsidRPr="00AB39DE">
          <w:t xml:space="preserve">ummarizes the forecaster's performance in predicting daily peaks. </w:t>
        </w:r>
      </w:ins>
      <w:ins w:id="1816" w:author="Tolulope Olugbenga" w:date="2021-12-23T22:16:00Z">
        <w:r>
          <w:fldChar w:fldCharType="begin"/>
        </w:r>
        <w:r>
          <w:instrText xml:space="preserve"> REF _Ref86082912 </w:instrText>
        </w:r>
        <w:r>
          <w:fldChar w:fldCharType="separate"/>
        </w:r>
      </w:ins>
      <w:ins w:id="1817" w:author="Tolulope Olugbenga" w:date="2021-12-23T22:50:00Z">
        <w:r w:rsidR="00FB7758">
          <w:t xml:space="preserve">Figure </w:t>
        </w:r>
        <w:r w:rsidR="00FB7758">
          <w:rPr>
            <w:noProof/>
          </w:rPr>
          <w:t>11</w:t>
        </w:r>
      </w:ins>
      <w:ins w:id="1818" w:author="Tolulope Olugbenga" w:date="2021-12-23T22:16:00Z">
        <w:r>
          <w:rPr>
            <w:noProof/>
          </w:rPr>
          <w:fldChar w:fldCharType="end"/>
        </w:r>
      </w:ins>
      <w:ins w:id="1819" w:author="Tolulope Olugbenga" w:date="2021-12-23T22:15:00Z">
        <w:r>
          <w:t>b</w:t>
        </w:r>
        <w:r w:rsidRPr="00AB39DE">
          <w:t xml:space="preserve"> depicts a snapshot of actual and forecasted load demand for the period of </w:t>
        </w:r>
      </w:ins>
      <w:ins w:id="1820" w:author="Tolulope Olugbenga" w:date="2021-12-23T22:16:00Z">
        <w:r w:rsidRPr="002E5C50">
          <w:t>December 17t</w:t>
        </w:r>
        <w:r>
          <w:t>h</w:t>
        </w:r>
        <w:r w:rsidRPr="002E5C50">
          <w:t xml:space="preserve"> to December 21st</w:t>
        </w:r>
      </w:ins>
      <w:ins w:id="1821" w:author="Tolulope Olugbenga" w:date="2021-12-23T22:15:00Z">
        <w:r w:rsidRPr="00AB39DE">
          <w:t>; this period was chosen because it coincided with the month in which all forecasters performed the worst overall.</w:t>
        </w:r>
      </w:ins>
    </w:p>
    <w:p w14:paraId="2194C205" w14:textId="664CFC77" w:rsidR="002745F8" w:rsidRDefault="005A01E0" w:rsidP="009823E9">
      <w:pPr>
        <w:ind w:firstLine="288"/>
      </w:pPr>
      <w:del w:id="1822" w:author="Tolulope Olugbenga" w:date="2021-12-23T22:16:00Z">
        <w:r w:rsidDel="009823E9">
          <w:fldChar w:fldCharType="begin"/>
        </w:r>
        <w:r w:rsidRPr="009823E9" w:rsidDel="009823E9">
          <w:delInstrText xml:space="preserve"> REF _Ref86082912 </w:delInstrText>
        </w:r>
        <w:r w:rsidDel="009823E9">
          <w:fldChar w:fldCharType="separate"/>
        </w:r>
      </w:del>
      <w:del w:id="1823" w:author="Tolulope Olugbenga" w:date="2021-12-22T19:51:00Z">
        <w:r w:rsidR="002E3566" w:rsidRPr="009823E9" w:rsidDel="00AF0AC2">
          <w:delText xml:space="preserve">Figure </w:delText>
        </w:r>
        <w:r w:rsidR="002E3566" w:rsidRPr="009823E9" w:rsidDel="00AF0AC2">
          <w:rPr>
            <w:noProof/>
          </w:rPr>
          <w:delText>12</w:delText>
        </w:r>
      </w:del>
      <w:del w:id="1824" w:author="Tolulope Olugbenga" w:date="2021-12-23T22:16:00Z">
        <w:r w:rsidDel="009823E9">
          <w:rPr>
            <w:noProof/>
          </w:rPr>
          <w:fldChar w:fldCharType="end"/>
        </w:r>
        <w:r w:rsidR="002E5C50" w:rsidRPr="002E5C50" w:rsidDel="009823E9">
          <w:delText xml:space="preserve"> illustrates a snapshot of actual and forecasted load demand for December 17t</w:delText>
        </w:r>
        <w:r w:rsidR="002E5C50" w:rsidDel="009823E9">
          <w:delText>h</w:delText>
        </w:r>
        <w:r w:rsidR="002E5C50" w:rsidRPr="002E5C50" w:rsidDel="009823E9">
          <w:delText xml:space="preserve"> to December 21st; this period was chosen because it corresponded to the month during which all </w:delText>
        </w:r>
        <w:r w:rsidR="0025420C" w:rsidDel="009823E9">
          <w:delText>forecaster</w:delText>
        </w:r>
        <w:r w:rsidR="002E5C50" w:rsidRPr="002E5C50" w:rsidDel="009823E9">
          <w:delText xml:space="preserve">s performed the worst overall. </w:delText>
        </w:r>
        <w:r w:rsidDel="009823E9">
          <w:fldChar w:fldCharType="begin"/>
        </w:r>
        <w:r w:rsidDel="009823E9">
          <w:delInstrText xml:space="preserve"> REF _Ref86082912 </w:delInstrText>
        </w:r>
        <w:r w:rsidDel="009823E9">
          <w:fldChar w:fldCharType="separate"/>
        </w:r>
      </w:del>
      <w:del w:id="1825" w:author="Tolulope Olugbenga" w:date="2021-12-22T19:51:00Z">
        <w:r w:rsidR="002E3566" w:rsidDel="00AF0AC2">
          <w:delText xml:space="preserve">Figure </w:delText>
        </w:r>
        <w:r w:rsidR="002E3566" w:rsidDel="00AF0AC2">
          <w:rPr>
            <w:noProof/>
          </w:rPr>
          <w:delText>12</w:delText>
        </w:r>
      </w:del>
      <w:del w:id="1826" w:author="Tolulope Olugbenga" w:date="2021-12-23T22:16:00Z">
        <w:r w:rsidDel="009823E9">
          <w:rPr>
            <w:noProof/>
          </w:rPr>
          <w:fldChar w:fldCharType="end"/>
        </w:r>
        <w:r w:rsidR="00722D81" w:rsidRPr="007517A5" w:rsidDel="009823E9">
          <w:delText xml:space="preserve"> </w:delText>
        </w:r>
        <w:r w:rsidR="005D1506" w:rsidDel="009823E9">
          <w:delText xml:space="preserve">also </w:delText>
        </w:r>
        <w:r w:rsidR="00722D81" w:rsidRPr="007517A5" w:rsidDel="009823E9">
          <w:delText xml:space="preserve">depicts the overall distribution of errors, while </w:delText>
        </w:r>
        <w:r w:rsidDel="009823E9">
          <w:fldChar w:fldCharType="begin"/>
        </w:r>
        <w:r w:rsidDel="009823E9">
          <w:delInstrText xml:space="preserve"> REF _Ref86082938 </w:delInstrText>
        </w:r>
        <w:r w:rsidDel="009823E9">
          <w:fldChar w:fldCharType="separate"/>
        </w:r>
        <w:r w:rsidR="00B34C62" w:rsidDel="009823E9">
          <w:delText xml:space="preserve">Table </w:delText>
        </w:r>
        <w:r w:rsidR="00B34C62" w:rsidDel="009823E9">
          <w:rPr>
            <w:noProof/>
          </w:rPr>
          <w:delText>8</w:delText>
        </w:r>
        <w:r w:rsidDel="009823E9">
          <w:rPr>
            <w:noProof/>
          </w:rPr>
          <w:fldChar w:fldCharType="end"/>
        </w:r>
        <w:r w:rsidR="00722D81" w:rsidRPr="007517A5" w:rsidDel="009823E9">
          <w:delText xml:space="preserve"> summarizes the key performance metrics. </w:delText>
        </w:r>
        <w:r w:rsidDel="009823E9">
          <w:fldChar w:fldCharType="begin"/>
        </w:r>
        <w:r w:rsidDel="009823E9">
          <w:delInstrText xml:space="preserve"> REF _Ref86082945 </w:delInstrText>
        </w:r>
        <w:r w:rsidDel="009823E9">
          <w:fldChar w:fldCharType="separate"/>
        </w:r>
        <w:r w:rsidR="00B34C62" w:rsidDel="009823E9">
          <w:delText xml:space="preserve">Table </w:delText>
        </w:r>
        <w:r w:rsidR="00B34C62" w:rsidDel="009823E9">
          <w:rPr>
            <w:noProof/>
          </w:rPr>
          <w:delText>9</w:delText>
        </w:r>
        <w:r w:rsidDel="009823E9">
          <w:rPr>
            <w:noProof/>
          </w:rPr>
          <w:fldChar w:fldCharType="end"/>
        </w:r>
        <w:r w:rsidR="00722D81" w:rsidRPr="007517A5" w:rsidDel="009823E9">
          <w:delText xml:space="preserve"> summarizes the forecaster's performance in predicting daily peaks.</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4BDE795B" w:rsidR="00AC372F" w:rsidRDefault="00AC372F" w:rsidP="00AC372F">
      <w:pPr>
        <w:pStyle w:val="Caption"/>
        <w:jc w:val="center"/>
      </w:pPr>
      <w:bookmarkStart w:id="1827" w:name="_Ref86082933"/>
      <w:bookmarkStart w:id="1828" w:name="_Ref86082938"/>
      <w:bookmarkStart w:id="1829" w:name="_Toc91192303"/>
      <w:r>
        <w:t xml:space="preserve">Table </w:t>
      </w:r>
      <w:ins w:id="1830" w:author="Tolulope Olugbenga" w:date="2021-12-23T16:58:00Z">
        <w:r w:rsidR="006352B1">
          <w:fldChar w:fldCharType="begin"/>
        </w:r>
        <w:r w:rsidR="006352B1">
          <w:instrText xml:space="preserve"> SEQ Table \* ARABIC </w:instrText>
        </w:r>
      </w:ins>
      <w:r w:rsidR="006352B1">
        <w:fldChar w:fldCharType="separate"/>
      </w:r>
      <w:ins w:id="1831" w:author="Tolulope Olugbenga" w:date="2021-12-23T22:50:00Z">
        <w:r w:rsidR="00FB7758">
          <w:rPr>
            <w:noProof/>
          </w:rPr>
          <w:t>8</w:t>
        </w:r>
      </w:ins>
      <w:ins w:id="1832" w:author="Tolulope Olugbenga" w:date="2021-12-23T16:58:00Z">
        <w:r w:rsidR="006352B1">
          <w:fldChar w:fldCharType="end"/>
        </w:r>
      </w:ins>
      <w:del w:id="1833"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8</w:delText>
        </w:r>
        <w:r w:rsidR="005A01E0" w:rsidDel="006352B1">
          <w:rPr>
            <w:noProof/>
          </w:rPr>
          <w:fldChar w:fldCharType="end"/>
        </w:r>
      </w:del>
      <w:bookmarkEnd w:id="1828"/>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827"/>
      <w:bookmarkEnd w:id="18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3FF281E4" w:rsidR="00A82DDD" w:rsidRPr="00A82DDD" w:rsidRDefault="00A82DDD" w:rsidP="0069748C">
      <w:pPr>
        <w:pStyle w:val="Caption"/>
        <w:jc w:val="center"/>
      </w:pPr>
      <w:bookmarkStart w:id="1834" w:name="_Ref86082945"/>
      <w:bookmarkStart w:id="1835" w:name="_Toc91192304"/>
      <w:r>
        <w:t xml:space="preserve">Table </w:t>
      </w:r>
      <w:ins w:id="1836" w:author="Tolulope Olugbenga" w:date="2021-12-23T16:58:00Z">
        <w:r w:rsidR="006352B1">
          <w:fldChar w:fldCharType="begin"/>
        </w:r>
        <w:r w:rsidR="006352B1">
          <w:instrText xml:space="preserve"> SEQ Table \* ARABIC </w:instrText>
        </w:r>
      </w:ins>
      <w:r w:rsidR="006352B1">
        <w:fldChar w:fldCharType="separate"/>
      </w:r>
      <w:ins w:id="1837" w:author="Tolulope Olugbenga" w:date="2021-12-23T22:50:00Z">
        <w:r w:rsidR="00FB7758">
          <w:rPr>
            <w:noProof/>
          </w:rPr>
          <w:t>9</w:t>
        </w:r>
      </w:ins>
      <w:ins w:id="1838" w:author="Tolulope Olugbenga" w:date="2021-12-23T16:58:00Z">
        <w:r w:rsidR="006352B1">
          <w:fldChar w:fldCharType="end"/>
        </w:r>
      </w:ins>
      <w:del w:id="1839"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9</w:delText>
        </w:r>
        <w:r w:rsidR="005A01E0" w:rsidDel="006352B1">
          <w:rPr>
            <w:noProof/>
          </w:rPr>
          <w:fldChar w:fldCharType="end"/>
        </w:r>
      </w:del>
      <w:bookmarkEnd w:id="1834"/>
      <w:r>
        <w:t xml:space="preserve"> - </w:t>
      </w:r>
      <w:r w:rsidRPr="0049763C">
        <w:t xml:space="preserve">Matrix Analysis of Peak Values and Time Difference </w:t>
      </w:r>
      <w:r w:rsidRPr="008305F8">
        <w:t xml:space="preserve">– </w:t>
      </w:r>
      <w:r>
        <w:t>Saint John</w:t>
      </w:r>
      <w:r w:rsidRPr="008305F8">
        <w:t xml:space="preserve"> Dataset</w:t>
      </w:r>
      <w:bookmarkEnd w:id="1835"/>
    </w:p>
    <w:p w14:paraId="43B809FF" w14:textId="2725C050" w:rsidR="001B2628" w:rsidRDefault="00261136" w:rsidP="00A35D02">
      <w:pPr>
        <w:keepNext/>
        <w:jc w:val="center"/>
      </w:pPr>
      <w:ins w:id="1840" w:author="Tolulope Olugbenga" w:date="2021-12-23T22:22:00Z">
        <w:r>
          <w:rPr>
            <w:noProof/>
          </w:rPr>
          <w:lastRenderedPageBreak/>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ins>
      <w:del w:id="1841" w:author="Tolulope Olugbenga" w:date="2021-12-23T22:18:00Z">
        <w:r w:rsidR="00A35D02" w:rsidDel="00C12B6A">
          <w:rPr>
            <w:noProof/>
          </w:rPr>
          <w:drawing>
            <wp:inline distT="0" distB="0" distL="0" distR="0" wp14:anchorId="3A146EAA" wp14:editId="0B47170F">
              <wp:extent cx="5486400" cy="2219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del>
    </w:p>
    <w:p w14:paraId="04ED0F59" w14:textId="4EE3D01B" w:rsidR="001B2628" w:rsidRDefault="001B2628" w:rsidP="001B2628">
      <w:pPr>
        <w:pStyle w:val="Caption"/>
        <w:jc w:val="center"/>
      </w:pPr>
      <w:bookmarkStart w:id="1842" w:name="_Ref86082912"/>
      <w:bookmarkStart w:id="1843" w:name="_Toc91192322"/>
      <w:r>
        <w:t xml:space="preserve">Figure </w:t>
      </w:r>
      <w:r w:rsidR="005A01E0">
        <w:fldChar w:fldCharType="begin"/>
      </w:r>
      <w:r w:rsidR="005A01E0">
        <w:instrText xml:space="preserve"> SEQ Figure \* ARABIC </w:instrText>
      </w:r>
      <w:r w:rsidR="005A01E0">
        <w:fldChar w:fldCharType="separate"/>
      </w:r>
      <w:ins w:id="1844" w:author="Tolulope Olugbenga" w:date="2021-12-23T22:50:00Z">
        <w:r w:rsidR="00FB7758">
          <w:rPr>
            <w:noProof/>
          </w:rPr>
          <w:t>11</w:t>
        </w:r>
      </w:ins>
      <w:del w:id="1845" w:author="Tolulope Olugbenga" w:date="2021-12-22T19:51:00Z">
        <w:r w:rsidR="002E3566" w:rsidDel="00AF0AC2">
          <w:rPr>
            <w:noProof/>
          </w:rPr>
          <w:delText>12</w:delText>
        </w:r>
      </w:del>
      <w:r w:rsidR="005A01E0">
        <w:rPr>
          <w:noProof/>
        </w:rPr>
        <w:fldChar w:fldCharType="end"/>
      </w:r>
      <w:bookmarkEnd w:id="1842"/>
      <w:ins w:id="1846" w:author="Tolulope Olugbenga" w:date="2021-12-23T22:18:00Z">
        <w:r w:rsidR="00C12B6A">
          <w:rPr>
            <w:noProof/>
          </w:rPr>
          <w:t>:</w:t>
        </w:r>
        <w:r w:rsidR="00C12B6A">
          <w:t xml:space="preserve"> </w:t>
        </w:r>
        <w:r w:rsidR="00C12B6A" w:rsidRPr="00AB39DE">
          <w:t xml:space="preserve">(a) Overall Error Distribution for All Forecasters; (b) Actual and Forecasted Load Demand for </w:t>
        </w:r>
      </w:ins>
      <w:ins w:id="1847" w:author="Tolulope Olugbenga" w:date="2021-12-23T22:19:00Z">
        <w:r w:rsidR="00C12B6A">
          <w:t>December</w:t>
        </w:r>
      </w:ins>
      <w:ins w:id="1848" w:author="Tolulope Olugbenga" w:date="2021-12-23T22:18:00Z">
        <w:r w:rsidR="00C12B6A" w:rsidRPr="00AB39DE">
          <w:t xml:space="preserve"> 17th-21st </w:t>
        </w:r>
        <w:r w:rsidR="00C12B6A">
          <w:t>–</w:t>
        </w:r>
        <w:r w:rsidR="00C12B6A" w:rsidRPr="00AB39DE">
          <w:t xml:space="preserve"> </w:t>
        </w:r>
        <w:r w:rsidR="00C12B6A">
          <w:t>Saint John</w:t>
        </w:r>
        <w:r w:rsidR="00C12B6A" w:rsidRPr="00AB39DE">
          <w:t xml:space="preserve"> Dataset</w:t>
        </w:r>
      </w:ins>
      <w:bookmarkEnd w:id="1843"/>
      <w:del w:id="1849" w:author="Tolulope Olugbenga" w:date="2021-12-23T22:18:00Z">
        <w:r w:rsidDel="00C12B6A">
          <w:delText xml:space="preserve"> - </w:delText>
        </w:r>
        <w:r w:rsidRPr="00714E2D" w:rsidDel="00C12B6A">
          <w:delText xml:space="preserve">Actual and Forecasted Load Demand for </w:delText>
        </w:r>
        <w:r w:rsidDel="00C12B6A">
          <w:delText>December</w:delText>
        </w:r>
        <w:r w:rsidRPr="00714E2D" w:rsidDel="00C12B6A">
          <w:delText xml:space="preserve"> 17</w:delText>
        </w:r>
        <w:r w:rsidRPr="00714E2D" w:rsidDel="00C12B6A">
          <w:rPr>
            <w:vertAlign w:val="superscript"/>
          </w:rPr>
          <w:delText>th</w:delText>
        </w:r>
        <w:r w:rsidDel="00C12B6A">
          <w:delText xml:space="preserve"> </w:delText>
        </w:r>
        <w:r w:rsidRPr="00714E2D" w:rsidDel="00C12B6A">
          <w:delText>-</w:delText>
        </w:r>
        <w:r w:rsidDel="00C12B6A">
          <w:delText xml:space="preserve"> </w:delText>
        </w:r>
        <w:r w:rsidRPr="00714E2D" w:rsidDel="00C12B6A">
          <w:delText>21</w:delText>
        </w:r>
        <w:r w:rsidRPr="00714E2D" w:rsidDel="00C12B6A">
          <w:rPr>
            <w:vertAlign w:val="superscript"/>
          </w:rPr>
          <w:delText>st</w:delText>
        </w:r>
        <w:r w:rsidR="00A35D02" w:rsidDel="00C12B6A">
          <w:delText xml:space="preserve">, and </w:delText>
        </w:r>
        <w:r w:rsidR="00A35D02" w:rsidRPr="00554616" w:rsidDel="00C12B6A">
          <w:delText xml:space="preserve">Overall Error Distribution for All </w:delText>
        </w:r>
        <w:r w:rsidR="00A35D02" w:rsidDel="00C12B6A">
          <w:delText>Forecaster</w:delText>
        </w:r>
        <w:r w:rsidR="00A35D02" w:rsidRPr="00554616" w:rsidDel="00C12B6A">
          <w:delText>s</w:delText>
        </w:r>
        <w:r w:rsidR="00A35D02" w:rsidDel="00C12B6A">
          <w:delText xml:space="preserve"> </w:delText>
        </w:r>
        <w:r w:rsidDel="00C12B6A">
          <w:delText>- Saint John Dataset</w:delText>
        </w:r>
      </w:del>
    </w:p>
    <w:p w14:paraId="78E406D6" w14:textId="5CC5EF10" w:rsidR="00EC2424" w:rsidRDefault="00EC2424" w:rsidP="00902D40">
      <w:pPr>
        <w:pStyle w:val="Heading3"/>
      </w:pPr>
      <w:bookmarkStart w:id="1850" w:name="_Toc91192256"/>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850"/>
    </w:p>
    <w:p w14:paraId="1C8D5314" w14:textId="2DC2201C" w:rsidR="00300F8D" w:rsidDel="00A40262" w:rsidRDefault="005A01E0" w:rsidP="00A40262">
      <w:pPr>
        <w:ind w:firstLine="288"/>
        <w:rPr>
          <w:del w:id="1851" w:author="Tolulope Olugbenga" w:date="2021-12-23T22:26:00Z"/>
        </w:rPr>
      </w:pPr>
      <w:r>
        <w:fldChar w:fldCharType="begin"/>
      </w:r>
      <w:r>
        <w:instrText xml:space="preserve"> REF _Ref86082938 </w:instrText>
      </w:r>
      <w:r>
        <w:fldChar w:fldCharType="separate"/>
      </w:r>
      <w:r w:rsidR="00FB7758">
        <w:t xml:space="preserve">Table </w:t>
      </w:r>
      <w:r w:rsidR="00FB7758">
        <w:rPr>
          <w:noProof/>
        </w:rPr>
        <w:t>8</w:t>
      </w:r>
      <w:r>
        <w:rPr>
          <w:noProof/>
        </w:rPr>
        <w:fldChar w:fldCharType="end"/>
      </w:r>
      <w:r w:rsidR="00300F8D">
        <w:t xml:space="preserve"> shows how the forecasters performed across the entire Saint John </w:t>
      </w:r>
      <w:ins w:id="1852" w:author="Tolulope Olugbenga" w:date="2021-12-23T22:24:00Z">
        <w:r w:rsidR="00A40262">
          <w:t xml:space="preserve">test </w:t>
        </w:r>
      </w:ins>
      <w:r w:rsidR="00300F8D">
        <w:t>dataset. The CNN performs best</w:t>
      </w:r>
      <w:ins w:id="1853" w:author="Tolulope Olugbenga" w:date="2021-12-23T22:24:00Z">
        <w:r w:rsidR="00A40262">
          <w:t xml:space="preserve"> according to the </w:t>
        </w:r>
      </w:ins>
      <w:del w:id="1854" w:author="Tolulope Olugbenga" w:date="2021-12-23T22:24:00Z">
        <w:r w:rsidR="00300F8D" w:rsidDel="00A40262">
          <w:delText xml:space="preserve"> in </w:delText>
        </w:r>
      </w:del>
      <w:r w:rsidR="00300F8D">
        <w:t xml:space="preserve">MAPE and RMSE, followed by the ANN and LSTM. The SNF forecaster underperformed in general, with the </w:t>
      </w:r>
      <w:del w:id="1855" w:author="Tolulope Olugbenga" w:date="2021-12-23T22:26:00Z">
        <w:r w:rsidR="00300F8D" w:rsidDel="00A40262">
          <w:delText xml:space="preserve">most skewed </w:delText>
        </w:r>
      </w:del>
      <w:ins w:id="1856" w:author="Tolulope Olugbenga" w:date="2021-12-23T22:26:00Z">
        <w:r w:rsidR="00A40262">
          <w:t xml:space="preserve">widest </w:t>
        </w:r>
      </w:ins>
      <w:r w:rsidR="00300F8D">
        <w:t>error distribution.</w:t>
      </w:r>
      <w:ins w:id="1857" w:author="Tolulope Olugbenga" w:date="2021-12-23T22:26:00Z">
        <w:r w:rsidR="00A40262">
          <w:t xml:space="preserve"> </w:t>
        </w:r>
      </w:ins>
    </w:p>
    <w:p w14:paraId="292A9FE4" w14:textId="77777777" w:rsidR="00A40262" w:rsidRDefault="00A40262" w:rsidP="00300F8D">
      <w:pPr>
        <w:ind w:firstLine="288"/>
        <w:rPr>
          <w:ins w:id="1858" w:author="Tolulope Olugbenga" w:date="2021-12-23T22:26:00Z"/>
        </w:rPr>
      </w:pPr>
    </w:p>
    <w:p w14:paraId="30712233" w14:textId="435ECD11"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FB7758">
        <w:t xml:space="preserve">Table </w:t>
      </w:r>
      <w:r w:rsidR="00FB7758">
        <w:rPr>
          <w:noProof/>
        </w:rPr>
        <w:t>9</w:t>
      </w:r>
      <w:r>
        <w:fldChar w:fldCharType="end"/>
      </w:r>
      <w:r>
        <w:t xml:space="preserve">, the CNN was the most accurate at predicting the magnitude of daily peaks, followed by the ANN and LSTM. In comparison to other forecasters, the MAE values show that the CNN, ANN, and LSTM models accurately predicted the time of occurrence. The SNF and LSTM models were the most </w:t>
      </w:r>
      <w:del w:id="1859" w:author="Tolulope Olugbenga" w:date="2021-12-23T22:27:00Z">
        <w:r w:rsidDel="00A40262">
          <w:delText xml:space="preserve">precise </w:delText>
        </w:r>
      </w:del>
      <w:ins w:id="1860" w:author="Tolulope Olugbenga" w:date="2021-12-23T22:27:00Z">
        <w:r w:rsidR="00A40262">
          <w:t>accurate</w:t>
        </w:r>
        <w:r w:rsidR="00A40262">
          <w:t xml:space="preserve"> </w:t>
        </w:r>
      </w:ins>
      <w:r>
        <w:t>in terms of bias, according to the MBE values.</w:t>
      </w:r>
    </w:p>
    <w:p w14:paraId="090BBF07" w14:textId="75E62CB0" w:rsidR="002745F8" w:rsidRDefault="00144873" w:rsidP="00144873">
      <w:pPr>
        <w:pStyle w:val="Heading2"/>
      </w:pPr>
      <w:bookmarkStart w:id="1861" w:name="_Toc91192257"/>
      <w:r>
        <w:t>3.</w:t>
      </w:r>
      <w:r w:rsidR="007C73B1">
        <w:t>8</w:t>
      </w:r>
      <w:r>
        <w:t xml:space="preserve"> </w:t>
      </w:r>
      <w:r w:rsidR="004157AA">
        <w:t>Conclusion</w:t>
      </w:r>
      <w:bookmarkEnd w:id="1861"/>
    </w:p>
    <w:p w14:paraId="1A4D4D28" w14:textId="2C87B6A8" w:rsidR="00300F8D" w:rsidRPr="00300F8D" w:rsidRDefault="00300F8D" w:rsidP="00300F8D">
      <w:r>
        <w:tab/>
      </w:r>
      <w:r w:rsidRPr="00300F8D">
        <w:t xml:space="preserve">The CNN performed the best overall, based on MAPE and RMSE values across all datasets, followed by the ANN and LSTM. CNN also appears to have the tightest error distribution </w:t>
      </w:r>
      <w:del w:id="1862" w:author="Tolulope Olugbenga" w:date="2021-12-23T22:32:00Z">
        <w:r w:rsidRPr="00300F8D" w:rsidDel="00C224BF">
          <w:delText>of any forecaster</w:delText>
        </w:r>
      </w:del>
      <w:ins w:id="1863" w:author="Tolulope Olugbenga" w:date="2021-12-23T22:32:00Z">
        <w:r w:rsidR="00C224BF">
          <w:t>among all the forecasters</w:t>
        </w:r>
      </w:ins>
      <w:r w:rsidRPr="00300F8D">
        <w:t xml:space="preserve">. The SNF performed the worst across all datasets, </w:t>
      </w:r>
      <w:r w:rsidRPr="00300F8D">
        <w:lastRenderedPageBreak/>
        <w:t>with the widest error distribution. The fact that the SNF forecaster performs the worst of all forecasters is encouraging, as it implies that all other forecasters contributed to the forecasts.</w:t>
      </w:r>
    </w:p>
    <w:p w14:paraId="1C3C8749" w14:textId="37DF621B" w:rsidR="000E41B9" w:rsidRDefault="00300F8D" w:rsidP="000E41B9">
      <w:pPr>
        <w:ind w:firstLine="288"/>
      </w:pPr>
      <w:r w:rsidRPr="00300F8D">
        <w:t>When the magnitudes of the peaks across all datasets are compared, the CNN has the lowest MAPE values, followed by the ANN and LSTM. The MAE values show that CNN predicted the occurrence time more accurately than the other forecasters. In the Toronto and Saint John datasets, the LSTM and ANN forecasters trail the CNN. However, the SARIMAX forecaster outperforms the LSTM and ANN based on the MAE values in the Ottawa dataset.</w:t>
      </w:r>
    </w:p>
    <w:p w14:paraId="63D35FFE" w14:textId="2BCBCCF3" w:rsidR="00606255" w:rsidRDefault="00300F8D" w:rsidP="00C71041">
      <w:pPr>
        <w:ind w:firstLine="288"/>
        <w:rPr>
          <w:rFonts w:cs="Arial"/>
          <w:b/>
          <w:bCs/>
          <w:kern w:val="32"/>
          <w:sz w:val="28"/>
          <w:szCs w:val="32"/>
        </w:rPr>
      </w:pPr>
      <w:r w:rsidRPr="00300F8D">
        <w:t>The results in this chapter show that CNN, LSTM, and ANN forecasters all perform admirably. They yield some encouraging results. In Chapter 4, we will look at how each of these forecasters performed on different datasets, focusing on hourly, daily, monthly, and seasonal performance.</w:t>
      </w:r>
      <w:r w:rsidR="00606255">
        <w:br w:type="page"/>
      </w:r>
    </w:p>
    <w:p w14:paraId="2A232F14" w14:textId="6477E2C6" w:rsidR="00C224BF" w:rsidRPr="00C224BF" w:rsidRDefault="00825107" w:rsidP="00C224BF">
      <w:pPr>
        <w:pStyle w:val="Heading1"/>
        <w:ind w:left="720"/>
      </w:pPr>
      <w:bookmarkStart w:id="1864" w:name="_Toc91192258"/>
      <w:r>
        <w:lastRenderedPageBreak/>
        <w:t>4</w:t>
      </w:r>
      <w:r w:rsidR="002337EA">
        <w:t xml:space="preserve"> </w:t>
      </w:r>
      <w:r w:rsidR="00C77C33" w:rsidRPr="003151B5">
        <w:t>Comprehensive Evaluation of Our Forecasters' Performance</w:t>
      </w:r>
      <w:bookmarkEnd w:id="1864"/>
    </w:p>
    <w:p w14:paraId="0EDDECB8" w14:textId="77777777" w:rsidR="00CF0D25" w:rsidRDefault="00CF0D25" w:rsidP="0077523D">
      <w:pPr>
        <w:ind w:firstLine="288"/>
      </w:pPr>
      <w:r w:rsidRPr="00CF0D25">
        <w:t>In Chapter 3, we used regular load forecasts and daily peak load forecasts from all datasets to evaluate the overall performance of all forecasters. This section will examine the performance of all datasets on an hourly, daily, monthly, and seasonal basis. Following all of the above analyses, we will include a brief discussion that summarizes our overall findings for each dataset. All load demand variables are expressed in megawatts (MW), while temperature is expressed in degrees Celsius. To keep the scope of this thesis manageable, we have included the boxplots of our top forecasters for each section here; additional box plots can be found in Appendix B.</w:t>
      </w:r>
    </w:p>
    <w:p w14:paraId="439A33D7" w14:textId="0E1FE10E" w:rsidR="0077523D" w:rsidRDefault="00CF0D25" w:rsidP="0077523D">
      <w:pPr>
        <w:ind w:firstLine="288"/>
      </w:pPr>
      <w:r w:rsidRPr="00CF0D25">
        <w:t>It is also worth noting that in the hourly performance sections, the hours (00:00...23:00) are labeled as (1:00...24:00), with 1:00 denoting the first hour and 24:00 denoting the last hour of the day. We analyzed the forecasters' performance for the year's four seasons, namely Winter, Summer, Autumn, and Spring, in the later chapters of each dataset. Winter months are December, January, and February. Spring is defined as the months of March, April, and May. June, July, and August are the summer months. Autumn/Fall months are September, October, and November.</w:t>
      </w:r>
    </w:p>
    <w:p w14:paraId="14C9E3A5" w14:textId="1E0C636C" w:rsidR="000F72A8" w:rsidRDefault="000F72A8" w:rsidP="00293FF8">
      <w:pPr>
        <w:pStyle w:val="Heading2"/>
      </w:pPr>
      <w:bookmarkStart w:id="1865" w:name="_Toc91192259"/>
      <w:r w:rsidRPr="000F72A8">
        <w:t>4.</w:t>
      </w:r>
      <w:r w:rsidR="003C0F76">
        <w:t>1</w:t>
      </w:r>
      <w:r w:rsidRPr="000F72A8">
        <w:t xml:space="preserve"> </w:t>
      </w:r>
      <w:r w:rsidR="0019725E">
        <w:t>T</w:t>
      </w:r>
      <w:r w:rsidR="00EC6B8C" w:rsidRPr="00EC6B8C">
        <w:t>he Toronto Dataset</w:t>
      </w:r>
      <w:bookmarkEnd w:id="1865"/>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866" w:name="_Toc91192260"/>
      <w:r>
        <w:lastRenderedPageBreak/>
        <w:t>4.</w:t>
      </w:r>
      <w:r w:rsidR="00C04AA4">
        <w:t>1.1</w:t>
      </w:r>
      <w:r>
        <w:t xml:space="preserve"> </w:t>
      </w:r>
      <w:r w:rsidR="0078706B" w:rsidRPr="0078706B">
        <w:t>The Hourly Performance</w:t>
      </w:r>
      <w:bookmarkEnd w:id="1866"/>
    </w:p>
    <w:p w14:paraId="3694AB68" w14:textId="1520F5B4" w:rsidR="00053CB8" w:rsidRDefault="00053CB8" w:rsidP="001E7F93">
      <w:pPr>
        <w:ind w:firstLine="288"/>
      </w:pPr>
      <w:r>
        <w:fldChar w:fldCharType="begin"/>
      </w:r>
      <w:r>
        <w:instrText xml:space="preserve"> REF _Ref86154272 \h </w:instrText>
      </w:r>
      <w:r>
        <w:fldChar w:fldCharType="separate"/>
      </w:r>
      <w:ins w:id="1867" w:author="Tolulope Olugbenga" w:date="2021-12-23T22:50:00Z">
        <w:r w:rsidR="00FB7758">
          <w:t xml:space="preserve">Figure </w:t>
        </w:r>
        <w:r w:rsidR="00FB7758">
          <w:rPr>
            <w:noProof/>
          </w:rPr>
          <w:t>12</w:t>
        </w:r>
      </w:ins>
      <w:del w:id="1868" w:author="Tolulope Olugbenga" w:date="2021-12-22T19:51:00Z">
        <w:r w:rsidR="002E3566" w:rsidDel="00AF0AC2">
          <w:delText xml:space="preserve">Figure </w:delText>
        </w:r>
        <w:r w:rsidR="002E3566" w:rsidDel="00AF0AC2">
          <w:rPr>
            <w:noProof/>
          </w:rPr>
          <w:delText>13</w:delText>
        </w:r>
      </w:del>
      <w:r>
        <w:fldChar w:fldCharType="end"/>
      </w:r>
      <w:r w:rsidRPr="00053CB8">
        <w:t xml:space="preserve"> illustrates the MAPE values for each forecaster when aggregated as hourly averages. The subsequent plots are boxplots of the hourly error distributions for CNN, LSTM, and ANN forecasters on an hourly timescale.</w:t>
      </w:r>
      <w:r w:rsidR="0077523D">
        <w:t xml:space="preserve"> </w:t>
      </w:r>
    </w:p>
    <w:p w14:paraId="28FC4081" w14:textId="09126EFB" w:rsidR="00843436" w:rsidRDefault="00A81A7F" w:rsidP="005D0D6D">
      <w:pPr>
        <w:jc w:val="center"/>
      </w:pPr>
      <w:r>
        <w:rPr>
          <w:noProof/>
        </w:rPr>
        <w:drawing>
          <wp:inline distT="0" distB="0" distL="0" distR="0" wp14:anchorId="7D435386" wp14:editId="731AC898">
            <wp:extent cx="5486400" cy="4552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4552950"/>
                    </a:xfrm>
                    <a:prstGeom prst="rect">
                      <a:avLst/>
                    </a:prstGeom>
                    <a:noFill/>
                    <a:ln>
                      <a:noFill/>
                    </a:ln>
                  </pic:spPr>
                </pic:pic>
              </a:graphicData>
            </a:graphic>
          </wp:inline>
        </w:drawing>
      </w:r>
    </w:p>
    <w:p w14:paraId="58127505" w14:textId="3B09B2AE" w:rsidR="00F54CCB" w:rsidRDefault="00AE391D" w:rsidP="00D31286">
      <w:pPr>
        <w:pStyle w:val="Caption"/>
        <w:jc w:val="center"/>
      </w:pPr>
      <w:bookmarkStart w:id="1869" w:name="_Ref86154272"/>
      <w:bookmarkStart w:id="1870" w:name="_Toc91192323"/>
      <w:r>
        <w:t xml:space="preserve">Figure </w:t>
      </w:r>
      <w:r w:rsidR="005A01E0">
        <w:fldChar w:fldCharType="begin"/>
      </w:r>
      <w:r w:rsidR="005A01E0">
        <w:instrText xml:space="preserve"> SEQ Figure \* ARABIC </w:instrText>
      </w:r>
      <w:r w:rsidR="005A01E0">
        <w:fldChar w:fldCharType="separate"/>
      </w:r>
      <w:ins w:id="1871" w:author="Tolulope Olugbenga" w:date="2021-12-23T22:50:00Z">
        <w:r w:rsidR="00FB7758">
          <w:rPr>
            <w:noProof/>
          </w:rPr>
          <w:t>12</w:t>
        </w:r>
      </w:ins>
      <w:del w:id="1872" w:author="Tolulope Olugbenga" w:date="2021-12-22T19:51:00Z">
        <w:r w:rsidR="002E3566" w:rsidDel="00AF0AC2">
          <w:rPr>
            <w:noProof/>
          </w:rPr>
          <w:delText>13</w:delText>
        </w:r>
      </w:del>
      <w:r w:rsidR="005A01E0">
        <w:rPr>
          <w:noProof/>
        </w:rPr>
        <w:fldChar w:fldCharType="end"/>
      </w:r>
      <w:bookmarkEnd w:id="1869"/>
      <w:r>
        <w:t xml:space="preserve"> </w:t>
      </w:r>
      <w:r w:rsidR="0049564F">
        <w:t xml:space="preserve">- </w:t>
      </w:r>
      <w:r w:rsidR="00033413" w:rsidRPr="00033413">
        <w:t>Hourly MAPE and Hourly Error Distributions for CNN, LSTM, and ANN Forecasters – Toronto Dataset</w:t>
      </w:r>
      <w:bookmarkEnd w:id="1870"/>
    </w:p>
    <w:p w14:paraId="120450EC" w14:textId="278C08A6" w:rsidR="003063F8" w:rsidRDefault="003063F8" w:rsidP="003063F8">
      <w:pPr>
        <w:pStyle w:val="Heading4"/>
      </w:pPr>
      <w:r>
        <w:t xml:space="preserve">4.1.1.1 </w:t>
      </w:r>
      <w:r w:rsidR="009D7DDB" w:rsidRPr="009D7DDB">
        <w:t>A Snippet on Hourly Performance</w:t>
      </w:r>
    </w:p>
    <w:p w14:paraId="057FB709" w14:textId="265F3163" w:rsidR="00CF0D25" w:rsidRDefault="00CF0D25" w:rsidP="00CF0D25">
      <w:pPr>
        <w:ind w:firstLine="288"/>
      </w:pPr>
      <w:r>
        <w:t xml:space="preserve">When the average MAPE values in </w:t>
      </w:r>
      <w:r>
        <w:fldChar w:fldCharType="begin"/>
      </w:r>
      <w:r>
        <w:instrText xml:space="preserve"> REF _Ref86154272 \h </w:instrText>
      </w:r>
      <w:r>
        <w:fldChar w:fldCharType="separate"/>
      </w:r>
      <w:ins w:id="1873" w:author="Tolulope Olugbenga" w:date="2021-12-23T22:50:00Z">
        <w:r w:rsidR="00FB7758">
          <w:t xml:space="preserve">Figure </w:t>
        </w:r>
        <w:r w:rsidR="00FB7758">
          <w:rPr>
            <w:noProof/>
          </w:rPr>
          <w:t>12</w:t>
        </w:r>
      </w:ins>
      <w:del w:id="1874" w:author="Tolulope Olugbenga" w:date="2021-12-22T19:51:00Z">
        <w:r w:rsidR="002E3566" w:rsidDel="00AF0AC2">
          <w:delText xml:space="preserve">Figure </w:delText>
        </w:r>
        <w:r w:rsidR="002E3566" w:rsidDel="00AF0AC2">
          <w:rPr>
            <w:noProof/>
          </w:rPr>
          <w:delText>13</w:delText>
        </w:r>
      </w:del>
      <w:r>
        <w:fldChar w:fldCharType="end"/>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 Around 15:00, all three forecasters made their worst predictions. Quieter times, such as around 1:00 p.m., were predicted much more accurately than busier times.</w:t>
      </w:r>
    </w:p>
    <w:p w14:paraId="42349EB2" w14:textId="29CC57CB" w:rsidR="00CF0D25" w:rsidRPr="00CF0D25" w:rsidRDefault="00CF0D25" w:rsidP="00CF0D25">
      <w:pPr>
        <w:ind w:firstLine="288"/>
      </w:pPr>
      <w:r>
        <w:t>In terms of MAPE values and error distribution, the SNF performed poorly overall. The SNF's worst prediction occurred between 13:00 and 17:00, which is unsurprising given that it was based on previous week's values and that these are popular times for electricity usage. We can conclude that CNN produced the best results based on the hourly MAPE values and error distribution.</w:t>
      </w:r>
    </w:p>
    <w:p w14:paraId="2F74362F" w14:textId="747F30A6" w:rsidR="007E4603" w:rsidRDefault="00C2019E" w:rsidP="009E275E">
      <w:pPr>
        <w:pStyle w:val="Heading3"/>
      </w:pPr>
      <w:bookmarkStart w:id="1875" w:name="_Toc91192261"/>
      <w:r>
        <w:t>4.</w:t>
      </w:r>
      <w:r w:rsidR="00501A6D">
        <w:t>1.2</w:t>
      </w:r>
      <w:r>
        <w:t xml:space="preserve"> </w:t>
      </w:r>
      <w:r w:rsidR="0078706B" w:rsidRPr="0078706B">
        <w:t xml:space="preserve">The </w:t>
      </w:r>
      <w:r w:rsidR="0078706B">
        <w:t>Daily</w:t>
      </w:r>
      <w:r w:rsidR="0078706B" w:rsidRPr="0078706B">
        <w:t xml:space="preserve"> Performance</w:t>
      </w:r>
      <w:bookmarkEnd w:id="1875"/>
    </w:p>
    <w:p w14:paraId="6DD0802A" w14:textId="15497BE2" w:rsidR="001A02D8" w:rsidRDefault="00E21F51" w:rsidP="001A02D8">
      <w:pPr>
        <w:ind w:firstLine="288"/>
      </w:pPr>
      <w:r w:rsidRPr="00E21F51">
        <w:t xml:space="preserve"> </w:t>
      </w:r>
      <w:r>
        <w:fldChar w:fldCharType="begin"/>
      </w:r>
      <w:r>
        <w:instrText xml:space="preserve"> REF _Ref86157486 \h </w:instrText>
      </w:r>
      <w:r>
        <w:fldChar w:fldCharType="separate"/>
      </w:r>
      <w:ins w:id="1876" w:author="Tolulope Olugbenga" w:date="2021-12-23T22:50:00Z">
        <w:r w:rsidR="00FB7758">
          <w:t xml:space="preserve">Figure </w:t>
        </w:r>
        <w:r w:rsidR="00FB7758">
          <w:rPr>
            <w:noProof/>
          </w:rPr>
          <w:t>13</w:t>
        </w:r>
      </w:ins>
      <w:del w:id="1877" w:author="Tolulope Olugbenga" w:date="2021-12-22T19:51:00Z">
        <w:r w:rsidR="002E3566" w:rsidDel="00AF0AC2">
          <w:delText xml:space="preserve">Figure </w:delText>
        </w:r>
        <w:r w:rsidR="002E3566" w:rsidDel="00AF0AC2">
          <w:rPr>
            <w:noProof/>
          </w:rPr>
          <w:delText>14</w:delText>
        </w:r>
      </w:del>
      <w:r>
        <w:fldChar w:fldCharType="end"/>
      </w:r>
      <w:r w:rsidRPr="00E21F51">
        <w:t xml:space="preserve"> shows the MAPE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65A12B69" w14:textId="683F8451" w:rsidR="0085471B" w:rsidRPr="0085471B" w:rsidRDefault="0085471B" w:rsidP="0085471B">
      <w:pPr>
        <w:ind w:firstLine="288"/>
      </w:pPr>
      <w:r w:rsidRPr="0085471B">
        <w:t xml:space="preserve">When we compare the MAPE values in </w:t>
      </w:r>
      <w:r>
        <w:fldChar w:fldCharType="begin"/>
      </w:r>
      <w:r>
        <w:instrText xml:space="preserve"> REF _Ref86157486 \h </w:instrText>
      </w:r>
      <w:r>
        <w:fldChar w:fldCharType="separate"/>
      </w:r>
      <w:ins w:id="1878" w:author="Tolulope Olugbenga" w:date="2021-12-23T22:50:00Z">
        <w:r w:rsidR="00FB7758">
          <w:t xml:space="preserve">Figure </w:t>
        </w:r>
        <w:r w:rsidR="00FB7758">
          <w:rPr>
            <w:noProof/>
          </w:rPr>
          <w:t>13</w:t>
        </w:r>
      </w:ins>
      <w:del w:id="1879" w:author="Tolulope Olugbenga" w:date="2021-12-22T19:51:00Z">
        <w:r w:rsidR="002E3566" w:rsidDel="00AF0AC2">
          <w:delText xml:space="preserve">Figure </w:delText>
        </w:r>
        <w:r w:rsidR="002E3566" w:rsidDel="00AF0AC2">
          <w:rPr>
            <w:noProof/>
          </w:rPr>
          <w:delText>14</w:delText>
        </w:r>
      </w:del>
      <w:r>
        <w:fldChar w:fldCharType="end"/>
      </w:r>
      <w:r w:rsidRPr="0085471B">
        <w:t xml:space="preserve"> to the boxplots of the error distribution. As we can see, Monday was the worst day for forecasters overall. Sundays were the second-worst days for CNN, LSTM, ANN, MLR, and SNF, while Saturday was the SARIMAX's second-worst day. Tuesdays through Fridays were the most predictable days for 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0AC01143" w:rsidR="009E62B2" w:rsidRDefault="009E62B2" w:rsidP="00921FED">
      <w:r>
        <w:rPr>
          <w:noProof/>
        </w:rPr>
        <w:lastRenderedPageBreak/>
        <w:drawing>
          <wp:inline distT="0" distB="0" distL="0" distR="0" wp14:anchorId="748CC8CB" wp14:editId="6B893B97">
            <wp:extent cx="5476875" cy="45053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505325"/>
                    </a:xfrm>
                    <a:prstGeom prst="rect">
                      <a:avLst/>
                    </a:prstGeom>
                    <a:noFill/>
                    <a:ln>
                      <a:noFill/>
                    </a:ln>
                  </pic:spPr>
                </pic:pic>
              </a:graphicData>
            </a:graphic>
          </wp:inline>
        </w:drawing>
      </w:r>
    </w:p>
    <w:p w14:paraId="40B720A4" w14:textId="2187E144" w:rsidR="003E1CC6" w:rsidRDefault="00AA4CFF" w:rsidP="009E62B2">
      <w:pPr>
        <w:pStyle w:val="Caption"/>
        <w:jc w:val="center"/>
      </w:pPr>
      <w:bookmarkStart w:id="1880" w:name="_Ref86157486"/>
      <w:bookmarkStart w:id="1881" w:name="_Toc91192324"/>
      <w:r>
        <w:t xml:space="preserve">Figure </w:t>
      </w:r>
      <w:r w:rsidR="005A01E0">
        <w:fldChar w:fldCharType="begin"/>
      </w:r>
      <w:r w:rsidR="005A01E0">
        <w:instrText xml:space="preserve"> SEQ Figure \* ARABIC </w:instrText>
      </w:r>
      <w:r w:rsidR="005A01E0">
        <w:fldChar w:fldCharType="separate"/>
      </w:r>
      <w:ins w:id="1882" w:author="Tolulope Olugbenga" w:date="2021-12-23T22:50:00Z">
        <w:r w:rsidR="00FB7758">
          <w:rPr>
            <w:noProof/>
          </w:rPr>
          <w:t>13</w:t>
        </w:r>
      </w:ins>
      <w:del w:id="1883" w:author="Tolulope Olugbenga" w:date="2021-12-22T19:51:00Z">
        <w:r w:rsidR="002E3566" w:rsidDel="00AF0AC2">
          <w:rPr>
            <w:noProof/>
          </w:rPr>
          <w:delText>14</w:delText>
        </w:r>
      </w:del>
      <w:r w:rsidR="005A01E0">
        <w:rPr>
          <w:noProof/>
        </w:rPr>
        <w:fldChar w:fldCharType="end"/>
      </w:r>
      <w:bookmarkEnd w:id="1880"/>
      <w:r>
        <w:t xml:space="preserve"> </w:t>
      </w:r>
      <w:r w:rsidR="009E62B2">
        <w:t>–</w:t>
      </w:r>
      <w:r w:rsidR="00704BB5">
        <w:t xml:space="preserve"> </w:t>
      </w:r>
      <w:r w:rsidR="009E62B2">
        <w:t>Daily</w:t>
      </w:r>
      <w:r w:rsidR="009E62B2" w:rsidRPr="00033413">
        <w:t xml:space="preserve"> MAPE and </w:t>
      </w:r>
      <w:r w:rsidR="009E62B2">
        <w:t>Daily</w:t>
      </w:r>
      <w:r w:rsidR="009E62B2" w:rsidRPr="00033413">
        <w:t xml:space="preserve"> Error Distributions for CNN, LSTM, and ANN Forecasters – Toronto Dataset</w:t>
      </w:r>
      <w:bookmarkEnd w:id="1881"/>
    </w:p>
    <w:p w14:paraId="232FD56A" w14:textId="787A0EBA"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472EE00B" w:rsidR="00702C42" w:rsidRDefault="00A04923" w:rsidP="003527E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ins w:id="1884" w:author="Tolulope Olugbenga" w:date="2021-12-23T22:50:00Z">
        <w:r w:rsidR="00FB7758">
          <w:t xml:space="preserve">Figure </w:t>
        </w:r>
        <w:r w:rsidR="00FB7758">
          <w:rPr>
            <w:noProof/>
          </w:rPr>
          <w:t>14</w:t>
        </w:r>
      </w:ins>
      <w:del w:id="1885" w:author="Tolulope Olugbenga" w:date="2021-12-22T19:51:00Z">
        <w:r w:rsidR="002E3566" w:rsidDel="00AF0AC2">
          <w:delText xml:space="preserve">Figure </w:delText>
        </w:r>
        <w:r w:rsidR="002E3566" w:rsidDel="00AF0AC2">
          <w:rPr>
            <w:noProof/>
          </w:rPr>
          <w:delText>15</w:delText>
        </w:r>
      </w:del>
      <w:r w:rsidR="00A1554A">
        <w:fldChar w:fldCharType="end"/>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3A56396C" w14:textId="77777777" w:rsidR="003527E5" w:rsidRDefault="003527E5" w:rsidP="003527E5">
      <w:pPr>
        <w:ind w:firstLine="288"/>
      </w:pPr>
    </w:p>
    <w:p w14:paraId="2D08B61F" w14:textId="2EA2B835" w:rsidR="00142014" w:rsidRDefault="00850E80" w:rsidP="009F4F8D">
      <w:r>
        <w:rPr>
          <w:noProof/>
        </w:rPr>
        <w:lastRenderedPageBreak/>
        <w:drawing>
          <wp:inline distT="0" distB="0" distL="0" distR="0" wp14:anchorId="22C57FF1" wp14:editId="7510FD8D">
            <wp:extent cx="5486400" cy="4505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4505325"/>
                    </a:xfrm>
                    <a:prstGeom prst="rect">
                      <a:avLst/>
                    </a:prstGeom>
                    <a:noFill/>
                    <a:ln>
                      <a:noFill/>
                    </a:ln>
                  </pic:spPr>
                </pic:pic>
              </a:graphicData>
            </a:graphic>
          </wp:inline>
        </w:drawing>
      </w:r>
    </w:p>
    <w:p w14:paraId="35F90092" w14:textId="2171BC12" w:rsidR="00EC799F" w:rsidRDefault="00142014" w:rsidP="00850E80">
      <w:pPr>
        <w:pStyle w:val="Caption"/>
        <w:jc w:val="center"/>
      </w:pPr>
      <w:bookmarkStart w:id="1886" w:name="_Ref86160504"/>
      <w:bookmarkStart w:id="1887" w:name="_Toc91192325"/>
      <w:r>
        <w:t xml:space="preserve">Figure </w:t>
      </w:r>
      <w:r w:rsidR="005A01E0">
        <w:fldChar w:fldCharType="begin"/>
      </w:r>
      <w:r w:rsidR="005A01E0">
        <w:instrText xml:space="preserve"> SEQ Figure \* ARABIC </w:instrText>
      </w:r>
      <w:r w:rsidR="005A01E0">
        <w:fldChar w:fldCharType="separate"/>
      </w:r>
      <w:ins w:id="1888" w:author="Tolulope Olugbenga" w:date="2021-12-23T22:50:00Z">
        <w:r w:rsidR="00FB7758">
          <w:rPr>
            <w:noProof/>
          </w:rPr>
          <w:t>14</w:t>
        </w:r>
      </w:ins>
      <w:del w:id="1889" w:author="Tolulope Olugbenga" w:date="2021-12-22T19:51:00Z">
        <w:r w:rsidR="002E3566" w:rsidDel="00AF0AC2">
          <w:rPr>
            <w:noProof/>
          </w:rPr>
          <w:delText>15</w:delText>
        </w:r>
      </w:del>
      <w:r w:rsidR="005A01E0">
        <w:rPr>
          <w:noProof/>
        </w:rPr>
        <w:fldChar w:fldCharType="end"/>
      </w:r>
      <w:bookmarkEnd w:id="1886"/>
      <w:r>
        <w:t xml:space="preserve"> - </w:t>
      </w:r>
      <w:r w:rsidR="00850E80">
        <w:t>Monthly</w:t>
      </w:r>
      <w:r w:rsidR="00850E80" w:rsidRPr="00033413">
        <w:t xml:space="preserve"> MAPE and </w:t>
      </w:r>
      <w:r w:rsidR="00850E80">
        <w:t>Monthly</w:t>
      </w:r>
      <w:r w:rsidR="00850E80" w:rsidRPr="00033413">
        <w:t xml:space="preserve"> Error Distributions for CNN, LSTM, and ANN Forecasters – Toronto Dataset</w:t>
      </w:r>
      <w:bookmarkEnd w:id="1887"/>
    </w:p>
    <w:p w14:paraId="1D69AD7F" w14:textId="77777777" w:rsidR="00B73A95" w:rsidRDefault="00B73A95" w:rsidP="00B73A95">
      <w:pPr>
        <w:pStyle w:val="Heading4"/>
      </w:pPr>
      <w:r>
        <w:t xml:space="preserve">4.1.3.1 </w:t>
      </w:r>
      <w:r w:rsidRPr="009D7DDB">
        <w:t xml:space="preserve">A Snippet on </w:t>
      </w:r>
      <w:r>
        <w:t>Monthly</w:t>
      </w:r>
      <w:r w:rsidRPr="009D7DDB">
        <w:t xml:space="preserve"> Performance</w:t>
      </w:r>
    </w:p>
    <w:p w14:paraId="319788D9" w14:textId="091804C6" w:rsidR="00B73A95" w:rsidRPr="00B73A95" w:rsidRDefault="00EC3BFE" w:rsidP="00B73A95">
      <w:pPr>
        <w:ind w:firstLine="288"/>
      </w:pPr>
      <w:r w:rsidRPr="00EC3BFE">
        <w:t xml:space="preserve">Except for the SARIMAX, July was the most difficult month to forecast for all forecasters; September was the SARIMAX's worst-performing month. September forecasting proved equally difficult for the other forecasters. August was the second month in a row in which forecasters struggled to make accurate predictions. Forecasters found February, March, and November to be relatively simple to predict. Over ten months, the CNN had the lowest MAPE values and was only outperformed by the ANN in March and </w:t>
      </w:r>
      <w:r w:rsidRPr="00EC3BFE">
        <w:lastRenderedPageBreak/>
        <w:t>June. The ANN is ranked second because it was only surpassed by the LSTM in January, while the LSTM is ranked third. The SNF had the highest MAPE values and the most skewed error distribution.</w:t>
      </w:r>
    </w:p>
    <w:p w14:paraId="7E235959" w14:textId="41FA5273" w:rsidR="00EE1033" w:rsidRDefault="00EE1033" w:rsidP="002B69C3">
      <w:pPr>
        <w:pStyle w:val="Heading3"/>
      </w:pPr>
      <w:bookmarkStart w:id="1890" w:name="_Toc91192262"/>
      <w:r>
        <w:t>4.</w:t>
      </w:r>
      <w:r w:rsidR="001A469E">
        <w:t>1.4</w:t>
      </w:r>
      <w:r>
        <w:t xml:space="preserve"> </w:t>
      </w:r>
      <w:r w:rsidR="002B69C3" w:rsidRPr="002B69C3">
        <w:t>Performance During the Seasons</w:t>
      </w:r>
      <w:bookmarkEnd w:id="1890"/>
    </w:p>
    <w:p w14:paraId="3B39D3A1" w14:textId="00A1A034" w:rsidR="00F95623" w:rsidRDefault="005E757E" w:rsidP="00F95623">
      <w:pPr>
        <w:ind w:firstLine="288"/>
      </w:pPr>
      <w:r w:rsidRPr="005E757E">
        <w:t>The table below summarizes the MAPE and RMSE values obtained in the Toronto test dataset for the average of various seasons. Summer was the most difficult season to forecast for all forecasters. CNN had the lowest MAPE and RMSE values across all four seasons. The ANN is ranked second, having only been surpassed in the winter by the LSTM, which is ranked third. Autumn was the season with the lowest metric values for the CNN and ANN, whereas spring had the lowest metric values for the LSTM. The SNF ha</w:t>
      </w:r>
      <w:r>
        <w:t>d</w:t>
      </w:r>
      <w:r w:rsidRPr="005E757E">
        <w:t xml:space="preserve"> the worst overall performance metrics across all seasons.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5383770E" w:rsidR="009E723C" w:rsidRDefault="00466A36" w:rsidP="00466A36">
      <w:pPr>
        <w:pStyle w:val="Caption"/>
        <w:jc w:val="center"/>
      </w:pPr>
      <w:bookmarkStart w:id="1891" w:name="_Toc91192305"/>
      <w:r>
        <w:t xml:space="preserve">Table </w:t>
      </w:r>
      <w:ins w:id="1892" w:author="Tolulope Olugbenga" w:date="2021-12-23T16:58:00Z">
        <w:r w:rsidR="006352B1">
          <w:fldChar w:fldCharType="begin"/>
        </w:r>
        <w:r w:rsidR="006352B1">
          <w:instrText xml:space="preserve"> SEQ Table \* ARABIC </w:instrText>
        </w:r>
      </w:ins>
      <w:r w:rsidR="006352B1">
        <w:fldChar w:fldCharType="separate"/>
      </w:r>
      <w:ins w:id="1893" w:author="Tolulope Olugbenga" w:date="2021-12-23T22:50:00Z">
        <w:r w:rsidR="00FB7758">
          <w:rPr>
            <w:noProof/>
          </w:rPr>
          <w:t>10</w:t>
        </w:r>
      </w:ins>
      <w:ins w:id="1894" w:author="Tolulope Olugbenga" w:date="2021-12-23T16:58:00Z">
        <w:r w:rsidR="006352B1">
          <w:fldChar w:fldCharType="end"/>
        </w:r>
      </w:ins>
      <w:del w:id="1895"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10</w:delText>
        </w:r>
        <w:r w:rsidR="005A01E0" w:rsidDel="006352B1">
          <w:rPr>
            <w:noProof/>
          </w:rPr>
          <w:fldChar w:fldCharType="end"/>
        </w:r>
      </w:del>
      <w:r>
        <w:t xml:space="preserve"> </w:t>
      </w:r>
      <w:r w:rsidR="00704BB5">
        <w:t>-</w:t>
      </w:r>
      <w:r>
        <w:t xml:space="preserve"> </w:t>
      </w:r>
      <w:r w:rsidR="00040840" w:rsidRPr="00040840">
        <w:t>Seasonal MAPE and RMSE for the Toronto Dataset</w:t>
      </w:r>
      <w:bookmarkEnd w:id="1891"/>
    </w:p>
    <w:p w14:paraId="10CD31F3" w14:textId="128766B9" w:rsidR="004070B9" w:rsidRDefault="004070B9" w:rsidP="00473FA9">
      <w:pPr>
        <w:pStyle w:val="Heading3"/>
      </w:pPr>
      <w:bookmarkStart w:id="1896" w:name="_Toc91192263"/>
      <w:r>
        <w:lastRenderedPageBreak/>
        <w:t>4.1.</w:t>
      </w:r>
      <w:r w:rsidR="00FF0B8D">
        <w:t>5</w:t>
      </w:r>
      <w:r>
        <w:t xml:space="preserve"> </w:t>
      </w:r>
      <w:r w:rsidR="00A50162" w:rsidRPr="00A50162">
        <w:t>Comprehensive Analysis Discussion</w:t>
      </w:r>
      <w:bookmarkEnd w:id="1896"/>
    </w:p>
    <w:p w14:paraId="6F62CF1E" w14:textId="4785E02C"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month with the highest demand and the highest error rates among all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02">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58FA4127" w:rsidR="00A63A98" w:rsidRDefault="00A63A98" w:rsidP="00A63A98">
      <w:pPr>
        <w:pStyle w:val="Caption"/>
        <w:jc w:val="center"/>
      </w:pPr>
      <w:bookmarkStart w:id="1897" w:name="_Ref85632969"/>
      <w:bookmarkStart w:id="1898" w:name="_Toc91192326"/>
      <w:r>
        <w:t xml:space="preserve">Figure </w:t>
      </w:r>
      <w:r w:rsidR="005A01E0">
        <w:fldChar w:fldCharType="begin"/>
      </w:r>
      <w:r w:rsidR="005A01E0">
        <w:instrText xml:space="preserve"> SEQ Figure \* ARABIC </w:instrText>
      </w:r>
      <w:r w:rsidR="005A01E0">
        <w:fldChar w:fldCharType="separate"/>
      </w:r>
      <w:ins w:id="1899" w:author="Tolulope Olugbenga" w:date="2021-12-23T22:50:00Z">
        <w:r w:rsidR="00FB7758">
          <w:rPr>
            <w:noProof/>
          </w:rPr>
          <w:t>15</w:t>
        </w:r>
      </w:ins>
      <w:del w:id="1900" w:author="Tolulope Olugbenga" w:date="2021-12-22T19:51:00Z">
        <w:r w:rsidR="002E3566" w:rsidDel="00AF0AC2">
          <w:rPr>
            <w:noProof/>
          </w:rPr>
          <w:delText>16</w:delText>
        </w:r>
      </w:del>
      <w:r w:rsidR="005A01E0">
        <w:rPr>
          <w:noProof/>
        </w:rPr>
        <w:fldChar w:fldCharType="end"/>
      </w:r>
      <w:bookmarkEnd w:id="1897"/>
      <w:r>
        <w:t xml:space="preserve"> </w:t>
      </w:r>
      <w:r w:rsidR="00763158">
        <w:t>-</w:t>
      </w:r>
      <w:r>
        <w:t xml:space="preserve"> </w:t>
      </w:r>
      <w:r w:rsidR="00ED0E78" w:rsidRPr="00ED0E78">
        <w:t>Scatter Plot of Load Demand versus Temperature</w:t>
      </w:r>
      <w:r w:rsidR="00ED0E78">
        <w:t xml:space="preserve"> </w:t>
      </w:r>
      <w:r>
        <w:t>– Toronto Dataset</w:t>
      </w:r>
      <w:bookmarkEnd w:id="1898"/>
    </w:p>
    <w:p w14:paraId="277E262F" w14:textId="16BD390C"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ins w:id="1901" w:author="Tolulope Olugbenga" w:date="2021-12-23T22:50:00Z">
        <w:r w:rsidR="00FB7758">
          <w:t xml:space="preserve">Figure </w:t>
        </w:r>
        <w:r w:rsidR="00FB7758">
          <w:rPr>
            <w:noProof/>
          </w:rPr>
          <w:t>15</w:t>
        </w:r>
      </w:ins>
      <w:del w:id="1902" w:author="Tolulope Olugbenga" w:date="2021-12-22T19:51:00Z">
        <w:r w:rsidR="002E3566" w:rsidDel="00AF0AC2">
          <w:delText xml:space="preserve">Figure </w:delText>
        </w:r>
        <w:r w:rsidR="002E3566" w:rsidDel="00AF0AC2">
          <w:rPr>
            <w:noProof/>
          </w:rPr>
          <w:delText>16</w:delText>
        </w:r>
      </w:del>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w:t>
      </w:r>
      <w:r w:rsidRPr="00485243">
        <w:lastRenderedPageBreak/>
        <w:t>occurs. Furthermore, because demand is lowest in the spring and autumn, forecasters found these times to be easier to predict. The overall accuracy of the SNF suggests that load demand is relatively stable in the spring and autumn.</w:t>
      </w:r>
    </w:p>
    <w:p w14:paraId="37761554" w14:textId="5D0C9429" w:rsidR="00485243" w:rsidRDefault="00485243" w:rsidP="00485243">
      <w:pPr>
        <w:ind w:firstLine="288"/>
      </w:pPr>
      <w:r>
        <w:t>Peak demand in Toronto typically occurs between 16:00 and 21:00. The majority of forecasters found it easier to forecast quieter times, such as around midnight in the mornings, than busy times, such as late mornings and afternoons, when everyone is awake and demand for electricity is high. Mondays were the days that the forecasters had the most trouble predicting; this could be due to a feature unique to this dataset, or it could be because Monday is the first working day of the week. Forecasters were more accurate from Tuesday to Friday, the middle of the week. This could be because these days are more stable and have high similarities.</w:t>
      </w:r>
    </w:p>
    <w:p w14:paraId="363734F8" w14:textId="469CDC36" w:rsidR="00485243" w:rsidRDefault="00485243" w:rsidP="00485243">
      <w:pPr>
        <w:ind w:firstLine="288"/>
      </w:pPr>
      <w:r>
        <w:t>The CNN forecaster outperformed all other forecasters across all time periods and seasons. The ANN and LSTM forecasters are ranked second and third, respectively. Because of its consistently poor performance across all periods and seasons, the SNF is ranked last.</w:t>
      </w:r>
    </w:p>
    <w:p w14:paraId="450B9C5C" w14:textId="5662D9AF" w:rsidR="00687E78" w:rsidRDefault="00687E78" w:rsidP="0055729B">
      <w:pPr>
        <w:pStyle w:val="Heading2"/>
      </w:pPr>
      <w:bookmarkStart w:id="1903" w:name="_Toc91192264"/>
      <w:r>
        <w:t>4.2 The Ottawa Dataset</w:t>
      </w:r>
      <w:bookmarkEnd w:id="1903"/>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904" w:name="_Toc91192265"/>
      <w:r>
        <w:lastRenderedPageBreak/>
        <w:t>4.2.1 The Hourly Performance</w:t>
      </w:r>
      <w:bookmarkEnd w:id="1904"/>
    </w:p>
    <w:p w14:paraId="4B8B0B09" w14:textId="69620658" w:rsidR="00F23842" w:rsidRDefault="00F23842" w:rsidP="00F23842">
      <w:pPr>
        <w:ind w:firstLine="288"/>
      </w:pPr>
      <w:r>
        <w:fldChar w:fldCharType="begin"/>
      </w:r>
      <w:r>
        <w:instrText xml:space="preserve"> REF _Ref86167026 \h </w:instrText>
      </w:r>
      <w:r>
        <w:fldChar w:fldCharType="separate"/>
      </w:r>
      <w:ins w:id="1905" w:author="Tolulope Olugbenga" w:date="2021-12-23T22:50:00Z">
        <w:r w:rsidR="00FB7758">
          <w:t xml:space="preserve">Figure </w:t>
        </w:r>
        <w:r w:rsidR="00FB7758">
          <w:rPr>
            <w:noProof/>
          </w:rPr>
          <w:t>16</w:t>
        </w:r>
      </w:ins>
      <w:del w:id="1906" w:author="Tolulope Olugbenga" w:date="2021-12-22T19:51:00Z">
        <w:r w:rsidR="002E3566" w:rsidDel="00AF0AC2">
          <w:delText xml:space="preserve">Figure </w:delText>
        </w:r>
        <w:r w:rsidR="002E3566" w:rsidDel="00AF0AC2">
          <w:rPr>
            <w:noProof/>
          </w:rPr>
          <w:delText>17</w:delText>
        </w:r>
      </w:del>
      <w:r>
        <w:fldChar w:fldCharType="end"/>
      </w:r>
      <w:r w:rsidRPr="00053CB8">
        <w:t xml:space="preserve"> illustrates the MAPE values for each forecaster when aggregated as hourly averages. The subsequent plots are boxplots of the hourly error distributions for CNN, LSTM, and ANN forecasters on an hourly timescale.</w:t>
      </w:r>
      <w:r>
        <w:t xml:space="preserve"> </w:t>
      </w:r>
    </w:p>
    <w:p w14:paraId="3E997A9C" w14:textId="1A0C9B32" w:rsidR="000E7939" w:rsidRDefault="00665F8D" w:rsidP="00665F8D">
      <w:r>
        <w:rPr>
          <w:noProof/>
        </w:rPr>
        <w:drawing>
          <wp:inline distT="0" distB="0" distL="0" distR="0" wp14:anchorId="05E7D909" wp14:editId="6562EBAF">
            <wp:extent cx="5476875" cy="4619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900C40B" w14:textId="331C00B9" w:rsidR="00771949" w:rsidRDefault="000E7939" w:rsidP="00CA59C6">
      <w:pPr>
        <w:pStyle w:val="Caption"/>
        <w:jc w:val="center"/>
        <w:rPr>
          <w:noProof/>
        </w:rPr>
      </w:pPr>
      <w:bookmarkStart w:id="1907" w:name="_Ref86167026"/>
      <w:bookmarkStart w:id="1908" w:name="_Toc91192327"/>
      <w:r>
        <w:t xml:space="preserve">Figure </w:t>
      </w:r>
      <w:r w:rsidR="005A01E0">
        <w:fldChar w:fldCharType="begin"/>
      </w:r>
      <w:r w:rsidR="005A01E0">
        <w:instrText xml:space="preserve"> SEQ Figure \* ARABIC </w:instrText>
      </w:r>
      <w:r w:rsidR="005A01E0">
        <w:fldChar w:fldCharType="separate"/>
      </w:r>
      <w:ins w:id="1909" w:author="Tolulope Olugbenga" w:date="2021-12-23T22:50:00Z">
        <w:r w:rsidR="00FB7758">
          <w:rPr>
            <w:noProof/>
          </w:rPr>
          <w:t>16</w:t>
        </w:r>
      </w:ins>
      <w:del w:id="1910" w:author="Tolulope Olugbenga" w:date="2021-12-22T19:51:00Z">
        <w:r w:rsidR="002E3566" w:rsidDel="00AF0AC2">
          <w:rPr>
            <w:noProof/>
          </w:rPr>
          <w:delText>17</w:delText>
        </w:r>
      </w:del>
      <w:r w:rsidR="005A01E0">
        <w:rPr>
          <w:noProof/>
        </w:rPr>
        <w:fldChar w:fldCharType="end"/>
      </w:r>
      <w:bookmarkEnd w:id="1907"/>
      <w:r>
        <w:t xml:space="preserve"> - </w:t>
      </w:r>
      <w:r w:rsidR="00665F8D" w:rsidRPr="00033413">
        <w:t xml:space="preserve">Hourly MAPE and Hourly Error Distributions for CNN, LSTM, and ANN Forecasters – </w:t>
      </w:r>
      <w:r w:rsidR="00665F8D">
        <w:t>Ottawa</w:t>
      </w:r>
      <w:r w:rsidR="00665F8D" w:rsidRPr="00033413">
        <w:t xml:space="preserve"> Dataset</w:t>
      </w:r>
      <w:bookmarkEnd w:id="1908"/>
    </w:p>
    <w:p w14:paraId="40551A9C" w14:textId="3E45185E" w:rsidR="002456F0" w:rsidRDefault="002456F0" w:rsidP="002456F0">
      <w:pPr>
        <w:pStyle w:val="Heading4"/>
      </w:pPr>
      <w:r>
        <w:t xml:space="preserve">4.2.1.1 </w:t>
      </w:r>
      <w:r w:rsidRPr="009D7DDB">
        <w:t>A Snippet on Hourly Performance</w:t>
      </w:r>
    </w:p>
    <w:p w14:paraId="7BC49F11" w14:textId="3CDA6AFB"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ins w:id="1911" w:author="Tolulope Olugbenga" w:date="2021-12-23T22:50:00Z">
        <w:r w:rsidR="00FB7758">
          <w:t xml:space="preserve">Figure </w:t>
        </w:r>
        <w:r w:rsidR="00FB7758">
          <w:rPr>
            <w:noProof/>
          </w:rPr>
          <w:t>16</w:t>
        </w:r>
      </w:ins>
      <w:del w:id="1912" w:author="Tolulope Olugbenga" w:date="2021-12-22T19:51:00Z">
        <w:r w:rsidR="002E3566" w:rsidDel="00AF0AC2">
          <w:delText xml:space="preserve">Figure </w:delText>
        </w:r>
        <w:r w:rsidR="002E3566" w:rsidDel="00AF0AC2">
          <w:rPr>
            <w:noProof/>
          </w:rPr>
          <w:delText>17</w:delText>
        </w:r>
      </w:del>
      <w:r>
        <w:fldChar w:fldCharType="end"/>
      </w:r>
      <w:r w:rsidRPr="00070F14">
        <w:t xml:space="preserve"> to the box plots, we see a similar pattern of errors, with a wider distribution of errors in cases where the MAPE value </w:t>
      </w:r>
      <w:r w:rsidRPr="00070F14">
        <w:lastRenderedPageBreak/>
        <w:t>is higher, and vice versa. While the CNN had the tightest error distribution and lowest MAPE values for nearly every hour of the day, the SARIMAX outperformed it at 01:00. The ANN comes in second place, with the LSTM outperforming it only during the 4:00 hour. The SARIMAX also outperforms the ANN between 01:00 and 04:00 hours. The LSTM comes in third place. CNN, LSTM, and ANN all made their worst predictions around 14:00. They were more accurate at predicting quieter times, such as around 1:00, than they were at busier times. The SNF performs poorly overall, outperforming the SARIMAX only at 7:00, when the SARIMAX makes its worst predictions.</w:t>
      </w:r>
    </w:p>
    <w:p w14:paraId="07909E05" w14:textId="4F794BB9" w:rsidR="0002035C" w:rsidRDefault="0002035C" w:rsidP="00282B58">
      <w:pPr>
        <w:pStyle w:val="Heading3"/>
      </w:pPr>
      <w:bookmarkStart w:id="1913" w:name="_Toc91192266"/>
      <w:r>
        <w:t>4.2.</w:t>
      </w:r>
      <w:r w:rsidR="006E4C2F">
        <w:t xml:space="preserve">2 </w:t>
      </w:r>
      <w:r>
        <w:t>The Daily Performance</w:t>
      </w:r>
      <w:bookmarkEnd w:id="1913"/>
    </w:p>
    <w:p w14:paraId="2E8A96B7" w14:textId="5C2366AB" w:rsidR="00FE4816" w:rsidRDefault="00C671ED" w:rsidP="006D6965">
      <w:pPr>
        <w:ind w:firstLine="288"/>
      </w:pPr>
      <w:r>
        <w:fldChar w:fldCharType="begin"/>
      </w:r>
      <w:r>
        <w:instrText xml:space="preserve"> REF _Ref86170999 \h </w:instrText>
      </w:r>
      <w:r>
        <w:fldChar w:fldCharType="separate"/>
      </w:r>
      <w:ins w:id="1914" w:author="Tolulope Olugbenga" w:date="2021-12-23T22:50:00Z">
        <w:r w:rsidR="00FB7758">
          <w:t xml:space="preserve">Figure </w:t>
        </w:r>
        <w:r w:rsidR="00FB7758">
          <w:rPr>
            <w:noProof/>
          </w:rPr>
          <w:t>17</w:t>
        </w:r>
      </w:ins>
      <w:del w:id="1915" w:author="Tolulope Olugbenga" w:date="2021-12-22T19:51:00Z">
        <w:r w:rsidR="002E3566" w:rsidDel="00AF0AC2">
          <w:delText xml:space="preserve">Figure </w:delText>
        </w:r>
        <w:r w:rsidR="002E3566" w:rsidDel="00AF0AC2">
          <w:rPr>
            <w:noProof/>
          </w:rPr>
          <w:delText>18</w:delText>
        </w:r>
      </w:del>
      <w:r>
        <w:fldChar w:fldCharType="end"/>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4F868EFD" w:rsidR="00B76527" w:rsidRDefault="00B76527" w:rsidP="00B76527">
      <w:pPr>
        <w:pStyle w:val="Heading4"/>
      </w:pPr>
      <w:r>
        <w:t xml:space="preserve">4.2.2.1 </w:t>
      </w:r>
      <w:r w:rsidRPr="009D7DDB">
        <w:t xml:space="preserve">A Snippet on </w:t>
      </w:r>
      <w:r>
        <w:t>Daily</w:t>
      </w:r>
      <w:r w:rsidRPr="009D7DDB">
        <w:t xml:space="preserve"> Performance</w:t>
      </w:r>
    </w:p>
    <w:p w14:paraId="78286BCE" w14:textId="39040E97" w:rsidR="00070F14" w:rsidRPr="00070F14" w:rsidRDefault="00070F14" w:rsidP="00070F14">
      <w:pPr>
        <w:ind w:firstLine="288"/>
      </w:pPr>
      <w:r w:rsidRPr="00070F14">
        <w:t xml:space="preserve">When we compare the MAPE values in </w:t>
      </w:r>
      <w:r>
        <w:fldChar w:fldCharType="begin"/>
      </w:r>
      <w:r>
        <w:instrText xml:space="preserve"> REF _Ref86170999 \h </w:instrText>
      </w:r>
      <w:r>
        <w:fldChar w:fldCharType="separate"/>
      </w:r>
      <w:ins w:id="1916" w:author="Tolulope Olugbenga" w:date="2021-12-23T22:50:00Z">
        <w:r w:rsidR="00FB7758">
          <w:t xml:space="preserve">Figure </w:t>
        </w:r>
        <w:r w:rsidR="00FB7758">
          <w:rPr>
            <w:noProof/>
          </w:rPr>
          <w:t>17</w:t>
        </w:r>
      </w:ins>
      <w:del w:id="1917" w:author="Tolulope Olugbenga" w:date="2021-12-22T19:51:00Z">
        <w:r w:rsidR="002E3566" w:rsidDel="00AF0AC2">
          <w:delText xml:space="preserve">Figure </w:delText>
        </w:r>
        <w:r w:rsidR="002E3566" w:rsidDel="00AF0AC2">
          <w:rPr>
            <w:noProof/>
          </w:rPr>
          <w:delText>18</w:delText>
        </w:r>
      </w:del>
      <w:r>
        <w:fldChar w:fldCharType="end"/>
      </w:r>
      <w:r w:rsidRPr="00070F14">
        <w:t xml:space="preserve"> to the error distribution boxplots. Saturdays and Mondays, as can be seen, are the most difficult days to forecast for almost all forecasters, with the exception of the SARIMAX, which had its worst day on Saturday. Tuesdays through Fridays were the most predictable. On all seven days of the week, the CNN's MAPE values were the lowest, and its boxplots were the narrowest. The ANN is ranked second, and the LSTM is ranked third. Overall, the SNF performed the worst.</w:t>
      </w:r>
    </w:p>
    <w:p w14:paraId="32229648" w14:textId="7D44662A" w:rsidR="00470E05" w:rsidRDefault="008138E3" w:rsidP="00470E05">
      <w:pPr>
        <w:keepNext/>
        <w:jc w:val="center"/>
      </w:pPr>
      <w:r>
        <w:rPr>
          <w:noProof/>
        </w:rPr>
        <w:lastRenderedPageBreak/>
        <w:drawing>
          <wp:inline distT="0" distB="0" distL="0" distR="0" wp14:anchorId="44AA6E1A" wp14:editId="53AF0AF6">
            <wp:extent cx="5476875" cy="4562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4562475"/>
                    </a:xfrm>
                    <a:prstGeom prst="rect">
                      <a:avLst/>
                    </a:prstGeom>
                    <a:noFill/>
                    <a:ln>
                      <a:noFill/>
                    </a:ln>
                  </pic:spPr>
                </pic:pic>
              </a:graphicData>
            </a:graphic>
          </wp:inline>
        </w:drawing>
      </w:r>
    </w:p>
    <w:p w14:paraId="24F9D791" w14:textId="45691DC0" w:rsidR="002A5020" w:rsidRDefault="00470E05" w:rsidP="008138E3">
      <w:pPr>
        <w:pStyle w:val="Caption"/>
        <w:jc w:val="center"/>
      </w:pPr>
      <w:bookmarkStart w:id="1918" w:name="_Ref86170999"/>
      <w:bookmarkStart w:id="1919" w:name="_Toc91192328"/>
      <w:r>
        <w:t xml:space="preserve">Figure </w:t>
      </w:r>
      <w:r w:rsidR="005A01E0">
        <w:fldChar w:fldCharType="begin"/>
      </w:r>
      <w:r w:rsidR="005A01E0">
        <w:instrText xml:space="preserve"> SEQ Figure \* ARABIC </w:instrText>
      </w:r>
      <w:r w:rsidR="005A01E0">
        <w:fldChar w:fldCharType="separate"/>
      </w:r>
      <w:ins w:id="1920" w:author="Tolulope Olugbenga" w:date="2021-12-23T22:50:00Z">
        <w:r w:rsidR="00FB7758">
          <w:rPr>
            <w:noProof/>
          </w:rPr>
          <w:t>17</w:t>
        </w:r>
      </w:ins>
      <w:del w:id="1921" w:author="Tolulope Olugbenga" w:date="2021-12-22T19:51:00Z">
        <w:r w:rsidR="002E3566" w:rsidDel="00AF0AC2">
          <w:rPr>
            <w:noProof/>
          </w:rPr>
          <w:delText>18</w:delText>
        </w:r>
      </w:del>
      <w:r w:rsidR="005A01E0">
        <w:rPr>
          <w:noProof/>
        </w:rPr>
        <w:fldChar w:fldCharType="end"/>
      </w:r>
      <w:bookmarkEnd w:id="1918"/>
      <w:r>
        <w:t xml:space="preserve"> - </w:t>
      </w:r>
      <w:r w:rsidR="00357265">
        <w:t>Daily</w:t>
      </w:r>
      <w:r w:rsidR="00357265" w:rsidRPr="00033413">
        <w:t xml:space="preserve"> MAPE and </w:t>
      </w:r>
      <w:r w:rsidR="00357265">
        <w:t>Daily</w:t>
      </w:r>
      <w:r w:rsidR="00357265" w:rsidRPr="00033413">
        <w:t xml:space="preserve"> Error Distributions for CNN, LSTM, and ANN Forecasters – </w:t>
      </w:r>
      <w:r w:rsidR="00357265">
        <w:t>Ottawa</w:t>
      </w:r>
      <w:r w:rsidR="00357265" w:rsidRPr="00033413">
        <w:t xml:space="preserve"> Dataset</w:t>
      </w:r>
      <w:bookmarkEnd w:id="1919"/>
    </w:p>
    <w:p w14:paraId="6A37244B" w14:textId="4689A9F6" w:rsidR="0055487E" w:rsidRDefault="0055487E" w:rsidP="00386608">
      <w:pPr>
        <w:pStyle w:val="Heading3"/>
      </w:pPr>
      <w:bookmarkStart w:id="1922" w:name="_Toc91192267"/>
      <w:r>
        <w:t>4.2.</w:t>
      </w:r>
      <w:r w:rsidR="00386608">
        <w:t>3</w:t>
      </w:r>
      <w:r w:rsidR="00812B52">
        <w:t xml:space="preserve"> The Monthly Performance</w:t>
      </w:r>
      <w:bookmarkEnd w:id="1922"/>
    </w:p>
    <w:p w14:paraId="7B116D6D" w14:textId="6A226229" w:rsidR="00A93BA5" w:rsidRDefault="00A93BA5" w:rsidP="00A93BA5">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ins w:id="1923" w:author="Tolulope Olugbenga" w:date="2021-12-23T22:50:00Z">
        <w:r w:rsidR="00FB7758">
          <w:t xml:space="preserve">Figure </w:t>
        </w:r>
        <w:r w:rsidR="00FB7758">
          <w:rPr>
            <w:noProof/>
          </w:rPr>
          <w:t>18</w:t>
        </w:r>
      </w:ins>
      <w:del w:id="1924" w:author="Tolulope Olugbenga" w:date="2021-12-22T19:51:00Z">
        <w:r w:rsidR="002E3566" w:rsidDel="00AF0AC2">
          <w:delText xml:space="preserve">Figure </w:delText>
        </w:r>
        <w:r w:rsidR="002E3566" w:rsidDel="00AF0AC2">
          <w:rPr>
            <w:noProof/>
          </w:rPr>
          <w:delText>19</w:delText>
        </w:r>
      </w:del>
      <w:r>
        <w:fldChar w:fldCharType="end"/>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2A4A2F9D" w14:textId="77777777" w:rsidR="00A93BA5" w:rsidRPr="00A93BA5" w:rsidRDefault="00A93BA5" w:rsidP="00A93BA5"/>
    <w:p w14:paraId="423BC414" w14:textId="7D4BF629" w:rsidR="009F2107" w:rsidRDefault="006D0051" w:rsidP="009F2107">
      <w:pPr>
        <w:keepNext/>
        <w:jc w:val="center"/>
      </w:pPr>
      <w:r>
        <w:rPr>
          <w:noProof/>
        </w:rPr>
        <w:lastRenderedPageBreak/>
        <w:drawing>
          <wp:inline distT="0" distB="0" distL="0" distR="0" wp14:anchorId="4ECD8342" wp14:editId="3F13FFDF">
            <wp:extent cx="5486400" cy="4533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4533900"/>
                    </a:xfrm>
                    <a:prstGeom prst="rect">
                      <a:avLst/>
                    </a:prstGeom>
                    <a:noFill/>
                    <a:ln>
                      <a:noFill/>
                    </a:ln>
                  </pic:spPr>
                </pic:pic>
              </a:graphicData>
            </a:graphic>
          </wp:inline>
        </w:drawing>
      </w:r>
    </w:p>
    <w:p w14:paraId="74E57E80" w14:textId="7DD2875E" w:rsidR="006D5A46" w:rsidRDefault="009F2107" w:rsidP="006D0051">
      <w:pPr>
        <w:pStyle w:val="Caption"/>
        <w:jc w:val="center"/>
      </w:pPr>
      <w:bookmarkStart w:id="1925" w:name="_Ref86172087"/>
      <w:bookmarkStart w:id="1926" w:name="_Toc91192329"/>
      <w:r>
        <w:t xml:space="preserve">Figure </w:t>
      </w:r>
      <w:r w:rsidR="005A01E0">
        <w:fldChar w:fldCharType="begin"/>
      </w:r>
      <w:r w:rsidR="005A01E0">
        <w:instrText xml:space="preserve"> SEQ Figure \* ARABIC </w:instrText>
      </w:r>
      <w:r w:rsidR="005A01E0">
        <w:fldChar w:fldCharType="separate"/>
      </w:r>
      <w:ins w:id="1927" w:author="Tolulope Olugbenga" w:date="2021-12-23T22:50:00Z">
        <w:r w:rsidR="00FB7758">
          <w:rPr>
            <w:noProof/>
          </w:rPr>
          <w:t>18</w:t>
        </w:r>
      </w:ins>
      <w:del w:id="1928" w:author="Tolulope Olugbenga" w:date="2021-12-22T19:51:00Z">
        <w:r w:rsidR="002E3566" w:rsidDel="00AF0AC2">
          <w:rPr>
            <w:noProof/>
          </w:rPr>
          <w:delText>19</w:delText>
        </w:r>
      </w:del>
      <w:r w:rsidR="005A01E0">
        <w:rPr>
          <w:noProof/>
        </w:rPr>
        <w:fldChar w:fldCharType="end"/>
      </w:r>
      <w:bookmarkEnd w:id="1925"/>
      <w:r>
        <w:t xml:space="preserve"> - </w:t>
      </w:r>
      <w:r w:rsidR="00D83C9B">
        <w:t>Monthly</w:t>
      </w:r>
      <w:r w:rsidR="00D83C9B" w:rsidRPr="00033413">
        <w:t xml:space="preserve"> MAPE and </w:t>
      </w:r>
      <w:r w:rsidR="00D83C9B">
        <w:t>Monthly</w:t>
      </w:r>
      <w:r w:rsidR="00D83C9B" w:rsidRPr="00033413">
        <w:t xml:space="preserve"> Error Distributions for CNN, LSTM, and ANN Forecasters – </w:t>
      </w:r>
      <w:r w:rsidR="00D83C9B">
        <w:t>Ottawa</w:t>
      </w:r>
      <w:r w:rsidR="00D83C9B" w:rsidRPr="00033413">
        <w:t xml:space="preserve"> Dataset</w:t>
      </w:r>
      <w:bookmarkEnd w:id="1926"/>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1FFDC83A" w:rsidR="00206802" w:rsidRPr="00206802" w:rsidRDefault="00206802" w:rsidP="00206802">
      <w:pPr>
        <w:ind w:firstLine="288"/>
      </w:pPr>
      <w:r w:rsidRPr="00206802">
        <w:t xml:space="preserve">When the MAPE values in </w:t>
      </w:r>
      <w:r>
        <w:fldChar w:fldCharType="begin"/>
      </w:r>
      <w:r>
        <w:instrText xml:space="preserve"> REF _Ref86172087 \h </w:instrText>
      </w:r>
      <w:r>
        <w:fldChar w:fldCharType="separate"/>
      </w:r>
      <w:ins w:id="1929" w:author="Tolulope Olugbenga" w:date="2021-12-23T22:50:00Z">
        <w:r w:rsidR="00FB7758">
          <w:t xml:space="preserve">Figure </w:t>
        </w:r>
        <w:r w:rsidR="00FB7758">
          <w:rPr>
            <w:noProof/>
          </w:rPr>
          <w:t>18</w:t>
        </w:r>
      </w:ins>
      <w:del w:id="1930" w:author="Tolulope Olugbenga" w:date="2021-12-22T19:51:00Z">
        <w:r w:rsidR="002E3566" w:rsidDel="00AF0AC2">
          <w:delText xml:space="preserve">Figure </w:delText>
        </w:r>
        <w:r w:rsidR="002E3566" w:rsidDel="00AF0AC2">
          <w:rPr>
            <w:noProof/>
          </w:rPr>
          <w:delText>19</w:delText>
        </w:r>
      </w:del>
      <w:r>
        <w:fldChar w:fldCharType="end"/>
      </w:r>
      <w:r w:rsidRPr="00206802">
        <w:t xml:space="preserve"> are compared to the box plots, it is clear that July was the most difficult month to forecast using all forecasters except CNN. CNN determined that July is a relatively easy month, with the most difficult months being April and May. Across almost all months, the CNN has the lowest MAPE values and the narrowest error distribution; it is only surpassed in January by the ANN. The ANN is ranked second, having been overtaken by the LSTM in May. The LSTM is ranked third. Most forecasters </w:t>
      </w:r>
      <w:r w:rsidRPr="00206802">
        <w:lastRenderedPageBreak/>
        <w:t>considered January to March and October to November to be relatively simple forecasting periods. Overall, the SNF performed poorly, outperforming the SARIMAX only in May and October.</w:t>
      </w:r>
    </w:p>
    <w:p w14:paraId="778D9153" w14:textId="3C709137" w:rsidR="00C47B30" w:rsidRDefault="00C47B30" w:rsidP="00C47B30">
      <w:pPr>
        <w:pStyle w:val="Heading3"/>
      </w:pPr>
      <w:bookmarkStart w:id="1931" w:name="_Toc91192268"/>
      <w:r>
        <w:t xml:space="preserve">4.2.4 </w:t>
      </w:r>
      <w:r w:rsidRPr="002B69C3">
        <w:t>Performance During the Seasons</w:t>
      </w:r>
      <w:bookmarkEnd w:id="1931"/>
    </w:p>
    <w:p w14:paraId="76747677" w14:textId="0DE03E25" w:rsidR="00BD3251" w:rsidRDefault="00765FC5" w:rsidP="00206802">
      <w:pPr>
        <w:ind w:firstLine="288"/>
      </w:pPr>
      <w:r w:rsidRPr="00765FC5">
        <w:t>The</w:t>
      </w:r>
      <w:r w:rsidR="00206802" w:rsidRPr="00206802">
        <w:t xml:space="preserve"> table below summarizes the MAPE and RMSE values obtained in the Ottawa test dataset for the average of various seasons. CNN and ANN made their most dire predictions in the spring. All other forecasters, including the LSTM, struggled with the summer months. The LSTM and ANN had the easiest time forecasting the winter months. CNN and MLR make their best predictions in the autumn. To facilitate interpretation, all previous observations were made with MAPE values rather than RMSE values. However, CNN had the lowest MAPE and RMSE values across all four seasons. The ANN comes in second, with the LSTM coming in third. The SNF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7156A5AB" w:rsidR="008471CD" w:rsidRDefault="008471CD" w:rsidP="008471CD">
      <w:pPr>
        <w:pStyle w:val="Caption"/>
        <w:jc w:val="center"/>
      </w:pPr>
      <w:bookmarkStart w:id="1932" w:name="_Toc91192306"/>
      <w:r>
        <w:t xml:space="preserve">Table </w:t>
      </w:r>
      <w:ins w:id="1933" w:author="Tolulope Olugbenga" w:date="2021-12-23T16:58:00Z">
        <w:r w:rsidR="006352B1">
          <w:fldChar w:fldCharType="begin"/>
        </w:r>
        <w:r w:rsidR="006352B1">
          <w:instrText xml:space="preserve"> SEQ Table \* ARABIC </w:instrText>
        </w:r>
      </w:ins>
      <w:r w:rsidR="006352B1">
        <w:fldChar w:fldCharType="separate"/>
      </w:r>
      <w:ins w:id="1934" w:author="Tolulope Olugbenga" w:date="2021-12-23T22:50:00Z">
        <w:r w:rsidR="00FB7758">
          <w:rPr>
            <w:noProof/>
          </w:rPr>
          <w:t>11</w:t>
        </w:r>
      </w:ins>
      <w:ins w:id="1935" w:author="Tolulope Olugbenga" w:date="2021-12-23T16:58:00Z">
        <w:r w:rsidR="006352B1">
          <w:fldChar w:fldCharType="end"/>
        </w:r>
      </w:ins>
      <w:del w:id="1936"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11</w:delText>
        </w:r>
        <w:r w:rsidR="005A01E0" w:rsidDel="006352B1">
          <w:rPr>
            <w:noProof/>
          </w:rPr>
          <w:fldChar w:fldCharType="end"/>
        </w:r>
      </w:del>
      <w:r>
        <w:t xml:space="preserve"> - </w:t>
      </w:r>
      <w:r w:rsidR="005A1C88" w:rsidRPr="00040840">
        <w:t xml:space="preserve">Seasonal MAPE and RMSE for the </w:t>
      </w:r>
      <w:r w:rsidR="005A1C88">
        <w:t>Ottawa</w:t>
      </w:r>
      <w:r w:rsidR="005A1C88" w:rsidRPr="00040840">
        <w:t xml:space="preserve"> Dataset</w:t>
      </w:r>
      <w:bookmarkEnd w:id="1932"/>
    </w:p>
    <w:p w14:paraId="5D63D9DB" w14:textId="700A8524" w:rsidR="00FC32C5" w:rsidRDefault="00FC32C5" w:rsidP="00FC32C5">
      <w:pPr>
        <w:pStyle w:val="Heading3"/>
      </w:pPr>
      <w:bookmarkStart w:id="1937" w:name="_Toc91192269"/>
      <w:r>
        <w:t xml:space="preserve">4.2.5 </w:t>
      </w:r>
      <w:r w:rsidRPr="00A50162">
        <w:t>Comprehensive Analysis Discussion</w:t>
      </w:r>
      <w:bookmarkEnd w:id="1937"/>
    </w:p>
    <w:p w14:paraId="2A272B5E" w14:textId="1E5F76A3" w:rsidR="00197524" w:rsidRDefault="00197524" w:rsidP="00474544">
      <w:pPr>
        <w:ind w:firstLine="288"/>
      </w:pPr>
      <w:r w:rsidRPr="00197524">
        <w:t>The dataset in Ottawa is similar to that in Toronto, but there are some significant differences. 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Summer proved to be the most difficult season for all forecasters, including the LSTM. For the LSTM and the ANN, winter was the easiest season.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06">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593D99C0" w:rsidR="00CB62E4" w:rsidRDefault="00CB62E4" w:rsidP="00CB62E4">
      <w:pPr>
        <w:pStyle w:val="Caption"/>
        <w:jc w:val="center"/>
      </w:pPr>
      <w:bookmarkStart w:id="1938" w:name="_Ref89988103"/>
      <w:bookmarkStart w:id="1939" w:name="_Toc91192330"/>
      <w:r>
        <w:t xml:space="preserve">Figure </w:t>
      </w:r>
      <w:r w:rsidR="005A01E0">
        <w:fldChar w:fldCharType="begin"/>
      </w:r>
      <w:r w:rsidR="005A01E0">
        <w:instrText xml:space="preserve"> SEQ Figure \* ARABIC </w:instrText>
      </w:r>
      <w:r w:rsidR="005A01E0">
        <w:fldChar w:fldCharType="separate"/>
      </w:r>
      <w:ins w:id="1940" w:author="Tolulope Olugbenga" w:date="2021-12-23T22:50:00Z">
        <w:r w:rsidR="00FB7758">
          <w:rPr>
            <w:noProof/>
          </w:rPr>
          <w:t>19</w:t>
        </w:r>
      </w:ins>
      <w:del w:id="1941" w:author="Tolulope Olugbenga" w:date="2021-12-22T19:51:00Z">
        <w:r w:rsidR="002E3566" w:rsidDel="00AF0AC2">
          <w:rPr>
            <w:noProof/>
          </w:rPr>
          <w:delText>20</w:delText>
        </w:r>
      </w:del>
      <w:r w:rsidR="005A01E0">
        <w:rPr>
          <w:noProof/>
        </w:rPr>
        <w:fldChar w:fldCharType="end"/>
      </w:r>
      <w:bookmarkEnd w:id="1938"/>
      <w:r>
        <w:t xml:space="preserve"> - </w:t>
      </w:r>
      <w:r w:rsidRPr="001C274B">
        <w:t>Scatter Plot of Load Demand versus Temperature</w:t>
      </w:r>
      <w:r>
        <w:t xml:space="preserve"> – Ottawa Dataset</w:t>
      </w:r>
      <w:bookmarkEnd w:id="1939"/>
    </w:p>
    <w:p w14:paraId="03038B99" w14:textId="33516B0E" w:rsidR="00197524" w:rsidRDefault="00197524" w:rsidP="00197524">
      <w:pPr>
        <w:ind w:firstLine="288"/>
      </w:pPr>
      <w:r>
        <w:fldChar w:fldCharType="begin"/>
      </w:r>
      <w:r>
        <w:instrText xml:space="preserve"> REF _Ref89988103 \h </w:instrText>
      </w:r>
      <w:r>
        <w:fldChar w:fldCharType="separate"/>
      </w:r>
      <w:ins w:id="1942" w:author="Tolulope Olugbenga" w:date="2021-12-23T22:50:00Z">
        <w:r w:rsidR="00FB7758">
          <w:t xml:space="preserve">Figure </w:t>
        </w:r>
        <w:r w:rsidR="00FB7758">
          <w:rPr>
            <w:noProof/>
          </w:rPr>
          <w:t>19</w:t>
        </w:r>
      </w:ins>
      <w:del w:id="1943" w:author="Tolulope Olugbenga" w:date="2021-12-22T19:51:00Z">
        <w:r w:rsidR="002E3566" w:rsidDel="00AF0AC2">
          <w:delText xml:space="preserve">Figure </w:delText>
        </w:r>
        <w:r w:rsidR="002E3566" w:rsidDel="00AF0AC2">
          <w:rPr>
            <w:noProof/>
          </w:rPr>
          <w:delText>20</w:delText>
        </w:r>
      </w:del>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4DFBC64A" w14:textId="1F65FDAC" w:rsidR="00197524" w:rsidRDefault="00197524" w:rsidP="00197524">
      <w:pPr>
        <w:ind w:firstLine="288"/>
      </w:pPr>
      <w:r>
        <w:t>The average peak demand in the Ottawa dataset occurs between 16:00 and 21:00. Except for SARIMAX, all forecasters made their worst predictions between 11:00 and 16:00, when the majority of people are awake and using electricity or working. Mondays and Saturdays were the most difficult days for forecasters to predict, which could be due to the fact that Monday is the first working day of the week and Saturday is the first day of the weekend. Sundays were difficult for forecasters, but Mondays and Saturdays were the most difficult. For all forecasters, the middle of the week, specifically Tuesdays through Fridays, was the easiest period to forecast.</w:t>
      </w:r>
    </w:p>
    <w:p w14:paraId="3301FA96" w14:textId="54D8E214" w:rsidR="00474544" w:rsidRDefault="00197524" w:rsidP="00197524">
      <w:pPr>
        <w:ind w:firstLine="288"/>
      </w:pPr>
      <w:r>
        <w:t>The CNN forecaster outperformed all other forecasters across all time periods and seasons. The forecasters ANN and LSTM come in second and third place, respectively. The SNF is ranked last due to its poor performance across all periods and seasons; it only outperformed the SARIMAX in a few cases.</w:t>
      </w:r>
    </w:p>
    <w:p w14:paraId="605C82A2" w14:textId="7026A00F" w:rsidR="0095403F" w:rsidRDefault="0095403F" w:rsidP="0082408F">
      <w:pPr>
        <w:pStyle w:val="Heading2"/>
      </w:pPr>
      <w:bookmarkStart w:id="1944" w:name="_Toc91192270"/>
      <w:r>
        <w:t>4.</w:t>
      </w:r>
      <w:r w:rsidR="0082408F">
        <w:t>3</w:t>
      </w:r>
      <w:r>
        <w:t xml:space="preserve"> The Saint John Dataset</w:t>
      </w:r>
      <w:bookmarkEnd w:id="1944"/>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945" w:name="_Toc91192271"/>
      <w:r>
        <w:lastRenderedPageBreak/>
        <w:t>4.3.1 The Hourly Performance</w:t>
      </w:r>
      <w:bookmarkEnd w:id="1945"/>
    </w:p>
    <w:p w14:paraId="54819C6E" w14:textId="4DDAE629" w:rsidR="00E542CC" w:rsidRDefault="00E542CC" w:rsidP="00E542CC">
      <w:pPr>
        <w:ind w:firstLine="288"/>
      </w:pPr>
      <w:r>
        <w:fldChar w:fldCharType="begin"/>
      </w:r>
      <w:r>
        <w:instrText xml:space="preserve"> REF _Ref86233929 \h </w:instrText>
      </w:r>
      <w:r>
        <w:fldChar w:fldCharType="separate"/>
      </w:r>
      <w:ins w:id="1946" w:author="Tolulope Olugbenga" w:date="2021-12-23T22:50:00Z">
        <w:r w:rsidR="00FB7758">
          <w:t xml:space="preserve">Figure </w:t>
        </w:r>
        <w:r w:rsidR="00FB7758">
          <w:rPr>
            <w:noProof/>
          </w:rPr>
          <w:t>20</w:t>
        </w:r>
      </w:ins>
      <w:del w:id="1947" w:author="Tolulope Olugbenga" w:date="2021-12-22T19:51:00Z">
        <w:r w:rsidR="002E3566" w:rsidDel="00AF0AC2">
          <w:delText xml:space="preserve">Figure </w:delText>
        </w:r>
        <w:r w:rsidR="002E3566" w:rsidDel="00AF0AC2">
          <w:rPr>
            <w:noProof/>
          </w:rPr>
          <w:delText>21</w:delText>
        </w:r>
      </w:del>
      <w:r>
        <w:fldChar w:fldCharType="end"/>
      </w:r>
      <w:r w:rsidRPr="00053CB8">
        <w:t xml:space="preserve"> illustrates the MAPE values for each forecaster when aggregated as hourly averages. The subsequent plots are boxplots of the hourly error distributions for CNN, LSTM, and ANN forecasters on an hourly timescale.</w:t>
      </w:r>
      <w:r>
        <w:t xml:space="preserve"> </w:t>
      </w:r>
    </w:p>
    <w:p w14:paraId="7362583D" w14:textId="0D25FBC7" w:rsidR="00ED000C" w:rsidRDefault="00BD0DEF" w:rsidP="00BB11E9">
      <w:r>
        <w:rPr>
          <w:noProof/>
        </w:rPr>
        <w:drawing>
          <wp:inline distT="0" distB="0" distL="0" distR="0" wp14:anchorId="32C5F4C1" wp14:editId="6B53EDE3">
            <wp:extent cx="5476875" cy="461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63EAE59" w14:textId="212579EA" w:rsidR="00855331" w:rsidRDefault="00ED000C" w:rsidP="00BB11E9">
      <w:pPr>
        <w:pStyle w:val="Caption"/>
        <w:jc w:val="center"/>
        <w:rPr>
          <w:noProof/>
        </w:rPr>
      </w:pPr>
      <w:bookmarkStart w:id="1948" w:name="_Ref86233929"/>
      <w:bookmarkStart w:id="1949" w:name="_Toc91192331"/>
      <w:r>
        <w:t xml:space="preserve">Figure </w:t>
      </w:r>
      <w:r w:rsidR="005A01E0">
        <w:fldChar w:fldCharType="begin"/>
      </w:r>
      <w:r w:rsidR="005A01E0">
        <w:instrText xml:space="preserve"> SEQ Figure \* ARABIC </w:instrText>
      </w:r>
      <w:r w:rsidR="005A01E0">
        <w:fldChar w:fldCharType="separate"/>
      </w:r>
      <w:ins w:id="1950" w:author="Tolulope Olugbenga" w:date="2021-12-23T22:50:00Z">
        <w:r w:rsidR="00FB7758">
          <w:rPr>
            <w:noProof/>
          </w:rPr>
          <w:t>20</w:t>
        </w:r>
      </w:ins>
      <w:del w:id="1951" w:author="Tolulope Olugbenga" w:date="2021-12-22T19:51:00Z">
        <w:r w:rsidR="002E3566" w:rsidDel="00AF0AC2">
          <w:rPr>
            <w:noProof/>
          </w:rPr>
          <w:delText>21</w:delText>
        </w:r>
      </w:del>
      <w:r w:rsidR="005A01E0">
        <w:rPr>
          <w:noProof/>
        </w:rPr>
        <w:fldChar w:fldCharType="end"/>
      </w:r>
      <w:bookmarkEnd w:id="1948"/>
      <w:r>
        <w:t xml:space="preserve"> - </w:t>
      </w:r>
      <w:r w:rsidR="00BB11E9" w:rsidRPr="00033413">
        <w:t xml:space="preserve">Hourly MAPE and Hourly Error Distributions for CNN, LSTM, and ANN Forecasters – </w:t>
      </w:r>
      <w:r w:rsidR="00BB11E9">
        <w:t>Saint John</w:t>
      </w:r>
      <w:r w:rsidR="00BB11E9" w:rsidRPr="00033413">
        <w:t xml:space="preserve"> Dataset</w:t>
      </w:r>
      <w:bookmarkEnd w:id="1949"/>
    </w:p>
    <w:p w14:paraId="120C1A6E" w14:textId="32E3F297" w:rsidR="000811A4" w:rsidRDefault="00A3061F" w:rsidP="00937A20">
      <w:pPr>
        <w:pStyle w:val="Heading4"/>
      </w:pPr>
      <w:r>
        <w:t xml:space="preserve">4.3.1.1 </w:t>
      </w:r>
      <w:r w:rsidRPr="009D7DDB">
        <w:t>A Snippet on Hourly Performance</w:t>
      </w:r>
    </w:p>
    <w:p w14:paraId="6DDE6032" w14:textId="0ED109C3" w:rsidR="0068001A" w:rsidRPr="0068001A" w:rsidRDefault="0068001A" w:rsidP="0068001A">
      <w:pPr>
        <w:ind w:firstLine="288"/>
      </w:pPr>
      <w:r w:rsidRPr="0068001A">
        <w:t xml:space="preserve">The peak demand in Saint John occurs between 10:00 and 13:00, with the second peak occurring around 19:00. When we compare the average MAPE values in </w:t>
      </w:r>
      <w:r>
        <w:fldChar w:fldCharType="begin"/>
      </w:r>
      <w:r>
        <w:instrText xml:space="preserve"> REF _Ref86233929 \h </w:instrText>
      </w:r>
      <w:r>
        <w:fldChar w:fldCharType="separate"/>
      </w:r>
      <w:ins w:id="1952" w:author="Tolulope Olugbenga" w:date="2021-12-23T22:50:00Z">
        <w:r w:rsidR="00FB7758">
          <w:t xml:space="preserve">Figure </w:t>
        </w:r>
        <w:r w:rsidR="00FB7758">
          <w:rPr>
            <w:noProof/>
          </w:rPr>
          <w:t>20</w:t>
        </w:r>
      </w:ins>
      <w:del w:id="1953" w:author="Tolulope Olugbenga" w:date="2021-12-22T19:51:00Z">
        <w:r w:rsidR="002E3566" w:rsidDel="00AF0AC2">
          <w:delText xml:space="preserve">Figure </w:delText>
        </w:r>
        <w:r w:rsidR="002E3566" w:rsidDel="00AF0AC2">
          <w:rPr>
            <w:noProof/>
          </w:rPr>
          <w:delText>21</w:delText>
        </w:r>
      </w:del>
      <w:r>
        <w:fldChar w:fldCharType="end"/>
      </w:r>
      <w:r w:rsidRPr="0068001A">
        <w:t xml:space="preserve"> to the </w:t>
      </w:r>
      <w:r w:rsidRPr="0068001A">
        <w:lastRenderedPageBreak/>
        <w:t>box plots, we see a similar pattern of errors, with a wider distribution of errors in cases where the MAPE value is higher, and vice versa. Except for the SNF and SARIMAX, all forecasters had their worst performance around 9:00; the SNF had its worst performance around 6:00, and the SARIMAX had its worst performance around 24:00.</w:t>
      </w:r>
    </w:p>
    <w:p w14:paraId="5E4E2995" w14:textId="64753B50" w:rsidR="0068001A" w:rsidRDefault="0068001A" w:rsidP="007E36CA">
      <w:pPr>
        <w:ind w:firstLine="288"/>
      </w:pPr>
      <w:r w:rsidRPr="0068001A">
        <w:t>The SARIMAX forecaster made the most accurate predictions between 1:00 and 6:00; however, as demand increased throughout the day, the SARIMAX forecaster lost out to CNN. CNN performed best between 6:00 and 24:00, as well as during the day's peak hours. As a result, CNN had the best overall performance and the tightest error distribution. The ANN is ranked second, with the SARIMAX outperforming it between 6:00 and 7:00 and the LSTM outperforming it between 19:00 and 22:00. The LSTM is ranked third. The SNF performed the worst overall.</w:t>
      </w:r>
    </w:p>
    <w:p w14:paraId="7EC6E36B" w14:textId="6272712A" w:rsidR="00176334" w:rsidRDefault="00176334" w:rsidP="00176334">
      <w:pPr>
        <w:pStyle w:val="Heading3"/>
      </w:pPr>
      <w:bookmarkStart w:id="1954" w:name="_Toc91192272"/>
      <w:r>
        <w:t>4.3.2 The Daily Performance</w:t>
      </w:r>
      <w:bookmarkEnd w:id="1954"/>
    </w:p>
    <w:p w14:paraId="5B6C3A56" w14:textId="20261E2F" w:rsidR="009501CD" w:rsidRDefault="009501CD" w:rsidP="009501CD">
      <w:pPr>
        <w:ind w:firstLine="288"/>
      </w:pPr>
      <w:r>
        <w:fldChar w:fldCharType="begin"/>
      </w:r>
      <w:r>
        <w:instrText xml:space="preserve"> REF _Ref86237580 \h </w:instrText>
      </w:r>
      <w:r>
        <w:fldChar w:fldCharType="separate"/>
      </w:r>
      <w:ins w:id="1955" w:author="Tolulope Olugbenga" w:date="2021-12-23T22:50:00Z">
        <w:r w:rsidR="00FB7758">
          <w:t xml:space="preserve">Figure </w:t>
        </w:r>
        <w:r w:rsidR="00FB7758">
          <w:rPr>
            <w:noProof/>
          </w:rPr>
          <w:t>21</w:t>
        </w:r>
      </w:ins>
      <w:del w:id="1956" w:author="Tolulope Olugbenga" w:date="2021-12-22T19:51:00Z">
        <w:r w:rsidR="002E3566" w:rsidDel="00AF0AC2">
          <w:delText xml:space="preserve">Figure </w:delText>
        </w:r>
        <w:r w:rsidR="002E3566" w:rsidDel="00AF0AC2">
          <w:rPr>
            <w:noProof/>
          </w:rPr>
          <w:delText>22</w:delText>
        </w:r>
      </w:del>
      <w:r>
        <w:fldChar w:fldCharType="end"/>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1E8135D5" w:rsidR="005F0AB5" w:rsidRP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ins w:id="1957" w:author="Tolulope Olugbenga" w:date="2021-12-23T22:50:00Z">
        <w:r w:rsidR="00FB7758">
          <w:t xml:space="preserve">Figure </w:t>
        </w:r>
        <w:r w:rsidR="00FB7758">
          <w:rPr>
            <w:noProof/>
          </w:rPr>
          <w:t>21</w:t>
        </w:r>
      </w:ins>
      <w:del w:id="1958" w:author="Tolulope Olugbenga" w:date="2021-12-22T19:51:00Z">
        <w:r w:rsidR="002E3566" w:rsidDel="00AF0AC2">
          <w:delText xml:space="preserve">Figure </w:delText>
        </w:r>
        <w:r w:rsidR="002E3566" w:rsidDel="00AF0AC2">
          <w:rPr>
            <w:noProof/>
          </w:rPr>
          <w:delText>22</w:delText>
        </w:r>
      </w:del>
      <w:r>
        <w:fldChar w:fldCharType="end"/>
      </w:r>
      <w:r w:rsidRPr="005F0AB5">
        <w:t xml:space="preserve"> to the error distribution boxplots, we can see that the forecasters had the most difficulty predicting Mondays and Saturdays. The most predictable days were Wednesdays and Thursdays. CNN had the best performance across the board on all seven days of the week. The ANN is second, with the LSTM outperforming it only on Fridays, and the LSTM is third, with the SARIMAX outperforming it only on Thursdays. The SNF performed the worst overall.</w:t>
      </w:r>
    </w:p>
    <w:p w14:paraId="0C6150C1" w14:textId="3367E403" w:rsidR="00F05615" w:rsidRDefault="00387310" w:rsidP="00387310">
      <w:r>
        <w:rPr>
          <w:noProof/>
        </w:rPr>
        <w:lastRenderedPageBreak/>
        <w:drawing>
          <wp:inline distT="0" distB="0" distL="0" distR="0" wp14:anchorId="06854986" wp14:editId="21DF0EF5">
            <wp:extent cx="5476875" cy="458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087897C" w14:textId="45FE8654" w:rsidR="00447A6E" w:rsidRDefault="00F05615" w:rsidP="00F05615">
      <w:pPr>
        <w:pStyle w:val="Caption"/>
        <w:jc w:val="center"/>
      </w:pPr>
      <w:bookmarkStart w:id="1959" w:name="_Ref86237580"/>
      <w:bookmarkStart w:id="1960" w:name="_Toc91192332"/>
      <w:r>
        <w:t xml:space="preserve">Figure </w:t>
      </w:r>
      <w:r w:rsidR="005A01E0">
        <w:fldChar w:fldCharType="begin"/>
      </w:r>
      <w:r w:rsidR="005A01E0">
        <w:instrText xml:space="preserve"> SEQ Figure \* ARABIC </w:instrText>
      </w:r>
      <w:r w:rsidR="005A01E0">
        <w:fldChar w:fldCharType="separate"/>
      </w:r>
      <w:ins w:id="1961" w:author="Tolulope Olugbenga" w:date="2021-12-23T22:50:00Z">
        <w:r w:rsidR="00FB7758">
          <w:rPr>
            <w:noProof/>
          </w:rPr>
          <w:t>21</w:t>
        </w:r>
      </w:ins>
      <w:del w:id="1962" w:author="Tolulope Olugbenga" w:date="2021-12-22T19:51:00Z">
        <w:r w:rsidR="002E3566" w:rsidDel="00AF0AC2">
          <w:rPr>
            <w:noProof/>
          </w:rPr>
          <w:delText>22</w:delText>
        </w:r>
      </w:del>
      <w:r w:rsidR="005A01E0">
        <w:rPr>
          <w:noProof/>
        </w:rPr>
        <w:fldChar w:fldCharType="end"/>
      </w:r>
      <w:bookmarkEnd w:id="1959"/>
      <w:r>
        <w:t xml:space="preserve"> - </w:t>
      </w:r>
      <w:r w:rsidR="00AF7737">
        <w:t>Daily</w:t>
      </w:r>
      <w:r w:rsidR="00AF7737" w:rsidRPr="00033413">
        <w:t xml:space="preserve"> MAPE and </w:t>
      </w:r>
      <w:r w:rsidR="00AF7737">
        <w:t>Daily</w:t>
      </w:r>
      <w:r w:rsidR="00AF7737" w:rsidRPr="00033413">
        <w:t xml:space="preserve"> Error Distributions for CNN, LSTM, and ANN Forecasters – </w:t>
      </w:r>
      <w:r w:rsidR="00AF7737">
        <w:t>Saint John</w:t>
      </w:r>
      <w:r w:rsidR="00AF7737" w:rsidRPr="00033413">
        <w:t xml:space="preserve"> Dataset</w:t>
      </w:r>
      <w:bookmarkEnd w:id="1960"/>
    </w:p>
    <w:p w14:paraId="542CE18D" w14:textId="11023516" w:rsidR="00EE7AB9" w:rsidRDefault="00EE7AB9" w:rsidP="00EE7AB9">
      <w:pPr>
        <w:pStyle w:val="Heading3"/>
      </w:pPr>
      <w:bookmarkStart w:id="1963" w:name="_Toc91192273"/>
      <w:r>
        <w:t>4.</w:t>
      </w:r>
      <w:r w:rsidR="00AF1BCD">
        <w:t>3</w:t>
      </w:r>
      <w:r>
        <w:t>.3 The Monthly Performance</w:t>
      </w:r>
      <w:bookmarkEnd w:id="1963"/>
    </w:p>
    <w:p w14:paraId="55D61693" w14:textId="7DB51A2B" w:rsidR="00AF404D" w:rsidRDefault="00AF404D" w:rsidP="00AF404D">
      <w:pPr>
        <w:ind w:firstLine="288"/>
      </w:pPr>
      <w:r w:rsidRPr="00A04923">
        <w:t xml:space="preserve">The MAPE values for each </w:t>
      </w:r>
      <w:r>
        <w:t>forecaster</w:t>
      </w:r>
      <w:r w:rsidRPr="00A04923">
        <w:t xml:space="preserve"> are aggregated in </w:t>
      </w:r>
      <w:r>
        <w:fldChar w:fldCharType="begin"/>
      </w:r>
      <w:r>
        <w:instrText xml:space="preserve"> REF _Ref86238423 \h </w:instrText>
      </w:r>
      <w:r>
        <w:fldChar w:fldCharType="separate"/>
      </w:r>
      <w:ins w:id="1964" w:author="Tolulope Olugbenga" w:date="2021-12-23T22:50:00Z">
        <w:r w:rsidR="00FB7758">
          <w:t xml:space="preserve">Figure </w:t>
        </w:r>
        <w:r w:rsidR="00FB7758">
          <w:rPr>
            <w:noProof/>
          </w:rPr>
          <w:t>22</w:t>
        </w:r>
      </w:ins>
      <w:del w:id="1965" w:author="Tolulope Olugbenga" w:date="2021-12-22T19:51:00Z">
        <w:r w:rsidR="002E3566" w:rsidDel="00AF0AC2">
          <w:delText xml:space="preserve">Figure </w:delText>
        </w:r>
        <w:r w:rsidR="002E3566" w:rsidDel="00AF0AC2">
          <w:rPr>
            <w:noProof/>
          </w:rPr>
          <w:delText>23</w:delText>
        </w:r>
      </w:del>
      <w:r>
        <w:fldChar w:fldCharType="end"/>
      </w:r>
      <w:r w:rsidRPr="00A04923">
        <w:t xml:space="preserve"> as monthly averages for each month of the year 2019. </w:t>
      </w:r>
      <w:r w:rsidR="00964868" w:rsidRPr="00964868">
        <w:t>Boxplots of monthly error distributions for CNN, LSTM, ANN, and SARIMAX forecasters on a monthly timescale are shown in</w:t>
      </w:r>
      <w:r w:rsidR="00545ADD">
        <w:t xml:space="preserve"> </w:t>
      </w:r>
      <w:r w:rsidR="00545ADD">
        <w:fldChar w:fldCharType="begin"/>
      </w:r>
      <w:r w:rsidR="00545ADD">
        <w:instrText xml:space="preserve"> REF _Ref90036482 \h </w:instrText>
      </w:r>
      <w:r w:rsidR="00545ADD">
        <w:fldChar w:fldCharType="separate"/>
      </w:r>
      <w:ins w:id="1966" w:author="Tolulope Olugbenga" w:date="2021-12-23T22:50:00Z">
        <w:r w:rsidR="00FB7758">
          <w:t xml:space="preserve">Figure </w:t>
        </w:r>
        <w:r w:rsidR="00FB7758">
          <w:rPr>
            <w:noProof/>
          </w:rPr>
          <w:t>23</w:t>
        </w:r>
      </w:ins>
      <w:del w:id="1967" w:author="Tolulope Olugbenga" w:date="2021-12-22T19:51:00Z">
        <w:r w:rsidR="002E3566" w:rsidDel="00AF0AC2">
          <w:delText xml:space="preserve">Figure </w:delText>
        </w:r>
        <w:r w:rsidR="002E3566" w:rsidDel="00AF0AC2">
          <w:rPr>
            <w:noProof/>
          </w:rPr>
          <w:delText>24</w:delText>
        </w:r>
      </w:del>
      <w:r w:rsidR="00545ADD">
        <w:fldChar w:fldCharType="end"/>
      </w:r>
      <w:r w:rsidR="00964868" w:rsidRPr="00964868">
        <w:t>.</w:t>
      </w:r>
    </w:p>
    <w:p w14:paraId="56D281A0" w14:textId="5524856E" w:rsidR="0015084A" w:rsidRDefault="00460864" w:rsidP="0015084A">
      <w:pPr>
        <w:ind w:firstLine="288"/>
        <w:jc w:val="center"/>
      </w:pPr>
      <w:r w:rsidRPr="00460864">
        <w:rPr>
          <w:noProof/>
        </w:rPr>
        <w:lastRenderedPageBreak/>
        <w:drawing>
          <wp:inline distT="0" distB="0" distL="0" distR="0" wp14:anchorId="576708E4" wp14:editId="722A4CE3">
            <wp:extent cx="3562350" cy="2911325"/>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9"/>
                    <pic:cNvPicPr>
                      <a:picLocks noChangeAspect="1" noChangeArrowheads="1"/>
                    </pic:cNvPicPr>
                  </pic:nvPicPr>
                  <pic:blipFill rotWithShape="1">
                    <a:blip r:embed="rId109">
                      <a:extLst>
                        <a:ext uri="{28A0092B-C50C-407E-A947-70E740481C1C}">
                          <a14:useLocalDpi xmlns:a14="http://schemas.microsoft.com/office/drawing/2010/main" val="0"/>
                        </a:ext>
                      </a:extLst>
                    </a:blip>
                    <a:srcRect l="5724" t="5012" r="7156"/>
                    <a:stretch/>
                  </pic:blipFill>
                  <pic:spPr bwMode="auto">
                    <a:xfrm>
                      <a:off x="0" y="0"/>
                      <a:ext cx="3570317" cy="2917836"/>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36FAB6F4" w:rsidR="0015084A" w:rsidRDefault="0015084A" w:rsidP="0015084A">
      <w:pPr>
        <w:pStyle w:val="Caption"/>
        <w:jc w:val="center"/>
      </w:pPr>
      <w:bookmarkStart w:id="1968" w:name="_Ref86238423"/>
      <w:bookmarkStart w:id="1969" w:name="_Toc91192333"/>
      <w:r>
        <w:t xml:space="preserve">Figure </w:t>
      </w:r>
      <w:r w:rsidR="005A01E0">
        <w:fldChar w:fldCharType="begin"/>
      </w:r>
      <w:r w:rsidR="005A01E0">
        <w:instrText xml:space="preserve"> SEQ Figure \* ARABIC </w:instrText>
      </w:r>
      <w:r w:rsidR="005A01E0">
        <w:fldChar w:fldCharType="separate"/>
      </w:r>
      <w:ins w:id="1970" w:author="Tolulope Olugbenga" w:date="2021-12-23T22:50:00Z">
        <w:r w:rsidR="00FB7758">
          <w:rPr>
            <w:noProof/>
          </w:rPr>
          <w:t>22</w:t>
        </w:r>
      </w:ins>
      <w:del w:id="1971" w:author="Tolulope Olugbenga" w:date="2021-12-22T19:51:00Z">
        <w:r w:rsidR="002E3566" w:rsidDel="00AF0AC2">
          <w:rPr>
            <w:noProof/>
          </w:rPr>
          <w:delText>23</w:delText>
        </w:r>
      </w:del>
      <w:r w:rsidR="005A01E0">
        <w:rPr>
          <w:noProof/>
        </w:rPr>
        <w:fldChar w:fldCharType="end"/>
      </w:r>
      <w:bookmarkEnd w:id="1968"/>
      <w:r>
        <w:t xml:space="preserve"> - </w:t>
      </w:r>
      <w:r w:rsidR="00D3437E" w:rsidRPr="00D8190B">
        <w:t xml:space="preserve">Monthly MAPE for Each </w:t>
      </w:r>
      <w:r w:rsidR="00D3437E">
        <w:t>Forecaster</w:t>
      </w:r>
      <w:r w:rsidR="00D3437E" w:rsidRPr="00D8190B">
        <w:t xml:space="preserve"> </w:t>
      </w:r>
      <w:r w:rsidR="00D3437E">
        <w:t>– Saint John Dataset</w:t>
      </w:r>
      <w:bookmarkEnd w:id="1969"/>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77777777" w:rsidR="004840A1" w:rsidRDefault="004840A1" w:rsidP="004840A1">
      <w:pPr>
        <w:ind w:firstLine="288"/>
      </w:pPr>
      <w:r>
        <w:t>The city of Saint John experiences its highest demand during the winter months. Except for SARIMAX and SNF, the majority of algorithms made their worst predictions in December. In January, November, and December, the SARIMAX forecaster produced the most accurate forecasts. CNN's predictions for the rest of the year were the most accurate.</w:t>
      </w:r>
    </w:p>
    <w:p w14:paraId="5302EE48" w14:textId="77777777" w:rsidR="004840A1" w:rsidRDefault="004840A1" w:rsidP="004840A1">
      <w:pPr>
        <w:ind w:firstLine="288"/>
      </w:pPr>
      <w:r>
        <w:t>Because the ANN and LSTM are inextricably linked, determining which produces more accurate predictions is difficult. In January, February, April, September, October, and 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4704D591" w14:textId="4DCD2B4C" w:rsidR="004840A1" w:rsidRPr="004840A1" w:rsidRDefault="004840A1" w:rsidP="004840A1">
      <w:pPr>
        <w:ind w:firstLine="288"/>
      </w:pPr>
      <w:r>
        <w:lastRenderedPageBreak/>
        <w:t>Each forecaster has a similar performance to the others, with one outperforming the others one month and the others the next. As a result, ranking them from first to third is difficult, because forecasters like SARIMAX performed better during the winter months but less well the rest of the year. While CNN had the most accurate predictions for the remaining nine months of the year, it cannot be declared the winner because SARIMAX's best months coincide with the highest demand months. The SNF outperformed some forecasters during hot months but struggled during cold months.</w:t>
      </w:r>
    </w:p>
    <w:p w14:paraId="0B76169C" w14:textId="77777777" w:rsidR="00E516CF" w:rsidRDefault="00081B3B" w:rsidP="00E516CF">
      <w:pPr>
        <w:keepNext/>
      </w:pPr>
      <w:r>
        <w:rPr>
          <w:noProof/>
        </w:rPr>
        <w:drawing>
          <wp:inline distT="0" distB="0" distL="0" distR="0" wp14:anchorId="4AC8987A" wp14:editId="10F8316C">
            <wp:extent cx="5486400" cy="4600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4600575"/>
                    </a:xfrm>
                    <a:prstGeom prst="rect">
                      <a:avLst/>
                    </a:prstGeom>
                    <a:noFill/>
                    <a:ln>
                      <a:noFill/>
                    </a:ln>
                  </pic:spPr>
                </pic:pic>
              </a:graphicData>
            </a:graphic>
          </wp:inline>
        </w:drawing>
      </w:r>
    </w:p>
    <w:p w14:paraId="5B2A18B9" w14:textId="7233F77B" w:rsidR="00611460" w:rsidRPr="00611460" w:rsidRDefault="00E516CF" w:rsidP="000E5632">
      <w:pPr>
        <w:pStyle w:val="Caption"/>
        <w:jc w:val="center"/>
      </w:pPr>
      <w:bookmarkStart w:id="1972" w:name="_Ref90036482"/>
      <w:bookmarkStart w:id="1973" w:name="_Toc91192334"/>
      <w:r>
        <w:t xml:space="preserve">Figure </w:t>
      </w:r>
      <w:r w:rsidR="005A01E0">
        <w:fldChar w:fldCharType="begin"/>
      </w:r>
      <w:r w:rsidR="005A01E0">
        <w:instrText xml:space="preserve"> SEQ Figure \* ARABIC </w:instrText>
      </w:r>
      <w:r w:rsidR="005A01E0">
        <w:fldChar w:fldCharType="separate"/>
      </w:r>
      <w:ins w:id="1974" w:author="Tolulope Olugbenga" w:date="2021-12-23T22:50:00Z">
        <w:r w:rsidR="00FB7758">
          <w:rPr>
            <w:noProof/>
          </w:rPr>
          <w:t>23</w:t>
        </w:r>
      </w:ins>
      <w:del w:id="1975" w:author="Tolulope Olugbenga" w:date="2021-12-22T19:51:00Z">
        <w:r w:rsidR="002E3566" w:rsidDel="00AF0AC2">
          <w:rPr>
            <w:noProof/>
          </w:rPr>
          <w:delText>24</w:delText>
        </w:r>
      </w:del>
      <w:r w:rsidR="005A01E0">
        <w:rPr>
          <w:noProof/>
        </w:rPr>
        <w:fldChar w:fldCharType="end"/>
      </w:r>
      <w:bookmarkEnd w:id="1972"/>
      <w:r>
        <w:t xml:space="preserve"> - </w:t>
      </w:r>
      <w:r w:rsidRPr="009A03DA">
        <w:t>Monthly Error Distribution for CNN</w:t>
      </w:r>
      <w:r>
        <w:t>, LSTM, ANN, and SARIMAX</w:t>
      </w:r>
      <w:r w:rsidRPr="009A03DA">
        <w:t xml:space="preserve"> </w:t>
      </w:r>
      <w:r>
        <w:t>Forecasters – Saint John Dataset</w:t>
      </w:r>
      <w:bookmarkEnd w:id="1973"/>
    </w:p>
    <w:p w14:paraId="10FF31B1" w14:textId="0D49754B" w:rsidR="00A80A0E" w:rsidRDefault="00A80A0E" w:rsidP="00A80A0E">
      <w:pPr>
        <w:pStyle w:val="Heading3"/>
      </w:pPr>
      <w:bookmarkStart w:id="1976" w:name="_Toc91192274"/>
      <w:r>
        <w:lastRenderedPageBreak/>
        <w:t xml:space="preserve">4.3.4 </w:t>
      </w:r>
      <w:r w:rsidRPr="002B69C3">
        <w:t>Performance During the Seasons</w:t>
      </w:r>
      <w:bookmarkEnd w:id="1976"/>
    </w:p>
    <w:p w14:paraId="51DE4E63" w14:textId="65B38C5F" w:rsidR="00DB6FCF" w:rsidRDefault="004840A1" w:rsidP="009F5E69">
      <w:pPr>
        <w:ind w:firstLine="288"/>
      </w:pPr>
      <w:r w:rsidRPr="004840A1">
        <w:t>The table below summarizes the MAPE and RMSE values obtained for the average of various seasons in the Saint John test dataset. Except for SNF, all forecasters had their worst performance in the winter; SNF had its worst performance in the spring. Summer was the most straightforward season for forecasters because demand was at its lowest. CNN had the best overall performance over the four seasons, while SNF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59CD9B6" w:rsidR="00044156" w:rsidRDefault="009F2857" w:rsidP="009F2857">
      <w:pPr>
        <w:pStyle w:val="Caption"/>
        <w:jc w:val="center"/>
      </w:pPr>
      <w:bookmarkStart w:id="1977" w:name="_Toc91192307"/>
      <w:r>
        <w:t xml:space="preserve">Table </w:t>
      </w:r>
      <w:ins w:id="1978" w:author="Tolulope Olugbenga" w:date="2021-12-23T16:58:00Z">
        <w:r w:rsidR="006352B1">
          <w:fldChar w:fldCharType="begin"/>
        </w:r>
        <w:r w:rsidR="006352B1">
          <w:instrText xml:space="preserve"> SEQ Table \* ARABIC </w:instrText>
        </w:r>
      </w:ins>
      <w:r w:rsidR="006352B1">
        <w:fldChar w:fldCharType="separate"/>
      </w:r>
      <w:ins w:id="1979" w:author="Tolulope Olugbenga" w:date="2021-12-23T22:50:00Z">
        <w:r w:rsidR="00FB7758">
          <w:rPr>
            <w:noProof/>
          </w:rPr>
          <w:t>12</w:t>
        </w:r>
      </w:ins>
      <w:ins w:id="1980" w:author="Tolulope Olugbenga" w:date="2021-12-23T16:58:00Z">
        <w:r w:rsidR="006352B1">
          <w:fldChar w:fldCharType="end"/>
        </w:r>
      </w:ins>
      <w:del w:id="1981"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12</w:delText>
        </w:r>
        <w:r w:rsidR="005A01E0" w:rsidDel="006352B1">
          <w:rPr>
            <w:noProof/>
          </w:rPr>
          <w:fldChar w:fldCharType="end"/>
        </w:r>
      </w:del>
      <w:r>
        <w:t xml:space="preserve"> - </w:t>
      </w:r>
      <w:r w:rsidRPr="00040840">
        <w:t xml:space="preserve">Seasonal MAPE and RMSE for the </w:t>
      </w:r>
      <w:r>
        <w:t>Saint John</w:t>
      </w:r>
      <w:r w:rsidRPr="00040840">
        <w:t xml:space="preserve"> Dataset</w:t>
      </w:r>
      <w:bookmarkEnd w:id="1977"/>
    </w:p>
    <w:p w14:paraId="5C5F63B5" w14:textId="1EF16FC6" w:rsidR="00B71FA2" w:rsidRDefault="00B71FA2" w:rsidP="00B71FA2">
      <w:pPr>
        <w:pStyle w:val="Heading3"/>
      </w:pPr>
      <w:bookmarkStart w:id="1982" w:name="_Toc91192275"/>
      <w:r>
        <w:t xml:space="preserve">4.3.5 </w:t>
      </w:r>
      <w:r w:rsidRPr="00A50162">
        <w:t>Comprehensive Analysis Discussion</w:t>
      </w:r>
      <w:bookmarkEnd w:id="1982"/>
    </w:p>
    <w:p w14:paraId="2F59CC8F" w14:textId="41104E66" w:rsidR="00CE587B" w:rsidRPr="00CE587B" w:rsidRDefault="00CE587B" w:rsidP="00CE587B">
      <w:pPr>
        <w:ind w:firstLine="288"/>
      </w:pPr>
      <w:r w:rsidRPr="00CE587B">
        <w:t xml:space="preserve">The dataset in Saint John is quite different from those in Toronto and Ottawa. As shown in the scatter plot below, the Saint John dataset has the highest load demand during the winter months when temperatures are at their lowest, while demand is relatively low during the remaining months of the year. For this dataset, the summer months have the lowest load </w:t>
      </w:r>
      <w:r w:rsidRPr="00CE587B">
        <w:lastRenderedPageBreak/>
        <w:t>demand.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1">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21C20421" w:rsidR="00DB6FCF" w:rsidRDefault="00DB6FCF" w:rsidP="00DB6FCF">
      <w:pPr>
        <w:pStyle w:val="Caption"/>
        <w:jc w:val="center"/>
      </w:pPr>
      <w:bookmarkStart w:id="1983" w:name="_Toc91192335"/>
      <w:r>
        <w:t xml:space="preserve">Figure </w:t>
      </w:r>
      <w:r w:rsidR="005A01E0">
        <w:fldChar w:fldCharType="begin"/>
      </w:r>
      <w:r w:rsidR="005A01E0">
        <w:instrText xml:space="preserve"> </w:instrText>
      </w:r>
      <w:r w:rsidR="005A01E0">
        <w:instrText xml:space="preserve">SEQ Figure \* ARABIC </w:instrText>
      </w:r>
      <w:r w:rsidR="005A01E0">
        <w:fldChar w:fldCharType="separate"/>
      </w:r>
      <w:ins w:id="1984" w:author="Tolulope Olugbenga" w:date="2021-12-23T22:50:00Z">
        <w:r w:rsidR="00FB7758">
          <w:rPr>
            <w:noProof/>
          </w:rPr>
          <w:t>24</w:t>
        </w:r>
      </w:ins>
      <w:del w:id="1985" w:author="Tolulope Olugbenga" w:date="2021-12-22T19:51:00Z">
        <w:r w:rsidR="002E3566" w:rsidDel="00AF0AC2">
          <w:rPr>
            <w:noProof/>
          </w:rPr>
          <w:delText>25</w:delText>
        </w:r>
      </w:del>
      <w:r w:rsidR="005A01E0">
        <w:rPr>
          <w:noProof/>
        </w:rPr>
        <w:fldChar w:fldCharType="end"/>
      </w:r>
      <w:r>
        <w:t xml:space="preserve"> - </w:t>
      </w:r>
      <w:r w:rsidRPr="001C274B">
        <w:t>Scatter Plot of Load Demand versus Temperature</w:t>
      </w:r>
      <w:r>
        <w:t xml:space="preserve"> – Saint John Dataset</w:t>
      </w:r>
      <w:bookmarkEnd w:id="1983"/>
    </w:p>
    <w:p w14:paraId="5324A156" w14:textId="77777777" w:rsidR="00CE587B" w:rsidRDefault="00CE587B" w:rsidP="00CE587B">
      <w:pPr>
        <w:ind w:firstLine="288"/>
      </w:pPr>
      <w:r>
        <w:t>The SARIMAX forecaster was the most accurate in some of the winter months with the highest demand, such as January, November, and December. Conversely, CNN made the most accurate predictions for the year's remaining months. This means that the SARIMAX forecasts can be used as a primary reference point for these specific months, while the CNN forecasts can be used for the rest of the year.</w:t>
      </w:r>
    </w:p>
    <w:p w14:paraId="38CEBF04" w14:textId="38EE7418" w:rsidR="00CE587B" w:rsidRDefault="00CE587B" w:rsidP="00CE587B">
      <w:pPr>
        <w:ind w:firstLine="288"/>
      </w:pPr>
      <w:r>
        <w:t>Mondays and Saturdays were the most difficult days to forecast, possibly because Monday is the first working day of the week and Saturday is the first day of the weekend. For forecasters, Wednesdays and Thursdays were the most predictable days. The CNN performed the best overall across all days of the week, followed by the ANN and LSTM.</w:t>
      </w:r>
    </w:p>
    <w:p w14:paraId="5B997ADB" w14:textId="72358C61" w:rsidR="00CE587B" w:rsidRDefault="00CE587B" w:rsidP="00CE587B">
      <w:pPr>
        <w:ind w:firstLine="288"/>
      </w:pPr>
      <w:r>
        <w:t xml:space="preserve">The peak period for demand in Saint John is between 10:00 and 13:00. The majority of forecasters struggled to forecast around 9:00. The SARIMAX forecaster was the most </w:t>
      </w:r>
      <w:r>
        <w:lastRenderedPageBreak/>
        <w:t>accurate between 1:00 and 6:00, but CNN was the most accurate during the remaining hours of the day.</w:t>
      </w:r>
    </w:p>
    <w:p w14:paraId="22D4D125" w14:textId="06B894EA" w:rsidR="00324DC9" w:rsidRPr="001B6C67" w:rsidRDefault="00CE587B" w:rsidP="00CE587B">
      <w:pPr>
        <w:ind w:firstLine="288"/>
      </w:pPr>
      <w:r>
        <w:t>While CNN performed best on an hourly, daily, monthly, and seasonal basis, SARIMAX's accuracy during the majority of the winter months should not be overlooked. The SNF performed the worst overall. However, from June to September, when demand was low and generally stable, the SNF outperformed a few forecasters.</w:t>
      </w:r>
      <w:r w:rsidR="00324DC9">
        <w:br w:type="page"/>
      </w:r>
    </w:p>
    <w:p w14:paraId="624DD094" w14:textId="342C4EB9" w:rsidR="002401EE" w:rsidRDefault="00825107" w:rsidP="003029FE">
      <w:pPr>
        <w:pStyle w:val="Heading1"/>
      </w:pPr>
      <w:bookmarkStart w:id="1986" w:name="_Toc91192276"/>
      <w:r>
        <w:lastRenderedPageBreak/>
        <w:t>5</w:t>
      </w:r>
      <w:r w:rsidR="00087018">
        <w:t xml:space="preserve"> </w:t>
      </w:r>
      <w:r w:rsidR="003029FE">
        <w:t>Conclusion</w:t>
      </w:r>
      <w:bookmarkEnd w:id="1986"/>
    </w:p>
    <w:p w14:paraId="7C452520" w14:textId="68944091" w:rsidR="00A96202" w:rsidRDefault="00A96202" w:rsidP="00A96202">
      <w:pPr>
        <w:pStyle w:val="Heading2"/>
      </w:pPr>
      <w:bookmarkStart w:id="1987" w:name="_Toc91192277"/>
      <w:r>
        <w:t xml:space="preserve">5.1 </w:t>
      </w:r>
      <w:r w:rsidR="0010026B">
        <w:t>Summary</w:t>
      </w:r>
      <w:bookmarkEnd w:id="1987"/>
    </w:p>
    <w:p w14:paraId="4218A950" w14:textId="77777777" w:rsidR="00010A26" w:rsidRDefault="00010A26" w:rsidP="00AD1E7E">
      <w:pPr>
        <w:ind w:firstLine="288"/>
      </w:pPr>
      <w:r w:rsidRPr="00010A26">
        <w:t>Using three distinct datasets, we compared four benchmark forecasters to two deep learning techniques, CNN and LSTM, to determine overall performance in forecasting regular load and daily peaks. In terms of overall accuracy, CNN, LSTM, and ANN were the most accurate forecasters. The performance of all forecasters on hourly, daily, monthly, and seasonal predictions was then examined across all datasets.</w:t>
      </w:r>
    </w:p>
    <w:p w14:paraId="1035FB42" w14:textId="77777777" w:rsidR="00010A26" w:rsidRDefault="00010A26" w:rsidP="00AD1E7E">
      <w:pPr>
        <w:ind w:firstLine="288"/>
      </w:pPr>
      <w:r w:rsidRPr="00010A26">
        <w:t>In the Toronto and Ottawa datasets, CNN, ANN, and LSTM were ranked first, second, and third across all periods and seasons, respectively. While the CNN, ANN, and LSTM forecasters continued to outperform in the Saint John dataset, the SARIMAX forecaster outperformed them in January, November, and December. However, the SARIMAX forecaster was not as accurate for the rest of the year. This is to be expected given that forecasters perform differently across datasets and time periods. The SNF had the worst overall performance across all periods and seasons.</w:t>
      </w:r>
    </w:p>
    <w:p w14:paraId="02D1E099" w14:textId="2206DDEA" w:rsidR="00AD1E7E" w:rsidRPr="00AD1E7E" w:rsidRDefault="00010A26" w:rsidP="00AD1E7E">
      <w:pPr>
        <w:ind w:firstLine="288"/>
      </w:pPr>
      <w:r w:rsidRPr="00010A26">
        <w:t>Overall, the CNN and LSTM performed admirably in forecasting the test datasets over all time periods. The LSTM outperformed the ANN in a number of cases, and their predictions were generally quite similar. Consider the monthly period of the Saint John dataset as an example. The LSTM outperformed the ANN in the first six months of the year. Therefore, we can conclude that deep learning techniques like CNN and LSTM are useful and can help researchers and utilities improve load forecasting accuracy.</w:t>
      </w:r>
    </w:p>
    <w:p w14:paraId="7F5DE71E" w14:textId="58A9C991" w:rsidR="005459BB" w:rsidRDefault="00825107" w:rsidP="00C03390">
      <w:pPr>
        <w:pStyle w:val="Heading2"/>
      </w:pPr>
      <w:bookmarkStart w:id="1988" w:name="_Toc91192278"/>
      <w:r>
        <w:lastRenderedPageBreak/>
        <w:t>5</w:t>
      </w:r>
      <w:r w:rsidR="002401EE">
        <w:t>.</w:t>
      </w:r>
      <w:r w:rsidR="00A96202">
        <w:t>2</w:t>
      </w:r>
      <w:r w:rsidR="002401EE">
        <w:t xml:space="preserve"> Contributions</w:t>
      </w:r>
      <w:bookmarkEnd w:id="1988"/>
    </w:p>
    <w:p w14:paraId="559D85A1" w14:textId="4D43240E" w:rsidR="00547B80" w:rsidRDefault="00681D03" w:rsidP="00547B80">
      <w:pPr>
        <w:ind w:firstLine="288"/>
      </w:pPr>
      <w:r w:rsidRPr="00681D03">
        <w:t>Deep learning techniques are considered because of their exceptional performance when applied to a variety of problems; we evaluated the CNN and LSTM for their added value by comparing their performance to that of conventional forecasters; we compared accuracy in terms of both overall and peak detection. This study contributes to the maturation of the ongoing debate over the use of untested deep learning techniques in load forecasting. We created forecasters that are more adaptable to external factors like annual increases in electricity demand or temperature shifts; we created forecasters that can recognize complex data relationships without explicit user input. We examined three distinct datasets; because we used publicly available data,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1989" w:name="_Toc91192279"/>
      <w:r>
        <w:t>5.</w:t>
      </w:r>
      <w:r w:rsidR="00A96202">
        <w:t>3</w:t>
      </w:r>
      <w:r>
        <w:t xml:space="preserve"> </w:t>
      </w:r>
      <w:r w:rsidR="00B06C82">
        <w:t>Future Work</w:t>
      </w:r>
      <w:bookmarkEnd w:id="1989"/>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598CA25E" w14:textId="2707B58B" w:rsidR="006C72CD" w:rsidRDefault="006C72CD" w:rsidP="00EF7A04">
      <w:pPr>
        <w:ind w:firstLine="288"/>
      </w:pPr>
      <w:r w:rsidRPr="006C72CD">
        <w:t xml:space="preserve">In terms of forecaster accuracy, we recommend the following. By including additional exogenous variables, such as those used by the MLR, the accuracy of the ANN, CNN, LSTM, and SARIMAX forecasters can be improved. These variables include the hour of </w:t>
      </w:r>
      <w:r w:rsidRPr="006C72CD">
        <w:lastRenderedPageBreak/>
        <w:t>the day, the month, the weekend or holiday indicator, the previous day's maximum, minimum, and average demand, and the hourly lag from the previous week. Depending on the analyst's goals, weather variables such as humidity, dewpoint, and wind direction/speed can be used in addition to temperature.</w:t>
      </w:r>
    </w:p>
    <w:p w14:paraId="6DCC5662" w14:textId="5EC7FF5A" w:rsidR="006C72CD" w:rsidRDefault="006C72CD" w:rsidP="00EF7A04">
      <w:pPr>
        <w:ind w:firstLine="288"/>
      </w:pPr>
      <w:r w:rsidRPr="006C72CD">
        <w:t xml:space="preserve">When it comes to daily peaks, utilities benefit from knowing when and how long they will last. As a result, determining the width of demand peaks is another approach. Additionally, hybrid models incorporating </w:t>
      </w:r>
      <w:r w:rsidR="009B0FF1" w:rsidRPr="006C72CD">
        <w:t>CNNs,</w:t>
      </w:r>
      <w:r w:rsidRPr="006C72CD">
        <w:t xml:space="preserve"> and LSTMs may be an option, as some researchers have found that combining the two improves performance, as discussed in the deep learning section. Tao Hong et al.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w:t>
      </w:r>
      <w:r w:rsidRPr="006C72CD">
        <w:t xml:space="preserve"> also stated in their review paper that the majority of the best load forecasting techniques had been discovered to be hybrid models. Furthermore, some researchers have observed improved performance when separate models are created to forecast specific days, such as weekdays and weekends, or specific months, such as winter and summer</w:t>
      </w:r>
      <w:r>
        <w:t xml:space="preserve"> </w:t>
      </w:r>
      <w:r>
        <w:fldChar w:fldCharType="begin" w:fldLock="1"/>
      </w:r>
      <w:r w:rsidR="00F0098D">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approach","type":"article-journal"},"uris":["http://www.mendeley.com/documents/?uuid=a524ef33-0b2f-4770-9624-8d21490db803"]}],"mendeley":{"formattedCitation":"[49], [184]","plainTextFormattedCitation":"[49], [184]","previouslyFormattedCitation":"[49], [184]"},"properties":{"noteIndex":0},"schema":"https://github.com/citation-style-language/schema/raw/master/csl-citation.json"}</w:instrText>
      </w:r>
      <w:r>
        <w:fldChar w:fldCharType="separate"/>
      </w:r>
      <w:r w:rsidR="00DC2212" w:rsidRPr="00DC2212">
        <w:rPr>
          <w:noProof/>
        </w:rPr>
        <w:t>[49], [184]</w:t>
      </w:r>
      <w:r>
        <w:fldChar w:fldCharType="end"/>
      </w:r>
      <w:r w:rsidRPr="006C72CD">
        <w:t>.</w:t>
      </w:r>
    </w:p>
    <w:p w14:paraId="515FD0A8" w14:textId="06EC736E" w:rsidR="004E0AE9" w:rsidRPr="00EF7A04" w:rsidRDefault="006C72CD" w:rsidP="006C72CD">
      <w:pPr>
        <w:ind w:firstLine="288"/>
      </w:pPr>
      <w:r w:rsidRPr="006C72CD">
        <w:t>As a result of the preceding paragraphs, we can see that there are numerous possibilities and that more research is required. These are intriguing paths that could be taken, and they can help utilities in the future plan for and ensure a stable supply of electricity for everyone.</w:t>
      </w:r>
      <w:r w:rsidR="004E0AE9">
        <w:br w:type="page"/>
      </w:r>
    </w:p>
    <w:p w14:paraId="6DF4293E" w14:textId="294E6AF4" w:rsidR="00287359" w:rsidRDefault="00C262DB" w:rsidP="00B955C0">
      <w:pPr>
        <w:pStyle w:val="Bibliography"/>
      </w:pPr>
      <w:bookmarkStart w:id="1990" w:name="_Toc91192280"/>
      <w:r>
        <w:lastRenderedPageBreak/>
        <w:t>Bibliography</w:t>
      </w:r>
      <w:bookmarkEnd w:id="1990"/>
    </w:p>
    <w:p w14:paraId="1DB645D2" w14:textId="7508EEFD" w:rsidR="004B2516" w:rsidRPr="004B2516" w:rsidRDefault="00287359" w:rsidP="004B2516">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4B2516" w:rsidRPr="004B2516">
        <w:rPr>
          <w:noProof/>
        </w:rPr>
        <w:t>[1]</w:t>
      </w:r>
      <w:r w:rsidR="004B2516" w:rsidRPr="004B2516">
        <w:rPr>
          <w:noProof/>
        </w:rPr>
        <w:tab/>
        <w:t xml:space="preserve">T. Hong and S. Fan, “Probabilistic electric load forecasting: A tutorial review,” </w:t>
      </w:r>
      <w:r w:rsidR="004B2516" w:rsidRPr="004B2516">
        <w:rPr>
          <w:i/>
          <w:iCs/>
          <w:noProof/>
        </w:rPr>
        <w:t>Int. J. Forecast.</w:t>
      </w:r>
      <w:r w:rsidR="004B2516" w:rsidRPr="004B2516">
        <w:rPr>
          <w:noProof/>
        </w:rPr>
        <w:t>, vol. 32, no. 3, pp. 914–938, 2016, doi: 10.1016/j.ijforecast.2015.11.011.</w:t>
      </w:r>
    </w:p>
    <w:p w14:paraId="74A148AD" w14:textId="77777777" w:rsidR="004B2516" w:rsidRPr="004B2516" w:rsidRDefault="004B2516" w:rsidP="004B2516">
      <w:pPr>
        <w:widowControl w:val="0"/>
        <w:autoSpaceDE w:val="0"/>
        <w:autoSpaceDN w:val="0"/>
        <w:adjustRightInd w:val="0"/>
        <w:ind w:left="640" w:hanging="640"/>
        <w:rPr>
          <w:noProof/>
        </w:rPr>
      </w:pPr>
      <w:r w:rsidRPr="004B2516">
        <w:rPr>
          <w:noProof/>
        </w:rPr>
        <w:t>[2]</w:t>
      </w:r>
      <w:r w:rsidRPr="004B2516">
        <w:rPr>
          <w:noProof/>
        </w:rPr>
        <w:tab/>
        <w:t>K. Amarasinghe, D. L. Marino, and M. Manic, “Deep neural networks for energy load forecasting,” 2017, doi: 10.1109/ISIE.2017.8001465.</w:t>
      </w:r>
    </w:p>
    <w:p w14:paraId="6A6E084F" w14:textId="77777777" w:rsidR="004B2516" w:rsidRPr="004B2516" w:rsidRDefault="004B2516" w:rsidP="004B2516">
      <w:pPr>
        <w:widowControl w:val="0"/>
        <w:autoSpaceDE w:val="0"/>
        <w:autoSpaceDN w:val="0"/>
        <w:adjustRightInd w:val="0"/>
        <w:ind w:left="640" w:hanging="640"/>
        <w:rPr>
          <w:noProof/>
        </w:rPr>
      </w:pPr>
      <w:r w:rsidRPr="004B2516">
        <w:rPr>
          <w:noProof/>
        </w:rPr>
        <w:t>[3]</w:t>
      </w:r>
      <w:r w:rsidRPr="004B2516">
        <w:rPr>
          <w:noProof/>
        </w:rPr>
        <w:tab/>
        <w:t xml:space="preserve">C. Kuster, Y. Rezgui, and M. Mourshed, “Electrical load forecasting models: A critical systematic review,” </w:t>
      </w:r>
      <w:r w:rsidRPr="004B2516">
        <w:rPr>
          <w:i/>
          <w:iCs/>
          <w:noProof/>
        </w:rPr>
        <w:t>Sustainable Cities and Society</w:t>
      </w:r>
      <w:r w:rsidRPr="004B2516">
        <w:rPr>
          <w:noProof/>
        </w:rPr>
        <w:t>. 2017, doi: 10.1016/j.scs.2017.08.009.</w:t>
      </w:r>
    </w:p>
    <w:p w14:paraId="1A41BB75" w14:textId="77777777" w:rsidR="004B2516" w:rsidRPr="004B2516" w:rsidRDefault="004B2516" w:rsidP="004B2516">
      <w:pPr>
        <w:widowControl w:val="0"/>
        <w:autoSpaceDE w:val="0"/>
        <w:autoSpaceDN w:val="0"/>
        <w:adjustRightInd w:val="0"/>
        <w:ind w:left="640" w:hanging="640"/>
        <w:rPr>
          <w:noProof/>
        </w:rPr>
      </w:pPr>
      <w:r w:rsidRPr="004B2516">
        <w:rPr>
          <w:noProof/>
        </w:rPr>
        <w:t>[4]</w:t>
      </w:r>
      <w:r w:rsidRPr="004B2516">
        <w:rPr>
          <w:noProof/>
        </w:rPr>
        <w:tab/>
        <w:t>W. He, “Load Forecasting via Deep Neural Networks,” 2017, doi: 10.1016/j.procs.2017.11.374.</w:t>
      </w:r>
    </w:p>
    <w:p w14:paraId="66C13B89" w14:textId="77777777" w:rsidR="004B2516" w:rsidRPr="004B2516" w:rsidRDefault="004B2516" w:rsidP="004B2516">
      <w:pPr>
        <w:widowControl w:val="0"/>
        <w:autoSpaceDE w:val="0"/>
        <w:autoSpaceDN w:val="0"/>
        <w:adjustRightInd w:val="0"/>
        <w:ind w:left="640" w:hanging="640"/>
        <w:rPr>
          <w:noProof/>
        </w:rPr>
      </w:pPr>
      <w:r w:rsidRPr="004B2516">
        <w:rPr>
          <w:noProof/>
        </w:rPr>
        <w:t>[5]</w:t>
      </w:r>
      <w:r w:rsidRPr="004B2516">
        <w:rPr>
          <w:noProof/>
        </w:rPr>
        <w:tab/>
        <w:t>J. Zheng, C. Xu, Z. Zhang, and X. Li, “Electric load forecasting in smart grids using Long-Short-Term-Memory based Recurrent Neural Network,” 2017, doi: 10.1109/CISS.2017.7926112.</w:t>
      </w:r>
    </w:p>
    <w:p w14:paraId="1E15F447" w14:textId="77777777" w:rsidR="004B2516" w:rsidRPr="004B2516" w:rsidRDefault="004B2516" w:rsidP="004B2516">
      <w:pPr>
        <w:widowControl w:val="0"/>
        <w:autoSpaceDE w:val="0"/>
        <w:autoSpaceDN w:val="0"/>
        <w:adjustRightInd w:val="0"/>
        <w:ind w:left="640" w:hanging="640"/>
        <w:rPr>
          <w:noProof/>
        </w:rPr>
      </w:pPr>
      <w:r w:rsidRPr="004B2516">
        <w:rPr>
          <w:noProof/>
        </w:rPr>
        <w:t>[6]</w:t>
      </w:r>
      <w:r w:rsidRPr="004B2516">
        <w:rPr>
          <w:noProof/>
        </w:rPr>
        <w:tab/>
        <w:t xml:space="preserve">D. L. Marino, K. Amarasinghe, and M. Manic, “Building energy load forecasting using Deep Neural Networks,” </w:t>
      </w:r>
      <w:r w:rsidRPr="004B2516">
        <w:rPr>
          <w:i/>
          <w:iCs/>
          <w:noProof/>
        </w:rPr>
        <w:t>IECON Proc. (Industrial Electron. Conf.</w:t>
      </w:r>
      <w:r w:rsidRPr="004B2516">
        <w:rPr>
          <w:noProof/>
        </w:rPr>
        <w:t>, pp. 7046–7051, 2016, doi: 10.1109/IECON.2016.7793413.</w:t>
      </w:r>
    </w:p>
    <w:p w14:paraId="4B4904C9" w14:textId="77777777" w:rsidR="004B2516" w:rsidRPr="004B2516" w:rsidRDefault="004B2516" w:rsidP="004B2516">
      <w:pPr>
        <w:widowControl w:val="0"/>
        <w:autoSpaceDE w:val="0"/>
        <w:autoSpaceDN w:val="0"/>
        <w:adjustRightInd w:val="0"/>
        <w:ind w:left="640" w:hanging="640"/>
        <w:rPr>
          <w:noProof/>
        </w:rPr>
      </w:pPr>
      <w:r w:rsidRPr="004B2516">
        <w:rPr>
          <w:noProof/>
        </w:rPr>
        <w:t>[7]</w:t>
      </w:r>
      <w:r w:rsidRPr="004B2516">
        <w:rPr>
          <w:noProof/>
        </w:rPr>
        <w:tab/>
        <w:t xml:space="preserve">A. Almalaq and G. Edwards, “A review of deep learning methods applied on load forecasting,” </w:t>
      </w:r>
      <w:r w:rsidRPr="004B2516">
        <w:rPr>
          <w:i/>
          <w:iCs/>
          <w:noProof/>
        </w:rPr>
        <w:t>Proc. - 16th IEEE Int. Conf. Mach. Learn. Appl. ICMLA 2017</w:t>
      </w:r>
      <w:r w:rsidRPr="004B2516">
        <w:rPr>
          <w:noProof/>
        </w:rPr>
        <w:t>, vol. 2017-Decem, pp. 511–516, 2017, doi: 10.1109/ICMLA.2017.0-110.</w:t>
      </w:r>
    </w:p>
    <w:p w14:paraId="4B496750" w14:textId="77777777" w:rsidR="004B2516" w:rsidRPr="004B2516" w:rsidRDefault="004B2516" w:rsidP="004B2516">
      <w:pPr>
        <w:widowControl w:val="0"/>
        <w:autoSpaceDE w:val="0"/>
        <w:autoSpaceDN w:val="0"/>
        <w:adjustRightInd w:val="0"/>
        <w:ind w:left="640" w:hanging="640"/>
        <w:rPr>
          <w:noProof/>
        </w:rPr>
      </w:pPr>
      <w:r w:rsidRPr="004B2516">
        <w:rPr>
          <w:noProof/>
        </w:rPr>
        <w:t>[8]</w:t>
      </w:r>
      <w:r w:rsidRPr="004B2516">
        <w:rPr>
          <w:noProof/>
        </w:rPr>
        <w:tab/>
        <w:t xml:space="preserve">W. Kong, Z. Y. Dong, Y. Jia, D. J. Hill, Y. Xu, and Y. Zhang, “Short-Term Residential Load Forecasting Based on LSTM Recurrent Neural Network,” </w:t>
      </w:r>
      <w:r w:rsidRPr="004B2516">
        <w:rPr>
          <w:i/>
          <w:iCs/>
          <w:noProof/>
        </w:rPr>
        <w:t>IEEE Trans. Smart Grid</w:t>
      </w:r>
      <w:r w:rsidRPr="004B2516">
        <w:rPr>
          <w:noProof/>
        </w:rPr>
        <w:t xml:space="preserve">, vol. 10, no. 1, pp. 841–851, 2019, doi: </w:t>
      </w:r>
      <w:r w:rsidRPr="004B2516">
        <w:rPr>
          <w:noProof/>
        </w:rPr>
        <w:lastRenderedPageBreak/>
        <w:t>10.1109/TSG.2017.2753802.</w:t>
      </w:r>
    </w:p>
    <w:p w14:paraId="5A0D4F2A" w14:textId="77777777" w:rsidR="004B2516" w:rsidRPr="004B2516" w:rsidRDefault="004B2516" w:rsidP="004B2516">
      <w:pPr>
        <w:widowControl w:val="0"/>
        <w:autoSpaceDE w:val="0"/>
        <w:autoSpaceDN w:val="0"/>
        <w:adjustRightInd w:val="0"/>
        <w:ind w:left="640" w:hanging="640"/>
        <w:rPr>
          <w:noProof/>
        </w:rPr>
      </w:pPr>
      <w:r w:rsidRPr="004B2516">
        <w:rPr>
          <w:noProof/>
        </w:rPr>
        <w:t>[9]</w:t>
      </w:r>
      <w:r w:rsidRPr="004B2516">
        <w:rPr>
          <w:noProof/>
        </w:rPr>
        <w:tab/>
        <w:t xml:space="preserve">S. Saurabh, H. Shoeb, A. B. Mohammad, S. Singh, S. Hussain, and M. A. Bazaz, “Short term load forecasting using artificial neural network,” in </w:t>
      </w:r>
      <w:r w:rsidRPr="004B2516">
        <w:rPr>
          <w:i/>
          <w:iCs/>
          <w:noProof/>
        </w:rPr>
        <w:t>2017 4th International Conference on Image Information Processing, ICIIP 2017</w:t>
      </w:r>
      <w:r w:rsidRPr="004B2516">
        <w:rPr>
          <w:noProof/>
        </w:rPr>
        <w:t>, 2018, pp. 159–163, doi: 10.1109/ICIIP.2017.8313703.</w:t>
      </w:r>
    </w:p>
    <w:p w14:paraId="4BA2D5B3" w14:textId="77777777" w:rsidR="004B2516" w:rsidRPr="004B2516" w:rsidRDefault="004B2516" w:rsidP="004B2516">
      <w:pPr>
        <w:widowControl w:val="0"/>
        <w:autoSpaceDE w:val="0"/>
        <w:autoSpaceDN w:val="0"/>
        <w:adjustRightInd w:val="0"/>
        <w:ind w:left="640" w:hanging="640"/>
        <w:rPr>
          <w:noProof/>
        </w:rPr>
      </w:pPr>
      <w:r w:rsidRPr="004B2516">
        <w:rPr>
          <w:noProof/>
        </w:rPr>
        <w:t>[10]</w:t>
      </w:r>
      <w:r w:rsidRPr="004B2516">
        <w:rPr>
          <w:noProof/>
        </w:rPr>
        <w:tab/>
        <w:t xml:space="preserve">J. Zhang, Y. M. Wei, D. Li, Z. Tan, and J. Zhou, “Short term electricity load forecasting using a hybrid model,” </w:t>
      </w:r>
      <w:r w:rsidRPr="004B2516">
        <w:rPr>
          <w:i/>
          <w:iCs/>
          <w:noProof/>
        </w:rPr>
        <w:t>Energy</w:t>
      </w:r>
      <w:r w:rsidRPr="004B2516">
        <w:rPr>
          <w:noProof/>
        </w:rPr>
        <w:t>, 2018, doi: 10.1016/j.energy.2018.06.012.</w:t>
      </w:r>
    </w:p>
    <w:p w14:paraId="40ED0CE4" w14:textId="77777777" w:rsidR="004B2516" w:rsidRPr="004B2516" w:rsidRDefault="004B2516" w:rsidP="004B2516">
      <w:pPr>
        <w:widowControl w:val="0"/>
        <w:autoSpaceDE w:val="0"/>
        <w:autoSpaceDN w:val="0"/>
        <w:adjustRightInd w:val="0"/>
        <w:ind w:left="640" w:hanging="640"/>
        <w:rPr>
          <w:noProof/>
        </w:rPr>
      </w:pPr>
      <w:r w:rsidRPr="004B2516">
        <w:rPr>
          <w:noProof/>
        </w:rPr>
        <w:t>[11]</w:t>
      </w:r>
      <w:r w:rsidRPr="004B2516">
        <w:rPr>
          <w:noProof/>
        </w:rPr>
        <w:tab/>
        <w:t xml:space="preserve">A. Rahman, V. Srikumar, and A. D. Smith, “Predicting electricity consumption for commercial and residential buildings using deep recurrent neural networks,” </w:t>
      </w:r>
      <w:r w:rsidRPr="004B2516">
        <w:rPr>
          <w:i/>
          <w:iCs/>
          <w:noProof/>
        </w:rPr>
        <w:t>Appl. Energy</w:t>
      </w:r>
      <w:r w:rsidRPr="004B2516">
        <w:rPr>
          <w:noProof/>
        </w:rPr>
        <w:t>, 2018, doi: 10.1016/j.apenergy.2017.12.051.</w:t>
      </w:r>
    </w:p>
    <w:p w14:paraId="61147100" w14:textId="77777777" w:rsidR="004B2516" w:rsidRPr="004B2516" w:rsidRDefault="004B2516" w:rsidP="004B2516">
      <w:pPr>
        <w:widowControl w:val="0"/>
        <w:autoSpaceDE w:val="0"/>
        <w:autoSpaceDN w:val="0"/>
        <w:adjustRightInd w:val="0"/>
        <w:ind w:left="640" w:hanging="640"/>
        <w:rPr>
          <w:noProof/>
        </w:rPr>
      </w:pPr>
      <w:r w:rsidRPr="004B2516">
        <w:rPr>
          <w:noProof/>
        </w:rPr>
        <w:t>[12]</w:t>
      </w:r>
      <w:r w:rsidRPr="004B2516">
        <w:rPr>
          <w:noProof/>
        </w:rPr>
        <w:tab/>
        <w:t xml:space="preserve">B. Yildiz, J. I. Bilbao, and A. B. Sproul, “A review and analysis of regression and machine learning models on commercial building electricity load forecasting,” </w:t>
      </w:r>
      <w:r w:rsidRPr="004B2516">
        <w:rPr>
          <w:i/>
          <w:iCs/>
          <w:noProof/>
        </w:rPr>
        <w:t>Renewable and Sustainable Energy Reviews</w:t>
      </w:r>
      <w:r w:rsidRPr="004B2516">
        <w:rPr>
          <w:noProof/>
        </w:rPr>
        <w:t>. 2017, doi: 10.1016/j.rser.2017.02.023.</w:t>
      </w:r>
    </w:p>
    <w:p w14:paraId="683FF599" w14:textId="77777777" w:rsidR="004B2516" w:rsidRPr="004B2516" w:rsidRDefault="004B2516" w:rsidP="004B2516">
      <w:pPr>
        <w:widowControl w:val="0"/>
        <w:autoSpaceDE w:val="0"/>
        <w:autoSpaceDN w:val="0"/>
        <w:adjustRightInd w:val="0"/>
        <w:ind w:left="640" w:hanging="640"/>
        <w:rPr>
          <w:noProof/>
        </w:rPr>
      </w:pPr>
      <w:r w:rsidRPr="004B2516">
        <w:rPr>
          <w:noProof/>
        </w:rPr>
        <w:t>[13]</w:t>
      </w:r>
      <w:r w:rsidRPr="004B2516">
        <w:rPr>
          <w:noProof/>
        </w:rPr>
        <w:tab/>
        <w:t>A. Baliyan, K. Gaurav, and S. Kumar Mishra, “A review of short term load forecasting using artificial neural network models,” 2015, doi: 10.1016/j.procs.2015.04.160.</w:t>
      </w:r>
    </w:p>
    <w:p w14:paraId="78BDDE4C" w14:textId="77777777" w:rsidR="004B2516" w:rsidRPr="004B2516" w:rsidRDefault="004B2516" w:rsidP="004B2516">
      <w:pPr>
        <w:widowControl w:val="0"/>
        <w:autoSpaceDE w:val="0"/>
        <w:autoSpaceDN w:val="0"/>
        <w:adjustRightInd w:val="0"/>
        <w:ind w:left="640" w:hanging="640"/>
        <w:rPr>
          <w:noProof/>
        </w:rPr>
      </w:pPr>
      <w:r w:rsidRPr="004B2516">
        <w:rPr>
          <w:noProof/>
        </w:rPr>
        <w:t>[14]</w:t>
      </w:r>
      <w:r w:rsidRPr="004B2516">
        <w:rPr>
          <w:noProof/>
        </w:rPr>
        <w:tab/>
        <w:t xml:space="preserve">I. K. Nti, M. Teimeh, O. Nyarko-Boateng, and A. F. Adekoya, “Electricity load forecasting: a systematic review,” </w:t>
      </w:r>
      <w:r w:rsidRPr="004B2516">
        <w:rPr>
          <w:i/>
          <w:iCs/>
          <w:noProof/>
        </w:rPr>
        <w:t>J. Electr. Syst. Inf. Technol.</w:t>
      </w:r>
      <w:r w:rsidRPr="004B2516">
        <w:rPr>
          <w:noProof/>
        </w:rPr>
        <w:t>, 2020, doi: 10.1186/s43067-020-00021-8.</w:t>
      </w:r>
    </w:p>
    <w:p w14:paraId="27060325" w14:textId="77777777" w:rsidR="004B2516" w:rsidRPr="004B2516" w:rsidRDefault="004B2516" w:rsidP="004B2516">
      <w:pPr>
        <w:widowControl w:val="0"/>
        <w:autoSpaceDE w:val="0"/>
        <w:autoSpaceDN w:val="0"/>
        <w:adjustRightInd w:val="0"/>
        <w:ind w:left="640" w:hanging="640"/>
        <w:rPr>
          <w:noProof/>
        </w:rPr>
      </w:pPr>
      <w:r w:rsidRPr="004B2516">
        <w:rPr>
          <w:noProof/>
        </w:rPr>
        <w:t>[15]</w:t>
      </w:r>
      <w:r w:rsidRPr="004B2516">
        <w:rPr>
          <w:noProof/>
        </w:rPr>
        <w:tab/>
        <w:t>E. Ela and B. Kirby, “ERCOT Event on February 26, 2008: Lessons Learned,” 2008, Accessed: Sep. 17, 2021. [Online]. Available: http://www.osti.gov/bridge.</w:t>
      </w:r>
    </w:p>
    <w:p w14:paraId="2CB36DE5" w14:textId="77777777" w:rsidR="004B2516" w:rsidRPr="004B2516" w:rsidRDefault="004B2516" w:rsidP="004B2516">
      <w:pPr>
        <w:widowControl w:val="0"/>
        <w:autoSpaceDE w:val="0"/>
        <w:autoSpaceDN w:val="0"/>
        <w:adjustRightInd w:val="0"/>
        <w:ind w:left="640" w:hanging="640"/>
        <w:rPr>
          <w:noProof/>
        </w:rPr>
      </w:pPr>
      <w:r w:rsidRPr="004B2516">
        <w:rPr>
          <w:noProof/>
        </w:rPr>
        <w:t>[16]</w:t>
      </w:r>
      <w:r w:rsidRPr="004B2516">
        <w:rPr>
          <w:noProof/>
        </w:rPr>
        <w:tab/>
        <w:t xml:space="preserve">“Freak Blackouts Plunge Korea into Darkness - The Chosun Ilbo (English Edition): </w:t>
      </w:r>
      <w:r w:rsidRPr="004B2516">
        <w:rPr>
          <w:noProof/>
        </w:rPr>
        <w:lastRenderedPageBreak/>
        <w:t>Daily News from Korea - national/politics &gt; national,” 2011. http://english.chosun.com/site/data/html_dir/2011/09/16/2011091600558.html (accessed Sep. 17, 2021).</w:t>
      </w:r>
    </w:p>
    <w:p w14:paraId="7A8BC0A8" w14:textId="77777777" w:rsidR="004B2516" w:rsidRPr="004B2516" w:rsidRDefault="004B2516" w:rsidP="004B2516">
      <w:pPr>
        <w:widowControl w:val="0"/>
        <w:autoSpaceDE w:val="0"/>
        <w:autoSpaceDN w:val="0"/>
        <w:adjustRightInd w:val="0"/>
        <w:ind w:left="640" w:hanging="640"/>
        <w:rPr>
          <w:noProof/>
        </w:rPr>
      </w:pPr>
      <w:r w:rsidRPr="004B2516">
        <w:rPr>
          <w:noProof/>
        </w:rPr>
        <w:t>[17]</w:t>
      </w:r>
      <w:r w:rsidRPr="004B2516">
        <w:rPr>
          <w:noProof/>
        </w:rPr>
        <w:tab/>
        <w:t>S. Khan, N. Javaid, A. Chand, A. B. M. Khan, F. Rashid, and I. U. Afridi, “Electricity Load Forecasting for Each Day of Week Using Deep CNN,” 2019, doi: 10.1007/978-3-030-15035-8_107.</w:t>
      </w:r>
    </w:p>
    <w:p w14:paraId="5E6ADE65" w14:textId="77777777" w:rsidR="004B2516" w:rsidRPr="004B2516" w:rsidRDefault="004B2516" w:rsidP="004B2516">
      <w:pPr>
        <w:widowControl w:val="0"/>
        <w:autoSpaceDE w:val="0"/>
        <w:autoSpaceDN w:val="0"/>
        <w:adjustRightInd w:val="0"/>
        <w:ind w:left="640" w:hanging="640"/>
        <w:rPr>
          <w:noProof/>
        </w:rPr>
      </w:pPr>
      <w:r w:rsidRPr="004B2516">
        <w:rPr>
          <w:noProof/>
        </w:rPr>
        <w:t>[18]</w:t>
      </w:r>
      <w:r w:rsidRPr="004B2516">
        <w:rPr>
          <w:noProof/>
        </w:rPr>
        <w:tab/>
        <w:t>M. Baccouche, F. Mamalet, and C. Wolf, “</w:t>
      </w:r>
      <w:r w:rsidRPr="004B2516">
        <w:rPr>
          <w:rFonts w:ascii="MS Mincho" w:eastAsia="MS Mincho" w:hAnsi="MS Mincho" w:cs="MS Mincho" w:hint="eastAsia"/>
          <w:noProof/>
        </w:rPr>
        <w:t>（</w:t>
      </w:r>
      <w:r w:rsidRPr="004B2516">
        <w:rPr>
          <w:noProof/>
        </w:rPr>
        <w:t xml:space="preserve">RGB)Sequential deep learning for human action recognition,” </w:t>
      </w:r>
      <w:r w:rsidRPr="004B2516">
        <w:rPr>
          <w:i/>
          <w:iCs/>
          <w:noProof/>
        </w:rPr>
        <w:t>Int. Work. Hum. Behav. Underst.</w:t>
      </w:r>
      <w:r w:rsidRPr="004B2516">
        <w:rPr>
          <w:noProof/>
        </w:rPr>
        <w:t>, 2011.</w:t>
      </w:r>
    </w:p>
    <w:p w14:paraId="44E2C226" w14:textId="77777777" w:rsidR="004B2516" w:rsidRPr="004B2516" w:rsidRDefault="004B2516" w:rsidP="004B2516">
      <w:pPr>
        <w:widowControl w:val="0"/>
        <w:autoSpaceDE w:val="0"/>
        <w:autoSpaceDN w:val="0"/>
        <w:adjustRightInd w:val="0"/>
        <w:ind w:left="640" w:hanging="640"/>
        <w:rPr>
          <w:noProof/>
        </w:rPr>
      </w:pPr>
      <w:r w:rsidRPr="004B2516">
        <w:rPr>
          <w:noProof/>
        </w:rPr>
        <w:t>[19]</w:t>
      </w:r>
      <w:r w:rsidRPr="004B2516">
        <w:rPr>
          <w:noProof/>
        </w:rPr>
        <w:tab/>
        <w:t xml:space="preserve">D. Yu, L. Deng, I. Jang, P. Kudumakis, M. Sandler, and K. Kang, “Deep learning and its applications to signal and information processing,” </w:t>
      </w:r>
      <w:r w:rsidRPr="004B2516">
        <w:rPr>
          <w:i/>
          <w:iCs/>
          <w:noProof/>
        </w:rPr>
        <w:t>IEEE Signal Process. Mag.</w:t>
      </w:r>
      <w:r w:rsidRPr="004B2516">
        <w:rPr>
          <w:noProof/>
        </w:rPr>
        <w:t>, 2011, doi: 10.1109/MSP.2010.939038.</w:t>
      </w:r>
    </w:p>
    <w:p w14:paraId="4A3F1681" w14:textId="77777777" w:rsidR="004B2516" w:rsidRPr="004B2516" w:rsidRDefault="004B2516" w:rsidP="004B2516">
      <w:pPr>
        <w:widowControl w:val="0"/>
        <w:autoSpaceDE w:val="0"/>
        <w:autoSpaceDN w:val="0"/>
        <w:adjustRightInd w:val="0"/>
        <w:ind w:left="640" w:hanging="640"/>
        <w:rPr>
          <w:noProof/>
        </w:rPr>
      </w:pPr>
      <w:r w:rsidRPr="004B2516">
        <w:rPr>
          <w:noProof/>
        </w:rPr>
        <w:t>[20]</w:t>
      </w:r>
      <w:r w:rsidRPr="004B2516">
        <w:rPr>
          <w:noProof/>
        </w:rPr>
        <w:tab/>
        <w:t>M. Vos, C. Bender-Saebelkampf, and S. Albayrak, “Residential Short-Term Load Forecasting Using Convolutional Neural Networks,” 2018, doi: 10.1109/SmartGridComm.2018.8587494.</w:t>
      </w:r>
    </w:p>
    <w:p w14:paraId="714F1F83" w14:textId="77777777" w:rsidR="004B2516" w:rsidRPr="004B2516" w:rsidRDefault="004B2516" w:rsidP="004B2516">
      <w:pPr>
        <w:widowControl w:val="0"/>
        <w:autoSpaceDE w:val="0"/>
        <w:autoSpaceDN w:val="0"/>
        <w:adjustRightInd w:val="0"/>
        <w:ind w:left="640" w:hanging="640"/>
        <w:rPr>
          <w:noProof/>
        </w:rPr>
      </w:pPr>
      <w:r w:rsidRPr="004B2516">
        <w:rPr>
          <w:noProof/>
        </w:rPr>
        <w:t>[21]</w:t>
      </w:r>
      <w:r w:rsidRPr="004B2516">
        <w:rPr>
          <w:noProof/>
        </w:rPr>
        <w:tab/>
        <w:t xml:space="preserve">H. S. Hippert, C. E. Pedreira, and R. C. Souza, “Neural networks for short-term load forecasting: A review and evaluation,” </w:t>
      </w:r>
      <w:r w:rsidRPr="004B2516">
        <w:rPr>
          <w:i/>
          <w:iCs/>
          <w:noProof/>
        </w:rPr>
        <w:t>IEEE Trans. Power Syst.</w:t>
      </w:r>
      <w:r w:rsidRPr="004B2516">
        <w:rPr>
          <w:noProof/>
        </w:rPr>
        <w:t>, 2001, doi: 10.1109/59.910780.</w:t>
      </w:r>
    </w:p>
    <w:p w14:paraId="0378DDD4" w14:textId="77777777" w:rsidR="004B2516" w:rsidRPr="004B2516" w:rsidRDefault="004B2516" w:rsidP="004B2516">
      <w:pPr>
        <w:widowControl w:val="0"/>
        <w:autoSpaceDE w:val="0"/>
        <w:autoSpaceDN w:val="0"/>
        <w:adjustRightInd w:val="0"/>
        <w:ind w:left="640" w:hanging="640"/>
        <w:rPr>
          <w:noProof/>
        </w:rPr>
      </w:pPr>
      <w:r w:rsidRPr="004B2516">
        <w:rPr>
          <w:noProof/>
        </w:rPr>
        <w:t>[22]</w:t>
      </w:r>
      <w:r w:rsidRPr="004B2516">
        <w:rPr>
          <w:noProof/>
        </w:rPr>
        <w:tab/>
        <w:t xml:space="preserve">R. Houimli, M. Zmami, and O. Ben-Salha, “Short-term electric load forecasting in Tunisia using artificial neural networks,” </w:t>
      </w:r>
      <w:r w:rsidRPr="004B2516">
        <w:rPr>
          <w:i/>
          <w:iCs/>
          <w:noProof/>
        </w:rPr>
        <w:t>Energy Syst.</w:t>
      </w:r>
      <w:r w:rsidRPr="004B2516">
        <w:rPr>
          <w:noProof/>
        </w:rPr>
        <w:t>, 2020, doi: 10.1007/s12667-019-00324-4.</w:t>
      </w:r>
    </w:p>
    <w:p w14:paraId="4EE2BD98" w14:textId="77777777" w:rsidR="004B2516" w:rsidRPr="004B2516" w:rsidRDefault="004B2516" w:rsidP="004B2516">
      <w:pPr>
        <w:widowControl w:val="0"/>
        <w:autoSpaceDE w:val="0"/>
        <w:autoSpaceDN w:val="0"/>
        <w:adjustRightInd w:val="0"/>
        <w:ind w:left="640" w:hanging="640"/>
        <w:rPr>
          <w:noProof/>
        </w:rPr>
      </w:pPr>
      <w:r w:rsidRPr="004B2516">
        <w:rPr>
          <w:noProof/>
        </w:rPr>
        <w:t>[23]</w:t>
      </w:r>
      <w:r w:rsidRPr="004B2516">
        <w:rPr>
          <w:noProof/>
        </w:rPr>
        <w:tab/>
        <w:t xml:space="preserve">D. C. Park, R. J. Marks, L. E. Atlas, and M. J. Damborg, “Electric load forecasting using an artificial neural network - Power Systems, IEEE Transactions on,” </w:t>
      </w:r>
      <w:r w:rsidRPr="004B2516">
        <w:rPr>
          <w:i/>
          <w:iCs/>
          <w:noProof/>
        </w:rPr>
        <w:t>IEEE Transadions Power Syst.</w:t>
      </w:r>
      <w:r w:rsidRPr="004B2516">
        <w:rPr>
          <w:noProof/>
        </w:rPr>
        <w:t>, 1991.</w:t>
      </w:r>
    </w:p>
    <w:p w14:paraId="6B90572B" w14:textId="77777777" w:rsidR="004B2516" w:rsidRPr="004B2516" w:rsidRDefault="004B2516" w:rsidP="004B2516">
      <w:pPr>
        <w:widowControl w:val="0"/>
        <w:autoSpaceDE w:val="0"/>
        <w:autoSpaceDN w:val="0"/>
        <w:adjustRightInd w:val="0"/>
        <w:ind w:left="640" w:hanging="640"/>
        <w:rPr>
          <w:noProof/>
        </w:rPr>
      </w:pPr>
      <w:r w:rsidRPr="004B2516">
        <w:rPr>
          <w:noProof/>
        </w:rPr>
        <w:lastRenderedPageBreak/>
        <w:t>[24]</w:t>
      </w:r>
      <w:r w:rsidRPr="004B2516">
        <w:rPr>
          <w:noProof/>
        </w:rPr>
        <w:tab/>
        <w:t xml:space="preserve">A. G. Bakirtzis, V. Petridis, S. J. Klartzis, M. C. Alexiadis, and A. H. Maissis, “A neural network short term load forecasting model for the greek power system,” </w:t>
      </w:r>
      <w:r w:rsidRPr="004B2516">
        <w:rPr>
          <w:i/>
          <w:iCs/>
          <w:noProof/>
        </w:rPr>
        <w:t>IEEE Trans. Power Syst.</w:t>
      </w:r>
      <w:r w:rsidRPr="004B2516">
        <w:rPr>
          <w:noProof/>
        </w:rPr>
        <w:t>, 1996, doi: 10.1109/59.496166.</w:t>
      </w:r>
    </w:p>
    <w:p w14:paraId="1B6CFC7E" w14:textId="77777777" w:rsidR="004B2516" w:rsidRPr="004B2516" w:rsidRDefault="004B2516" w:rsidP="004B2516">
      <w:pPr>
        <w:widowControl w:val="0"/>
        <w:autoSpaceDE w:val="0"/>
        <w:autoSpaceDN w:val="0"/>
        <w:adjustRightInd w:val="0"/>
        <w:ind w:left="640" w:hanging="640"/>
        <w:rPr>
          <w:noProof/>
        </w:rPr>
      </w:pPr>
      <w:r w:rsidRPr="004B2516">
        <w:rPr>
          <w:noProof/>
        </w:rPr>
        <w:t>[25]</w:t>
      </w:r>
      <w:r w:rsidRPr="004B2516">
        <w:rPr>
          <w:noProof/>
        </w:rPr>
        <w:tab/>
        <w:t>L. C. P. Velasco, C. R. Villezas, P. N. C. Palahang, and J. A. A. Dagaang, “Next day electric load forecasting using Artificial Neural Networks,” 2016, doi: 10.1109/HNICEM.2015.7393166.</w:t>
      </w:r>
    </w:p>
    <w:p w14:paraId="3F1F2898" w14:textId="77777777" w:rsidR="004B2516" w:rsidRPr="004B2516" w:rsidRDefault="004B2516" w:rsidP="004B2516">
      <w:pPr>
        <w:widowControl w:val="0"/>
        <w:autoSpaceDE w:val="0"/>
        <w:autoSpaceDN w:val="0"/>
        <w:adjustRightInd w:val="0"/>
        <w:ind w:left="640" w:hanging="640"/>
        <w:rPr>
          <w:noProof/>
        </w:rPr>
      </w:pPr>
      <w:r w:rsidRPr="004B2516">
        <w:rPr>
          <w:noProof/>
        </w:rPr>
        <w:t>[26]</w:t>
      </w:r>
      <w:r w:rsidRPr="004B2516">
        <w:rPr>
          <w:noProof/>
        </w:rPr>
        <w:tab/>
        <w:t xml:space="preserve">H. Hahn, S. Meyer-Nieberg, and S. Pickl, “Electric load forecasting methods: Tools for decision making,” </w:t>
      </w:r>
      <w:r w:rsidRPr="004B2516">
        <w:rPr>
          <w:i/>
          <w:iCs/>
          <w:noProof/>
        </w:rPr>
        <w:t>Eur. J. Oper. Res.</w:t>
      </w:r>
      <w:r w:rsidRPr="004B2516">
        <w:rPr>
          <w:noProof/>
        </w:rPr>
        <w:t>, 2009, doi: 10.1016/j.ejor.2009.01.062.</w:t>
      </w:r>
    </w:p>
    <w:p w14:paraId="29651940" w14:textId="77777777" w:rsidR="004B2516" w:rsidRPr="004B2516" w:rsidRDefault="004B2516" w:rsidP="004B2516">
      <w:pPr>
        <w:widowControl w:val="0"/>
        <w:autoSpaceDE w:val="0"/>
        <w:autoSpaceDN w:val="0"/>
        <w:adjustRightInd w:val="0"/>
        <w:ind w:left="640" w:hanging="640"/>
        <w:rPr>
          <w:noProof/>
        </w:rPr>
      </w:pPr>
      <w:r w:rsidRPr="004B2516">
        <w:rPr>
          <w:noProof/>
        </w:rPr>
        <w:t>[27]</w:t>
      </w:r>
      <w:r w:rsidRPr="004B2516">
        <w:rPr>
          <w:noProof/>
        </w:rPr>
        <w:tab/>
        <w:t xml:space="preserve">G. Gross and F. D. Galiana, “SHORT-TERM LOAD FORECASTING.,” </w:t>
      </w:r>
      <w:r w:rsidRPr="004B2516">
        <w:rPr>
          <w:i/>
          <w:iCs/>
          <w:noProof/>
        </w:rPr>
        <w:t>Proc. IEEE</w:t>
      </w:r>
      <w:r w:rsidRPr="004B2516">
        <w:rPr>
          <w:noProof/>
        </w:rPr>
        <w:t>, 1987, doi: 10.1109/PROC.1987.13927.</w:t>
      </w:r>
    </w:p>
    <w:p w14:paraId="26867169" w14:textId="77777777" w:rsidR="004B2516" w:rsidRPr="004B2516" w:rsidRDefault="004B2516" w:rsidP="004B2516">
      <w:pPr>
        <w:widowControl w:val="0"/>
        <w:autoSpaceDE w:val="0"/>
        <w:autoSpaceDN w:val="0"/>
        <w:adjustRightInd w:val="0"/>
        <w:ind w:left="640" w:hanging="640"/>
        <w:rPr>
          <w:noProof/>
        </w:rPr>
      </w:pPr>
      <w:r w:rsidRPr="004B2516">
        <w:rPr>
          <w:noProof/>
        </w:rPr>
        <w:t>[28]</w:t>
      </w:r>
      <w:r w:rsidRPr="004B2516">
        <w:rPr>
          <w:noProof/>
        </w:rPr>
        <w:tab/>
        <w:t>E. J. Wicksteed, “Short term electric load forecasting for British Columbia, Canada: an exploration of the use of numerical weather prediction data as a predictor in an artificial neural network,” University of British Columbia, 2021.</w:t>
      </w:r>
    </w:p>
    <w:p w14:paraId="0EB995B9" w14:textId="77777777" w:rsidR="004B2516" w:rsidRPr="004B2516" w:rsidRDefault="004B2516" w:rsidP="004B2516">
      <w:pPr>
        <w:widowControl w:val="0"/>
        <w:autoSpaceDE w:val="0"/>
        <w:autoSpaceDN w:val="0"/>
        <w:adjustRightInd w:val="0"/>
        <w:ind w:left="640" w:hanging="640"/>
        <w:rPr>
          <w:noProof/>
        </w:rPr>
      </w:pPr>
      <w:r w:rsidRPr="004B2516">
        <w:rPr>
          <w:noProof/>
        </w:rPr>
        <w:t>[29]</w:t>
      </w:r>
      <w:r w:rsidRPr="004B2516">
        <w:rPr>
          <w:noProof/>
        </w:rPr>
        <w:tab/>
        <w:t>A. Muñoz, E. F. Sánchez-Úbeda, A. Cruz, and J. Marín, “Short-term Forecasting in Power Systems: A Guided Tour,” 2010.</w:t>
      </w:r>
    </w:p>
    <w:p w14:paraId="00B1A61D" w14:textId="77777777" w:rsidR="004B2516" w:rsidRPr="004B2516" w:rsidRDefault="004B2516" w:rsidP="004B2516">
      <w:pPr>
        <w:widowControl w:val="0"/>
        <w:autoSpaceDE w:val="0"/>
        <w:autoSpaceDN w:val="0"/>
        <w:adjustRightInd w:val="0"/>
        <w:ind w:left="640" w:hanging="640"/>
        <w:rPr>
          <w:noProof/>
        </w:rPr>
      </w:pPr>
      <w:r w:rsidRPr="004B2516">
        <w:rPr>
          <w:noProof/>
        </w:rPr>
        <w:t>[30]</w:t>
      </w:r>
      <w:r w:rsidRPr="004B2516">
        <w:rPr>
          <w:noProof/>
        </w:rPr>
        <w:tab/>
        <w:t>D. Srinivasan and M. A. Lee, “Survey of hybrid fuzzy neural approaches to electric load forecasting,” 1995, doi: 10.1109/icsmc.1995.538416.</w:t>
      </w:r>
    </w:p>
    <w:p w14:paraId="3A3E5A16" w14:textId="77777777" w:rsidR="004B2516" w:rsidRPr="004B2516" w:rsidRDefault="004B2516" w:rsidP="004B2516">
      <w:pPr>
        <w:widowControl w:val="0"/>
        <w:autoSpaceDE w:val="0"/>
        <w:autoSpaceDN w:val="0"/>
        <w:adjustRightInd w:val="0"/>
        <w:ind w:left="640" w:hanging="640"/>
        <w:rPr>
          <w:noProof/>
        </w:rPr>
      </w:pPr>
      <w:r w:rsidRPr="004B2516">
        <w:rPr>
          <w:noProof/>
        </w:rPr>
        <w:t>[31]</w:t>
      </w:r>
      <w:r w:rsidRPr="004B2516">
        <w:rPr>
          <w:noProof/>
        </w:rPr>
        <w:tab/>
        <w:t xml:space="preserve">C. N. Lu, H. T. Wu, and S. Vemuri, “Neural Network Based Short Term Load Forecasting,” </w:t>
      </w:r>
      <w:r w:rsidRPr="004B2516">
        <w:rPr>
          <w:i/>
          <w:iCs/>
          <w:noProof/>
        </w:rPr>
        <w:t>IEEE Trans. Power Syst.</w:t>
      </w:r>
      <w:r w:rsidRPr="004B2516">
        <w:rPr>
          <w:noProof/>
        </w:rPr>
        <w:t>, 1993, doi: 10.1109/59.221223.</w:t>
      </w:r>
    </w:p>
    <w:p w14:paraId="0512D6A3" w14:textId="77777777" w:rsidR="004B2516" w:rsidRPr="004B2516" w:rsidRDefault="004B2516" w:rsidP="004B2516">
      <w:pPr>
        <w:widowControl w:val="0"/>
        <w:autoSpaceDE w:val="0"/>
        <w:autoSpaceDN w:val="0"/>
        <w:adjustRightInd w:val="0"/>
        <w:ind w:left="640" w:hanging="640"/>
        <w:rPr>
          <w:noProof/>
        </w:rPr>
      </w:pPr>
      <w:r w:rsidRPr="004B2516">
        <w:rPr>
          <w:noProof/>
        </w:rPr>
        <w:t>[32]</w:t>
      </w:r>
      <w:r w:rsidRPr="004B2516">
        <w:rPr>
          <w:noProof/>
        </w:rPr>
        <w:tab/>
        <w:t xml:space="preserve">T. Hong, “Short Term Electric Load Forecasting dissertation,” </w:t>
      </w:r>
      <w:r w:rsidRPr="004B2516">
        <w:rPr>
          <w:i/>
          <w:iCs/>
          <w:noProof/>
        </w:rPr>
        <w:t>3442639</w:t>
      </w:r>
      <w:r w:rsidRPr="004B2516">
        <w:rPr>
          <w:noProof/>
        </w:rPr>
        <w:t>, 2010.</w:t>
      </w:r>
    </w:p>
    <w:p w14:paraId="3EC0E596" w14:textId="77777777" w:rsidR="004B2516" w:rsidRPr="004B2516" w:rsidRDefault="004B2516" w:rsidP="004B2516">
      <w:pPr>
        <w:widowControl w:val="0"/>
        <w:autoSpaceDE w:val="0"/>
        <w:autoSpaceDN w:val="0"/>
        <w:adjustRightInd w:val="0"/>
        <w:ind w:left="640" w:hanging="640"/>
        <w:rPr>
          <w:noProof/>
        </w:rPr>
      </w:pPr>
      <w:r w:rsidRPr="004B2516">
        <w:rPr>
          <w:noProof/>
        </w:rPr>
        <w:t>[33]</w:t>
      </w:r>
      <w:r w:rsidRPr="004B2516">
        <w:rPr>
          <w:noProof/>
        </w:rPr>
        <w:tab/>
        <w:t>J. Foster, “Electric load forecasting with increased embedded renewable generation,” Queen’s University, 2020.</w:t>
      </w:r>
    </w:p>
    <w:p w14:paraId="09347214" w14:textId="77777777" w:rsidR="004B2516" w:rsidRPr="004B2516" w:rsidRDefault="004B2516" w:rsidP="004B2516">
      <w:pPr>
        <w:widowControl w:val="0"/>
        <w:autoSpaceDE w:val="0"/>
        <w:autoSpaceDN w:val="0"/>
        <w:adjustRightInd w:val="0"/>
        <w:ind w:left="640" w:hanging="640"/>
        <w:rPr>
          <w:noProof/>
        </w:rPr>
      </w:pPr>
      <w:r w:rsidRPr="004B2516">
        <w:rPr>
          <w:noProof/>
        </w:rPr>
        <w:t>[34]</w:t>
      </w:r>
      <w:r w:rsidRPr="004B2516">
        <w:rPr>
          <w:noProof/>
        </w:rPr>
        <w:tab/>
        <w:t xml:space="preserve">T. Hong and M. Shahidehpour, “Load Forecasting Case Study,” </w:t>
      </w:r>
      <w:r w:rsidRPr="004B2516">
        <w:rPr>
          <w:i/>
          <w:iCs/>
          <w:noProof/>
        </w:rPr>
        <w:t>U.S. Dep. Energy</w:t>
      </w:r>
      <w:r w:rsidRPr="004B2516">
        <w:rPr>
          <w:noProof/>
        </w:rPr>
        <w:t xml:space="preserve">, </w:t>
      </w:r>
      <w:r w:rsidRPr="004B2516">
        <w:rPr>
          <w:noProof/>
        </w:rPr>
        <w:lastRenderedPageBreak/>
        <w:t>2015.</w:t>
      </w:r>
    </w:p>
    <w:p w14:paraId="3C0920CA" w14:textId="77777777" w:rsidR="004B2516" w:rsidRPr="004B2516" w:rsidRDefault="004B2516" w:rsidP="004B2516">
      <w:pPr>
        <w:widowControl w:val="0"/>
        <w:autoSpaceDE w:val="0"/>
        <w:autoSpaceDN w:val="0"/>
        <w:adjustRightInd w:val="0"/>
        <w:ind w:left="640" w:hanging="640"/>
        <w:rPr>
          <w:noProof/>
        </w:rPr>
      </w:pPr>
      <w:r w:rsidRPr="004B2516">
        <w:rPr>
          <w:noProof/>
        </w:rPr>
        <w:t>[35]</w:t>
      </w:r>
      <w:r w:rsidRPr="004B2516">
        <w:rPr>
          <w:noProof/>
        </w:rPr>
        <w:tab/>
        <w:t>S. Fan, K. Methaprayoon, and W. J. Lee, “Multi-area load forecasting for system with large geographical area,” 2008, doi: 10.1109/ICPS.2008.4606287.</w:t>
      </w:r>
    </w:p>
    <w:p w14:paraId="453BAFB6" w14:textId="77777777" w:rsidR="004B2516" w:rsidRPr="004B2516" w:rsidRDefault="004B2516" w:rsidP="004B2516">
      <w:pPr>
        <w:widowControl w:val="0"/>
        <w:autoSpaceDE w:val="0"/>
        <w:autoSpaceDN w:val="0"/>
        <w:adjustRightInd w:val="0"/>
        <w:ind w:left="640" w:hanging="640"/>
        <w:rPr>
          <w:noProof/>
        </w:rPr>
      </w:pPr>
      <w:r w:rsidRPr="004B2516">
        <w:rPr>
          <w:noProof/>
        </w:rPr>
        <w:t>[36]</w:t>
      </w:r>
      <w:r w:rsidRPr="004B2516">
        <w:rPr>
          <w:noProof/>
        </w:rPr>
        <w:tab/>
        <w:t>E. Taylor, “Short-term Electrical Load Forecasting for an Institutional/Industrial Power System Using an Artificial Neural Network,” The University of Tennessee, Knoxville, 2013.</w:t>
      </w:r>
    </w:p>
    <w:p w14:paraId="1DD0BA27" w14:textId="77777777" w:rsidR="004B2516" w:rsidRPr="004B2516" w:rsidRDefault="004B2516" w:rsidP="004B2516">
      <w:pPr>
        <w:widowControl w:val="0"/>
        <w:autoSpaceDE w:val="0"/>
        <w:autoSpaceDN w:val="0"/>
        <w:adjustRightInd w:val="0"/>
        <w:ind w:left="640" w:hanging="640"/>
        <w:rPr>
          <w:noProof/>
        </w:rPr>
      </w:pPr>
      <w:r w:rsidRPr="004B2516">
        <w:rPr>
          <w:noProof/>
        </w:rPr>
        <w:t>[37]</w:t>
      </w:r>
      <w:r w:rsidRPr="004B2516">
        <w:rPr>
          <w:noProof/>
        </w:rPr>
        <w:tab/>
        <w:t xml:space="preserve">J. W. Taylor and R. Buizza, “Neural network load forecasting with weather ensemble predictions,” </w:t>
      </w:r>
      <w:r w:rsidRPr="004B2516">
        <w:rPr>
          <w:i/>
          <w:iCs/>
          <w:noProof/>
        </w:rPr>
        <w:t>IEEE Trans. Power Syst.</w:t>
      </w:r>
      <w:r w:rsidRPr="004B2516">
        <w:rPr>
          <w:noProof/>
        </w:rPr>
        <w:t>, 2002, doi: 10.1109/TPWRS.2002.800906.</w:t>
      </w:r>
    </w:p>
    <w:p w14:paraId="6B822642" w14:textId="77777777" w:rsidR="004B2516" w:rsidRPr="004B2516" w:rsidRDefault="004B2516" w:rsidP="004B2516">
      <w:pPr>
        <w:widowControl w:val="0"/>
        <w:autoSpaceDE w:val="0"/>
        <w:autoSpaceDN w:val="0"/>
        <w:adjustRightInd w:val="0"/>
        <w:ind w:left="640" w:hanging="640"/>
        <w:rPr>
          <w:noProof/>
        </w:rPr>
      </w:pPr>
      <w:r w:rsidRPr="004B2516">
        <w:rPr>
          <w:noProof/>
        </w:rPr>
        <w:t>[38]</w:t>
      </w:r>
      <w:r w:rsidRPr="004B2516">
        <w:rPr>
          <w:noProof/>
        </w:rPr>
        <w:tab/>
        <w:t xml:space="preserve">A. Khotanzad, R. Afkhami-Rohani, and R. Af, “ANNSTLF - Artificial neural network short-term load forecaster - generation three,” </w:t>
      </w:r>
      <w:r w:rsidRPr="004B2516">
        <w:rPr>
          <w:i/>
          <w:iCs/>
          <w:noProof/>
        </w:rPr>
        <w:t>IEEE Trans. Power Syst.</w:t>
      </w:r>
      <w:r w:rsidRPr="004B2516">
        <w:rPr>
          <w:noProof/>
        </w:rPr>
        <w:t>, vol. 13, no. 4, pp. 1413–1422, 1998, doi: 10.1109/59.736285.</w:t>
      </w:r>
    </w:p>
    <w:p w14:paraId="7B02A5BD" w14:textId="77777777" w:rsidR="004B2516" w:rsidRPr="004B2516" w:rsidRDefault="004B2516" w:rsidP="004B2516">
      <w:pPr>
        <w:widowControl w:val="0"/>
        <w:autoSpaceDE w:val="0"/>
        <w:autoSpaceDN w:val="0"/>
        <w:adjustRightInd w:val="0"/>
        <w:ind w:left="640" w:hanging="640"/>
        <w:rPr>
          <w:noProof/>
        </w:rPr>
      </w:pPr>
      <w:r w:rsidRPr="004B2516">
        <w:rPr>
          <w:noProof/>
        </w:rPr>
        <w:t>[39]</w:t>
      </w:r>
      <w:r w:rsidRPr="004B2516">
        <w:rPr>
          <w:noProof/>
        </w:rPr>
        <w:tab/>
        <w:t xml:space="preserve">M. Sobhani, A. Campbell, S. Sangamwar, C. Li, and T. Hong, “Combining weather stations for electric load forecasting,” </w:t>
      </w:r>
      <w:r w:rsidRPr="004B2516">
        <w:rPr>
          <w:i/>
          <w:iCs/>
          <w:noProof/>
        </w:rPr>
        <w:t>Energies</w:t>
      </w:r>
      <w:r w:rsidRPr="004B2516">
        <w:rPr>
          <w:noProof/>
        </w:rPr>
        <w:t>, 2019, doi: 10.3390/en12081510.</w:t>
      </w:r>
    </w:p>
    <w:p w14:paraId="2F9D35ED" w14:textId="77777777" w:rsidR="004B2516" w:rsidRPr="004B2516" w:rsidRDefault="004B2516" w:rsidP="004B2516">
      <w:pPr>
        <w:widowControl w:val="0"/>
        <w:autoSpaceDE w:val="0"/>
        <w:autoSpaceDN w:val="0"/>
        <w:adjustRightInd w:val="0"/>
        <w:ind w:left="640" w:hanging="640"/>
        <w:rPr>
          <w:noProof/>
        </w:rPr>
      </w:pPr>
      <w:r w:rsidRPr="004B2516">
        <w:rPr>
          <w:noProof/>
        </w:rPr>
        <w:t>[40]</w:t>
      </w:r>
      <w:r w:rsidRPr="004B2516">
        <w:rPr>
          <w:noProof/>
        </w:rPr>
        <w:tab/>
        <w:t xml:space="preserve">T. Hong, P. Wang, and L. White, “Weather station selection for electric load forecasting,” </w:t>
      </w:r>
      <w:r w:rsidRPr="004B2516">
        <w:rPr>
          <w:i/>
          <w:iCs/>
          <w:noProof/>
        </w:rPr>
        <w:t>Int. J. Forecast.</w:t>
      </w:r>
      <w:r w:rsidRPr="004B2516">
        <w:rPr>
          <w:noProof/>
        </w:rPr>
        <w:t>, 2015, doi: 10.1016/j.ijforecast.2014.07.001.</w:t>
      </w:r>
    </w:p>
    <w:p w14:paraId="3D2A9F16" w14:textId="77777777" w:rsidR="004B2516" w:rsidRPr="004B2516" w:rsidRDefault="004B2516" w:rsidP="004B2516">
      <w:pPr>
        <w:widowControl w:val="0"/>
        <w:autoSpaceDE w:val="0"/>
        <w:autoSpaceDN w:val="0"/>
        <w:adjustRightInd w:val="0"/>
        <w:ind w:left="640" w:hanging="640"/>
        <w:rPr>
          <w:noProof/>
        </w:rPr>
      </w:pPr>
      <w:r w:rsidRPr="004B2516">
        <w:rPr>
          <w:noProof/>
        </w:rPr>
        <w:t>[41]</w:t>
      </w:r>
      <w:r w:rsidRPr="004B2516">
        <w:rPr>
          <w:noProof/>
        </w:rPr>
        <w:tab/>
        <w:t xml:space="preserve">S. N. Fallah, M. Ganjkhani, S. Shamshirband, and K. wing Chau, “Computational intelligence on short-term load forecasting: A methodological overview,” </w:t>
      </w:r>
      <w:r w:rsidRPr="004B2516">
        <w:rPr>
          <w:i/>
          <w:iCs/>
          <w:noProof/>
        </w:rPr>
        <w:t>Energies</w:t>
      </w:r>
      <w:r w:rsidRPr="004B2516">
        <w:rPr>
          <w:noProof/>
        </w:rPr>
        <w:t>. 2019, doi: 10.3390/en12030393.</w:t>
      </w:r>
    </w:p>
    <w:p w14:paraId="2725EE9A" w14:textId="77777777" w:rsidR="004B2516" w:rsidRPr="004B2516" w:rsidRDefault="004B2516" w:rsidP="004B2516">
      <w:pPr>
        <w:widowControl w:val="0"/>
        <w:autoSpaceDE w:val="0"/>
        <w:autoSpaceDN w:val="0"/>
        <w:adjustRightInd w:val="0"/>
        <w:ind w:left="640" w:hanging="640"/>
        <w:rPr>
          <w:noProof/>
        </w:rPr>
      </w:pPr>
      <w:r w:rsidRPr="004B2516">
        <w:rPr>
          <w:noProof/>
        </w:rPr>
        <w:t>[42]</w:t>
      </w:r>
      <w:r w:rsidRPr="004B2516">
        <w:rPr>
          <w:noProof/>
        </w:rPr>
        <w:tab/>
        <w:t xml:space="preserve">S. Moreno-Carbonell, E. F. Sánchez-Úbeda, and A. Muñoz, “Rethinking weather station selection for electric load forecasting using genetic algorithms,” </w:t>
      </w:r>
      <w:r w:rsidRPr="004B2516">
        <w:rPr>
          <w:i/>
          <w:iCs/>
          <w:noProof/>
        </w:rPr>
        <w:t>Int. J. Forecast.</w:t>
      </w:r>
      <w:r w:rsidRPr="004B2516">
        <w:rPr>
          <w:noProof/>
        </w:rPr>
        <w:t>, 2020, doi: 10.1016/j.ijforecast.2019.08.008.</w:t>
      </w:r>
    </w:p>
    <w:p w14:paraId="753F5B17" w14:textId="77777777" w:rsidR="004B2516" w:rsidRPr="004B2516" w:rsidRDefault="004B2516" w:rsidP="004B2516">
      <w:pPr>
        <w:widowControl w:val="0"/>
        <w:autoSpaceDE w:val="0"/>
        <w:autoSpaceDN w:val="0"/>
        <w:adjustRightInd w:val="0"/>
        <w:ind w:left="640" w:hanging="640"/>
        <w:rPr>
          <w:noProof/>
        </w:rPr>
      </w:pPr>
      <w:r w:rsidRPr="004B2516">
        <w:rPr>
          <w:noProof/>
        </w:rPr>
        <w:t>[43]</w:t>
      </w:r>
      <w:r w:rsidRPr="004B2516">
        <w:rPr>
          <w:noProof/>
        </w:rPr>
        <w:tab/>
        <w:t xml:space="preserve">M. JANICKI, “Methods of weather variables introduction into short-term electric </w:t>
      </w:r>
      <w:r w:rsidRPr="004B2516">
        <w:rPr>
          <w:noProof/>
        </w:rPr>
        <w:lastRenderedPageBreak/>
        <w:t xml:space="preserve">load forecasting models - a review,” </w:t>
      </w:r>
      <w:r w:rsidRPr="004B2516">
        <w:rPr>
          <w:i/>
          <w:iCs/>
          <w:noProof/>
        </w:rPr>
        <w:t>PRZEGLĄD ELEKTROTECHNICZNY</w:t>
      </w:r>
      <w:r w:rsidRPr="004B2516">
        <w:rPr>
          <w:noProof/>
        </w:rPr>
        <w:t>, 2017, doi: 10.15199/48.2017.04.18.</w:t>
      </w:r>
    </w:p>
    <w:p w14:paraId="1A9676B2" w14:textId="77777777" w:rsidR="004B2516" w:rsidRPr="004B2516" w:rsidRDefault="004B2516" w:rsidP="004B2516">
      <w:pPr>
        <w:widowControl w:val="0"/>
        <w:autoSpaceDE w:val="0"/>
        <w:autoSpaceDN w:val="0"/>
        <w:adjustRightInd w:val="0"/>
        <w:ind w:left="640" w:hanging="640"/>
        <w:rPr>
          <w:noProof/>
        </w:rPr>
      </w:pPr>
      <w:r w:rsidRPr="004B2516">
        <w:rPr>
          <w:noProof/>
        </w:rPr>
        <w:t>[44]</w:t>
      </w:r>
      <w:r w:rsidRPr="004B2516">
        <w:rPr>
          <w:noProof/>
        </w:rPr>
        <w:tab/>
        <w:t>L. Friedrich and A. Afshari, “Short-term Forecasting of the Abu Dhabi Electricity Load Using Multiple Weather Variables,” 2015, doi: 10.1016/j.egypro.2015.07.616.</w:t>
      </w:r>
    </w:p>
    <w:p w14:paraId="19544F87" w14:textId="77777777" w:rsidR="004B2516" w:rsidRPr="004B2516" w:rsidRDefault="004B2516" w:rsidP="004B2516">
      <w:pPr>
        <w:widowControl w:val="0"/>
        <w:autoSpaceDE w:val="0"/>
        <w:autoSpaceDN w:val="0"/>
        <w:adjustRightInd w:val="0"/>
        <w:ind w:left="640" w:hanging="640"/>
        <w:rPr>
          <w:noProof/>
        </w:rPr>
      </w:pPr>
      <w:r w:rsidRPr="004B2516">
        <w:rPr>
          <w:noProof/>
        </w:rPr>
        <w:t>[45]</w:t>
      </w:r>
      <w:r w:rsidRPr="004B2516">
        <w:rPr>
          <w:noProof/>
        </w:rPr>
        <w:tab/>
        <w:t>E. L. Taylor, “Short-term Electrical Load Forecasting for an Institutional/ Industrial Power System Using an Artificial Neural Network,” University of Tennessee, 2013.</w:t>
      </w:r>
    </w:p>
    <w:p w14:paraId="527B9EBF" w14:textId="77777777" w:rsidR="004B2516" w:rsidRPr="004B2516" w:rsidRDefault="004B2516" w:rsidP="004B2516">
      <w:pPr>
        <w:widowControl w:val="0"/>
        <w:autoSpaceDE w:val="0"/>
        <w:autoSpaceDN w:val="0"/>
        <w:adjustRightInd w:val="0"/>
        <w:ind w:left="640" w:hanging="640"/>
        <w:rPr>
          <w:noProof/>
        </w:rPr>
      </w:pPr>
      <w:r w:rsidRPr="004B2516">
        <w:rPr>
          <w:noProof/>
        </w:rPr>
        <w:t>[46]</w:t>
      </w:r>
      <w:r w:rsidRPr="004B2516">
        <w:rPr>
          <w:noProof/>
        </w:rPr>
        <w:tab/>
        <w:t xml:space="preserve">Z. Deng, B. Wang, Y. Xu, T. Xu, C. Liu, and Z. Zhu, “Multi-scale convolutional neural network with time-cognition for multi-step short-Term load forecasting,” </w:t>
      </w:r>
      <w:r w:rsidRPr="004B2516">
        <w:rPr>
          <w:i/>
          <w:iCs/>
          <w:noProof/>
        </w:rPr>
        <w:t>IEEE Access</w:t>
      </w:r>
      <w:r w:rsidRPr="004B2516">
        <w:rPr>
          <w:noProof/>
        </w:rPr>
        <w:t>, vol. 7, pp. 88058–88071, 2019, doi: 10.1109/ACCESS.2019.2926137.</w:t>
      </w:r>
    </w:p>
    <w:p w14:paraId="6B85E1C5" w14:textId="77777777" w:rsidR="004B2516" w:rsidRPr="004B2516" w:rsidRDefault="004B2516" w:rsidP="004B2516">
      <w:pPr>
        <w:widowControl w:val="0"/>
        <w:autoSpaceDE w:val="0"/>
        <w:autoSpaceDN w:val="0"/>
        <w:adjustRightInd w:val="0"/>
        <w:ind w:left="640" w:hanging="640"/>
        <w:rPr>
          <w:noProof/>
        </w:rPr>
      </w:pPr>
      <w:r w:rsidRPr="004B2516">
        <w:rPr>
          <w:noProof/>
        </w:rPr>
        <w:t>[47]</w:t>
      </w:r>
      <w:r w:rsidRPr="004B2516">
        <w:rPr>
          <w:noProof/>
        </w:rPr>
        <w:tab/>
        <w:t xml:space="preserve">Ö. Ö. Bozkurt, G. Biricik, and Z. C. Taysi, “Artificial neural network and SARIMA based models for power load forecasting in Turkish electricity market Ö,” </w:t>
      </w:r>
      <w:r w:rsidRPr="004B2516">
        <w:rPr>
          <w:i/>
          <w:iCs/>
          <w:noProof/>
        </w:rPr>
        <w:t>PLoS One</w:t>
      </w:r>
      <w:r w:rsidRPr="004B2516">
        <w:rPr>
          <w:noProof/>
        </w:rPr>
        <w:t>, 2017, doi: 10.1371/journal.pone.0175915.</w:t>
      </w:r>
    </w:p>
    <w:p w14:paraId="0A334159" w14:textId="77777777" w:rsidR="004B2516" w:rsidRPr="004B2516" w:rsidRDefault="004B2516" w:rsidP="004B2516">
      <w:pPr>
        <w:widowControl w:val="0"/>
        <w:autoSpaceDE w:val="0"/>
        <w:autoSpaceDN w:val="0"/>
        <w:adjustRightInd w:val="0"/>
        <w:ind w:left="640" w:hanging="640"/>
        <w:rPr>
          <w:noProof/>
        </w:rPr>
      </w:pPr>
      <w:r w:rsidRPr="004B2516">
        <w:rPr>
          <w:noProof/>
        </w:rPr>
        <w:t>[48]</w:t>
      </w:r>
      <w:r w:rsidRPr="004B2516">
        <w:rPr>
          <w:noProof/>
        </w:rPr>
        <w:tab/>
        <w:t xml:space="preserve">T. Hong, J. Wilson, and J. Xie, “Long term probabilistic load forecasting and normalization with hourly information,” </w:t>
      </w:r>
      <w:r w:rsidRPr="004B2516">
        <w:rPr>
          <w:i/>
          <w:iCs/>
          <w:noProof/>
        </w:rPr>
        <w:t>IEEE Trans. Smart Grid</w:t>
      </w:r>
      <w:r w:rsidRPr="004B2516">
        <w:rPr>
          <w:noProof/>
        </w:rPr>
        <w:t>, vol. 5, no. 1, pp. 456–462, 2014, doi: 10.1109/TSG.2013.2274373.</w:t>
      </w:r>
    </w:p>
    <w:p w14:paraId="6B5EB3B1" w14:textId="77777777" w:rsidR="004B2516" w:rsidRPr="004B2516" w:rsidRDefault="004B2516" w:rsidP="004B2516">
      <w:pPr>
        <w:widowControl w:val="0"/>
        <w:autoSpaceDE w:val="0"/>
        <w:autoSpaceDN w:val="0"/>
        <w:adjustRightInd w:val="0"/>
        <w:ind w:left="640" w:hanging="640"/>
        <w:rPr>
          <w:noProof/>
        </w:rPr>
      </w:pPr>
      <w:r w:rsidRPr="004B2516">
        <w:rPr>
          <w:noProof/>
        </w:rPr>
        <w:t>[49]</w:t>
      </w:r>
      <w:r w:rsidRPr="004B2516">
        <w:rPr>
          <w:noProof/>
        </w:rPr>
        <w:tab/>
        <w:t xml:space="preserve">P. Mandal, T. Senjyu, N. Urasaki, and T. Funabashi, “A neural network based several-hour-ahead electric load forecasting using similar days approach,” </w:t>
      </w:r>
      <w:r w:rsidRPr="004B2516">
        <w:rPr>
          <w:i/>
          <w:iCs/>
          <w:noProof/>
        </w:rPr>
        <w:t>Int. J. Electr. Power Energy Syst.</w:t>
      </w:r>
      <w:r w:rsidRPr="004B2516">
        <w:rPr>
          <w:noProof/>
        </w:rPr>
        <w:t>, 2006, doi: 10.1016/j.ijepes.2005.12.007.</w:t>
      </w:r>
    </w:p>
    <w:p w14:paraId="2B208EA1" w14:textId="77777777" w:rsidR="004B2516" w:rsidRPr="004B2516" w:rsidRDefault="004B2516" w:rsidP="004B2516">
      <w:pPr>
        <w:widowControl w:val="0"/>
        <w:autoSpaceDE w:val="0"/>
        <w:autoSpaceDN w:val="0"/>
        <w:adjustRightInd w:val="0"/>
        <w:ind w:left="640" w:hanging="640"/>
        <w:rPr>
          <w:noProof/>
        </w:rPr>
      </w:pPr>
      <w:r w:rsidRPr="004B2516">
        <w:rPr>
          <w:noProof/>
        </w:rPr>
        <w:t>[50]</w:t>
      </w:r>
      <w:r w:rsidRPr="004B2516">
        <w:rPr>
          <w:noProof/>
        </w:rPr>
        <w:tab/>
        <w:t xml:space="preserve">J. Luo, T. Hong, and M. Yue, “Real-time anomaly detection for very short-term load forecasting,” </w:t>
      </w:r>
      <w:r w:rsidRPr="004B2516">
        <w:rPr>
          <w:i/>
          <w:iCs/>
          <w:noProof/>
        </w:rPr>
        <w:t>J. Mod. Power Syst. Clean Energy</w:t>
      </w:r>
      <w:r w:rsidRPr="004B2516">
        <w:rPr>
          <w:noProof/>
        </w:rPr>
        <w:t>, 2018, doi: 10.1007/s40565-017-0351-7.</w:t>
      </w:r>
    </w:p>
    <w:p w14:paraId="1B0C7DBF" w14:textId="77777777" w:rsidR="004B2516" w:rsidRPr="004B2516" w:rsidRDefault="004B2516" w:rsidP="004B2516">
      <w:pPr>
        <w:widowControl w:val="0"/>
        <w:autoSpaceDE w:val="0"/>
        <w:autoSpaceDN w:val="0"/>
        <w:adjustRightInd w:val="0"/>
        <w:ind w:left="640" w:hanging="640"/>
        <w:rPr>
          <w:noProof/>
        </w:rPr>
      </w:pPr>
      <w:r w:rsidRPr="004B2516">
        <w:rPr>
          <w:noProof/>
        </w:rPr>
        <w:t>[51]</w:t>
      </w:r>
      <w:r w:rsidRPr="004B2516">
        <w:rPr>
          <w:noProof/>
        </w:rPr>
        <w:tab/>
        <w:t xml:space="preserve">K. Liu, “Comparison of very short-term load forecasting techniques,” </w:t>
      </w:r>
      <w:r w:rsidRPr="004B2516">
        <w:rPr>
          <w:i/>
          <w:iCs/>
          <w:noProof/>
        </w:rPr>
        <w:t>IEEE Trans. Power Syst.</w:t>
      </w:r>
      <w:r w:rsidRPr="004B2516">
        <w:rPr>
          <w:noProof/>
        </w:rPr>
        <w:t>, 1996, doi: 10.1109/59.496169.</w:t>
      </w:r>
    </w:p>
    <w:p w14:paraId="4940D843" w14:textId="77777777" w:rsidR="004B2516" w:rsidRPr="004B2516" w:rsidRDefault="004B2516" w:rsidP="004B2516">
      <w:pPr>
        <w:widowControl w:val="0"/>
        <w:autoSpaceDE w:val="0"/>
        <w:autoSpaceDN w:val="0"/>
        <w:adjustRightInd w:val="0"/>
        <w:ind w:left="640" w:hanging="640"/>
        <w:rPr>
          <w:noProof/>
        </w:rPr>
      </w:pPr>
      <w:r w:rsidRPr="004B2516">
        <w:rPr>
          <w:noProof/>
        </w:rPr>
        <w:lastRenderedPageBreak/>
        <w:t>[52]</w:t>
      </w:r>
      <w:r w:rsidRPr="004B2516">
        <w:rPr>
          <w:noProof/>
        </w:rPr>
        <w:tab/>
        <w:t xml:space="preserve">W. Charyloniuk and M. S. Chen, “Very short-term load forecasting using artificial neural networks,” </w:t>
      </w:r>
      <w:r w:rsidRPr="004B2516">
        <w:rPr>
          <w:i/>
          <w:iCs/>
          <w:noProof/>
        </w:rPr>
        <w:t>IEEE Trans. Power Syst.</w:t>
      </w:r>
      <w:r w:rsidRPr="004B2516">
        <w:rPr>
          <w:noProof/>
        </w:rPr>
        <w:t>, 2000, doi: 10.1109/59.852131.</w:t>
      </w:r>
    </w:p>
    <w:p w14:paraId="57B54DF1" w14:textId="77777777" w:rsidR="004B2516" w:rsidRPr="004B2516" w:rsidRDefault="004B2516" w:rsidP="004B2516">
      <w:pPr>
        <w:widowControl w:val="0"/>
        <w:autoSpaceDE w:val="0"/>
        <w:autoSpaceDN w:val="0"/>
        <w:adjustRightInd w:val="0"/>
        <w:ind w:left="640" w:hanging="640"/>
        <w:rPr>
          <w:noProof/>
        </w:rPr>
      </w:pPr>
      <w:r w:rsidRPr="004B2516">
        <w:rPr>
          <w:noProof/>
        </w:rPr>
        <w:t>[53]</w:t>
      </w:r>
      <w:r w:rsidRPr="004B2516">
        <w:rPr>
          <w:noProof/>
        </w:rPr>
        <w:tab/>
        <w:t xml:space="preserve">J. W. Taylor, “An evaluation of methods for very short-term load forecasting using minute-by-minute British data,” </w:t>
      </w:r>
      <w:r w:rsidRPr="004B2516">
        <w:rPr>
          <w:i/>
          <w:iCs/>
          <w:noProof/>
        </w:rPr>
        <w:t>Int. J. Forecast.</w:t>
      </w:r>
      <w:r w:rsidRPr="004B2516">
        <w:rPr>
          <w:noProof/>
        </w:rPr>
        <w:t>, 2008, doi: 10.1016/j.ijforecast.2008.07.007.</w:t>
      </w:r>
    </w:p>
    <w:p w14:paraId="617BFAF4" w14:textId="77777777" w:rsidR="004B2516" w:rsidRPr="004B2516" w:rsidRDefault="004B2516" w:rsidP="004B2516">
      <w:pPr>
        <w:widowControl w:val="0"/>
        <w:autoSpaceDE w:val="0"/>
        <w:autoSpaceDN w:val="0"/>
        <w:adjustRightInd w:val="0"/>
        <w:ind w:left="640" w:hanging="640"/>
        <w:rPr>
          <w:noProof/>
        </w:rPr>
      </w:pPr>
      <w:r w:rsidRPr="004B2516">
        <w:rPr>
          <w:noProof/>
        </w:rPr>
        <w:t>[54]</w:t>
      </w:r>
      <w:r w:rsidRPr="004B2516">
        <w:rPr>
          <w:noProof/>
        </w:rPr>
        <w:tab/>
        <w:t xml:space="preserve">E. Kyriakides and M. Polycarpou, “Short term electric load forecasting: A tutorial,” </w:t>
      </w:r>
      <w:r w:rsidRPr="004B2516">
        <w:rPr>
          <w:i/>
          <w:iCs/>
          <w:noProof/>
        </w:rPr>
        <w:t>Stud. Comput. Intell.</w:t>
      </w:r>
      <w:r w:rsidRPr="004B2516">
        <w:rPr>
          <w:noProof/>
        </w:rPr>
        <w:t>, 2006, doi: 10.1007/978-3-540-36122-0_16.</w:t>
      </w:r>
    </w:p>
    <w:p w14:paraId="6C574BC3" w14:textId="77777777" w:rsidR="004B2516" w:rsidRPr="004B2516" w:rsidRDefault="004B2516" w:rsidP="004B2516">
      <w:pPr>
        <w:widowControl w:val="0"/>
        <w:autoSpaceDE w:val="0"/>
        <w:autoSpaceDN w:val="0"/>
        <w:adjustRightInd w:val="0"/>
        <w:ind w:left="640" w:hanging="640"/>
        <w:rPr>
          <w:noProof/>
        </w:rPr>
      </w:pPr>
      <w:r w:rsidRPr="004B2516">
        <w:rPr>
          <w:noProof/>
        </w:rPr>
        <w:t>[55]</w:t>
      </w:r>
      <w:r w:rsidRPr="004B2516">
        <w:rPr>
          <w:noProof/>
        </w:rPr>
        <w:tab/>
        <w:t>S. Dwijayanti, “Short Term Load Forecasting Using a Neural Network Based Time Series Approach,” Oklahoma State University, 2013.</w:t>
      </w:r>
    </w:p>
    <w:p w14:paraId="6C0271F8" w14:textId="77777777" w:rsidR="004B2516" w:rsidRPr="004B2516" w:rsidRDefault="004B2516" w:rsidP="004B2516">
      <w:pPr>
        <w:widowControl w:val="0"/>
        <w:autoSpaceDE w:val="0"/>
        <w:autoSpaceDN w:val="0"/>
        <w:adjustRightInd w:val="0"/>
        <w:ind w:left="640" w:hanging="640"/>
        <w:rPr>
          <w:noProof/>
        </w:rPr>
      </w:pPr>
      <w:r w:rsidRPr="004B2516">
        <w:rPr>
          <w:noProof/>
        </w:rPr>
        <w:t>[56]</w:t>
      </w:r>
      <w:r w:rsidRPr="004B2516">
        <w:rPr>
          <w:noProof/>
        </w:rPr>
        <w:tab/>
        <w:t xml:space="preserve">G. J. Tsekouras, N. D. Hatziargyriou, and E. N. Dialynas, “An optimized adaptive neural network for annual midterm energy forecasting,” </w:t>
      </w:r>
      <w:r w:rsidRPr="004B2516">
        <w:rPr>
          <w:i/>
          <w:iCs/>
          <w:noProof/>
        </w:rPr>
        <w:t>IEEE Trans. Power Syst.</w:t>
      </w:r>
      <w:r w:rsidRPr="004B2516">
        <w:rPr>
          <w:noProof/>
        </w:rPr>
        <w:t>, 2006, doi: 10.1109/TPWRS.2005.860926.</w:t>
      </w:r>
    </w:p>
    <w:p w14:paraId="34DB3A4B" w14:textId="77777777" w:rsidR="004B2516" w:rsidRPr="004B2516" w:rsidRDefault="004B2516" w:rsidP="004B2516">
      <w:pPr>
        <w:widowControl w:val="0"/>
        <w:autoSpaceDE w:val="0"/>
        <w:autoSpaceDN w:val="0"/>
        <w:adjustRightInd w:val="0"/>
        <w:ind w:left="640" w:hanging="640"/>
        <w:rPr>
          <w:noProof/>
        </w:rPr>
      </w:pPr>
      <w:r w:rsidRPr="004B2516">
        <w:rPr>
          <w:noProof/>
        </w:rPr>
        <w:t>[57]</w:t>
      </w:r>
      <w:r w:rsidRPr="004B2516">
        <w:rPr>
          <w:noProof/>
        </w:rPr>
        <w:tab/>
        <w:t xml:space="preserve">E. Doveh, P. Feigin, D. Greig, and L. Hyams, “Experience with FNN models for medium term power demand predictions,” </w:t>
      </w:r>
      <w:r w:rsidRPr="004B2516">
        <w:rPr>
          <w:i/>
          <w:iCs/>
          <w:noProof/>
        </w:rPr>
        <w:t>IEEE Trans. Power Syst.</w:t>
      </w:r>
      <w:r w:rsidRPr="004B2516">
        <w:rPr>
          <w:noProof/>
        </w:rPr>
        <w:t>, 1999, doi: 10.1109/59.761878.</w:t>
      </w:r>
    </w:p>
    <w:p w14:paraId="59582B2F" w14:textId="77777777" w:rsidR="004B2516" w:rsidRPr="004B2516" w:rsidRDefault="004B2516" w:rsidP="004B2516">
      <w:pPr>
        <w:widowControl w:val="0"/>
        <w:autoSpaceDE w:val="0"/>
        <w:autoSpaceDN w:val="0"/>
        <w:adjustRightInd w:val="0"/>
        <w:ind w:left="640" w:hanging="640"/>
        <w:rPr>
          <w:noProof/>
        </w:rPr>
      </w:pPr>
      <w:r w:rsidRPr="004B2516">
        <w:rPr>
          <w:noProof/>
        </w:rPr>
        <w:t>[58]</w:t>
      </w:r>
      <w:r w:rsidRPr="004B2516">
        <w:rPr>
          <w:noProof/>
        </w:rPr>
        <w:tab/>
        <w:t xml:space="preserve">J. Reneses, E. Centeno, and J. Barquín, “Coordination between medium-term generation planning and short-term operation in electricity markets,” </w:t>
      </w:r>
      <w:r w:rsidRPr="004B2516">
        <w:rPr>
          <w:i/>
          <w:iCs/>
          <w:noProof/>
        </w:rPr>
        <w:t>IEEE Trans. Power Syst.</w:t>
      </w:r>
      <w:r w:rsidRPr="004B2516">
        <w:rPr>
          <w:noProof/>
        </w:rPr>
        <w:t>, 2006, doi: 10.1109/TPWRS.2005.857851.</w:t>
      </w:r>
    </w:p>
    <w:p w14:paraId="267D7F0B" w14:textId="77777777" w:rsidR="004B2516" w:rsidRPr="004B2516" w:rsidRDefault="004B2516" w:rsidP="004B2516">
      <w:pPr>
        <w:widowControl w:val="0"/>
        <w:autoSpaceDE w:val="0"/>
        <w:autoSpaceDN w:val="0"/>
        <w:adjustRightInd w:val="0"/>
        <w:ind w:left="640" w:hanging="640"/>
        <w:rPr>
          <w:noProof/>
        </w:rPr>
      </w:pPr>
      <w:r w:rsidRPr="004B2516">
        <w:rPr>
          <w:noProof/>
        </w:rPr>
        <w:t>[59]</w:t>
      </w:r>
      <w:r w:rsidRPr="004B2516">
        <w:rPr>
          <w:noProof/>
        </w:rPr>
        <w:tab/>
        <w:t xml:space="preserve">M. S. Kandil, S. M. El-Debeiky, and N. E. Hasanien, “Long-term load forecasting for fast developing utility using a knowledge-based expert system,” </w:t>
      </w:r>
      <w:r w:rsidRPr="004B2516">
        <w:rPr>
          <w:i/>
          <w:iCs/>
          <w:noProof/>
        </w:rPr>
        <w:t>IEEE Trans. Power Syst.</w:t>
      </w:r>
      <w:r w:rsidRPr="004B2516">
        <w:rPr>
          <w:noProof/>
        </w:rPr>
        <w:t>, 2002, doi: 10.1109/TPWRS.2002.1007923.</w:t>
      </w:r>
    </w:p>
    <w:p w14:paraId="377FA216" w14:textId="77777777" w:rsidR="004B2516" w:rsidRPr="004B2516" w:rsidRDefault="004B2516" w:rsidP="004B2516">
      <w:pPr>
        <w:widowControl w:val="0"/>
        <w:autoSpaceDE w:val="0"/>
        <w:autoSpaceDN w:val="0"/>
        <w:adjustRightInd w:val="0"/>
        <w:ind w:left="640" w:hanging="640"/>
        <w:rPr>
          <w:noProof/>
        </w:rPr>
      </w:pPr>
      <w:r w:rsidRPr="004B2516">
        <w:rPr>
          <w:noProof/>
        </w:rPr>
        <w:t>[60]</w:t>
      </w:r>
      <w:r w:rsidRPr="004B2516">
        <w:rPr>
          <w:noProof/>
        </w:rPr>
        <w:tab/>
        <w:t>T. Hong, P. Wang, and H. L. Willis, “A naïve multiple linear regression benchmark for short term load forecasting,” 2011, doi: 10.1109/PES.2011.6038881.</w:t>
      </w:r>
    </w:p>
    <w:p w14:paraId="3679FEB5" w14:textId="77777777" w:rsidR="004B2516" w:rsidRPr="004B2516" w:rsidRDefault="004B2516" w:rsidP="004B2516">
      <w:pPr>
        <w:widowControl w:val="0"/>
        <w:autoSpaceDE w:val="0"/>
        <w:autoSpaceDN w:val="0"/>
        <w:adjustRightInd w:val="0"/>
        <w:ind w:left="640" w:hanging="640"/>
        <w:rPr>
          <w:noProof/>
        </w:rPr>
      </w:pPr>
      <w:r w:rsidRPr="004B2516">
        <w:rPr>
          <w:noProof/>
        </w:rPr>
        <w:lastRenderedPageBreak/>
        <w:t>[61]</w:t>
      </w:r>
      <w:r w:rsidRPr="004B2516">
        <w:rPr>
          <w:noProof/>
        </w:rPr>
        <w:tab/>
        <w:t xml:space="preserve">K. Methaprayoon, W. J. Lee, S. Rasmiddatta, J. R. Liao, and R. J. Ross, “Multistage artificial neural network short-term load forecasting engine with front-end weather forecast,” </w:t>
      </w:r>
      <w:r w:rsidRPr="004B2516">
        <w:rPr>
          <w:i/>
          <w:iCs/>
          <w:noProof/>
        </w:rPr>
        <w:t>IEEE Trans. Ind. Appl.</w:t>
      </w:r>
      <w:r w:rsidRPr="004B2516">
        <w:rPr>
          <w:noProof/>
        </w:rPr>
        <w:t>, 2007, doi: 10.1109/TIA.2007.908190.</w:t>
      </w:r>
    </w:p>
    <w:p w14:paraId="012D41FF" w14:textId="77777777" w:rsidR="004B2516" w:rsidRPr="004B2516" w:rsidRDefault="004B2516" w:rsidP="004B2516">
      <w:pPr>
        <w:widowControl w:val="0"/>
        <w:autoSpaceDE w:val="0"/>
        <w:autoSpaceDN w:val="0"/>
        <w:adjustRightInd w:val="0"/>
        <w:ind w:left="640" w:hanging="640"/>
        <w:rPr>
          <w:noProof/>
        </w:rPr>
      </w:pPr>
      <w:r w:rsidRPr="004B2516">
        <w:rPr>
          <w:noProof/>
        </w:rPr>
        <w:t>[62]</w:t>
      </w:r>
      <w:r w:rsidRPr="004B2516">
        <w:rPr>
          <w:noProof/>
        </w:rPr>
        <w:tab/>
        <w:t>A. K. Singh, Ibraheem, S. Khatoon, M. Muazzam, and D. K. Chaturvedi, “Load forecasting techniques and methodologies: A review,” 2012, doi: 10.1109/ICPCES.2012.6508132.</w:t>
      </w:r>
    </w:p>
    <w:p w14:paraId="404977C1" w14:textId="77777777" w:rsidR="004B2516" w:rsidRPr="004B2516" w:rsidRDefault="004B2516" w:rsidP="004B2516">
      <w:pPr>
        <w:widowControl w:val="0"/>
        <w:autoSpaceDE w:val="0"/>
        <w:autoSpaceDN w:val="0"/>
        <w:adjustRightInd w:val="0"/>
        <w:ind w:left="640" w:hanging="640"/>
        <w:rPr>
          <w:noProof/>
        </w:rPr>
      </w:pPr>
      <w:r w:rsidRPr="004B2516">
        <w:rPr>
          <w:noProof/>
        </w:rPr>
        <w:t>[63]</w:t>
      </w:r>
      <w:r w:rsidRPr="004B2516">
        <w:rPr>
          <w:noProof/>
        </w:rPr>
        <w:tab/>
        <w:t>S. Kumar, S. Mishra, and S. Gupta, “Short term load forecasting using ANN and multiple linear regression,” 2016, doi: 10.1109/CICT.2016.44.</w:t>
      </w:r>
    </w:p>
    <w:p w14:paraId="5D83EFB8" w14:textId="77777777" w:rsidR="004B2516" w:rsidRPr="004B2516" w:rsidRDefault="004B2516" w:rsidP="004B2516">
      <w:pPr>
        <w:widowControl w:val="0"/>
        <w:autoSpaceDE w:val="0"/>
        <w:autoSpaceDN w:val="0"/>
        <w:adjustRightInd w:val="0"/>
        <w:ind w:left="640" w:hanging="640"/>
        <w:rPr>
          <w:noProof/>
        </w:rPr>
      </w:pPr>
      <w:r w:rsidRPr="004B2516">
        <w:rPr>
          <w:noProof/>
        </w:rPr>
        <w:t>[64]</w:t>
      </w:r>
      <w:r w:rsidRPr="004B2516">
        <w:rPr>
          <w:noProof/>
        </w:rPr>
        <w:tab/>
        <w:t xml:space="preserve">A. Y. Saber and A. K. M. R. Alam, “Short term load forecasting using multiple linear regression for big data,” </w:t>
      </w:r>
      <w:r w:rsidRPr="004B2516">
        <w:rPr>
          <w:i/>
          <w:iCs/>
          <w:noProof/>
        </w:rPr>
        <w:t>2017 IEEE Symp. Ser. Comput. Intell. SSCI 2017 - Proc.</w:t>
      </w:r>
      <w:r w:rsidRPr="004B2516">
        <w:rPr>
          <w:noProof/>
        </w:rPr>
        <w:t>, vol. 2018-Janua, pp. 1–6, 2018, doi: 10.1109/SSCI.2017.8285261.</w:t>
      </w:r>
    </w:p>
    <w:p w14:paraId="29904B86" w14:textId="77777777" w:rsidR="004B2516" w:rsidRPr="004B2516" w:rsidRDefault="004B2516" w:rsidP="004B2516">
      <w:pPr>
        <w:widowControl w:val="0"/>
        <w:autoSpaceDE w:val="0"/>
        <w:autoSpaceDN w:val="0"/>
        <w:adjustRightInd w:val="0"/>
        <w:ind w:left="640" w:hanging="640"/>
        <w:rPr>
          <w:noProof/>
        </w:rPr>
      </w:pPr>
      <w:r w:rsidRPr="004B2516">
        <w:rPr>
          <w:noProof/>
        </w:rPr>
        <w:t>[65]</w:t>
      </w:r>
      <w:r w:rsidRPr="004B2516">
        <w:rPr>
          <w:noProof/>
        </w:rPr>
        <w:tab/>
        <w:t>L. Tang, Y. Yi, and Y. Peng, “An ensemble deep learning model for short-term load forecasting based on ARIMA and LSTM,” 2019, doi: 10.1109/SmartGridComm.2019.8909756.</w:t>
      </w:r>
    </w:p>
    <w:p w14:paraId="1FAE19D1" w14:textId="77777777" w:rsidR="004B2516" w:rsidRPr="004B2516" w:rsidRDefault="004B2516" w:rsidP="004B2516">
      <w:pPr>
        <w:widowControl w:val="0"/>
        <w:autoSpaceDE w:val="0"/>
        <w:autoSpaceDN w:val="0"/>
        <w:adjustRightInd w:val="0"/>
        <w:ind w:left="640" w:hanging="640"/>
        <w:rPr>
          <w:noProof/>
        </w:rPr>
      </w:pPr>
      <w:r w:rsidRPr="004B2516">
        <w:rPr>
          <w:noProof/>
        </w:rPr>
        <w:t>[66]</w:t>
      </w:r>
      <w:r w:rsidRPr="004B2516">
        <w:rPr>
          <w:noProof/>
        </w:rPr>
        <w:tab/>
        <w:t xml:space="preserve">B. Nepal, M. Yamaha, A. Yokoe, and T. Yamaji, “Electricity load forecasting using clustering and ARIMA model for energy management in buildings,” </w:t>
      </w:r>
      <w:r w:rsidRPr="004B2516">
        <w:rPr>
          <w:i/>
          <w:iCs/>
          <w:noProof/>
        </w:rPr>
        <w:t>Japan Archit. Rev.</w:t>
      </w:r>
      <w:r w:rsidRPr="004B2516">
        <w:rPr>
          <w:noProof/>
        </w:rPr>
        <w:t>, 2020, doi: 10.1002/2475-8876.12135.</w:t>
      </w:r>
    </w:p>
    <w:p w14:paraId="75211AFF" w14:textId="77777777" w:rsidR="004B2516" w:rsidRPr="004B2516" w:rsidRDefault="004B2516" w:rsidP="004B2516">
      <w:pPr>
        <w:widowControl w:val="0"/>
        <w:autoSpaceDE w:val="0"/>
        <w:autoSpaceDN w:val="0"/>
        <w:adjustRightInd w:val="0"/>
        <w:ind w:left="640" w:hanging="640"/>
        <w:rPr>
          <w:noProof/>
        </w:rPr>
      </w:pPr>
      <w:r w:rsidRPr="004B2516">
        <w:rPr>
          <w:noProof/>
        </w:rPr>
        <w:t>[67]</w:t>
      </w:r>
      <w:r w:rsidRPr="004B2516">
        <w:rPr>
          <w:noProof/>
        </w:rPr>
        <w:tab/>
        <w:t>A. Badri, Z. Ameli, and A. Motie Birjandi, “Application of artificial neural networks and fuzzy logic methods for short term load forecasting,” 2012, doi: 10.1016/j.egypro.2011.12.965.</w:t>
      </w:r>
    </w:p>
    <w:p w14:paraId="1215B20F" w14:textId="77777777" w:rsidR="004B2516" w:rsidRPr="004B2516" w:rsidRDefault="004B2516" w:rsidP="004B2516">
      <w:pPr>
        <w:widowControl w:val="0"/>
        <w:autoSpaceDE w:val="0"/>
        <w:autoSpaceDN w:val="0"/>
        <w:adjustRightInd w:val="0"/>
        <w:ind w:left="640" w:hanging="640"/>
        <w:rPr>
          <w:noProof/>
        </w:rPr>
      </w:pPr>
      <w:r w:rsidRPr="004B2516">
        <w:rPr>
          <w:noProof/>
        </w:rPr>
        <w:t>[68]</w:t>
      </w:r>
      <w:r w:rsidRPr="004B2516">
        <w:rPr>
          <w:noProof/>
        </w:rPr>
        <w:tab/>
        <w:t xml:space="preserve">P. H. Kuo and C. J. Huang, “A high precision artificial neural networks model for short-Term energy load forecasting,” </w:t>
      </w:r>
      <w:r w:rsidRPr="004B2516">
        <w:rPr>
          <w:i/>
          <w:iCs/>
          <w:noProof/>
        </w:rPr>
        <w:t>Energies</w:t>
      </w:r>
      <w:r w:rsidRPr="004B2516">
        <w:rPr>
          <w:noProof/>
        </w:rPr>
        <w:t>, 2018, doi: 10.3390/en11010213.</w:t>
      </w:r>
    </w:p>
    <w:p w14:paraId="655CA205" w14:textId="77777777" w:rsidR="004B2516" w:rsidRPr="004B2516" w:rsidRDefault="004B2516" w:rsidP="004B2516">
      <w:pPr>
        <w:widowControl w:val="0"/>
        <w:autoSpaceDE w:val="0"/>
        <w:autoSpaceDN w:val="0"/>
        <w:adjustRightInd w:val="0"/>
        <w:ind w:left="640" w:hanging="640"/>
        <w:rPr>
          <w:noProof/>
        </w:rPr>
      </w:pPr>
      <w:r w:rsidRPr="004B2516">
        <w:rPr>
          <w:noProof/>
        </w:rPr>
        <w:t>[69]</w:t>
      </w:r>
      <w:r w:rsidRPr="004B2516">
        <w:rPr>
          <w:noProof/>
        </w:rPr>
        <w:tab/>
        <w:t xml:space="preserve">S. Humeau, T. K. Wijaya, M. Vasirani, and K. Aberer, “Electricity load forecasting </w:t>
      </w:r>
      <w:r w:rsidRPr="004B2516">
        <w:rPr>
          <w:noProof/>
        </w:rPr>
        <w:lastRenderedPageBreak/>
        <w:t>for residential customers: Exploiting aggregation and correlation between households,” 2013, doi: 10.1109/SustainIT.2013.6685208.</w:t>
      </w:r>
    </w:p>
    <w:p w14:paraId="2DC078FA" w14:textId="77777777" w:rsidR="004B2516" w:rsidRPr="004B2516" w:rsidRDefault="004B2516" w:rsidP="004B2516">
      <w:pPr>
        <w:widowControl w:val="0"/>
        <w:autoSpaceDE w:val="0"/>
        <w:autoSpaceDN w:val="0"/>
        <w:adjustRightInd w:val="0"/>
        <w:ind w:left="640" w:hanging="640"/>
        <w:rPr>
          <w:noProof/>
        </w:rPr>
      </w:pPr>
      <w:r w:rsidRPr="004B2516">
        <w:rPr>
          <w:noProof/>
        </w:rPr>
        <w:t>[70]</w:t>
      </w:r>
      <w:r w:rsidRPr="004B2516">
        <w:rPr>
          <w:noProof/>
        </w:rPr>
        <w:tab/>
        <w:t xml:space="preserve">G. Dudek, “Pattern-based local linear regression models for short-term load forecasting,” </w:t>
      </w:r>
      <w:r w:rsidRPr="004B2516">
        <w:rPr>
          <w:i/>
          <w:iCs/>
          <w:noProof/>
        </w:rPr>
        <w:t>Electr. Power Syst. Res.</w:t>
      </w:r>
      <w:r w:rsidRPr="004B2516">
        <w:rPr>
          <w:noProof/>
        </w:rPr>
        <w:t>, 2016, doi: 10.1016/j.epsr.2015.09.001.</w:t>
      </w:r>
    </w:p>
    <w:p w14:paraId="4BEDDC85" w14:textId="77777777" w:rsidR="004B2516" w:rsidRPr="004B2516" w:rsidRDefault="004B2516" w:rsidP="004B2516">
      <w:pPr>
        <w:widowControl w:val="0"/>
        <w:autoSpaceDE w:val="0"/>
        <w:autoSpaceDN w:val="0"/>
        <w:adjustRightInd w:val="0"/>
        <w:ind w:left="640" w:hanging="640"/>
        <w:rPr>
          <w:noProof/>
        </w:rPr>
      </w:pPr>
      <w:r w:rsidRPr="004B2516">
        <w:rPr>
          <w:noProof/>
        </w:rPr>
        <w:t>[71]</w:t>
      </w:r>
      <w:r w:rsidRPr="004B2516">
        <w:rPr>
          <w:noProof/>
        </w:rPr>
        <w:tab/>
        <w:t xml:space="preserve">N. Amjady, “Short-term hourly load forecasting using time-series modeling with peak load estimation capability,” </w:t>
      </w:r>
      <w:r w:rsidRPr="004B2516">
        <w:rPr>
          <w:i/>
          <w:iCs/>
          <w:noProof/>
        </w:rPr>
        <w:t>IEEE Trans. Power Syst.</w:t>
      </w:r>
      <w:r w:rsidRPr="004B2516">
        <w:rPr>
          <w:noProof/>
        </w:rPr>
        <w:t>, vol. 16, no. 4, pp. 798–805, 2001, doi: 10.1109/59.962429.</w:t>
      </w:r>
    </w:p>
    <w:p w14:paraId="7F31C203" w14:textId="77777777" w:rsidR="004B2516" w:rsidRPr="004B2516" w:rsidRDefault="004B2516" w:rsidP="004B2516">
      <w:pPr>
        <w:widowControl w:val="0"/>
        <w:autoSpaceDE w:val="0"/>
        <w:autoSpaceDN w:val="0"/>
        <w:adjustRightInd w:val="0"/>
        <w:ind w:left="640" w:hanging="640"/>
        <w:rPr>
          <w:noProof/>
        </w:rPr>
      </w:pPr>
      <w:r w:rsidRPr="004B2516">
        <w:rPr>
          <w:noProof/>
        </w:rPr>
        <w:t>[72]</w:t>
      </w:r>
      <w:r w:rsidRPr="004B2516">
        <w:rPr>
          <w:noProof/>
        </w:rPr>
        <w:tab/>
        <w:t>A. Bracale, G. Carpinelli, P. De Falco, and T. Hong, “Short-term industrial load forecasting: A case study in an Italian factory,” 2017, doi: 10.1109/ISGTEurope.2017.8260176.</w:t>
      </w:r>
    </w:p>
    <w:p w14:paraId="32ECFC47" w14:textId="77777777" w:rsidR="004B2516" w:rsidRPr="004B2516" w:rsidRDefault="004B2516" w:rsidP="004B2516">
      <w:pPr>
        <w:widowControl w:val="0"/>
        <w:autoSpaceDE w:val="0"/>
        <w:autoSpaceDN w:val="0"/>
        <w:adjustRightInd w:val="0"/>
        <w:ind w:left="640" w:hanging="640"/>
        <w:rPr>
          <w:noProof/>
        </w:rPr>
      </w:pPr>
      <w:r w:rsidRPr="004B2516">
        <w:rPr>
          <w:noProof/>
        </w:rPr>
        <w:t>[73]</w:t>
      </w:r>
      <w:r w:rsidRPr="004B2516">
        <w:rPr>
          <w:noProof/>
        </w:rPr>
        <w:tab/>
        <w:t xml:space="preserve">P. Wang, B. Liu, and T. Hong, “Electric load forecasting with recency effect: A big data approach,” </w:t>
      </w:r>
      <w:r w:rsidRPr="004B2516">
        <w:rPr>
          <w:i/>
          <w:iCs/>
          <w:noProof/>
        </w:rPr>
        <w:t>Int. J. Forecast.</w:t>
      </w:r>
      <w:r w:rsidRPr="004B2516">
        <w:rPr>
          <w:noProof/>
        </w:rPr>
        <w:t>, 2016, doi: 10.1016/j.ijforecast.2015.09.006.</w:t>
      </w:r>
    </w:p>
    <w:p w14:paraId="48970E21" w14:textId="77777777" w:rsidR="004B2516" w:rsidRPr="004B2516" w:rsidRDefault="004B2516" w:rsidP="004B2516">
      <w:pPr>
        <w:widowControl w:val="0"/>
        <w:autoSpaceDE w:val="0"/>
        <w:autoSpaceDN w:val="0"/>
        <w:adjustRightInd w:val="0"/>
        <w:ind w:left="640" w:hanging="640"/>
        <w:rPr>
          <w:noProof/>
        </w:rPr>
      </w:pPr>
      <w:r w:rsidRPr="004B2516">
        <w:rPr>
          <w:noProof/>
        </w:rPr>
        <w:t>[74]</w:t>
      </w:r>
      <w:r w:rsidRPr="004B2516">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4B2516">
        <w:rPr>
          <w:i/>
          <w:iCs/>
          <w:noProof/>
        </w:rPr>
        <w:t>J. Clin. Med.</w:t>
      </w:r>
      <w:r w:rsidRPr="004B2516">
        <w:rPr>
          <w:noProof/>
        </w:rPr>
        <w:t>, 2019, doi: 10.3390/jcm8122149.</w:t>
      </w:r>
    </w:p>
    <w:p w14:paraId="6605D5C3" w14:textId="77777777" w:rsidR="004B2516" w:rsidRPr="004B2516" w:rsidRDefault="004B2516" w:rsidP="004B2516">
      <w:pPr>
        <w:widowControl w:val="0"/>
        <w:autoSpaceDE w:val="0"/>
        <w:autoSpaceDN w:val="0"/>
        <w:adjustRightInd w:val="0"/>
        <w:ind w:left="640" w:hanging="640"/>
        <w:rPr>
          <w:noProof/>
        </w:rPr>
      </w:pPr>
      <w:r w:rsidRPr="004B2516">
        <w:rPr>
          <w:noProof/>
        </w:rPr>
        <w:t>[75]</w:t>
      </w:r>
      <w:r w:rsidRPr="004B2516">
        <w:rPr>
          <w:noProof/>
        </w:rPr>
        <w:tab/>
        <w:t xml:space="preserve">Y. Wang, N. Zhang, Y. Tan, T. Hong, D. S. Kirschen, and C. Kang, “Combining Probabilistic Load Forecasts,” </w:t>
      </w:r>
      <w:r w:rsidRPr="004B2516">
        <w:rPr>
          <w:i/>
          <w:iCs/>
          <w:noProof/>
        </w:rPr>
        <w:t>IEEE Trans. Smart Grid</w:t>
      </w:r>
      <w:r w:rsidRPr="004B2516">
        <w:rPr>
          <w:noProof/>
        </w:rPr>
        <w:t>, vol. 10, no. 4, pp. 3664–3674, 2019, doi: 10.1109/TSG.2018.2833869.</w:t>
      </w:r>
    </w:p>
    <w:p w14:paraId="08E68883" w14:textId="77777777" w:rsidR="004B2516" w:rsidRPr="004B2516" w:rsidRDefault="004B2516" w:rsidP="004B2516">
      <w:pPr>
        <w:widowControl w:val="0"/>
        <w:autoSpaceDE w:val="0"/>
        <w:autoSpaceDN w:val="0"/>
        <w:adjustRightInd w:val="0"/>
        <w:ind w:left="640" w:hanging="640"/>
        <w:rPr>
          <w:noProof/>
        </w:rPr>
      </w:pPr>
      <w:r w:rsidRPr="004B2516">
        <w:rPr>
          <w:noProof/>
        </w:rPr>
        <w:t>[76]</w:t>
      </w:r>
      <w:r w:rsidRPr="004B2516">
        <w:rPr>
          <w:noProof/>
        </w:rPr>
        <w:tab/>
        <w:t xml:space="preserve">G. Papacharalampous, H. Tyralis, and D. Koutsoyiannis, “Predictability of monthly temperature and precipitation using automatic time series forecasting methods,” </w:t>
      </w:r>
      <w:r w:rsidRPr="004B2516">
        <w:rPr>
          <w:i/>
          <w:iCs/>
          <w:noProof/>
        </w:rPr>
        <w:t>Acta Geophys.</w:t>
      </w:r>
      <w:r w:rsidRPr="004B2516">
        <w:rPr>
          <w:noProof/>
        </w:rPr>
        <w:t>, 2018, doi: 10.1007/s11600-018-0120-7.</w:t>
      </w:r>
    </w:p>
    <w:p w14:paraId="0F0FC7EF" w14:textId="77777777" w:rsidR="004B2516" w:rsidRPr="004B2516" w:rsidRDefault="004B2516" w:rsidP="004B2516">
      <w:pPr>
        <w:widowControl w:val="0"/>
        <w:autoSpaceDE w:val="0"/>
        <w:autoSpaceDN w:val="0"/>
        <w:adjustRightInd w:val="0"/>
        <w:ind w:left="640" w:hanging="640"/>
        <w:rPr>
          <w:noProof/>
        </w:rPr>
      </w:pPr>
      <w:r w:rsidRPr="004B2516">
        <w:rPr>
          <w:noProof/>
        </w:rPr>
        <w:t>[77]</w:t>
      </w:r>
      <w:r w:rsidRPr="004B2516">
        <w:rPr>
          <w:noProof/>
        </w:rPr>
        <w:tab/>
        <w:t xml:space="preserve">M. Rana and I. Koprinska, “Forecasting electricity load with advanced wavelet </w:t>
      </w:r>
      <w:r w:rsidRPr="004B2516">
        <w:rPr>
          <w:noProof/>
        </w:rPr>
        <w:lastRenderedPageBreak/>
        <w:t xml:space="preserve">neural networks,” </w:t>
      </w:r>
      <w:r w:rsidRPr="004B2516">
        <w:rPr>
          <w:i/>
          <w:iCs/>
          <w:noProof/>
        </w:rPr>
        <w:t>Neurocomputing</w:t>
      </w:r>
      <w:r w:rsidRPr="004B2516">
        <w:rPr>
          <w:noProof/>
        </w:rPr>
        <w:t>, 2016, doi: 10.1016/j.neucom.2015.12.004.</w:t>
      </w:r>
    </w:p>
    <w:p w14:paraId="6B75D418" w14:textId="77777777" w:rsidR="004B2516" w:rsidRPr="004B2516" w:rsidRDefault="004B2516" w:rsidP="004B2516">
      <w:pPr>
        <w:widowControl w:val="0"/>
        <w:autoSpaceDE w:val="0"/>
        <w:autoSpaceDN w:val="0"/>
        <w:adjustRightInd w:val="0"/>
        <w:ind w:left="640" w:hanging="640"/>
        <w:rPr>
          <w:noProof/>
        </w:rPr>
      </w:pPr>
      <w:r w:rsidRPr="004B2516">
        <w:rPr>
          <w:noProof/>
        </w:rPr>
        <w:t>[78]</w:t>
      </w:r>
      <w:r w:rsidRPr="004B2516">
        <w:rPr>
          <w:noProof/>
        </w:rPr>
        <w:tab/>
        <w:t xml:space="preserve">Da Liu, K. Sun, H. Huang, and P. Tang, “Monthly load forecasting based on economic data by decomposition integration theory,” </w:t>
      </w:r>
      <w:r w:rsidRPr="004B2516">
        <w:rPr>
          <w:i/>
          <w:iCs/>
          <w:noProof/>
        </w:rPr>
        <w:t>Sustain.</w:t>
      </w:r>
      <w:r w:rsidRPr="004B2516">
        <w:rPr>
          <w:noProof/>
        </w:rPr>
        <w:t>, 2018, doi: 10.3390/su10093282.</w:t>
      </w:r>
    </w:p>
    <w:p w14:paraId="2256865F" w14:textId="77777777" w:rsidR="004B2516" w:rsidRPr="004B2516" w:rsidRDefault="004B2516" w:rsidP="004B2516">
      <w:pPr>
        <w:widowControl w:val="0"/>
        <w:autoSpaceDE w:val="0"/>
        <w:autoSpaceDN w:val="0"/>
        <w:adjustRightInd w:val="0"/>
        <w:ind w:left="640" w:hanging="640"/>
        <w:rPr>
          <w:noProof/>
        </w:rPr>
      </w:pPr>
      <w:r w:rsidRPr="004B2516">
        <w:rPr>
          <w:noProof/>
        </w:rPr>
        <w:t>[79]</w:t>
      </w:r>
      <w:r w:rsidRPr="004B2516">
        <w:rPr>
          <w:noProof/>
        </w:rPr>
        <w:tab/>
        <w:t xml:space="preserve">T. Hong, M. Gui, M. E. Baran, and H. L. Willis, “Modeling and forecasting hourly electric load by multiple linear regression with interactions,” </w:t>
      </w:r>
      <w:r w:rsidRPr="004B2516">
        <w:rPr>
          <w:i/>
          <w:iCs/>
          <w:noProof/>
        </w:rPr>
        <w:t>IEEE PES Gen. Meet. PES 2010</w:t>
      </w:r>
      <w:r w:rsidRPr="004B2516">
        <w:rPr>
          <w:noProof/>
        </w:rPr>
        <w:t>, pp. 1–8, 2010, doi: 10.1109/PES.2010.5589959.</w:t>
      </w:r>
    </w:p>
    <w:p w14:paraId="6C6DA27B" w14:textId="77777777" w:rsidR="004B2516" w:rsidRPr="004B2516" w:rsidRDefault="004B2516" w:rsidP="004B2516">
      <w:pPr>
        <w:widowControl w:val="0"/>
        <w:autoSpaceDE w:val="0"/>
        <w:autoSpaceDN w:val="0"/>
        <w:adjustRightInd w:val="0"/>
        <w:ind w:left="640" w:hanging="640"/>
        <w:rPr>
          <w:noProof/>
        </w:rPr>
      </w:pPr>
      <w:r w:rsidRPr="004B2516">
        <w:rPr>
          <w:noProof/>
        </w:rPr>
        <w:t>[80]</w:t>
      </w:r>
      <w:r w:rsidRPr="004B2516">
        <w:rPr>
          <w:noProof/>
        </w:rPr>
        <w:tab/>
        <w:t xml:space="preserve">T. Hong and P. Wang, “Fuzzy interaction regression for short term load forecasting,” </w:t>
      </w:r>
      <w:r w:rsidRPr="004B2516">
        <w:rPr>
          <w:i/>
          <w:iCs/>
          <w:noProof/>
        </w:rPr>
        <w:t>Fuzzy Optim. Decis. Mak.</w:t>
      </w:r>
      <w:r w:rsidRPr="004B2516">
        <w:rPr>
          <w:noProof/>
        </w:rPr>
        <w:t>, 2014, doi: 10.1007/s10700-013-9166-9.</w:t>
      </w:r>
    </w:p>
    <w:p w14:paraId="44FF3CD3" w14:textId="77777777" w:rsidR="004B2516" w:rsidRPr="004B2516" w:rsidRDefault="004B2516" w:rsidP="004B2516">
      <w:pPr>
        <w:widowControl w:val="0"/>
        <w:autoSpaceDE w:val="0"/>
        <w:autoSpaceDN w:val="0"/>
        <w:adjustRightInd w:val="0"/>
        <w:ind w:left="640" w:hanging="640"/>
        <w:rPr>
          <w:noProof/>
        </w:rPr>
      </w:pPr>
      <w:r w:rsidRPr="004B2516">
        <w:rPr>
          <w:noProof/>
        </w:rPr>
        <w:t>[81]</w:t>
      </w:r>
      <w:r w:rsidRPr="004B2516">
        <w:rPr>
          <w:noProof/>
        </w:rPr>
        <w:tab/>
        <w:t>M. Abuella and B. Chowdhury, “Solar power probabilistic forecasting by using multiple linear regression analysis,” 2015, doi: 10.1109/SECON.2015.7132869.</w:t>
      </w:r>
    </w:p>
    <w:p w14:paraId="0ECD331D" w14:textId="77777777" w:rsidR="004B2516" w:rsidRPr="004B2516" w:rsidRDefault="004B2516" w:rsidP="004B2516">
      <w:pPr>
        <w:widowControl w:val="0"/>
        <w:autoSpaceDE w:val="0"/>
        <w:autoSpaceDN w:val="0"/>
        <w:adjustRightInd w:val="0"/>
        <w:ind w:left="640" w:hanging="640"/>
        <w:rPr>
          <w:noProof/>
        </w:rPr>
      </w:pPr>
      <w:r w:rsidRPr="004B2516">
        <w:rPr>
          <w:noProof/>
        </w:rPr>
        <w:t>[82]</w:t>
      </w:r>
      <w:r w:rsidRPr="004B2516">
        <w:rPr>
          <w:noProof/>
        </w:rPr>
        <w:tab/>
        <w:t xml:space="preserve">K. Panklib, C. Prakasvudhisarn, and D. Khummongkol, “Electricity Consumption Forecasting in Thailand Using an Artificial Neural Network and Multiple Linear Regression,” </w:t>
      </w:r>
      <w:r w:rsidRPr="004B2516">
        <w:rPr>
          <w:i/>
          <w:iCs/>
          <w:noProof/>
        </w:rPr>
        <w:t>Energy Sources, Part B Econ. Plan. Policy</w:t>
      </w:r>
      <w:r w:rsidRPr="004B2516">
        <w:rPr>
          <w:noProof/>
        </w:rPr>
        <w:t>, 2015, doi: 10.1080/15567249.2011.559520.</w:t>
      </w:r>
    </w:p>
    <w:p w14:paraId="712E8572" w14:textId="77777777" w:rsidR="004B2516" w:rsidRPr="004B2516" w:rsidRDefault="004B2516" w:rsidP="004B2516">
      <w:pPr>
        <w:widowControl w:val="0"/>
        <w:autoSpaceDE w:val="0"/>
        <w:autoSpaceDN w:val="0"/>
        <w:adjustRightInd w:val="0"/>
        <w:ind w:left="640" w:hanging="640"/>
        <w:rPr>
          <w:noProof/>
        </w:rPr>
      </w:pPr>
      <w:r w:rsidRPr="004B2516">
        <w:rPr>
          <w:noProof/>
        </w:rPr>
        <w:t>[83]</w:t>
      </w:r>
      <w:r w:rsidRPr="004B2516">
        <w:rPr>
          <w:noProof/>
        </w:rPr>
        <w:tab/>
        <w:t>X. Sun, Z. Ouyang, and D. Yue, “Short-term load forecasting based on multivariate linear regression,” 2017, doi: 10.1109/EI2.2017.8245401.</w:t>
      </w:r>
    </w:p>
    <w:p w14:paraId="20C2632C" w14:textId="77777777" w:rsidR="004B2516" w:rsidRPr="004B2516" w:rsidRDefault="004B2516" w:rsidP="004B2516">
      <w:pPr>
        <w:widowControl w:val="0"/>
        <w:autoSpaceDE w:val="0"/>
        <w:autoSpaceDN w:val="0"/>
        <w:adjustRightInd w:val="0"/>
        <w:ind w:left="640" w:hanging="640"/>
        <w:rPr>
          <w:noProof/>
        </w:rPr>
      </w:pPr>
      <w:r w:rsidRPr="004B2516">
        <w:rPr>
          <w:noProof/>
        </w:rPr>
        <w:t>[84]</w:t>
      </w:r>
      <w:r w:rsidRPr="004B2516">
        <w:rPr>
          <w:noProof/>
        </w:rPr>
        <w:tab/>
        <w:t xml:space="preserve">R. Weron, </w:t>
      </w:r>
      <w:r w:rsidRPr="004B2516">
        <w:rPr>
          <w:i/>
          <w:iCs/>
          <w:noProof/>
        </w:rPr>
        <w:t>Modeling and forecasting electricity loads and prices: A statistical approach</w:t>
      </w:r>
      <w:r w:rsidRPr="004B2516">
        <w:rPr>
          <w:noProof/>
        </w:rPr>
        <w:t>. wiley, 2006.</w:t>
      </w:r>
    </w:p>
    <w:p w14:paraId="5C635318" w14:textId="77777777" w:rsidR="004B2516" w:rsidRPr="004B2516" w:rsidRDefault="004B2516" w:rsidP="004B2516">
      <w:pPr>
        <w:widowControl w:val="0"/>
        <w:autoSpaceDE w:val="0"/>
        <w:autoSpaceDN w:val="0"/>
        <w:adjustRightInd w:val="0"/>
        <w:ind w:left="640" w:hanging="640"/>
        <w:rPr>
          <w:noProof/>
        </w:rPr>
      </w:pPr>
      <w:r w:rsidRPr="004B2516">
        <w:rPr>
          <w:noProof/>
        </w:rPr>
        <w:t>[85]</w:t>
      </w:r>
      <w:r w:rsidRPr="004B2516">
        <w:rPr>
          <w:noProof/>
        </w:rPr>
        <w:tab/>
        <w:t>N. Amral, C. S. Özveren, and D. King, “Short term load forecasting using multiple linear regression,” 2007, doi: 10.1109/UPEC.2007.4469121.</w:t>
      </w:r>
    </w:p>
    <w:p w14:paraId="69779DD4" w14:textId="77777777" w:rsidR="004B2516" w:rsidRPr="004B2516" w:rsidRDefault="004B2516" w:rsidP="004B2516">
      <w:pPr>
        <w:widowControl w:val="0"/>
        <w:autoSpaceDE w:val="0"/>
        <w:autoSpaceDN w:val="0"/>
        <w:adjustRightInd w:val="0"/>
        <w:ind w:left="640" w:hanging="640"/>
        <w:rPr>
          <w:noProof/>
        </w:rPr>
      </w:pPr>
      <w:r w:rsidRPr="004B2516">
        <w:rPr>
          <w:noProof/>
        </w:rPr>
        <w:t>[86]</w:t>
      </w:r>
      <w:r w:rsidRPr="004B2516">
        <w:rPr>
          <w:noProof/>
        </w:rPr>
        <w:tab/>
        <w:t>T. Hong, “Short Term Electric Load Forecasting,” North Carolina State University, 2010.</w:t>
      </w:r>
    </w:p>
    <w:p w14:paraId="2CEEAD40" w14:textId="77777777" w:rsidR="004B2516" w:rsidRPr="004B2516" w:rsidRDefault="004B2516" w:rsidP="004B2516">
      <w:pPr>
        <w:widowControl w:val="0"/>
        <w:autoSpaceDE w:val="0"/>
        <w:autoSpaceDN w:val="0"/>
        <w:adjustRightInd w:val="0"/>
        <w:ind w:left="640" w:hanging="640"/>
        <w:rPr>
          <w:noProof/>
        </w:rPr>
      </w:pPr>
      <w:r w:rsidRPr="004B2516">
        <w:rPr>
          <w:noProof/>
        </w:rPr>
        <w:lastRenderedPageBreak/>
        <w:t>[87]</w:t>
      </w:r>
      <w:r w:rsidRPr="004B2516">
        <w:rPr>
          <w:noProof/>
        </w:rPr>
        <w:tab/>
        <w:t xml:space="preserve">A. D. Papalexopoulos and T. C. Hesterberg, “A regression-based approach to short-term system load forecasting,” </w:t>
      </w:r>
      <w:r w:rsidRPr="004B2516">
        <w:rPr>
          <w:i/>
          <w:iCs/>
          <w:noProof/>
        </w:rPr>
        <w:t>IEEE Trans. Power Syst.</w:t>
      </w:r>
      <w:r w:rsidRPr="004B2516">
        <w:rPr>
          <w:noProof/>
        </w:rPr>
        <w:t>, 1990, doi: 10.1109/59.99410.</w:t>
      </w:r>
    </w:p>
    <w:p w14:paraId="5B7944EB" w14:textId="77777777" w:rsidR="004B2516" w:rsidRPr="004B2516" w:rsidRDefault="004B2516" w:rsidP="004B2516">
      <w:pPr>
        <w:widowControl w:val="0"/>
        <w:autoSpaceDE w:val="0"/>
        <w:autoSpaceDN w:val="0"/>
        <w:adjustRightInd w:val="0"/>
        <w:ind w:left="640" w:hanging="640"/>
        <w:rPr>
          <w:noProof/>
        </w:rPr>
      </w:pPr>
      <w:r w:rsidRPr="004B2516">
        <w:rPr>
          <w:noProof/>
        </w:rPr>
        <w:t>[88]</w:t>
      </w:r>
      <w:r w:rsidRPr="004B2516">
        <w:rPr>
          <w:noProof/>
        </w:rPr>
        <w:tab/>
        <w:t xml:space="preserve">M. Cai, M. Pipattanasomporn, and S. Rahman, “Day-ahead building-level load forecasts using deep learning vs. traditional time-series techniques,” </w:t>
      </w:r>
      <w:r w:rsidRPr="004B2516">
        <w:rPr>
          <w:i/>
          <w:iCs/>
          <w:noProof/>
        </w:rPr>
        <w:t>Appl. Energy</w:t>
      </w:r>
      <w:r w:rsidRPr="004B2516">
        <w:rPr>
          <w:noProof/>
        </w:rPr>
        <w:t>, 2019, doi: 10.1016/j.apenergy.2018.12.042.</w:t>
      </w:r>
    </w:p>
    <w:p w14:paraId="5655CEF3" w14:textId="77777777" w:rsidR="004B2516" w:rsidRPr="004B2516" w:rsidRDefault="004B2516" w:rsidP="004B2516">
      <w:pPr>
        <w:widowControl w:val="0"/>
        <w:autoSpaceDE w:val="0"/>
        <w:autoSpaceDN w:val="0"/>
        <w:adjustRightInd w:val="0"/>
        <w:ind w:left="640" w:hanging="640"/>
        <w:rPr>
          <w:noProof/>
        </w:rPr>
      </w:pPr>
      <w:r w:rsidRPr="004B2516">
        <w:rPr>
          <w:noProof/>
        </w:rPr>
        <w:t>[89]</w:t>
      </w:r>
      <w:r w:rsidRPr="004B2516">
        <w:rPr>
          <w:noProof/>
        </w:rPr>
        <w:tab/>
        <w:t xml:space="preserve">E. Stellwagen and L. Tashman, “ARIMA : The Models of Box and Jenkins,” </w:t>
      </w:r>
      <w:r w:rsidRPr="004B2516">
        <w:rPr>
          <w:i/>
          <w:iCs/>
          <w:noProof/>
        </w:rPr>
        <w:t>Foresight Int. J. Appl. Forecast.</w:t>
      </w:r>
      <w:r w:rsidRPr="004B2516">
        <w:rPr>
          <w:noProof/>
        </w:rPr>
        <w:t>, 2013.</w:t>
      </w:r>
    </w:p>
    <w:p w14:paraId="34F1297A" w14:textId="77777777" w:rsidR="004B2516" w:rsidRPr="004B2516" w:rsidRDefault="004B2516" w:rsidP="004B2516">
      <w:pPr>
        <w:widowControl w:val="0"/>
        <w:autoSpaceDE w:val="0"/>
        <w:autoSpaceDN w:val="0"/>
        <w:adjustRightInd w:val="0"/>
        <w:ind w:left="640" w:hanging="640"/>
        <w:rPr>
          <w:noProof/>
        </w:rPr>
      </w:pPr>
      <w:r w:rsidRPr="004B2516">
        <w:rPr>
          <w:noProof/>
        </w:rPr>
        <w:t>[90]</w:t>
      </w:r>
      <w:r w:rsidRPr="004B2516">
        <w:rPr>
          <w:noProof/>
        </w:rPr>
        <w:tab/>
        <w:t xml:space="preserve">K. Goswami, A. Ganguly, and A. K. Sil, “Day ahead forecasting and peak load management using multivariate auto regression technique,” </w:t>
      </w:r>
      <w:r w:rsidRPr="004B2516">
        <w:rPr>
          <w:i/>
          <w:iCs/>
          <w:noProof/>
        </w:rPr>
        <w:t>Proc. 2018 IEEE Appl. Signal Process. Conf. ASPCON 2018</w:t>
      </w:r>
      <w:r w:rsidRPr="004B2516">
        <w:rPr>
          <w:noProof/>
        </w:rPr>
        <w:t>, no. 1, pp. 279–282, 2018, doi: 10.1109/ASPCON.2018.8748661.</w:t>
      </w:r>
    </w:p>
    <w:p w14:paraId="22D10810" w14:textId="77777777" w:rsidR="004B2516" w:rsidRPr="004B2516" w:rsidRDefault="004B2516" w:rsidP="004B2516">
      <w:pPr>
        <w:widowControl w:val="0"/>
        <w:autoSpaceDE w:val="0"/>
        <w:autoSpaceDN w:val="0"/>
        <w:adjustRightInd w:val="0"/>
        <w:ind w:left="640" w:hanging="640"/>
        <w:rPr>
          <w:noProof/>
        </w:rPr>
      </w:pPr>
      <w:r w:rsidRPr="004B2516">
        <w:rPr>
          <w:noProof/>
        </w:rPr>
        <w:t>[91]</w:t>
      </w:r>
      <w:r w:rsidRPr="004B2516">
        <w:rPr>
          <w:noProof/>
        </w:rPr>
        <w:tab/>
        <w:t xml:space="preserve">G. N. Shilpa and G. S. Sheshadri, “ARIMAX Model for Short-Term Electrical Load Forecasting,” </w:t>
      </w:r>
      <w:r w:rsidRPr="004B2516">
        <w:rPr>
          <w:i/>
          <w:iCs/>
          <w:noProof/>
        </w:rPr>
        <w:t>Int. J. Recent Technol. Eng.</w:t>
      </w:r>
      <w:r w:rsidRPr="004B2516">
        <w:rPr>
          <w:noProof/>
        </w:rPr>
        <w:t>, 2019, doi: 10.35940/ijrte.d7950.118419.</w:t>
      </w:r>
    </w:p>
    <w:p w14:paraId="482F0004" w14:textId="77777777" w:rsidR="004B2516" w:rsidRPr="004B2516" w:rsidRDefault="004B2516" w:rsidP="004B2516">
      <w:pPr>
        <w:widowControl w:val="0"/>
        <w:autoSpaceDE w:val="0"/>
        <w:autoSpaceDN w:val="0"/>
        <w:adjustRightInd w:val="0"/>
        <w:ind w:left="640" w:hanging="640"/>
        <w:rPr>
          <w:noProof/>
        </w:rPr>
      </w:pPr>
      <w:r w:rsidRPr="004B2516">
        <w:rPr>
          <w:noProof/>
        </w:rPr>
        <w:t>[92]</w:t>
      </w:r>
      <w:r w:rsidRPr="004B2516">
        <w:rPr>
          <w:noProof/>
        </w:rPr>
        <w:tab/>
        <w:t xml:space="preserve">H. Cui and X. Peng, “Short-Term City Electric Load Forecasting with Considering Temperature Effects: An Improved ARIMAX Model,” </w:t>
      </w:r>
      <w:r w:rsidRPr="004B2516">
        <w:rPr>
          <w:i/>
          <w:iCs/>
          <w:noProof/>
        </w:rPr>
        <w:t>Math. Probl. Eng.</w:t>
      </w:r>
      <w:r w:rsidRPr="004B2516">
        <w:rPr>
          <w:noProof/>
        </w:rPr>
        <w:t>, 2015, doi: 10.1155/2015/589374.</w:t>
      </w:r>
    </w:p>
    <w:p w14:paraId="4E2067C1" w14:textId="77777777" w:rsidR="004B2516" w:rsidRPr="004B2516" w:rsidRDefault="004B2516" w:rsidP="004B2516">
      <w:pPr>
        <w:widowControl w:val="0"/>
        <w:autoSpaceDE w:val="0"/>
        <w:autoSpaceDN w:val="0"/>
        <w:adjustRightInd w:val="0"/>
        <w:ind w:left="640" w:hanging="640"/>
        <w:rPr>
          <w:noProof/>
        </w:rPr>
      </w:pPr>
      <w:r w:rsidRPr="004B2516">
        <w:rPr>
          <w:noProof/>
        </w:rPr>
        <w:t>[93]</w:t>
      </w:r>
      <w:r w:rsidRPr="004B2516">
        <w:rPr>
          <w:noProof/>
        </w:rPr>
        <w:tab/>
        <w:t>A. Shadkam, “Using SARIMAX to forecast electricity demand and consumption in university buildings,” The University of British Columbia, 2020.</w:t>
      </w:r>
    </w:p>
    <w:p w14:paraId="4C3929D5" w14:textId="77777777" w:rsidR="004B2516" w:rsidRPr="004B2516" w:rsidRDefault="004B2516" w:rsidP="004B2516">
      <w:pPr>
        <w:widowControl w:val="0"/>
        <w:autoSpaceDE w:val="0"/>
        <w:autoSpaceDN w:val="0"/>
        <w:adjustRightInd w:val="0"/>
        <w:ind w:left="640" w:hanging="640"/>
        <w:rPr>
          <w:noProof/>
        </w:rPr>
      </w:pPr>
      <w:r w:rsidRPr="004B2516">
        <w:rPr>
          <w:noProof/>
        </w:rPr>
        <w:t>[94]</w:t>
      </w:r>
      <w:r w:rsidRPr="004B2516">
        <w:rPr>
          <w:noProof/>
        </w:rPr>
        <w:tab/>
        <w:t>I. Fernández, C. E. Borges, and Y. K. Penya, “Efficient building load forecasting,” 2011, doi: 10.1109/ETFA.2011.6059103.</w:t>
      </w:r>
    </w:p>
    <w:p w14:paraId="4806BE99" w14:textId="77777777" w:rsidR="004B2516" w:rsidRPr="004B2516" w:rsidRDefault="004B2516" w:rsidP="004B2516">
      <w:pPr>
        <w:widowControl w:val="0"/>
        <w:autoSpaceDE w:val="0"/>
        <w:autoSpaceDN w:val="0"/>
        <w:adjustRightInd w:val="0"/>
        <w:ind w:left="640" w:hanging="640"/>
        <w:rPr>
          <w:noProof/>
        </w:rPr>
      </w:pPr>
      <w:r w:rsidRPr="004B2516">
        <w:rPr>
          <w:noProof/>
        </w:rPr>
        <w:t>[95]</w:t>
      </w:r>
      <w:r w:rsidRPr="004B2516">
        <w:rPr>
          <w:noProof/>
        </w:rPr>
        <w:tab/>
        <w:t xml:space="preserve">R. Bonetto and M. Rossi, “Parallel multi-step ahead power demand forecasting through NAR neural networks,” </w:t>
      </w:r>
      <w:r w:rsidRPr="004B2516">
        <w:rPr>
          <w:i/>
          <w:iCs/>
          <w:noProof/>
        </w:rPr>
        <w:t xml:space="preserve">2016 IEEE Int. Conf. Smart Grid Commun. </w:t>
      </w:r>
      <w:r w:rsidRPr="004B2516">
        <w:rPr>
          <w:i/>
          <w:iCs/>
          <w:noProof/>
        </w:rPr>
        <w:lastRenderedPageBreak/>
        <w:t>SmartGridComm 2016</w:t>
      </w:r>
      <w:r w:rsidRPr="004B2516">
        <w:rPr>
          <w:noProof/>
        </w:rPr>
        <w:t>, pp. 314–319, Dec. 2016, doi: 10.1109/SmartGridComm.2016.7778780.</w:t>
      </w:r>
    </w:p>
    <w:p w14:paraId="45CAD4D7" w14:textId="77777777" w:rsidR="004B2516" w:rsidRPr="004B2516" w:rsidRDefault="004B2516" w:rsidP="004B2516">
      <w:pPr>
        <w:widowControl w:val="0"/>
        <w:autoSpaceDE w:val="0"/>
        <w:autoSpaceDN w:val="0"/>
        <w:adjustRightInd w:val="0"/>
        <w:ind w:left="640" w:hanging="640"/>
        <w:rPr>
          <w:noProof/>
        </w:rPr>
      </w:pPr>
      <w:r w:rsidRPr="004B2516">
        <w:rPr>
          <w:noProof/>
        </w:rPr>
        <w:t>[96]</w:t>
      </w:r>
      <w:r w:rsidRPr="004B2516">
        <w:rPr>
          <w:noProof/>
        </w:rPr>
        <w:tab/>
        <w:t xml:space="preserve">M. Cools, E. Moons, and G. Wets, “Investigating the Variability in Daily Traffic Counts through use of ARIMAX and SARIMAX Models: Assessing the Effect of Holidays on Two Site Locations,” </w:t>
      </w:r>
      <w:r w:rsidRPr="004B2516">
        <w:rPr>
          <w:i/>
          <w:iCs/>
          <w:noProof/>
        </w:rPr>
        <w:t>https://doi.org/10.3141/2136-07</w:t>
      </w:r>
      <w:r w:rsidRPr="004B2516">
        <w:rPr>
          <w:noProof/>
        </w:rPr>
        <w:t>, 2009.</w:t>
      </w:r>
    </w:p>
    <w:p w14:paraId="11540D1B" w14:textId="77777777" w:rsidR="004B2516" w:rsidRPr="004B2516" w:rsidRDefault="004B2516" w:rsidP="004B2516">
      <w:pPr>
        <w:widowControl w:val="0"/>
        <w:autoSpaceDE w:val="0"/>
        <w:autoSpaceDN w:val="0"/>
        <w:adjustRightInd w:val="0"/>
        <w:ind w:left="640" w:hanging="640"/>
        <w:rPr>
          <w:noProof/>
        </w:rPr>
      </w:pPr>
      <w:r w:rsidRPr="004B2516">
        <w:rPr>
          <w:noProof/>
        </w:rPr>
        <w:t>[97]</w:t>
      </w:r>
      <w:r w:rsidRPr="004B2516">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4B2516">
        <w:rPr>
          <w:i/>
          <w:iCs/>
          <w:noProof/>
        </w:rPr>
        <w:t>Energies</w:t>
      </w:r>
      <w:r w:rsidRPr="004B2516">
        <w:rPr>
          <w:noProof/>
        </w:rPr>
        <w:t>, 2016, doi: 10.3390/en9080635.</w:t>
      </w:r>
    </w:p>
    <w:p w14:paraId="608785D8" w14:textId="77777777" w:rsidR="004B2516" w:rsidRPr="004B2516" w:rsidRDefault="004B2516" w:rsidP="004B2516">
      <w:pPr>
        <w:widowControl w:val="0"/>
        <w:autoSpaceDE w:val="0"/>
        <w:autoSpaceDN w:val="0"/>
        <w:adjustRightInd w:val="0"/>
        <w:ind w:left="640" w:hanging="640"/>
        <w:rPr>
          <w:noProof/>
        </w:rPr>
      </w:pPr>
      <w:r w:rsidRPr="004B2516">
        <w:rPr>
          <w:noProof/>
        </w:rPr>
        <w:t>[98]</w:t>
      </w:r>
      <w:r w:rsidRPr="004B2516">
        <w:rPr>
          <w:noProof/>
        </w:rPr>
        <w:tab/>
        <w:t xml:space="preserve">M. De Felice, A. Alessandri, and P. M. Ruti, “Electricity demand forecasting over Italy: Potential benefits using numerical weather prediction models,” </w:t>
      </w:r>
      <w:r w:rsidRPr="004B2516">
        <w:rPr>
          <w:i/>
          <w:iCs/>
          <w:noProof/>
        </w:rPr>
        <w:t>Electr. Power Syst. Res.</w:t>
      </w:r>
      <w:r w:rsidRPr="004B2516">
        <w:rPr>
          <w:noProof/>
        </w:rPr>
        <w:t>, 2013, doi: 10.1016/j.epsr.2013.06.004.</w:t>
      </w:r>
    </w:p>
    <w:p w14:paraId="4A26A2C8" w14:textId="77777777" w:rsidR="004B2516" w:rsidRPr="004B2516" w:rsidRDefault="004B2516" w:rsidP="004B2516">
      <w:pPr>
        <w:widowControl w:val="0"/>
        <w:autoSpaceDE w:val="0"/>
        <w:autoSpaceDN w:val="0"/>
        <w:adjustRightInd w:val="0"/>
        <w:ind w:left="640" w:hanging="640"/>
        <w:rPr>
          <w:noProof/>
        </w:rPr>
      </w:pPr>
      <w:r w:rsidRPr="004B2516">
        <w:rPr>
          <w:noProof/>
        </w:rPr>
        <w:t>[99]</w:t>
      </w:r>
      <w:r w:rsidRPr="004B2516">
        <w:rPr>
          <w:noProof/>
        </w:rPr>
        <w:tab/>
        <w:t xml:space="preserve">A. Khotanzad, R. C. Hwang, A. Abaye, and D. Maratukulam, “An Adaptive Modular Artificial Neural Network Hourly Load Forecaster and its Implementation at Electric Utilities,” </w:t>
      </w:r>
      <w:r w:rsidRPr="004B2516">
        <w:rPr>
          <w:i/>
          <w:iCs/>
          <w:noProof/>
        </w:rPr>
        <w:t>IEEE Trans. Power Syst.</w:t>
      </w:r>
      <w:r w:rsidRPr="004B2516">
        <w:rPr>
          <w:noProof/>
        </w:rPr>
        <w:t>, 1995, doi: 10.1109/59.466468.</w:t>
      </w:r>
    </w:p>
    <w:p w14:paraId="473FC166" w14:textId="77777777" w:rsidR="004B2516" w:rsidRPr="004B2516" w:rsidRDefault="004B2516" w:rsidP="004B2516">
      <w:pPr>
        <w:widowControl w:val="0"/>
        <w:autoSpaceDE w:val="0"/>
        <w:autoSpaceDN w:val="0"/>
        <w:adjustRightInd w:val="0"/>
        <w:ind w:left="640" w:hanging="640"/>
        <w:rPr>
          <w:noProof/>
        </w:rPr>
      </w:pPr>
      <w:r w:rsidRPr="004B2516">
        <w:rPr>
          <w:noProof/>
        </w:rPr>
        <w:t>[100]</w:t>
      </w:r>
      <w:r w:rsidRPr="004B2516">
        <w:rPr>
          <w:noProof/>
        </w:rPr>
        <w:tab/>
        <w:t xml:space="preserve">A. Khotanzad, R. Afkhami-Rohani, T. L. Lu, A. Abaye, M. Davis, and D. J. Maratukulam, “ANNSTLF - A neural-network-based electric load forecasting system,” </w:t>
      </w:r>
      <w:r w:rsidRPr="004B2516">
        <w:rPr>
          <w:i/>
          <w:iCs/>
          <w:noProof/>
        </w:rPr>
        <w:t>IEEE Trans. Neural Networks</w:t>
      </w:r>
      <w:r w:rsidRPr="004B2516">
        <w:rPr>
          <w:noProof/>
        </w:rPr>
        <w:t>, 1997, doi: 10.1109/72.595881.</w:t>
      </w:r>
    </w:p>
    <w:p w14:paraId="73EB51B9" w14:textId="77777777" w:rsidR="004B2516" w:rsidRPr="004B2516" w:rsidRDefault="004B2516" w:rsidP="004B2516">
      <w:pPr>
        <w:widowControl w:val="0"/>
        <w:autoSpaceDE w:val="0"/>
        <w:autoSpaceDN w:val="0"/>
        <w:adjustRightInd w:val="0"/>
        <w:ind w:left="640" w:hanging="640"/>
        <w:rPr>
          <w:noProof/>
        </w:rPr>
      </w:pPr>
      <w:r w:rsidRPr="004B2516">
        <w:rPr>
          <w:noProof/>
        </w:rPr>
        <w:t>[101]</w:t>
      </w:r>
      <w:r w:rsidRPr="004B2516">
        <w:rPr>
          <w:noProof/>
        </w:rPr>
        <w:tab/>
        <w:t>“Recursive least squares filter - Wikipedia.” https://en.wikipedia.org/wiki/Recursive_least_squares_filter (accessed Oct. 08, 2021).</w:t>
      </w:r>
    </w:p>
    <w:p w14:paraId="25AB2716" w14:textId="77777777" w:rsidR="004B2516" w:rsidRPr="004B2516" w:rsidRDefault="004B2516" w:rsidP="004B2516">
      <w:pPr>
        <w:widowControl w:val="0"/>
        <w:autoSpaceDE w:val="0"/>
        <w:autoSpaceDN w:val="0"/>
        <w:adjustRightInd w:val="0"/>
        <w:ind w:left="640" w:hanging="640"/>
        <w:rPr>
          <w:noProof/>
        </w:rPr>
      </w:pPr>
      <w:r w:rsidRPr="004B2516">
        <w:rPr>
          <w:noProof/>
        </w:rPr>
        <w:t>[102]</w:t>
      </w:r>
      <w:r w:rsidRPr="004B2516">
        <w:rPr>
          <w:noProof/>
        </w:rPr>
        <w:tab/>
        <w:t xml:space="preserve">W. S. McCulloch and W. Pitts, “A logical calculus of the ideas immanent in nervous </w:t>
      </w:r>
      <w:r w:rsidRPr="004B2516">
        <w:rPr>
          <w:noProof/>
        </w:rPr>
        <w:lastRenderedPageBreak/>
        <w:t xml:space="preserve">activity,” </w:t>
      </w:r>
      <w:r w:rsidRPr="004B2516">
        <w:rPr>
          <w:i/>
          <w:iCs/>
          <w:noProof/>
        </w:rPr>
        <w:t>Bull. Math. Biophys.</w:t>
      </w:r>
      <w:r w:rsidRPr="004B2516">
        <w:rPr>
          <w:noProof/>
        </w:rPr>
        <w:t>, 1943, doi: 10.1007/BF02478259.</w:t>
      </w:r>
    </w:p>
    <w:p w14:paraId="32073AA7" w14:textId="77777777" w:rsidR="004B2516" w:rsidRPr="004B2516" w:rsidRDefault="004B2516" w:rsidP="004B2516">
      <w:pPr>
        <w:widowControl w:val="0"/>
        <w:autoSpaceDE w:val="0"/>
        <w:autoSpaceDN w:val="0"/>
        <w:adjustRightInd w:val="0"/>
        <w:ind w:left="640" w:hanging="640"/>
        <w:rPr>
          <w:noProof/>
        </w:rPr>
      </w:pPr>
      <w:r w:rsidRPr="004B2516">
        <w:rPr>
          <w:noProof/>
        </w:rPr>
        <w:t>[103]</w:t>
      </w:r>
      <w:r w:rsidRPr="004B2516">
        <w:rPr>
          <w:noProof/>
        </w:rPr>
        <w:tab/>
        <w:t xml:space="preserve">D. O. Hebb, “The first stage of perception: growth of the assembly,” </w:t>
      </w:r>
      <w:r w:rsidRPr="004B2516">
        <w:rPr>
          <w:i/>
          <w:iCs/>
          <w:noProof/>
        </w:rPr>
        <w:t>Organ. Behav.</w:t>
      </w:r>
      <w:r w:rsidRPr="004B2516">
        <w:rPr>
          <w:noProof/>
        </w:rPr>
        <w:t>, 1949, doi: 10.1016/0301-0082(84)90021-2.</w:t>
      </w:r>
    </w:p>
    <w:p w14:paraId="5A61F354" w14:textId="77777777" w:rsidR="004B2516" w:rsidRPr="004B2516" w:rsidRDefault="004B2516" w:rsidP="004B2516">
      <w:pPr>
        <w:widowControl w:val="0"/>
        <w:autoSpaceDE w:val="0"/>
        <w:autoSpaceDN w:val="0"/>
        <w:adjustRightInd w:val="0"/>
        <w:ind w:left="640" w:hanging="640"/>
        <w:rPr>
          <w:noProof/>
        </w:rPr>
      </w:pPr>
      <w:r w:rsidRPr="004B2516">
        <w:rPr>
          <w:noProof/>
        </w:rPr>
        <w:t>[104]</w:t>
      </w:r>
      <w:r w:rsidRPr="004B2516">
        <w:rPr>
          <w:noProof/>
        </w:rPr>
        <w:tab/>
        <w:t xml:space="preserve">F. Rosenblatt, “The perceptron: A probabilistic model for information storage and organization in the brain,” </w:t>
      </w:r>
      <w:r w:rsidRPr="004B2516">
        <w:rPr>
          <w:i/>
          <w:iCs/>
          <w:noProof/>
        </w:rPr>
        <w:t>Psychol. Rev.</w:t>
      </w:r>
      <w:r w:rsidRPr="004B2516">
        <w:rPr>
          <w:noProof/>
        </w:rPr>
        <w:t>, 1958, doi: 10.1037/h0042519.</w:t>
      </w:r>
    </w:p>
    <w:p w14:paraId="7AC0D579" w14:textId="77777777" w:rsidR="004B2516" w:rsidRPr="004B2516" w:rsidRDefault="004B2516" w:rsidP="004B2516">
      <w:pPr>
        <w:widowControl w:val="0"/>
        <w:autoSpaceDE w:val="0"/>
        <w:autoSpaceDN w:val="0"/>
        <w:adjustRightInd w:val="0"/>
        <w:ind w:left="640" w:hanging="640"/>
        <w:rPr>
          <w:noProof/>
        </w:rPr>
      </w:pPr>
      <w:r w:rsidRPr="004B2516">
        <w:rPr>
          <w:noProof/>
        </w:rPr>
        <w:t>[105]</w:t>
      </w:r>
      <w:r w:rsidRPr="004B2516">
        <w:rPr>
          <w:noProof/>
        </w:rPr>
        <w:tab/>
        <w:t xml:space="preserve">D. E. Rumelhart, G. E. Hinton, and R. J. Williams, “Learning representations by back-propagating errors,” </w:t>
      </w:r>
      <w:r w:rsidRPr="004B2516">
        <w:rPr>
          <w:i/>
          <w:iCs/>
          <w:noProof/>
        </w:rPr>
        <w:t>Nature</w:t>
      </w:r>
      <w:r w:rsidRPr="004B2516">
        <w:rPr>
          <w:noProof/>
        </w:rPr>
        <w:t>, 1986, doi: 10.1038/323533a0.</w:t>
      </w:r>
    </w:p>
    <w:p w14:paraId="52CA7BBE" w14:textId="77777777" w:rsidR="004B2516" w:rsidRPr="004B2516" w:rsidRDefault="004B2516" w:rsidP="004B2516">
      <w:pPr>
        <w:widowControl w:val="0"/>
        <w:autoSpaceDE w:val="0"/>
        <w:autoSpaceDN w:val="0"/>
        <w:adjustRightInd w:val="0"/>
        <w:ind w:left="640" w:hanging="640"/>
        <w:rPr>
          <w:noProof/>
        </w:rPr>
      </w:pPr>
      <w:r w:rsidRPr="004B2516">
        <w:rPr>
          <w:noProof/>
        </w:rPr>
        <w:t>[106]</w:t>
      </w:r>
      <w:r w:rsidRPr="004B2516">
        <w:rPr>
          <w:noProof/>
        </w:rPr>
        <w:tab/>
        <w:t xml:space="preserve">X. H. Le, H. V. Ho, G. Lee, and S. Jung, “Application of Long Short-Term Memory (LSTM) neural network for flood forecasting,” </w:t>
      </w:r>
      <w:r w:rsidRPr="004B2516">
        <w:rPr>
          <w:i/>
          <w:iCs/>
          <w:noProof/>
        </w:rPr>
        <w:t>Water (Switzerland)</w:t>
      </w:r>
      <w:r w:rsidRPr="004B2516">
        <w:rPr>
          <w:noProof/>
        </w:rPr>
        <w:t>, 2019, doi: 10.3390/w11071387.</w:t>
      </w:r>
    </w:p>
    <w:p w14:paraId="3CF9FA5F" w14:textId="77777777" w:rsidR="004B2516" w:rsidRPr="004B2516" w:rsidRDefault="004B2516" w:rsidP="004B2516">
      <w:pPr>
        <w:widowControl w:val="0"/>
        <w:autoSpaceDE w:val="0"/>
        <w:autoSpaceDN w:val="0"/>
        <w:adjustRightInd w:val="0"/>
        <w:ind w:left="640" w:hanging="640"/>
        <w:rPr>
          <w:noProof/>
        </w:rPr>
      </w:pPr>
      <w:r w:rsidRPr="004B2516">
        <w:rPr>
          <w:noProof/>
        </w:rPr>
        <w:t>[107]</w:t>
      </w:r>
      <w:r w:rsidRPr="004B2516">
        <w:rPr>
          <w:noProof/>
        </w:rPr>
        <w:tab/>
        <w:t xml:space="preserve">M. Munem, T. M. Rubaith Bashar, M. H. Roni, M. Shahriar, T. B. Shawkat, and H. Rahaman, “Electric power load forecasting based on multivariate LSTM neural network using bayesian optimization,” </w:t>
      </w:r>
      <w:r w:rsidRPr="004B2516">
        <w:rPr>
          <w:i/>
          <w:iCs/>
          <w:noProof/>
        </w:rPr>
        <w:t>2020 IEEE Electr. Power Energy Conf. EPEC 2020</w:t>
      </w:r>
      <w:r w:rsidRPr="004B2516">
        <w:rPr>
          <w:noProof/>
        </w:rPr>
        <w:t>, vol. 3, 2020, doi: 10.1109/EPEC48502.2020.9320123.</w:t>
      </w:r>
    </w:p>
    <w:p w14:paraId="5D06D9E3" w14:textId="77777777" w:rsidR="004B2516" w:rsidRPr="004B2516" w:rsidRDefault="004B2516" w:rsidP="004B2516">
      <w:pPr>
        <w:widowControl w:val="0"/>
        <w:autoSpaceDE w:val="0"/>
        <w:autoSpaceDN w:val="0"/>
        <w:adjustRightInd w:val="0"/>
        <w:ind w:left="640" w:hanging="640"/>
        <w:rPr>
          <w:noProof/>
        </w:rPr>
      </w:pPr>
      <w:r w:rsidRPr="004B2516">
        <w:rPr>
          <w:noProof/>
        </w:rPr>
        <w:t>[108]</w:t>
      </w:r>
      <w:r w:rsidRPr="004B2516">
        <w:rPr>
          <w:noProof/>
        </w:rPr>
        <w:tab/>
        <w:t xml:space="preserve">V. Dehalwar, A. Kalam, M. L. Kolhe, and A. Zayegh, “Electricity load forecasting for urban area using weather forecast information,” </w:t>
      </w:r>
      <w:r w:rsidRPr="004B2516">
        <w:rPr>
          <w:i/>
          <w:iCs/>
          <w:noProof/>
        </w:rPr>
        <w:t>2016 IEEE Int. Conf. Power Renew. Energy, ICPRE 2016</w:t>
      </w:r>
      <w:r w:rsidRPr="004B2516">
        <w:rPr>
          <w:noProof/>
        </w:rPr>
        <w:t>, pp. 355–359, 2017, doi: 10.1109/ICPRE.2016.7871231.</w:t>
      </w:r>
    </w:p>
    <w:p w14:paraId="6AE1CF53" w14:textId="77777777" w:rsidR="004B2516" w:rsidRPr="004B2516" w:rsidRDefault="004B2516" w:rsidP="004B2516">
      <w:pPr>
        <w:widowControl w:val="0"/>
        <w:autoSpaceDE w:val="0"/>
        <w:autoSpaceDN w:val="0"/>
        <w:adjustRightInd w:val="0"/>
        <w:ind w:left="640" w:hanging="640"/>
        <w:rPr>
          <w:noProof/>
        </w:rPr>
      </w:pPr>
      <w:r w:rsidRPr="004B2516">
        <w:rPr>
          <w:noProof/>
        </w:rPr>
        <w:t>[109]</w:t>
      </w:r>
      <w:r w:rsidRPr="004B2516">
        <w:rPr>
          <w:noProof/>
        </w:rPr>
        <w:tab/>
        <w:t xml:space="preserve">A. Si. Walia, “Activation functions and it’s types-Which is better?,” </w:t>
      </w:r>
      <w:r w:rsidRPr="004B2516">
        <w:rPr>
          <w:i/>
          <w:iCs/>
          <w:noProof/>
        </w:rPr>
        <w:t>Towards Data Science</w:t>
      </w:r>
      <w:r w:rsidRPr="004B2516">
        <w:rPr>
          <w:noProof/>
        </w:rPr>
        <w:t>, 2017. .</w:t>
      </w:r>
    </w:p>
    <w:p w14:paraId="73DB98A3" w14:textId="77777777" w:rsidR="004B2516" w:rsidRPr="004B2516" w:rsidRDefault="004B2516" w:rsidP="004B2516">
      <w:pPr>
        <w:widowControl w:val="0"/>
        <w:autoSpaceDE w:val="0"/>
        <w:autoSpaceDN w:val="0"/>
        <w:adjustRightInd w:val="0"/>
        <w:ind w:left="640" w:hanging="640"/>
        <w:rPr>
          <w:noProof/>
        </w:rPr>
      </w:pPr>
      <w:r w:rsidRPr="004B2516">
        <w:rPr>
          <w:noProof/>
        </w:rPr>
        <w:t>[110]</w:t>
      </w:r>
      <w:r w:rsidRPr="004B2516">
        <w:rPr>
          <w:noProof/>
        </w:rPr>
        <w:tab/>
        <w:t xml:space="preserve">A. Khotanzad, E. Zhou, and H. Elragal, “A neuro-fuzzy approach to short-term load forecasting in a price-sensitive environment,” </w:t>
      </w:r>
      <w:r w:rsidRPr="004B2516">
        <w:rPr>
          <w:i/>
          <w:iCs/>
          <w:noProof/>
        </w:rPr>
        <w:t>IEEE Trans. Power Syst.</w:t>
      </w:r>
      <w:r w:rsidRPr="004B2516">
        <w:rPr>
          <w:noProof/>
        </w:rPr>
        <w:t>, vol. 17, no. 4, pp. 1273–1282, Nov. 2002, doi: 10.1109/TPWRS.2002.804999.</w:t>
      </w:r>
    </w:p>
    <w:p w14:paraId="4A7B9E39" w14:textId="77777777" w:rsidR="004B2516" w:rsidRPr="004B2516" w:rsidRDefault="004B2516" w:rsidP="004B2516">
      <w:pPr>
        <w:widowControl w:val="0"/>
        <w:autoSpaceDE w:val="0"/>
        <w:autoSpaceDN w:val="0"/>
        <w:adjustRightInd w:val="0"/>
        <w:ind w:left="640" w:hanging="640"/>
        <w:rPr>
          <w:noProof/>
        </w:rPr>
      </w:pPr>
      <w:r w:rsidRPr="004B2516">
        <w:rPr>
          <w:noProof/>
        </w:rPr>
        <w:lastRenderedPageBreak/>
        <w:t>[111]</w:t>
      </w:r>
      <w:r w:rsidRPr="004B2516">
        <w:rPr>
          <w:noProof/>
        </w:rPr>
        <w:tab/>
        <w:t>P. R. J. Campbell and K. Adamson, “Methodologies for load forecasting,” 2006, doi: 10.1109/IS.2006.348523.</w:t>
      </w:r>
    </w:p>
    <w:p w14:paraId="0371D80A" w14:textId="77777777" w:rsidR="004B2516" w:rsidRPr="004B2516" w:rsidRDefault="004B2516" w:rsidP="004B2516">
      <w:pPr>
        <w:widowControl w:val="0"/>
        <w:autoSpaceDE w:val="0"/>
        <w:autoSpaceDN w:val="0"/>
        <w:adjustRightInd w:val="0"/>
        <w:ind w:left="640" w:hanging="640"/>
        <w:rPr>
          <w:noProof/>
        </w:rPr>
      </w:pPr>
      <w:r w:rsidRPr="004B2516">
        <w:rPr>
          <w:noProof/>
        </w:rPr>
        <w:t>[112]</w:t>
      </w:r>
      <w:r w:rsidRPr="004B2516">
        <w:rPr>
          <w:noProof/>
        </w:rPr>
        <w:tab/>
        <w:t xml:space="preserve">M. H. Beale, M. T. Hagan, and H. B. Demuth, </w:t>
      </w:r>
      <w:r w:rsidRPr="004B2516">
        <w:rPr>
          <w:i/>
          <w:iCs/>
          <w:noProof/>
        </w:rPr>
        <w:t xml:space="preserve">Neural Network Toolbox </w:t>
      </w:r>
      <w:r w:rsidRPr="004B2516">
        <w:rPr>
          <w:i/>
          <w:iCs/>
          <w:noProof/>
          <w:vertAlign w:val="superscript"/>
        </w:rPr>
        <w:t>TM</w:t>
      </w:r>
      <w:r w:rsidRPr="004B2516">
        <w:rPr>
          <w:i/>
          <w:iCs/>
          <w:noProof/>
        </w:rPr>
        <w:t xml:space="preserve"> 7 User ’ s Guide</w:t>
      </w:r>
      <w:r w:rsidRPr="004B2516">
        <w:rPr>
          <w:noProof/>
        </w:rPr>
        <w:t>. 2010.</w:t>
      </w:r>
    </w:p>
    <w:p w14:paraId="41799741" w14:textId="77777777" w:rsidR="004B2516" w:rsidRPr="004B2516" w:rsidRDefault="004B2516" w:rsidP="004B2516">
      <w:pPr>
        <w:widowControl w:val="0"/>
        <w:autoSpaceDE w:val="0"/>
        <w:autoSpaceDN w:val="0"/>
        <w:adjustRightInd w:val="0"/>
        <w:ind w:left="640" w:hanging="640"/>
        <w:rPr>
          <w:noProof/>
        </w:rPr>
      </w:pPr>
      <w:r w:rsidRPr="004B2516">
        <w:rPr>
          <w:noProof/>
        </w:rPr>
        <w:t>[113]</w:t>
      </w:r>
      <w:r w:rsidRPr="004B2516">
        <w:rPr>
          <w:noProof/>
        </w:rPr>
        <w:tab/>
        <w:t xml:space="preserve">B. F. Hobbs, “Analysis of the value for unit commitment of improved load forecasts,” </w:t>
      </w:r>
      <w:r w:rsidRPr="004B2516">
        <w:rPr>
          <w:i/>
          <w:iCs/>
          <w:noProof/>
        </w:rPr>
        <w:t>IEEE Trans. Power Syst.</w:t>
      </w:r>
      <w:r w:rsidRPr="004B2516">
        <w:rPr>
          <w:noProof/>
        </w:rPr>
        <w:t>, 1999, doi: 10.1109/59.801894.</w:t>
      </w:r>
    </w:p>
    <w:p w14:paraId="70AC651D" w14:textId="77777777" w:rsidR="004B2516" w:rsidRPr="004B2516" w:rsidRDefault="004B2516" w:rsidP="004B2516">
      <w:pPr>
        <w:widowControl w:val="0"/>
        <w:autoSpaceDE w:val="0"/>
        <w:autoSpaceDN w:val="0"/>
        <w:adjustRightInd w:val="0"/>
        <w:ind w:left="640" w:hanging="640"/>
        <w:rPr>
          <w:noProof/>
        </w:rPr>
      </w:pPr>
      <w:r w:rsidRPr="004B2516">
        <w:rPr>
          <w:noProof/>
        </w:rPr>
        <w:t>[114]</w:t>
      </w:r>
      <w:r w:rsidRPr="004B2516">
        <w:rPr>
          <w:noProof/>
        </w:rPr>
        <w:tab/>
        <w:t>M. Buhari and S. S. Adamu, “Short-term load forecasting using artificial neural network,” 2012, doi: 10.1109/icit.2000.854220.</w:t>
      </w:r>
    </w:p>
    <w:p w14:paraId="20AFF4D6" w14:textId="77777777" w:rsidR="004B2516" w:rsidRPr="004B2516" w:rsidRDefault="004B2516" w:rsidP="004B2516">
      <w:pPr>
        <w:widowControl w:val="0"/>
        <w:autoSpaceDE w:val="0"/>
        <w:autoSpaceDN w:val="0"/>
        <w:adjustRightInd w:val="0"/>
        <w:ind w:left="640" w:hanging="640"/>
        <w:rPr>
          <w:noProof/>
        </w:rPr>
      </w:pPr>
      <w:r w:rsidRPr="004B2516">
        <w:rPr>
          <w:noProof/>
        </w:rPr>
        <w:t>[115]</w:t>
      </w:r>
      <w:r w:rsidRPr="004B2516">
        <w:rPr>
          <w:noProof/>
        </w:rPr>
        <w:tab/>
        <w:t xml:space="preserve">A. Khotanzad, E. Zhou, and H. Elragal, “A Neuro-Fuzzy Approach to Short-Term Load Forecasting in a Price-Sensitive Environment,” </w:t>
      </w:r>
      <w:r w:rsidRPr="004B2516">
        <w:rPr>
          <w:i/>
          <w:iCs/>
          <w:noProof/>
        </w:rPr>
        <w:t>IEEE Power Eng. Rev.</w:t>
      </w:r>
      <w:r w:rsidRPr="004B2516">
        <w:rPr>
          <w:noProof/>
        </w:rPr>
        <w:t>, 2008, doi: 10.1109/mper.2002.4312570.</w:t>
      </w:r>
    </w:p>
    <w:p w14:paraId="19506D6B" w14:textId="77777777" w:rsidR="004B2516" w:rsidRPr="004B2516" w:rsidRDefault="004B2516" w:rsidP="004B2516">
      <w:pPr>
        <w:widowControl w:val="0"/>
        <w:autoSpaceDE w:val="0"/>
        <w:autoSpaceDN w:val="0"/>
        <w:adjustRightInd w:val="0"/>
        <w:ind w:left="640" w:hanging="640"/>
        <w:rPr>
          <w:noProof/>
        </w:rPr>
      </w:pPr>
      <w:r w:rsidRPr="004B2516">
        <w:rPr>
          <w:noProof/>
        </w:rPr>
        <w:t>[116]</w:t>
      </w:r>
      <w:r w:rsidRPr="004B2516">
        <w:rPr>
          <w:noProof/>
        </w:rPr>
        <w:tab/>
        <w:t>A. Webberley and D. W. Gao, “Study of artificial neural network based short term load forecasting,” 2013, doi: 10.1109/PESMG.2013.6673036.</w:t>
      </w:r>
    </w:p>
    <w:p w14:paraId="3D8253C6" w14:textId="77777777" w:rsidR="004B2516" w:rsidRPr="004B2516" w:rsidRDefault="004B2516" w:rsidP="004B2516">
      <w:pPr>
        <w:widowControl w:val="0"/>
        <w:autoSpaceDE w:val="0"/>
        <w:autoSpaceDN w:val="0"/>
        <w:adjustRightInd w:val="0"/>
        <w:ind w:left="640" w:hanging="640"/>
        <w:rPr>
          <w:noProof/>
        </w:rPr>
      </w:pPr>
      <w:r w:rsidRPr="004B2516">
        <w:rPr>
          <w:noProof/>
        </w:rPr>
        <w:t>[117]</w:t>
      </w:r>
      <w:r w:rsidRPr="004B2516">
        <w:rPr>
          <w:noProof/>
        </w:rPr>
        <w:tab/>
        <w:t xml:space="preserve">E. A. Feinberg and D. Genethliou, “Load Forecasting,” in </w:t>
      </w:r>
      <w:r w:rsidRPr="004B2516">
        <w:rPr>
          <w:i/>
          <w:iCs/>
          <w:noProof/>
        </w:rPr>
        <w:t>Applied Mathematics for Restructured Electric Power Systems</w:t>
      </w:r>
      <w:r w:rsidRPr="004B2516">
        <w:rPr>
          <w:noProof/>
        </w:rPr>
        <w:t>, 2006.</w:t>
      </w:r>
    </w:p>
    <w:p w14:paraId="4BD4ABB8" w14:textId="77777777" w:rsidR="004B2516" w:rsidRPr="004B2516" w:rsidRDefault="004B2516" w:rsidP="004B2516">
      <w:pPr>
        <w:widowControl w:val="0"/>
        <w:autoSpaceDE w:val="0"/>
        <w:autoSpaceDN w:val="0"/>
        <w:adjustRightInd w:val="0"/>
        <w:ind w:left="640" w:hanging="640"/>
        <w:rPr>
          <w:noProof/>
        </w:rPr>
      </w:pPr>
      <w:r w:rsidRPr="004B2516">
        <w:rPr>
          <w:noProof/>
        </w:rPr>
        <w:t>[118]</w:t>
      </w:r>
      <w:r w:rsidRPr="004B2516">
        <w:rPr>
          <w:noProof/>
        </w:rPr>
        <w:tab/>
        <w:t xml:space="preserve">D. W. Bunn, “Forecasting loads and prices in competitive power markets,” </w:t>
      </w:r>
      <w:r w:rsidRPr="004B2516">
        <w:rPr>
          <w:i/>
          <w:iCs/>
          <w:noProof/>
        </w:rPr>
        <w:t>Proc. IEEE</w:t>
      </w:r>
      <w:r w:rsidRPr="004B2516">
        <w:rPr>
          <w:noProof/>
        </w:rPr>
        <w:t>, 2000, doi: 10.1109/5.823996.</w:t>
      </w:r>
    </w:p>
    <w:p w14:paraId="38CC950D" w14:textId="77777777" w:rsidR="004B2516" w:rsidRPr="004B2516" w:rsidRDefault="004B2516" w:rsidP="004B2516">
      <w:pPr>
        <w:widowControl w:val="0"/>
        <w:autoSpaceDE w:val="0"/>
        <w:autoSpaceDN w:val="0"/>
        <w:adjustRightInd w:val="0"/>
        <w:ind w:left="640" w:hanging="640"/>
        <w:rPr>
          <w:noProof/>
        </w:rPr>
      </w:pPr>
      <w:r w:rsidRPr="004B2516">
        <w:rPr>
          <w:noProof/>
        </w:rPr>
        <w:t>[119]</w:t>
      </w:r>
      <w:r w:rsidRPr="004B2516">
        <w:rPr>
          <w:noProof/>
        </w:rPr>
        <w:tab/>
        <w:t xml:space="preserve">A. D. Papalexopoulos, S. Hao, and T. M. Peng, “An implementation of a neural network based load forecasting model for the EMS,” </w:t>
      </w:r>
      <w:r w:rsidRPr="004B2516">
        <w:rPr>
          <w:i/>
          <w:iCs/>
          <w:noProof/>
        </w:rPr>
        <w:t>IEEE Trans. Power Syst.</w:t>
      </w:r>
      <w:r w:rsidRPr="004B2516">
        <w:rPr>
          <w:noProof/>
        </w:rPr>
        <w:t>, 1994, doi: 10.1109/59.331456.</w:t>
      </w:r>
    </w:p>
    <w:p w14:paraId="1B7EDA15" w14:textId="77777777" w:rsidR="004B2516" w:rsidRPr="004B2516" w:rsidRDefault="004B2516" w:rsidP="004B2516">
      <w:pPr>
        <w:widowControl w:val="0"/>
        <w:autoSpaceDE w:val="0"/>
        <w:autoSpaceDN w:val="0"/>
        <w:adjustRightInd w:val="0"/>
        <w:ind w:left="640" w:hanging="640"/>
        <w:rPr>
          <w:noProof/>
        </w:rPr>
      </w:pPr>
      <w:r w:rsidRPr="004B2516">
        <w:rPr>
          <w:noProof/>
        </w:rPr>
        <w:t>[120]</w:t>
      </w:r>
      <w:r w:rsidRPr="004B2516">
        <w:rPr>
          <w:noProof/>
        </w:rPr>
        <w:tab/>
        <w:t xml:space="preserve">Zhang, G., E. Patuwo, and M. Y. Hu, “Forecasting with Artificial neural networds,” </w:t>
      </w:r>
      <w:r w:rsidRPr="004B2516">
        <w:rPr>
          <w:i/>
          <w:iCs/>
          <w:noProof/>
        </w:rPr>
        <w:t>Int. J. Forecast.</w:t>
      </w:r>
      <w:r w:rsidRPr="004B2516">
        <w:rPr>
          <w:noProof/>
        </w:rPr>
        <w:t>, 1998.</w:t>
      </w:r>
    </w:p>
    <w:p w14:paraId="6C81209B" w14:textId="77777777" w:rsidR="004B2516" w:rsidRPr="004B2516" w:rsidRDefault="004B2516" w:rsidP="004B2516">
      <w:pPr>
        <w:widowControl w:val="0"/>
        <w:autoSpaceDE w:val="0"/>
        <w:autoSpaceDN w:val="0"/>
        <w:adjustRightInd w:val="0"/>
        <w:ind w:left="640" w:hanging="640"/>
        <w:rPr>
          <w:noProof/>
        </w:rPr>
      </w:pPr>
      <w:r w:rsidRPr="004B2516">
        <w:rPr>
          <w:noProof/>
        </w:rPr>
        <w:t>[121]</w:t>
      </w:r>
      <w:r w:rsidRPr="004B2516">
        <w:rPr>
          <w:noProof/>
        </w:rPr>
        <w:tab/>
        <w:t xml:space="preserve">G. H. Yann LeCun, Yoshua Bengio, “Deep learning (2015), Y. LeCun, Y. Bengio </w:t>
      </w:r>
      <w:r w:rsidRPr="004B2516">
        <w:rPr>
          <w:noProof/>
        </w:rPr>
        <w:lastRenderedPageBreak/>
        <w:t xml:space="preserve">and G. Hinton,” </w:t>
      </w:r>
      <w:r w:rsidRPr="004B2516">
        <w:rPr>
          <w:i/>
          <w:iCs/>
          <w:noProof/>
        </w:rPr>
        <w:t>Nature</w:t>
      </w:r>
      <w:r w:rsidRPr="004B2516">
        <w:rPr>
          <w:noProof/>
        </w:rPr>
        <w:t>, 2015.</w:t>
      </w:r>
    </w:p>
    <w:p w14:paraId="30CCD75D" w14:textId="77777777" w:rsidR="004B2516" w:rsidRPr="004B2516" w:rsidRDefault="004B2516" w:rsidP="004B2516">
      <w:pPr>
        <w:widowControl w:val="0"/>
        <w:autoSpaceDE w:val="0"/>
        <w:autoSpaceDN w:val="0"/>
        <w:adjustRightInd w:val="0"/>
        <w:ind w:left="640" w:hanging="640"/>
        <w:rPr>
          <w:noProof/>
        </w:rPr>
      </w:pPr>
      <w:r w:rsidRPr="004B2516">
        <w:rPr>
          <w:noProof/>
        </w:rPr>
        <w:t>[122]</w:t>
      </w:r>
      <w:r w:rsidRPr="004B2516">
        <w:rPr>
          <w:noProof/>
        </w:rPr>
        <w:tab/>
        <w:t xml:space="preserve">G. E. Hinton, S. Osindero, and Y. W. Teh, “A fast learning algorithm for deep belief nets,” </w:t>
      </w:r>
      <w:r w:rsidRPr="004B2516">
        <w:rPr>
          <w:i/>
          <w:iCs/>
          <w:noProof/>
        </w:rPr>
        <w:t>Neural Comput.</w:t>
      </w:r>
      <w:r w:rsidRPr="004B2516">
        <w:rPr>
          <w:noProof/>
        </w:rPr>
        <w:t>, 2006, doi: 10.1162/neco.2006.18.7.1527.</w:t>
      </w:r>
    </w:p>
    <w:p w14:paraId="3D6EEAC5" w14:textId="77777777" w:rsidR="004B2516" w:rsidRPr="004B2516" w:rsidRDefault="004B2516" w:rsidP="004B2516">
      <w:pPr>
        <w:widowControl w:val="0"/>
        <w:autoSpaceDE w:val="0"/>
        <w:autoSpaceDN w:val="0"/>
        <w:adjustRightInd w:val="0"/>
        <w:ind w:left="640" w:hanging="640"/>
        <w:rPr>
          <w:noProof/>
        </w:rPr>
      </w:pPr>
      <w:r w:rsidRPr="004B2516">
        <w:rPr>
          <w:noProof/>
        </w:rPr>
        <w:t>[123]</w:t>
      </w:r>
      <w:r w:rsidRPr="004B2516">
        <w:rPr>
          <w:noProof/>
        </w:rPr>
        <w:tab/>
        <w:t>S. Suresh, “An Analysis of Short-term Load Forecasting on Residential Buildings Using Deep Learning Models,” Virginia Polytechnic Institute and State University, Blacksburg, 2020.</w:t>
      </w:r>
    </w:p>
    <w:p w14:paraId="63315531" w14:textId="77777777" w:rsidR="004B2516" w:rsidRPr="004B2516" w:rsidRDefault="004B2516" w:rsidP="004B2516">
      <w:pPr>
        <w:widowControl w:val="0"/>
        <w:autoSpaceDE w:val="0"/>
        <w:autoSpaceDN w:val="0"/>
        <w:adjustRightInd w:val="0"/>
        <w:ind w:left="640" w:hanging="640"/>
        <w:rPr>
          <w:noProof/>
        </w:rPr>
      </w:pPr>
      <w:r w:rsidRPr="004B2516">
        <w:rPr>
          <w:noProof/>
        </w:rPr>
        <w:t>[124]</w:t>
      </w:r>
      <w:r w:rsidRPr="004B2516">
        <w:rPr>
          <w:noProof/>
        </w:rPr>
        <w:tab/>
        <w:t>Y. Bengio, P. Lamblin, D. Popovici, and H. Larochelle, “Greedy layer-wise training of deep networks,” 2007, doi: 10.7551/mitpress/7503.003.0024.</w:t>
      </w:r>
    </w:p>
    <w:p w14:paraId="769E1988" w14:textId="77777777" w:rsidR="004B2516" w:rsidRPr="004B2516" w:rsidRDefault="004B2516" w:rsidP="004B2516">
      <w:pPr>
        <w:widowControl w:val="0"/>
        <w:autoSpaceDE w:val="0"/>
        <w:autoSpaceDN w:val="0"/>
        <w:adjustRightInd w:val="0"/>
        <w:ind w:left="640" w:hanging="640"/>
        <w:rPr>
          <w:noProof/>
        </w:rPr>
      </w:pPr>
      <w:r w:rsidRPr="004B2516">
        <w:rPr>
          <w:noProof/>
        </w:rPr>
        <w:t>[125]</w:t>
      </w:r>
      <w:r w:rsidRPr="004B2516">
        <w:rPr>
          <w:noProof/>
        </w:rPr>
        <w:tab/>
        <w:t>I. J. Goodfellow, J. Shlens, and C. Szegedy, “Explaining and harnessing adversarial examples,” 2015.</w:t>
      </w:r>
    </w:p>
    <w:p w14:paraId="2A46635B" w14:textId="77777777" w:rsidR="004B2516" w:rsidRPr="004B2516" w:rsidRDefault="004B2516" w:rsidP="004B2516">
      <w:pPr>
        <w:widowControl w:val="0"/>
        <w:autoSpaceDE w:val="0"/>
        <w:autoSpaceDN w:val="0"/>
        <w:adjustRightInd w:val="0"/>
        <w:ind w:left="640" w:hanging="640"/>
        <w:rPr>
          <w:noProof/>
        </w:rPr>
      </w:pPr>
      <w:r w:rsidRPr="004B2516">
        <w:rPr>
          <w:noProof/>
        </w:rPr>
        <w:t>[126]</w:t>
      </w:r>
      <w:r w:rsidRPr="004B2516">
        <w:rPr>
          <w:noProof/>
        </w:rPr>
        <w:tab/>
        <w:t>A. Graves, A. R. Mohamed, and G. Hinton, “Speech recognition with deep recurrent neural networks,” 2013, doi: 10.1109/ICASSP.2013.6638947.</w:t>
      </w:r>
    </w:p>
    <w:p w14:paraId="695E51BA" w14:textId="77777777" w:rsidR="004B2516" w:rsidRPr="004B2516" w:rsidRDefault="004B2516" w:rsidP="004B2516">
      <w:pPr>
        <w:widowControl w:val="0"/>
        <w:autoSpaceDE w:val="0"/>
        <w:autoSpaceDN w:val="0"/>
        <w:adjustRightInd w:val="0"/>
        <w:ind w:left="640" w:hanging="640"/>
        <w:rPr>
          <w:noProof/>
        </w:rPr>
      </w:pPr>
      <w:r w:rsidRPr="004B2516">
        <w:rPr>
          <w:noProof/>
        </w:rPr>
        <w:t>[127]</w:t>
      </w:r>
      <w:r w:rsidRPr="004B2516">
        <w:rPr>
          <w:noProof/>
        </w:rPr>
        <w:tab/>
        <w:t xml:space="preserve">H. Shi, M. Xu, and R. Li, “Deep Learning for Household Load Forecasting-A Novel Pooling Deep RNN,” </w:t>
      </w:r>
      <w:r w:rsidRPr="004B2516">
        <w:rPr>
          <w:i/>
          <w:iCs/>
          <w:noProof/>
        </w:rPr>
        <w:t>IEEE Trans. Smart Grid</w:t>
      </w:r>
      <w:r w:rsidRPr="004B2516">
        <w:rPr>
          <w:noProof/>
        </w:rPr>
        <w:t>, 2018, doi: 10.1109/TSG.2017.2686012.</w:t>
      </w:r>
    </w:p>
    <w:p w14:paraId="62724B33" w14:textId="77777777" w:rsidR="004B2516" w:rsidRPr="004B2516" w:rsidRDefault="004B2516" w:rsidP="004B2516">
      <w:pPr>
        <w:widowControl w:val="0"/>
        <w:autoSpaceDE w:val="0"/>
        <w:autoSpaceDN w:val="0"/>
        <w:adjustRightInd w:val="0"/>
        <w:ind w:left="640" w:hanging="640"/>
        <w:rPr>
          <w:noProof/>
        </w:rPr>
      </w:pPr>
      <w:r w:rsidRPr="004B2516">
        <w:rPr>
          <w:noProof/>
        </w:rPr>
        <w:t>[128]</w:t>
      </w:r>
      <w:r w:rsidRPr="004B2516">
        <w:rPr>
          <w:noProof/>
        </w:rPr>
        <w:tab/>
        <w:t xml:space="preserve">D. Silver, J. Schrittwieser, K. Simonyan, I. A.- Nature, and U. 2017, “Mastering the game of Go without human knowledge,” </w:t>
      </w:r>
      <w:r w:rsidRPr="004B2516">
        <w:rPr>
          <w:i/>
          <w:iCs/>
          <w:noProof/>
        </w:rPr>
        <w:t>Nature</w:t>
      </w:r>
      <w:r w:rsidRPr="004B2516">
        <w:rPr>
          <w:noProof/>
        </w:rPr>
        <w:t>. 2016.</w:t>
      </w:r>
    </w:p>
    <w:p w14:paraId="55BBBC51" w14:textId="77777777" w:rsidR="004B2516" w:rsidRPr="004B2516" w:rsidRDefault="004B2516" w:rsidP="004B2516">
      <w:pPr>
        <w:widowControl w:val="0"/>
        <w:autoSpaceDE w:val="0"/>
        <w:autoSpaceDN w:val="0"/>
        <w:adjustRightInd w:val="0"/>
        <w:ind w:left="640" w:hanging="640"/>
        <w:rPr>
          <w:noProof/>
        </w:rPr>
      </w:pPr>
      <w:r w:rsidRPr="004B2516">
        <w:rPr>
          <w:noProof/>
        </w:rPr>
        <w:t>[129]</w:t>
      </w:r>
      <w:r w:rsidRPr="004B2516">
        <w:rPr>
          <w:noProof/>
        </w:rPr>
        <w:tab/>
        <w:t xml:space="preserve">V. Mnih </w:t>
      </w:r>
      <w:r w:rsidRPr="004B2516">
        <w:rPr>
          <w:i/>
          <w:iCs/>
          <w:noProof/>
        </w:rPr>
        <w:t>et al.</w:t>
      </w:r>
      <w:r w:rsidRPr="004B2516">
        <w:rPr>
          <w:noProof/>
        </w:rPr>
        <w:t xml:space="preserve">, “Human-level control through deep reinforcement learning,” </w:t>
      </w:r>
      <w:r w:rsidRPr="004B2516">
        <w:rPr>
          <w:i/>
          <w:iCs/>
          <w:noProof/>
        </w:rPr>
        <w:t>Nature</w:t>
      </w:r>
      <w:r w:rsidRPr="004B2516">
        <w:rPr>
          <w:noProof/>
        </w:rPr>
        <w:t>, 2015, doi: 10.1038/nature14236.</w:t>
      </w:r>
    </w:p>
    <w:p w14:paraId="1E3452A2" w14:textId="77777777" w:rsidR="004B2516" w:rsidRPr="004B2516" w:rsidRDefault="004B2516" w:rsidP="004B2516">
      <w:pPr>
        <w:widowControl w:val="0"/>
        <w:autoSpaceDE w:val="0"/>
        <w:autoSpaceDN w:val="0"/>
        <w:adjustRightInd w:val="0"/>
        <w:ind w:left="640" w:hanging="640"/>
        <w:rPr>
          <w:noProof/>
        </w:rPr>
      </w:pPr>
      <w:r w:rsidRPr="004B2516">
        <w:rPr>
          <w:noProof/>
        </w:rPr>
        <w:t>[130]</w:t>
      </w:r>
      <w:r w:rsidRPr="004B2516">
        <w:rPr>
          <w:noProof/>
        </w:rPr>
        <w:tab/>
        <w:t xml:space="preserve">C. J. Huang and P. H. Kuo, “Multiple-Input Deep Convolutional Neural Network Model for Short-Term Photovoltaic Power Forecasting,” </w:t>
      </w:r>
      <w:r w:rsidRPr="004B2516">
        <w:rPr>
          <w:i/>
          <w:iCs/>
          <w:noProof/>
        </w:rPr>
        <w:t>IEEE Access</w:t>
      </w:r>
      <w:r w:rsidRPr="004B2516">
        <w:rPr>
          <w:noProof/>
        </w:rPr>
        <w:t>, 2019, doi: 10.1109/ACCESS.2019.2921238.</w:t>
      </w:r>
    </w:p>
    <w:p w14:paraId="5852D735" w14:textId="77777777" w:rsidR="004B2516" w:rsidRPr="004B2516" w:rsidRDefault="004B2516" w:rsidP="004B2516">
      <w:pPr>
        <w:widowControl w:val="0"/>
        <w:autoSpaceDE w:val="0"/>
        <w:autoSpaceDN w:val="0"/>
        <w:adjustRightInd w:val="0"/>
        <w:ind w:left="640" w:hanging="640"/>
        <w:rPr>
          <w:noProof/>
        </w:rPr>
      </w:pPr>
      <w:r w:rsidRPr="004B2516">
        <w:rPr>
          <w:noProof/>
        </w:rPr>
        <w:t>[131]</w:t>
      </w:r>
      <w:r w:rsidRPr="004B2516">
        <w:rPr>
          <w:noProof/>
        </w:rPr>
        <w:tab/>
        <w:t xml:space="preserve">B. Y. Goodfellow I., “Courville A-Deep learning-MIT (2016),” </w:t>
      </w:r>
      <w:r w:rsidRPr="004B2516">
        <w:rPr>
          <w:i/>
          <w:iCs/>
          <w:noProof/>
        </w:rPr>
        <w:t>Nature</w:t>
      </w:r>
      <w:r w:rsidRPr="004B2516">
        <w:rPr>
          <w:noProof/>
        </w:rPr>
        <w:t>, 2016.</w:t>
      </w:r>
    </w:p>
    <w:p w14:paraId="7D16FB98" w14:textId="77777777" w:rsidR="004B2516" w:rsidRPr="004B2516" w:rsidRDefault="004B2516" w:rsidP="004B2516">
      <w:pPr>
        <w:widowControl w:val="0"/>
        <w:autoSpaceDE w:val="0"/>
        <w:autoSpaceDN w:val="0"/>
        <w:adjustRightInd w:val="0"/>
        <w:ind w:left="640" w:hanging="640"/>
        <w:rPr>
          <w:noProof/>
        </w:rPr>
      </w:pPr>
      <w:r w:rsidRPr="004B2516">
        <w:rPr>
          <w:noProof/>
        </w:rPr>
        <w:lastRenderedPageBreak/>
        <w:t>[132]</w:t>
      </w:r>
      <w:r w:rsidRPr="004B2516">
        <w:rPr>
          <w:noProof/>
        </w:rPr>
        <w:tab/>
        <w:t xml:space="preserve">C. Gallicchio, A. Micheli, and L. Pedrelli, “Design of deep echo state networks,” </w:t>
      </w:r>
      <w:r w:rsidRPr="004B2516">
        <w:rPr>
          <w:i/>
          <w:iCs/>
          <w:noProof/>
        </w:rPr>
        <w:t>Neural Networks</w:t>
      </w:r>
      <w:r w:rsidRPr="004B2516">
        <w:rPr>
          <w:noProof/>
        </w:rPr>
        <w:t>, 2018, doi: 10.1016/j.neunet.2018.08.002.</w:t>
      </w:r>
    </w:p>
    <w:p w14:paraId="75BEF345" w14:textId="77777777" w:rsidR="004B2516" w:rsidRPr="004B2516" w:rsidRDefault="004B2516" w:rsidP="004B2516">
      <w:pPr>
        <w:widowControl w:val="0"/>
        <w:autoSpaceDE w:val="0"/>
        <w:autoSpaceDN w:val="0"/>
        <w:adjustRightInd w:val="0"/>
        <w:ind w:left="640" w:hanging="640"/>
        <w:rPr>
          <w:noProof/>
        </w:rPr>
      </w:pPr>
      <w:r w:rsidRPr="004B2516">
        <w:rPr>
          <w:noProof/>
        </w:rPr>
        <w:t>[133]</w:t>
      </w:r>
      <w:r w:rsidRPr="004B2516">
        <w:rPr>
          <w:noProof/>
        </w:rPr>
        <w:tab/>
        <w:t>“Understanding LSTM Networks -- colah’s blog.” https://colah.github.io/posts/2015-08-Understanding-LSTMs/ (accessed Dec. 08, 2021).</w:t>
      </w:r>
    </w:p>
    <w:p w14:paraId="3987A46A" w14:textId="77777777" w:rsidR="004B2516" w:rsidRPr="004B2516" w:rsidRDefault="004B2516" w:rsidP="004B2516">
      <w:pPr>
        <w:widowControl w:val="0"/>
        <w:autoSpaceDE w:val="0"/>
        <w:autoSpaceDN w:val="0"/>
        <w:adjustRightInd w:val="0"/>
        <w:ind w:left="640" w:hanging="640"/>
        <w:rPr>
          <w:noProof/>
        </w:rPr>
      </w:pPr>
      <w:r w:rsidRPr="004B2516">
        <w:rPr>
          <w:noProof/>
        </w:rPr>
        <w:t>[134]</w:t>
      </w:r>
      <w:r w:rsidRPr="004B2516">
        <w:rPr>
          <w:noProof/>
        </w:rPr>
        <w:tab/>
        <w:t>“Introduction to LSTM Units in RNN | Pluralsight.” https://www.pluralsight.com/guides/introduction-to-lstm-units-in-rnn (accessed Nov. 18, 2021).</w:t>
      </w:r>
    </w:p>
    <w:p w14:paraId="23BB4436" w14:textId="77777777" w:rsidR="004B2516" w:rsidRPr="004B2516" w:rsidRDefault="004B2516" w:rsidP="004B2516">
      <w:pPr>
        <w:widowControl w:val="0"/>
        <w:autoSpaceDE w:val="0"/>
        <w:autoSpaceDN w:val="0"/>
        <w:adjustRightInd w:val="0"/>
        <w:ind w:left="640" w:hanging="640"/>
        <w:rPr>
          <w:noProof/>
        </w:rPr>
      </w:pPr>
      <w:r w:rsidRPr="004B2516">
        <w:rPr>
          <w:noProof/>
        </w:rPr>
        <w:t>[135]</w:t>
      </w:r>
      <w:r w:rsidRPr="004B2516">
        <w:rPr>
          <w:noProof/>
        </w:rPr>
        <w:tab/>
        <w:t>P. P. Phyo, “Deep Learning for Short-term Electricity Load Forecasting,” Sirindhorn International Institute of Technology, 2018.</w:t>
      </w:r>
    </w:p>
    <w:p w14:paraId="62348CF4" w14:textId="77777777" w:rsidR="004B2516" w:rsidRPr="004B2516" w:rsidRDefault="004B2516" w:rsidP="004B2516">
      <w:pPr>
        <w:widowControl w:val="0"/>
        <w:autoSpaceDE w:val="0"/>
        <w:autoSpaceDN w:val="0"/>
        <w:adjustRightInd w:val="0"/>
        <w:ind w:left="640" w:hanging="640"/>
        <w:rPr>
          <w:noProof/>
        </w:rPr>
      </w:pPr>
      <w:r w:rsidRPr="004B2516">
        <w:rPr>
          <w:noProof/>
        </w:rPr>
        <w:t>[136]</w:t>
      </w:r>
      <w:r w:rsidRPr="004B2516">
        <w:rPr>
          <w:noProof/>
        </w:rPr>
        <w:tab/>
        <w:t xml:space="preserve">C. Olah, “Understanding LSTM Networks [Blog],” </w:t>
      </w:r>
      <w:r w:rsidRPr="004B2516">
        <w:rPr>
          <w:i/>
          <w:iCs/>
          <w:noProof/>
        </w:rPr>
        <w:t>Web Page</w:t>
      </w:r>
      <w:r w:rsidRPr="004B2516">
        <w:rPr>
          <w:noProof/>
        </w:rPr>
        <w:t>, 2015.</w:t>
      </w:r>
    </w:p>
    <w:p w14:paraId="15105578" w14:textId="77777777" w:rsidR="004B2516" w:rsidRPr="004B2516" w:rsidRDefault="004B2516" w:rsidP="004B2516">
      <w:pPr>
        <w:widowControl w:val="0"/>
        <w:autoSpaceDE w:val="0"/>
        <w:autoSpaceDN w:val="0"/>
        <w:adjustRightInd w:val="0"/>
        <w:ind w:left="640" w:hanging="640"/>
        <w:rPr>
          <w:noProof/>
        </w:rPr>
      </w:pPr>
      <w:r w:rsidRPr="004B2516">
        <w:rPr>
          <w:noProof/>
        </w:rPr>
        <w:t>[137]</w:t>
      </w:r>
      <w:r w:rsidRPr="004B2516">
        <w:rPr>
          <w:noProof/>
        </w:rPr>
        <w:tab/>
        <w:t>M. Imani and H. Ghassemian, “Sequence to Image Transform Based Convolutional Neural Network for Load Forecasting,” 2019, doi: 10.1109/IranianCEE.2019.8786456.</w:t>
      </w:r>
    </w:p>
    <w:p w14:paraId="2EAB947E" w14:textId="77777777" w:rsidR="004B2516" w:rsidRPr="004B2516" w:rsidRDefault="004B2516" w:rsidP="004B2516">
      <w:pPr>
        <w:widowControl w:val="0"/>
        <w:autoSpaceDE w:val="0"/>
        <w:autoSpaceDN w:val="0"/>
        <w:adjustRightInd w:val="0"/>
        <w:ind w:left="640" w:hanging="640"/>
        <w:rPr>
          <w:noProof/>
        </w:rPr>
      </w:pPr>
      <w:r w:rsidRPr="004B2516">
        <w:rPr>
          <w:noProof/>
        </w:rPr>
        <w:t>[138]</w:t>
      </w:r>
      <w:r w:rsidRPr="004B2516">
        <w:rPr>
          <w:noProof/>
        </w:rPr>
        <w:tab/>
        <w:t>R. Garg, B. G. Vijay Kumar, G. Carneiro, and I. Reid, “Unsupervised CNN for single view depth estimation: Geometry to the rescue,” 2016, doi: 10.1007/978-3-319-46484-8_45.</w:t>
      </w:r>
    </w:p>
    <w:p w14:paraId="076C6C96" w14:textId="77777777" w:rsidR="004B2516" w:rsidRPr="004B2516" w:rsidRDefault="004B2516" w:rsidP="004B2516">
      <w:pPr>
        <w:widowControl w:val="0"/>
        <w:autoSpaceDE w:val="0"/>
        <w:autoSpaceDN w:val="0"/>
        <w:adjustRightInd w:val="0"/>
        <w:ind w:left="640" w:hanging="640"/>
        <w:rPr>
          <w:noProof/>
        </w:rPr>
      </w:pPr>
      <w:r w:rsidRPr="004B2516">
        <w:rPr>
          <w:noProof/>
        </w:rPr>
        <w:t>[139]</w:t>
      </w:r>
      <w:r w:rsidRPr="004B2516">
        <w:rPr>
          <w:noProof/>
        </w:rPr>
        <w:tab/>
        <w:t>T. T. Um, V. Babakeshizadeh, and D. Kulic, “Exercise motion classification from large-scale wearable sensor data using convolutional neural networks,” 2017, doi: 10.1109/IROS.2017.8206051.</w:t>
      </w:r>
    </w:p>
    <w:p w14:paraId="658E5C8E" w14:textId="77777777" w:rsidR="004B2516" w:rsidRPr="004B2516" w:rsidRDefault="004B2516" w:rsidP="004B2516">
      <w:pPr>
        <w:widowControl w:val="0"/>
        <w:autoSpaceDE w:val="0"/>
        <w:autoSpaceDN w:val="0"/>
        <w:adjustRightInd w:val="0"/>
        <w:ind w:left="640" w:hanging="640"/>
        <w:rPr>
          <w:noProof/>
        </w:rPr>
      </w:pPr>
      <w:r w:rsidRPr="004B2516">
        <w:rPr>
          <w:noProof/>
        </w:rPr>
        <w:t>[140]</w:t>
      </w:r>
      <w:r w:rsidRPr="004B2516">
        <w:rPr>
          <w:noProof/>
        </w:rPr>
        <w:tab/>
        <w:t>Y. Zhang, S. Roller, and B. C. Wallace, “MGNC-CNN: A simple approach to exploiting multiple word embeddings for sentence classification,” 2016, doi: 10.18653/v1/n16-1178.</w:t>
      </w:r>
    </w:p>
    <w:p w14:paraId="218197EB" w14:textId="77777777" w:rsidR="004B2516" w:rsidRPr="004B2516" w:rsidRDefault="004B2516" w:rsidP="004B2516">
      <w:pPr>
        <w:widowControl w:val="0"/>
        <w:autoSpaceDE w:val="0"/>
        <w:autoSpaceDN w:val="0"/>
        <w:adjustRightInd w:val="0"/>
        <w:ind w:left="640" w:hanging="640"/>
        <w:rPr>
          <w:noProof/>
        </w:rPr>
      </w:pPr>
      <w:r w:rsidRPr="004B2516">
        <w:rPr>
          <w:noProof/>
        </w:rPr>
        <w:lastRenderedPageBreak/>
        <w:t>[141]</w:t>
      </w:r>
      <w:r w:rsidRPr="004B2516">
        <w:rPr>
          <w:noProof/>
        </w:rPr>
        <w:tab/>
        <w:t xml:space="preserve">E. Gawehn, J. A. Hiss, and G. Schneider, “Deep Learning in Drug Discovery,” </w:t>
      </w:r>
      <w:r w:rsidRPr="004B2516">
        <w:rPr>
          <w:i/>
          <w:iCs/>
          <w:noProof/>
        </w:rPr>
        <w:t>Molecular Informatics</w:t>
      </w:r>
      <w:r w:rsidRPr="004B2516">
        <w:rPr>
          <w:noProof/>
        </w:rPr>
        <w:t>. 2016, doi: 10.1002/minf.201501008.</w:t>
      </w:r>
    </w:p>
    <w:p w14:paraId="03ADCE2B" w14:textId="77777777" w:rsidR="004B2516" w:rsidRPr="004B2516" w:rsidRDefault="004B2516" w:rsidP="004B2516">
      <w:pPr>
        <w:widowControl w:val="0"/>
        <w:autoSpaceDE w:val="0"/>
        <w:autoSpaceDN w:val="0"/>
        <w:adjustRightInd w:val="0"/>
        <w:ind w:left="640" w:hanging="640"/>
        <w:rPr>
          <w:noProof/>
        </w:rPr>
      </w:pPr>
      <w:r w:rsidRPr="004B2516">
        <w:rPr>
          <w:noProof/>
        </w:rPr>
        <w:t>[142]</w:t>
      </w:r>
      <w:r w:rsidRPr="004B2516">
        <w:rPr>
          <w:noProof/>
        </w:rPr>
        <w:tab/>
        <w:t>A. Gasparin, S. Lukovic, and C. Alippi, “Deep Learning for Time Series Forecasting: The Electric Load Case,” 2019, [Online]. Available: http://arxiv.org/abs/1907.09207.</w:t>
      </w:r>
    </w:p>
    <w:p w14:paraId="3DCAF926" w14:textId="77777777" w:rsidR="004B2516" w:rsidRPr="004B2516" w:rsidRDefault="004B2516" w:rsidP="004B2516">
      <w:pPr>
        <w:widowControl w:val="0"/>
        <w:autoSpaceDE w:val="0"/>
        <w:autoSpaceDN w:val="0"/>
        <w:adjustRightInd w:val="0"/>
        <w:ind w:left="640" w:hanging="640"/>
        <w:rPr>
          <w:noProof/>
        </w:rPr>
      </w:pPr>
      <w:r w:rsidRPr="004B2516">
        <w:rPr>
          <w:noProof/>
        </w:rPr>
        <w:t>[143]</w:t>
      </w:r>
      <w:r w:rsidRPr="004B2516">
        <w:rPr>
          <w:noProof/>
        </w:rPr>
        <w:tab/>
        <w:t>C. Lang, “Machine Learning Approaches for Energy Forecasting,” University of Regensburg, Regensburg, 2021.</w:t>
      </w:r>
    </w:p>
    <w:p w14:paraId="2EC5031E" w14:textId="77777777" w:rsidR="004B2516" w:rsidRPr="004B2516" w:rsidRDefault="004B2516" w:rsidP="004B2516">
      <w:pPr>
        <w:widowControl w:val="0"/>
        <w:autoSpaceDE w:val="0"/>
        <w:autoSpaceDN w:val="0"/>
        <w:adjustRightInd w:val="0"/>
        <w:ind w:left="640" w:hanging="640"/>
        <w:rPr>
          <w:noProof/>
        </w:rPr>
      </w:pPr>
      <w:r w:rsidRPr="004B2516">
        <w:rPr>
          <w:noProof/>
        </w:rPr>
        <w:t>[144]</w:t>
      </w:r>
      <w:r w:rsidRPr="004B2516">
        <w:rPr>
          <w:noProof/>
        </w:rPr>
        <w:tab/>
        <w:t>N. Singh, C. Vyjayanthi, and C. Modi, “Multi-step Short-term Electric Load Forecasting using 2D Convolutional Neural Networks,” 2020, doi: 10.1109/HYDCON48903.2020.9242917.</w:t>
      </w:r>
    </w:p>
    <w:p w14:paraId="57156758" w14:textId="77777777" w:rsidR="004B2516" w:rsidRPr="004B2516" w:rsidRDefault="004B2516" w:rsidP="004B2516">
      <w:pPr>
        <w:widowControl w:val="0"/>
        <w:autoSpaceDE w:val="0"/>
        <w:autoSpaceDN w:val="0"/>
        <w:adjustRightInd w:val="0"/>
        <w:ind w:left="640" w:hanging="640"/>
        <w:rPr>
          <w:noProof/>
        </w:rPr>
      </w:pPr>
      <w:r w:rsidRPr="004B2516">
        <w:rPr>
          <w:noProof/>
        </w:rPr>
        <w:t>[145]</w:t>
      </w:r>
      <w:r w:rsidRPr="004B2516">
        <w:rPr>
          <w:noProof/>
        </w:rPr>
        <w:tab/>
        <w:t xml:space="preserve">R. Fukuoka, H. Suzuki, T. Kitajima, A. Kuwahara, and T. Yasuno, “Wind Speed Prediction Model Using LSTM and 1D-CNN,” </w:t>
      </w:r>
      <w:r w:rsidRPr="004B2516">
        <w:rPr>
          <w:i/>
          <w:iCs/>
          <w:noProof/>
        </w:rPr>
        <w:t>J. Signal Process.</w:t>
      </w:r>
      <w:r w:rsidRPr="004B2516">
        <w:rPr>
          <w:noProof/>
        </w:rPr>
        <w:t>, 2018, doi: 10.2299/jsp.22.207.</w:t>
      </w:r>
    </w:p>
    <w:p w14:paraId="6B2A85D0" w14:textId="77777777" w:rsidR="004B2516" w:rsidRPr="004B2516" w:rsidRDefault="004B2516" w:rsidP="004B2516">
      <w:pPr>
        <w:widowControl w:val="0"/>
        <w:autoSpaceDE w:val="0"/>
        <w:autoSpaceDN w:val="0"/>
        <w:adjustRightInd w:val="0"/>
        <w:ind w:left="640" w:hanging="640"/>
        <w:rPr>
          <w:noProof/>
        </w:rPr>
      </w:pPr>
      <w:r w:rsidRPr="004B2516">
        <w:rPr>
          <w:noProof/>
        </w:rPr>
        <w:t>[146]</w:t>
      </w:r>
      <w:r w:rsidRPr="004B2516">
        <w:rPr>
          <w:noProof/>
        </w:rPr>
        <w:tab/>
        <w:t xml:space="preserve">A. Brunel </w:t>
      </w:r>
      <w:r w:rsidRPr="004B2516">
        <w:rPr>
          <w:i/>
          <w:iCs/>
          <w:noProof/>
        </w:rPr>
        <w:t>et al.</w:t>
      </w:r>
      <w:r w:rsidRPr="004B2516">
        <w:rPr>
          <w:noProof/>
        </w:rPr>
        <w:t>, “A CNN adapted to time series for the classification of Supernovae,” 2019, doi: 10.2352/ISSN.2470-1173.2019.14.COLOR-090.</w:t>
      </w:r>
    </w:p>
    <w:p w14:paraId="595C7D83" w14:textId="77777777" w:rsidR="004B2516" w:rsidRPr="004B2516" w:rsidRDefault="004B2516" w:rsidP="004B2516">
      <w:pPr>
        <w:widowControl w:val="0"/>
        <w:autoSpaceDE w:val="0"/>
        <w:autoSpaceDN w:val="0"/>
        <w:adjustRightInd w:val="0"/>
        <w:ind w:left="640" w:hanging="640"/>
        <w:rPr>
          <w:noProof/>
        </w:rPr>
      </w:pPr>
      <w:r w:rsidRPr="004B2516">
        <w:rPr>
          <w:noProof/>
        </w:rPr>
        <w:t>[147]</w:t>
      </w:r>
      <w:r w:rsidRPr="004B2516">
        <w:rPr>
          <w:noProof/>
        </w:rPr>
        <w:tab/>
        <w:t>“Stock Price Time Series Forecasting using Deep CNN.” https://www.analyticsvidhya.com/blog/2021/08/hands-on-stock-price-time-series-forecasting-using-deep-convolutional-networks/ (accessed Dec. 22, 2021).</w:t>
      </w:r>
    </w:p>
    <w:p w14:paraId="4C47FBA8" w14:textId="77777777" w:rsidR="004B2516" w:rsidRPr="004B2516" w:rsidRDefault="004B2516" w:rsidP="004B2516">
      <w:pPr>
        <w:widowControl w:val="0"/>
        <w:autoSpaceDE w:val="0"/>
        <w:autoSpaceDN w:val="0"/>
        <w:adjustRightInd w:val="0"/>
        <w:ind w:left="640" w:hanging="640"/>
        <w:rPr>
          <w:noProof/>
        </w:rPr>
      </w:pPr>
      <w:r w:rsidRPr="004B2516">
        <w:rPr>
          <w:noProof/>
        </w:rPr>
        <w:t>[148]</w:t>
      </w:r>
      <w:r w:rsidRPr="004B2516">
        <w:rPr>
          <w:noProof/>
        </w:rPr>
        <w:tab/>
        <w:t xml:space="preserve">S. Bouktif, A. Fiaz, A. Ouni, and M. A. Serhani, “Optimal deep learning LSTM model for electric load forecasting using feature selection and genetic algorithm: Comparison with machine learning approaches,” </w:t>
      </w:r>
      <w:r w:rsidRPr="004B2516">
        <w:rPr>
          <w:i/>
          <w:iCs/>
          <w:noProof/>
        </w:rPr>
        <w:t>Energies</w:t>
      </w:r>
      <w:r w:rsidRPr="004B2516">
        <w:rPr>
          <w:noProof/>
        </w:rPr>
        <w:t>, 2018, doi: 10.3390/en11071636.</w:t>
      </w:r>
    </w:p>
    <w:p w14:paraId="008E398C" w14:textId="77777777" w:rsidR="004B2516" w:rsidRPr="004B2516" w:rsidRDefault="004B2516" w:rsidP="004B2516">
      <w:pPr>
        <w:widowControl w:val="0"/>
        <w:autoSpaceDE w:val="0"/>
        <w:autoSpaceDN w:val="0"/>
        <w:adjustRightInd w:val="0"/>
        <w:ind w:left="640" w:hanging="640"/>
        <w:rPr>
          <w:noProof/>
        </w:rPr>
      </w:pPr>
      <w:r w:rsidRPr="004B2516">
        <w:rPr>
          <w:noProof/>
        </w:rPr>
        <w:t>[149]</w:t>
      </w:r>
      <w:r w:rsidRPr="004B2516">
        <w:rPr>
          <w:noProof/>
        </w:rPr>
        <w:tab/>
        <w:t xml:space="preserve">H. J. Sadaei, P. C. de Lima e Silva, F. G. Guimarães, and M. H. Lee, “Short-term </w:t>
      </w:r>
      <w:r w:rsidRPr="004B2516">
        <w:rPr>
          <w:noProof/>
        </w:rPr>
        <w:lastRenderedPageBreak/>
        <w:t xml:space="preserve">load forecasting by using a combined method of convolutional neural networks and fuzzy time series,” </w:t>
      </w:r>
      <w:r w:rsidRPr="004B2516">
        <w:rPr>
          <w:i/>
          <w:iCs/>
          <w:noProof/>
        </w:rPr>
        <w:t>Energy</w:t>
      </w:r>
      <w:r w:rsidRPr="004B2516">
        <w:rPr>
          <w:noProof/>
        </w:rPr>
        <w:t>, 2019, doi: 10.1016/j.energy.2019.03.081.</w:t>
      </w:r>
    </w:p>
    <w:p w14:paraId="6B425758" w14:textId="77777777" w:rsidR="004B2516" w:rsidRPr="004B2516" w:rsidRDefault="004B2516" w:rsidP="004B2516">
      <w:pPr>
        <w:widowControl w:val="0"/>
        <w:autoSpaceDE w:val="0"/>
        <w:autoSpaceDN w:val="0"/>
        <w:adjustRightInd w:val="0"/>
        <w:ind w:left="640" w:hanging="640"/>
        <w:rPr>
          <w:noProof/>
        </w:rPr>
      </w:pPr>
      <w:r w:rsidRPr="004B2516">
        <w:rPr>
          <w:noProof/>
        </w:rPr>
        <w:t>[150]</w:t>
      </w:r>
      <w:r w:rsidRPr="004B2516">
        <w:rPr>
          <w:noProof/>
        </w:rPr>
        <w:tab/>
        <w:t>I. Koprinska, D. Wu, and Z. Wang, “Convolutional Neural Networks for Energy Time Series Forecasting,” 2018, doi: 10.1109/IJCNN.2018.8489399.</w:t>
      </w:r>
    </w:p>
    <w:p w14:paraId="6B1DC09B" w14:textId="77777777" w:rsidR="004B2516" w:rsidRPr="004B2516" w:rsidRDefault="004B2516" w:rsidP="004B2516">
      <w:pPr>
        <w:widowControl w:val="0"/>
        <w:autoSpaceDE w:val="0"/>
        <w:autoSpaceDN w:val="0"/>
        <w:adjustRightInd w:val="0"/>
        <w:ind w:left="640" w:hanging="640"/>
        <w:rPr>
          <w:noProof/>
        </w:rPr>
      </w:pPr>
      <w:r w:rsidRPr="004B2516">
        <w:rPr>
          <w:noProof/>
        </w:rPr>
        <w:t>[151]</w:t>
      </w:r>
      <w:r w:rsidRPr="004B2516">
        <w:rPr>
          <w:noProof/>
        </w:rPr>
        <w:tab/>
        <w:t xml:space="preserve">C. Tian, J. Ma, C. Zhang, and P. Zhan, “A deep neural network model for short-term load forecast based on long short-term memory network and convolutional neural network,” </w:t>
      </w:r>
      <w:r w:rsidRPr="004B2516">
        <w:rPr>
          <w:i/>
          <w:iCs/>
          <w:noProof/>
        </w:rPr>
        <w:t>Energies</w:t>
      </w:r>
      <w:r w:rsidRPr="004B2516">
        <w:rPr>
          <w:noProof/>
        </w:rPr>
        <w:t>, 2018, doi: 10.3390/en11123493.</w:t>
      </w:r>
    </w:p>
    <w:p w14:paraId="6F72E66D" w14:textId="77777777" w:rsidR="004B2516" w:rsidRPr="004B2516" w:rsidRDefault="004B2516" w:rsidP="004B2516">
      <w:pPr>
        <w:widowControl w:val="0"/>
        <w:autoSpaceDE w:val="0"/>
        <w:autoSpaceDN w:val="0"/>
        <w:adjustRightInd w:val="0"/>
        <w:ind w:left="640" w:hanging="640"/>
        <w:rPr>
          <w:noProof/>
        </w:rPr>
      </w:pPr>
      <w:r w:rsidRPr="004B2516">
        <w:rPr>
          <w:noProof/>
        </w:rPr>
        <w:t>[152]</w:t>
      </w:r>
      <w:r w:rsidRPr="004B2516">
        <w:rPr>
          <w:noProof/>
        </w:rPr>
        <w:tab/>
        <w:t>B. Farsi, “On Short-Term Load Forecasting Using Machine Learning Techniques,” Concordia University, 2020.</w:t>
      </w:r>
    </w:p>
    <w:p w14:paraId="25FEE7FF" w14:textId="77777777" w:rsidR="004B2516" w:rsidRPr="004B2516" w:rsidRDefault="004B2516" w:rsidP="004B2516">
      <w:pPr>
        <w:widowControl w:val="0"/>
        <w:autoSpaceDE w:val="0"/>
        <w:autoSpaceDN w:val="0"/>
        <w:adjustRightInd w:val="0"/>
        <w:ind w:left="640" w:hanging="640"/>
        <w:rPr>
          <w:noProof/>
        </w:rPr>
      </w:pPr>
      <w:r w:rsidRPr="004B2516">
        <w:rPr>
          <w:noProof/>
        </w:rPr>
        <w:t>[153]</w:t>
      </w:r>
      <w:r w:rsidRPr="004B2516">
        <w:rPr>
          <w:noProof/>
        </w:rPr>
        <w:tab/>
        <w:t xml:space="preserve">C. J. Huang, Y. Shen, Y. H. Chen, and H. C. Chen, “A novel hybrid deep neural network model for short-term electricity price forecasting,” </w:t>
      </w:r>
      <w:r w:rsidRPr="004B2516">
        <w:rPr>
          <w:i/>
          <w:iCs/>
          <w:noProof/>
        </w:rPr>
        <w:t>Int. J. Energy Res.</w:t>
      </w:r>
      <w:r w:rsidRPr="004B2516">
        <w:rPr>
          <w:noProof/>
        </w:rPr>
        <w:t>, 2021, doi: 10.1002/er.5945.</w:t>
      </w:r>
    </w:p>
    <w:p w14:paraId="3F16F9FA" w14:textId="77777777" w:rsidR="004B2516" w:rsidRPr="004B2516" w:rsidRDefault="004B2516" w:rsidP="004B2516">
      <w:pPr>
        <w:widowControl w:val="0"/>
        <w:autoSpaceDE w:val="0"/>
        <w:autoSpaceDN w:val="0"/>
        <w:adjustRightInd w:val="0"/>
        <w:ind w:left="640" w:hanging="640"/>
        <w:rPr>
          <w:noProof/>
        </w:rPr>
      </w:pPr>
      <w:r w:rsidRPr="004B2516">
        <w:rPr>
          <w:noProof/>
        </w:rPr>
        <w:t>[154]</w:t>
      </w:r>
      <w:r w:rsidRPr="004B2516">
        <w:rPr>
          <w:noProof/>
        </w:rPr>
        <w:tab/>
        <w:t>A. Krizhevsky, I. Sutskever, and G. E. Hinton, “ImageNet classification with deep convolutional neural networks,” 2012.</w:t>
      </w:r>
    </w:p>
    <w:p w14:paraId="6F80CB93" w14:textId="77777777" w:rsidR="004B2516" w:rsidRPr="004B2516" w:rsidRDefault="004B2516" w:rsidP="004B2516">
      <w:pPr>
        <w:widowControl w:val="0"/>
        <w:autoSpaceDE w:val="0"/>
        <w:autoSpaceDN w:val="0"/>
        <w:adjustRightInd w:val="0"/>
        <w:ind w:left="640" w:hanging="640"/>
        <w:rPr>
          <w:noProof/>
        </w:rPr>
      </w:pPr>
      <w:r w:rsidRPr="004B2516">
        <w:rPr>
          <w:noProof/>
        </w:rPr>
        <w:t>[155]</w:t>
      </w:r>
      <w:r w:rsidRPr="004B2516">
        <w:rPr>
          <w:noProof/>
        </w:rPr>
        <w:tab/>
        <w:t>K. He, X. Zhang, S. Ren, and J. Sun, “Deep residual learning for image recognition,” 2016, doi: 10.1109/CVPR.2016.90.</w:t>
      </w:r>
    </w:p>
    <w:p w14:paraId="3B0ECBDA" w14:textId="77777777" w:rsidR="004B2516" w:rsidRPr="004B2516" w:rsidRDefault="004B2516" w:rsidP="004B2516">
      <w:pPr>
        <w:widowControl w:val="0"/>
        <w:autoSpaceDE w:val="0"/>
        <w:autoSpaceDN w:val="0"/>
        <w:adjustRightInd w:val="0"/>
        <w:ind w:left="640" w:hanging="640"/>
        <w:rPr>
          <w:noProof/>
        </w:rPr>
      </w:pPr>
      <w:r w:rsidRPr="004B2516">
        <w:rPr>
          <w:noProof/>
        </w:rPr>
        <w:t>[156]</w:t>
      </w:r>
      <w:r w:rsidRPr="004B2516">
        <w:rPr>
          <w:noProof/>
        </w:rPr>
        <w:tab/>
        <w:t>C. L. Liu, F. Yin, Q. F. Wang, and D. H. Wang, “ICDAR 2011 Chinese handwriting recognition competition,” 2011, doi: 10.1109/ICDAR.2011.291.</w:t>
      </w:r>
    </w:p>
    <w:p w14:paraId="41AF3101" w14:textId="77777777" w:rsidR="004B2516" w:rsidRPr="004B2516" w:rsidRDefault="004B2516" w:rsidP="004B2516">
      <w:pPr>
        <w:widowControl w:val="0"/>
        <w:autoSpaceDE w:val="0"/>
        <w:autoSpaceDN w:val="0"/>
        <w:adjustRightInd w:val="0"/>
        <w:ind w:left="640" w:hanging="640"/>
        <w:rPr>
          <w:noProof/>
        </w:rPr>
      </w:pPr>
      <w:r w:rsidRPr="004B2516">
        <w:rPr>
          <w:noProof/>
        </w:rPr>
        <w:t>[157]</w:t>
      </w:r>
      <w:r w:rsidRPr="004B2516">
        <w:rPr>
          <w:noProof/>
        </w:rPr>
        <w:tab/>
        <w:t>D. C. Cireşan, A. Giusti, L. M. Gambardella, and J. Schmidhuber, “Deep neural networks segment neuronal membranes in electron microscopy images,” 2012.</w:t>
      </w:r>
    </w:p>
    <w:p w14:paraId="78F7BFC9" w14:textId="77777777" w:rsidR="004B2516" w:rsidRPr="004B2516" w:rsidRDefault="004B2516" w:rsidP="004B2516">
      <w:pPr>
        <w:widowControl w:val="0"/>
        <w:autoSpaceDE w:val="0"/>
        <w:autoSpaceDN w:val="0"/>
        <w:adjustRightInd w:val="0"/>
        <w:ind w:left="640" w:hanging="640"/>
        <w:rPr>
          <w:noProof/>
        </w:rPr>
      </w:pPr>
      <w:r w:rsidRPr="004B2516">
        <w:rPr>
          <w:noProof/>
        </w:rPr>
        <w:t>[158]</w:t>
      </w:r>
      <w:r w:rsidRPr="004B2516">
        <w:rPr>
          <w:noProof/>
        </w:rPr>
        <w:tab/>
        <w:t>D. C. Cireşan, A. Giusti, L. M. Gambardella, and J. Schmidhuber, “Mitosis detection in breast cancer histology images with deep neural networks,” 2013, doi: 10.1007/978-3-642-40763-5_51.</w:t>
      </w:r>
    </w:p>
    <w:p w14:paraId="53858CB6" w14:textId="77777777" w:rsidR="004B2516" w:rsidRPr="004B2516" w:rsidRDefault="004B2516" w:rsidP="004B2516">
      <w:pPr>
        <w:widowControl w:val="0"/>
        <w:autoSpaceDE w:val="0"/>
        <w:autoSpaceDN w:val="0"/>
        <w:adjustRightInd w:val="0"/>
        <w:ind w:left="640" w:hanging="640"/>
        <w:rPr>
          <w:noProof/>
        </w:rPr>
      </w:pPr>
      <w:r w:rsidRPr="004B2516">
        <w:rPr>
          <w:noProof/>
        </w:rPr>
        <w:lastRenderedPageBreak/>
        <w:t>[159]</w:t>
      </w:r>
      <w:r w:rsidRPr="004B2516">
        <w:rPr>
          <w:noProof/>
        </w:rPr>
        <w:tab/>
        <w:t>G. E. Dahl, M. Ranzato, A. R. Mohamed, and G. Hinton, “Phone recognition with the mean-covariance restricted Boltzmann machine,” 2010.</w:t>
      </w:r>
    </w:p>
    <w:p w14:paraId="45740459" w14:textId="77777777" w:rsidR="004B2516" w:rsidRPr="004B2516" w:rsidRDefault="004B2516" w:rsidP="004B2516">
      <w:pPr>
        <w:widowControl w:val="0"/>
        <w:autoSpaceDE w:val="0"/>
        <w:autoSpaceDN w:val="0"/>
        <w:adjustRightInd w:val="0"/>
        <w:ind w:left="640" w:hanging="640"/>
        <w:rPr>
          <w:noProof/>
        </w:rPr>
      </w:pPr>
      <w:r w:rsidRPr="004B2516">
        <w:rPr>
          <w:noProof/>
        </w:rPr>
        <w:t>[160]</w:t>
      </w:r>
      <w:r w:rsidRPr="004B2516">
        <w:rPr>
          <w:noProof/>
        </w:rPr>
        <w:tab/>
        <w:t>F. Seide, G. Li, and D. Yu, “Conversational speech transcription using Context-Dependent Deep Neural Networks,” 2011, doi: 10.21437/interspeech.2011-169.</w:t>
      </w:r>
    </w:p>
    <w:p w14:paraId="0ED7A932" w14:textId="77777777" w:rsidR="004B2516" w:rsidRPr="004B2516" w:rsidRDefault="004B2516" w:rsidP="004B2516">
      <w:pPr>
        <w:widowControl w:val="0"/>
        <w:autoSpaceDE w:val="0"/>
        <w:autoSpaceDN w:val="0"/>
        <w:adjustRightInd w:val="0"/>
        <w:ind w:left="640" w:hanging="640"/>
        <w:rPr>
          <w:noProof/>
        </w:rPr>
      </w:pPr>
      <w:r w:rsidRPr="004B2516">
        <w:rPr>
          <w:noProof/>
        </w:rPr>
        <w:t>[161]</w:t>
      </w:r>
      <w:r w:rsidRPr="004B2516">
        <w:rPr>
          <w:noProof/>
        </w:rPr>
        <w:tab/>
        <w:t xml:space="preserve">O. Abdel-Hamid, A. R. Mohamed, H. Jiang, L. Deng, G. Penn, and D. Yu, “Convolutional neural networks for speech recognition,” </w:t>
      </w:r>
      <w:r w:rsidRPr="004B2516">
        <w:rPr>
          <w:i/>
          <w:iCs/>
          <w:noProof/>
        </w:rPr>
        <w:t>IEEE Trans. Audio, Speech Lang. Process.</w:t>
      </w:r>
      <w:r w:rsidRPr="004B2516">
        <w:rPr>
          <w:noProof/>
        </w:rPr>
        <w:t>, 2014, doi: 10.1109/TASLP.2014.2339736.</w:t>
      </w:r>
    </w:p>
    <w:p w14:paraId="028294FF" w14:textId="77777777" w:rsidR="004B2516" w:rsidRPr="004B2516" w:rsidRDefault="004B2516" w:rsidP="004B2516">
      <w:pPr>
        <w:widowControl w:val="0"/>
        <w:autoSpaceDE w:val="0"/>
        <w:autoSpaceDN w:val="0"/>
        <w:adjustRightInd w:val="0"/>
        <w:ind w:left="640" w:hanging="640"/>
        <w:rPr>
          <w:noProof/>
        </w:rPr>
      </w:pPr>
      <w:r w:rsidRPr="004B2516">
        <w:rPr>
          <w:noProof/>
        </w:rPr>
        <w:t>[162]</w:t>
      </w:r>
      <w:r w:rsidRPr="004B2516">
        <w:rPr>
          <w:noProof/>
        </w:rPr>
        <w:tab/>
        <w:t>L. Deng and J. C. Platt, “Ensemble deep learning for speech recognition,” 2014, doi: 10.21437/interspeech.2014-433.</w:t>
      </w:r>
    </w:p>
    <w:p w14:paraId="669AA618" w14:textId="77777777" w:rsidR="004B2516" w:rsidRPr="004B2516" w:rsidRDefault="004B2516" w:rsidP="004B2516">
      <w:pPr>
        <w:widowControl w:val="0"/>
        <w:autoSpaceDE w:val="0"/>
        <w:autoSpaceDN w:val="0"/>
        <w:adjustRightInd w:val="0"/>
        <w:ind w:left="640" w:hanging="640"/>
        <w:rPr>
          <w:noProof/>
        </w:rPr>
      </w:pPr>
      <w:r w:rsidRPr="004B2516">
        <w:rPr>
          <w:noProof/>
        </w:rPr>
        <w:t>[163]</w:t>
      </w:r>
      <w:r w:rsidRPr="004B2516">
        <w:rPr>
          <w:noProof/>
        </w:rPr>
        <w:tab/>
        <w:t>“Dispelling the Myth: How Peak Demand REALLY Occurs | Energy Sentry News.” https://energysentry.com/newsletters/dispelling-myth.php (accessed Oct. 24, 2021).</w:t>
      </w:r>
    </w:p>
    <w:p w14:paraId="55E2CE0C" w14:textId="77777777" w:rsidR="004B2516" w:rsidRPr="004B2516" w:rsidRDefault="004B2516" w:rsidP="004B2516">
      <w:pPr>
        <w:widowControl w:val="0"/>
        <w:autoSpaceDE w:val="0"/>
        <w:autoSpaceDN w:val="0"/>
        <w:adjustRightInd w:val="0"/>
        <w:ind w:left="640" w:hanging="640"/>
        <w:rPr>
          <w:noProof/>
        </w:rPr>
      </w:pPr>
      <w:r w:rsidRPr="004B2516">
        <w:rPr>
          <w:noProof/>
        </w:rPr>
        <w:t>[164]</w:t>
      </w:r>
      <w:r w:rsidRPr="004B2516">
        <w:rPr>
          <w:noProof/>
        </w:rPr>
        <w:tab/>
        <w:t>“Peak Load &amp; Base Electricity - Understand Differences - EnergyWatch.” https://energywatch-inc.com/peak-load-base-load-electricity/ (accessed Oct. 07, 2021).</w:t>
      </w:r>
    </w:p>
    <w:p w14:paraId="79077F58" w14:textId="77777777" w:rsidR="004B2516" w:rsidRPr="004B2516" w:rsidRDefault="004B2516" w:rsidP="004B2516">
      <w:pPr>
        <w:widowControl w:val="0"/>
        <w:autoSpaceDE w:val="0"/>
        <w:autoSpaceDN w:val="0"/>
        <w:adjustRightInd w:val="0"/>
        <w:ind w:left="640" w:hanging="640"/>
        <w:rPr>
          <w:noProof/>
        </w:rPr>
      </w:pPr>
      <w:r w:rsidRPr="004B2516">
        <w:rPr>
          <w:noProof/>
        </w:rPr>
        <w:t>[165]</w:t>
      </w:r>
      <w:r w:rsidRPr="004B2516">
        <w:rPr>
          <w:noProof/>
        </w:rPr>
        <w:tab/>
        <w:t>“Base Load and Peak Load: understanding both concepts.” https://sinovoltaics.com/learning-center/basics/base-load-peak-load/ (accessed Oct. 24, 2021).</w:t>
      </w:r>
    </w:p>
    <w:p w14:paraId="2FAD3CC5" w14:textId="77777777" w:rsidR="004B2516" w:rsidRPr="004B2516" w:rsidRDefault="004B2516" w:rsidP="004B2516">
      <w:pPr>
        <w:widowControl w:val="0"/>
        <w:autoSpaceDE w:val="0"/>
        <w:autoSpaceDN w:val="0"/>
        <w:adjustRightInd w:val="0"/>
        <w:ind w:left="640" w:hanging="640"/>
        <w:rPr>
          <w:noProof/>
        </w:rPr>
      </w:pPr>
      <w:r w:rsidRPr="004B2516">
        <w:rPr>
          <w:noProof/>
        </w:rPr>
        <w:t>[166]</w:t>
      </w:r>
      <w:r w:rsidRPr="004B2516">
        <w:rPr>
          <w:noProof/>
        </w:rPr>
        <w:tab/>
        <w:t>“What is Peak Load? | Aquicore.” https://aquicore.com/blog/what-is-peak-load/ (accessed Oct. 07, 2021).</w:t>
      </w:r>
    </w:p>
    <w:p w14:paraId="24011754" w14:textId="77777777" w:rsidR="004B2516" w:rsidRPr="004B2516" w:rsidRDefault="004B2516" w:rsidP="004B2516">
      <w:pPr>
        <w:widowControl w:val="0"/>
        <w:autoSpaceDE w:val="0"/>
        <w:autoSpaceDN w:val="0"/>
        <w:adjustRightInd w:val="0"/>
        <w:ind w:left="640" w:hanging="640"/>
        <w:rPr>
          <w:noProof/>
        </w:rPr>
      </w:pPr>
      <w:r w:rsidRPr="004B2516">
        <w:rPr>
          <w:noProof/>
        </w:rPr>
        <w:t>[167]</w:t>
      </w:r>
      <w:r w:rsidRPr="004B2516">
        <w:rPr>
          <w:noProof/>
        </w:rPr>
        <w:tab/>
        <w:t xml:space="preserve">X. Kong, C. Li, C. Wang, Y. Zhang, and J. Zhang, “Short-term electrical load forecasting based on error correction using dynamic mode decomposition,” </w:t>
      </w:r>
      <w:r w:rsidRPr="004B2516">
        <w:rPr>
          <w:i/>
          <w:iCs/>
          <w:noProof/>
        </w:rPr>
        <w:t>Appl. Energy</w:t>
      </w:r>
      <w:r w:rsidRPr="004B2516">
        <w:rPr>
          <w:noProof/>
        </w:rPr>
        <w:t>, 2020, doi: 10.1016/j.apenergy.2019.114368.</w:t>
      </w:r>
    </w:p>
    <w:p w14:paraId="58E8A91C" w14:textId="77777777" w:rsidR="004B2516" w:rsidRPr="004B2516" w:rsidRDefault="004B2516" w:rsidP="004B2516">
      <w:pPr>
        <w:widowControl w:val="0"/>
        <w:autoSpaceDE w:val="0"/>
        <w:autoSpaceDN w:val="0"/>
        <w:adjustRightInd w:val="0"/>
        <w:ind w:left="640" w:hanging="640"/>
        <w:rPr>
          <w:noProof/>
        </w:rPr>
      </w:pPr>
      <w:r w:rsidRPr="004B2516">
        <w:rPr>
          <w:noProof/>
        </w:rPr>
        <w:t>[168]</w:t>
      </w:r>
      <w:r w:rsidRPr="004B2516">
        <w:rPr>
          <w:noProof/>
        </w:rPr>
        <w:tab/>
        <w:t xml:space="preserve">A. Dedinec, S. Filiposka, A. Dedinec, and L. Kocarev, “Deep belief network based </w:t>
      </w:r>
      <w:r w:rsidRPr="004B2516">
        <w:rPr>
          <w:noProof/>
        </w:rPr>
        <w:lastRenderedPageBreak/>
        <w:t xml:space="preserve">electricity load forecasting: An analysis of Macedonian case,” </w:t>
      </w:r>
      <w:r w:rsidRPr="004B2516">
        <w:rPr>
          <w:i/>
          <w:iCs/>
          <w:noProof/>
        </w:rPr>
        <w:t>Energy</w:t>
      </w:r>
      <w:r w:rsidRPr="004B2516">
        <w:rPr>
          <w:noProof/>
        </w:rPr>
        <w:t>, 2016, doi: 10.1016/j.energy.2016.07.090.</w:t>
      </w:r>
    </w:p>
    <w:p w14:paraId="70AC8ED4" w14:textId="77777777" w:rsidR="004B2516" w:rsidRPr="004B2516" w:rsidRDefault="004B2516" w:rsidP="004B2516">
      <w:pPr>
        <w:widowControl w:val="0"/>
        <w:autoSpaceDE w:val="0"/>
        <w:autoSpaceDN w:val="0"/>
        <w:adjustRightInd w:val="0"/>
        <w:ind w:left="640" w:hanging="640"/>
        <w:rPr>
          <w:noProof/>
        </w:rPr>
      </w:pPr>
      <w:r w:rsidRPr="004B2516">
        <w:rPr>
          <w:noProof/>
        </w:rPr>
        <w:t>[169]</w:t>
      </w:r>
      <w:r w:rsidRPr="004B2516">
        <w:rPr>
          <w:noProof/>
        </w:rPr>
        <w:tab/>
        <w:t>S. Papadopoulos and I. Karakatsanis, “Short-term electricity load forecasting using time series and ensemble learning methods,” 2015, doi: 10.1109/PECI.2015.7064913.</w:t>
      </w:r>
    </w:p>
    <w:p w14:paraId="26F05E4B" w14:textId="77777777" w:rsidR="004B2516" w:rsidRPr="004B2516" w:rsidRDefault="004B2516" w:rsidP="004B2516">
      <w:pPr>
        <w:widowControl w:val="0"/>
        <w:autoSpaceDE w:val="0"/>
        <w:autoSpaceDN w:val="0"/>
        <w:adjustRightInd w:val="0"/>
        <w:ind w:left="640" w:hanging="640"/>
        <w:rPr>
          <w:noProof/>
        </w:rPr>
      </w:pPr>
      <w:r w:rsidRPr="004B2516">
        <w:rPr>
          <w:noProof/>
        </w:rPr>
        <w:t>[170]</w:t>
      </w:r>
      <w:r w:rsidRPr="004B2516">
        <w:rPr>
          <w:noProof/>
        </w:rPr>
        <w:tab/>
        <w:t xml:space="preserve">W. Kim, Y. Han, K. J. Kim, and K. W. Song, “Electricity load forecasting using advanced feature selection and optimal deep learning model for the variable refrigerant flow systems,” </w:t>
      </w:r>
      <w:r w:rsidRPr="004B2516">
        <w:rPr>
          <w:i/>
          <w:iCs/>
          <w:noProof/>
        </w:rPr>
        <w:t>Energy Reports</w:t>
      </w:r>
      <w:r w:rsidRPr="004B2516">
        <w:rPr>
          <w:noProof/>
        </w:rPr>
        <w:t>, 2020, doi: 10.1016/j.egyr.2020.09.019.</w:t>
      </w:r>
    </w:p>
    <w:p w14:paraId="6E5E1FB6" w14:textId="77777777" w:rsidR="004B2516" w:rsidRPr="004B2516" w:rsidRDefault="004B2516" w:rsidP="004B2516">
      <w:pPr>
        <w:widowControl w:val="0"/>
        <w:autoSpaceDE w:val="0"/>
        <w:autoSpaceDN w:val="0"/>
        <w:adjustRightInd w:val="0"/>
        <w:ind w:left="640" w:hanging="640"/>
        <w:rPr>
          <w:noProof/>
        </w:rPr>
      </w:pPr>
      <w:r w:rsidRPr="004B2516">
        <w:rPr>
          <w:noProof/>
        </w:rPr>
        <w:t>[171]</w:t>
      </w:r>
      <w:r w:rsidRPr="004B2516">
        <w:rPr>
          <w:noProof/>
        </w:rPr>
        <w:tab/>
        <w:t>“Independent Electricity System Operator - Hourly Zonal Demand Report.” http://reports.ieso.ca/public/DemandZonal/ (accessed Jun. 05, 2021).</w:t>
      </w:r>
    </w:p>
    <w:p w14:paraId="2BF3795D" w14:textId="77777777" w:rsidR="004B2516" w:rsidRPr="004B2516" w:rsidRDefault="004B2516" w:rsidP="004B2516">
      <w:pPr>
        <w:widowControl w:val="0"/>
        <w:autoSpaceDE w:val="0"/>
        <w:autoSpaceDN w:val="0"/>
        <w:adjustRightInd w:val="0"/>
        <w:ind w:left="640" w:hanging="640"/>
        <w:rPr>
          <w:noProof/>
        </w:rPr>
      </w:pPr>
      <w:r w:rsidRPr="004B2516">
        <w:rPr>
          <w:noProof/>
        </w:rPr>
        <w:t>[172]</w:t>
      </w:r>
      <w:r w:rsidRPr="004B2516">
        <w:rPr>
          <w:noProof/>
        </w:rPr>
        <w:tab/>
        <w:t>“Historical Climate Data - Climate - Environment and Climate Change Canada.” https://climate.weather.gc.ca/ (accessed Jan. 05, 2021).</w:t>
      </w:r>
    </w:p>
    <w:p w14:paraId="36839C28" w14:textId="77777777" w:rsidR="004B2516" w:rsidRPr="004B2516" w:rsidRDefault="004B2516" w:rsidP="004B2516">
      <w:pPr>
        <w:widowControl w:val="0"/>
        <w:autoSpaceDE w:val="0"/>
        <w:autoSpaceDN w:val="0"/>
        <w:adjustRightInd w:val="0"/>
        <w:ind w:left="640" w:hanging="640"/>
        <w:rPr>
          <w:noProof/>
        </w:rPr>
      </w:pPr>
      <w:r w:rsidRPr="004B2516">
        <w:rPr>
          <w:noProof/>
        </w:rPr>
        <w:t>[173]</w:t>
      </w:r>
      <w:r w:rsidRPr="004B2516">
        <w:rPr>
          <w:noProof/>
        </w:rPr>
        <w:tab/>
        <w:t xml:space="preserve">D. C. Wu, B. Bahrami Asl, A. Razban, and J. Chen, “Air compressor load forecasting using artificial neural network,” </w:t>
      </w:r>
      <w:r w:rsidRPr="004B2516">
        <w:rPr>
          <w:i/>
          <w:iCs/>
          <w:noProof/>
        </w:rPr>
        <w:t>Expert Syst. Appl.</w:t>
      </w:r>
      <w:r w:rsidRPr="004B2516">
        <w:rPr>
          <w:noProof/>
        </w:rPr>
        <w:t>, 2021, doi: 10.1016/j.eswa.2020.114209.</w:t>
      </w:r>
    </w:p>
    <w:p w14:paraId="720A8D49" w14:textId="77777777" w:rsidR="004B2516" w:rsidRPr="004B2516" w:rsidRDefault="004B2516" w:rsidP="004B2516">
      <w:pPr>
        <w:widowControl w:val="0"/>
        <w:autoSpaceDE w:val="0"/>
        <w:autoSpaceDN w:val="0"/>
        <w:adjustRightInd w:val="0"/>
        <w:ind w:left="640" w:hanging="640"/>
        <w:rPr>
          <w:noProof/>
        </w:rPr>
      </w:pPr>
      <w:r w:rsidRPr="004B2516">
        <w:rPr>
          <w:noProof/>
        </w:rPr>
        <w:t>[174]</w:t>
      </w:r>
      <w:r w:rsidRPr="004B2516">
        <w:rPr>
          <w:noProof/>
        </w:rPr>
        <w:tab/>
        <w:t xml:space="preserve">L. Kuan </w:t>
      </w:r>
      <w:r w:rsidRPr="004B2516">
        <w:rPr>
          <w:i/>
          <w:iCs/>
          <w:noProof/>
        </w:rPr>
        <w:t>et al.</w:t>
      </w:r>
      <w:r w:rsidRPr="004B2516">
        <w:rPr>
          <w:noProof/>
        </w:rPr>
        <w:t>, “Short-term electricity load forecasting method based on multilayered self-normalizing GRU network,” 2017, doi: 10.1109/EI2.2017.8245330.</w:t>
      </w:r>
    </w:p>
    <w:p w14:paraId="19DB12CC" w14:textId="77777777" w:rsidR="004B2516" w:rsidRPr="004B2516" w:rsidRDefault="004B2516" w:rsidP="004B2516">
      <w:pPr>
        <w:widowControl w:val="0"/>
        <w:autoSpaceDE w:val="0"/>
        <w:autoSpaceDN w:val="0"/>
        <w:adjustRightInd w:val="0"/>
        <w:ind w:left="640" w:hanging="640"/>
        <w:rPr>
          <w:noProof/>
        </w:rPr>
      </w:pPr>
      <w:r w:rsidRPr="004B2516">
        <w:rPr>
          <w:noProof/>
        </w:rPr>
        <w:t>[175]</w:t>
      </w:r>
      <w:r w:rsidRPr="004B2516">
        <w:rPr>
          <w:noProof/>
        </w:rPr>
        <w:tab/>
        <w:t>L. Li, K. Ota, and M. Dong, “Everything is image: CNN-based short-term electrical load forecasting for smart grid,” 2017, doi: 10.1109/ISPAN-FCST-ISCC.2017.78.</w:t>
      </w:r>
    </w:p>
    <w:p w14:paraId="046CD788" w14:textId="77777777" w:rsidR="004B2516" w:rsidRPr="004B2516" w:rsidRDefault="004B2516" w:rsidP="004B2516">
      <w:pPr>
        <w:widowControl w:val="0"/>
        <w:autoSpaceDE w:val="0"/>
        <w:autoSpaceDN w:val="0"/>
        <w:adjustRightInd w:val="0"/>
        <w:ind w:left="640" w:hanging="640"/>
        <w:rPr>
          <w:noProof/>
        </w:rPr>
      </w:pPr>
      <w:r w:rsidRPr="004B2516">
        <w:rPr>
          <w:noProof/>
        </w:rPr>
        <w:t>[176]</w:t>
      </w:r>
      <w:r w:rsidRPr="004B2516">
        <w:rPr>
          <w:noProof/>
        </w:rPr>
        <w:tab/>
        <w:t xml:space="preserve">M. Dong and L. Grumbach, “A Hybrid Distribution Feeder Long-Term Load Forecasting Method Based on Sequence Prediction,” </w:t>
      </w:r>
      <w:r w:rsidRPr="004B2516">
        <w:rPr>
          <w:i/>
          <w:iCs/>
          <w:noProof/>
        </w:rPr>
        <w:t>IEEE Trans. Smart Grid</w:t>
      </w:r>
      <w:r w:rsidRPr="004B2516">
        <w:rPr>
          <w:noProof/>
        </w:rPr>
        <w:t>, 2020, doi: 10.1109/TSG.2019.2924183.</w:t>
      </w:r>
    </w:p>
    <w:p w14:paraId="5E953174" w14:textId="77777777" w:rsidR="004B2516" w:rsidRPr="004B2516" w:rsidRDefault="004B2516" w:rsidP="004B2516">
      <w:pPr>
        <w:widowControl w:val="0"/>
        <w:autoSpaceDE w:val="0"/>
        <w:autoSpaceDN w:val="0"/>
        <w:adjustRightInd w:val="0"/>
        <w:ind w:left="640" w:hanging="640"/>
        <w:rPr>
          <w:noProof/>
        </w:rPr>
      </w:pPr>
      <w:r w:rsidRPr="004B2516">
        <w:rPr>
          <w:noProof/>
        </w:rPr>
        <w:lastRenderedPageBreak/>
        <w:t>[177]</w:t>
      </w:r>
      <w:r w:rsidRPr="004B2516">
        <w:rPr>
          <w:noProof/>
        </w:rPr>
        <w:tab/>
        <w:t xml:space="preserve">L. Yin and J. Xie, “Multi-temporal-spatial-scale temporal convolution network for short-term load forecasting of power systems,” </w:t>
      </w:r>
      <w:r w:rsidRPr="004B2516">
        <w:rPr>
          <w:i/>
          <w:iCs/>
          <w:noProof/>
        </w:rPr>
        <w:t>Appl. Energy</w:t>
      </w:r>
      <w:r w:rsidRPr="004B2516">
        <w:rPr>
          <w:noProof/>
        </w:rPr>
        <w:t>, 2021, doi: 10.1016/j.apenergy.2020.116328.</w:t>
      </w:r>
    </w:p>
    <w:p w14:paraId="1C97200F" w14:textId="77777777" w:rsidR="004B2516" w:rsidRPr="004B2516" w:rsidRDefault="004B2516" w:rsidP="004B2516">
      <w:pPr>
        <w:widowControl w:val="0"/>
        <w:autoSpaceDE w:val="0"/>
        <w:autoSpaceDN w:val="0"/>
        <w:adjustRightInd w:val="0"/>
        <w:ind w:left="640" w:hanging="640"/>
        <w:rPr>
          <w:noProof/>
        </w:rPr>
      </w:pPr>
      <w:r w:rsidRPr="004B2516">
        <w:rPr>
          <w:noProof/>
        </w:rPr>
        <w:t>[178]</w:t>
      </w:r>
      <w:r w:rsidRPr="004B2516">
        <w:rPr>
          <w:noProof/>
        </w:rPr>
        <w:tab/>
        <w:t xml:space="preserve">S. Panigrahi, Y. Karali, and H. S. Behera, “Normalize Time Series and Forecast using Evolutionary Neural Network,” </w:t>
      </w:r>
      <w:r w:rsidRPr="004B2516">
        <w:rPr>
          <w:i/>
          <w:iCs/>
          <w:noProof/>
        </w:rPr>
        <w:t>Int. J. Comput. Appl.</w:t>
      </w:r>
      <w:r w:rsidRPr="004B2516">
        <w:rPr>
          <w:noProof/>
        </w:rPr>
        <w:t>, 2013.</w:t>
      </w:r>
    </w:p>
    <w:p w14:paraId="6CB5AF05" w14:textId="77777777" w:rsidR="004B2516" w:rsidRPr="004B2516" w:rsidRDefault="004B2516" w:rsidP="004B2516">
      <w:pPr>
        <w:widowControl w:val="0"/>
        <w:autoSpaceDE w:val="0"/>
        <w:autoSpaceDN w:val="0"/>
        <w:adjustRightInd w:val="0"/>
        <w:ind w:left="640" w:hanging="640"/>
        <w:rPr>
          <w:noProof/>
        </w:rPr>
      </w:pPr>
      <w:r w:rsidRPr="004B2516">
        <w:rPr>
          <w:noProof/>
        </w:rPr>
        <w:t>[179]</w:t>
      </w:r>
      <w:r w:rsidRPr="004B2516">
        <w:rPr>
          <w:noProof/>
        </w:rPr>
        <w:tab/>
        <w:t>“Fit linear regression model - MATLAB fitlm.” https://www.mathworks.com/help/stats/fitlm.html (accessed Nov. 21, 2021).</w:t>
      </w:r>
    </w:p>
    <w:p w14:paraId="11084F47" w14:textId="77777777" w:rsidR="004B2516" w:rsidRPr="004B2516" w:rsidRDefault="004B2516" w:rsidP="004B2516">
      <w:pPr>
        <w:widowControl w:val="0"/>
        <w:autoSpaceDE w:val="0"/>
        <w:autoSpaceDN w:val="0"/>
        <w:adjustRightInd w:val="0"/>
        <w:ind w:left="640" w:hanging="640"/>
        <w:rPr>
          <w:noProof/>
        </w:rPr>
      </w:pPr>
      <w:r w:rsidRPr="004B2516">
        <w:rPr>
          <w:noProof/>
        </w:rPr>
        <w:t>[180]</w:t>
      </w:r>
      <w:r w:rsidRPr="004B2516">
        <w:rPr>
          <w:noProof/>
        </w:rPr>
        <w:tab/>
        <w:t xml:space="preserve">S. Ruder, “An Overview Optimization Gradients,” </w:t>
      </w:r>
      <w:r w:rsidRPr="004B2516">
        <w:rPr>
          <w:i/>
          <w:iCs/>
          <w:noProof/>
        </w:rPr>
        <w:t>arXiv Prepr. arXiv1609.04747</w:t>
      </w:r>
      <w:r w:rsidRPr="004B2516">
        <w:rPr>
          <w:noProof/>
        </w:rPr>
        <w:t>, 2017.</w:t>
      </w:r>
    </w:p>
    <w:p w14:paraId="06D5FF09" w14:textId="77777777" w:rsidR="004B2516" w:rsidRPr="004B2516" w:rsidRDefault="004B2516" w:rsidP="004B2516">
      <w:pPr>
        <w:widowControl w:val="0"/>
        <w:autoSpaceDE w:val="0"/>
        <w:autoSpaceDN w:val="0"/>
        <w:adjustRightInd w:val="0"/>
        <w:ind w:left="640" w:hanging="640"/>
        <w:rPr>
          <w:noProof/>
        </w:rPr>
      </w:pPr>
      <w:r w:rsidRPr="004B2516">
        <w:rPr>
          <w:noProof/>
        </w:rPr>
        <w:t>[181]</w:t>
      </w:r>
      <w:r w:rsidRPr="004B2516">
        <w:rPr>
          <w:noProof/>
        </w:rPr>
        <w:tab/>
        <w:t>D. P. Kingma and J. L. Ba, “Adam: A method for stochastic optimization,” 2015.</w:t>
      </w:r>
    </w:p>
    <w:p w14:paraId="5AA59E23" w14:textId="77777777" w:rsidR="004B2516" w:rsidRPr="004B2516" w:rsidRDefault="004B2516" w:rsidP="004B2516">
      <w:pPr>
        <w:widowControl w:val="0"/>
        <w:autoSpaceDE w:val="0"/>
        <w:autoSpaceDN w:val="0"/>
        <w:adjustRightInd w:val="0"/>
        <w:ind w:left="640" w:hanging="640"/>
        <w:rPr>
          <w:noProof/>
        </w:rPr>
      </w:pPr>
      <w:r w:rsidRPr="004B2516">
        <w:rPr>
          <w:noProof/>
        </w:rPr>
        <w:t>[182]</w:t>
      </w:r>
      <w:r w:rsidRPr="004B2516">
        <w:rPr>
          <w:noProof/>
        </w:rPr>
        <w:tab/>
        <w:t xml:space="preserve">I. K. M. Jais, A. R. Ismail, and S. Q. Nisa, “Adam Optimization Algorithm for Wide and Deep Neural Network,” </w:t>
      </w:r>
      <w:r w:rsidRPr="004B2516">
        <w:rPr>
          <w:i/>
          <w:iCs/>
          <w:noProof/>
        </w:rPr>
        <w:t>Knowl. Eng. Data Sci.</w:t>
      </w:r>
      <w:r w:rsidRPr="004B2516">
        <w:rPr>
          <w:noProof/>
        </w:rPr>
        <w:t>, 2019, doi: 10.17977/um018v2i12019p41-46.</w:t>
      </w:r>
    </w:p>
    <w:p w14:paraId="1EB08274" w14:textId="77777777" w:rsidR="004B2516" w:rsidRPr="004B2516" w:rsidRDefault="004B2516" w:rsidP="004B2516">
      <w:pPr>
        <w:widowControl w:val="0"/>
        <w:autoSpaceDE w:val="0"/>
        <w:autoSpaceDN w:val="0"/>
        <w:adjustRightInd w:val="0"/>
        <w:ind w:left="640" w:hanging="640"/>
        <w:rPr>
          <w:noProof/>
        </w:rPr>
      </w:pPr>
      <w:r w:rsidRPr="004B2516">
        <w:rPr>
          <w:noProof/>
        </w:rPr>
        <w:t>[183]</w:t>
      </w:r>
      <w:r w:rsidRPr="004B2516">
        <w:rPr>
          <w:noProof/>
        </w:rPr>
        <w:tab/>
        <w:t>“Long short-term memory (LSTM) layer - MATLAB.” https://www.mathworks.com/help/deeplearning/ref/nnet.cnn.layer.lstmlayer.html (accessed Oct. 21, 2021).</w:t>
      </w:r>
    </w:p>
    <w:p w14:paraId="74895888" w14:textId="77777777" w:rsidR="004B2516" w:rsidRPr="004B2516" w:rsidRDefault="004B2516" w:rsidP="004B2516">
      <w:pPr>
        <w:widowControl w:val="0"/>
        <w:autoSpaceDE w:val="0"/>
        <w:autoSpaceDN w:val="0"/>
        <w:adjustRightInd w:val="0"/>
        <w:ind w:left="640" w:hanging="640"/>
        <w:rPr>
          <w:noProof/>
        </w:rPr>
      </w:pPr>
      <w:r w:rsidRPr="004B2516">
        <w:rPr>
          <w:noProof/>
        </w:rPr>
        <w:t>[184]</w:t>
      </w:r>
      <w:r w:rsidRPr="004B2516">
        <w:rPr>
          <w:noProof/>
        </w:rPr>
        <w:tab/>
        <w:t xml:space="preserve">M. Barman and N. B. Dev Choudhury, “Season specific approach for short-term load forecasting based on hybrid FA-SVM and similarity concept,” </w:t>
      </w:r>
      <w:r w:rsidRPr="004B2516">
        <w:rPr>
          <w:i/>
          <w:iCs/>
          <w:noProof/>
        </w:rPr>
        <w:t>Energy</w:t>
      </w:r>
      <w:r w:rsidRPr="004B2516">
        <w:rPr>
          <w:noProof/>
        </w:rPr>
        <w:t>, 2019, doi: 10.1016/j.energy.2019.03.010.</w:t>
      </w:r>
    </w:p>
    <w:p w14:paraId="40867144" w14:textId="1368621E" w:rsidR="00287359" w:rsidRDefault="00287359" w:rsidP="00287359">
      <w:pPr>
        <w:sectPr w:rsidR="00287359" w:rsidSect="00CF19C9">
          <w:headerReference w:type="default" r:id="rId112"/>
          <w:footerReference w:type="default" r:id="rId113"/>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1991" w:name="_Toc91192281"/>
      <w:r>
        <w:lastRenderedPageBreak/>
        <w:t>Appendix A</w:t>
      </w:r>
      <w:bookmarkEnd w:id="1991"/>
    </w:p>
    <w:p w14:paraId="4ED0E5FB" w14:textId="51C5C27E" w:rsidR="00BB1291" w:rsidRDefault="00316D15" w:rsidP="00991456">
      <w:pPr>
        <w:pStyle w:val="Heading2"/>
      </w:pPr>
      <w:bookmarkStart w:id="1992" w:name="_Toc91192282"/>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1992"/>
    </w:p>
    <w:p w14:paraId="1421F39A" w14:textId="74D8F71F" w:rsidR="003C0378" w:rsidRDefault="003C0378" w:rsidP="003C0378">
      <w:pPr>
        <w:ind w:firstLine="288"/>
        <w:rPr>
          <w:ins w:id="1993" w:author="Tolulope Olugbenga" w:date="2021-12-23T17:14:00Z"/>
        </w:rPr>
      </w:pPr>
      <w:r w:rsidRPr="003C0378">
        <w:t>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The proper order of differencing is that which requires the least amount of differencing to produce a near-stationary series that oscillates around a defined mean, and the auto-correlation plot approaches zero quickly. Finally, it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Change w:id="1994">
          <w:tblGrid>
            <w:gridCol w:w="1055"/>
            <w:gridCol w:w="1944"/>
            <w:gridCol w:w="3983"/>
          </w:tblGrid>
        </w:tblGridChange>
      </w:tblGrid>
      <w:tr w:rsidR="00CD3489" w:rsidRPr="006352B1" w14:paraId="28E428D9" w14:textId="77777777" w:rsidTr="00DC0D87">
        <w:trPr>
          <w:trHeight w:val="345"/>
          <w:jc w:val="center"/>
          <w:ins w:id="1995" w:author="Tolulope Olugbenga" w:date="2021-12-23T17:14:00Z"/>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ins w:id="1996" w:author="Tolulope Olugbenga" w:date="2021-12-23T17:14:00Z"/>
                <w:b/>
                <w:bCs/>
                <w:color w:val="000000"/>
                <w:sz w:val="20"/>
                <w:szCs w:val="20"/>
                <w:lang w:eastAsia="en-CA"/>
              </w:rPr>
            </w:pPr>
            <w:ins w:id="1997" w:author="Tolulope Olugbenga" w:date="2021-12-23T17:14:00Z">
              <w:r w:rsidRPr="00DC0D87">
                <w:rPr>
                  <w:b/>
                  <w:bCs/>
                  <w:color w:val="000000"/>
                  <w:sz w:val="20"/>
                  <w:szCs w:val="20"/>
                  <w:lang w:eastAsia="en-CA"/>
                </w:rPr>
                <w:t>Dataset</w:t>
              </w:r>
            </w:ins>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ins w:id="1998" w:author="Tolulope Olugbenga" w:date="2021-12-23T17:14:00Z"/>
                <w:b/>
                <w:bCs/>
                <w:color w:val="000000"/>
                <w:sz w:val="20"/>
                <w:szCs w:val="20"/>
                <w:lang w:eastAsia="en-CA"/>
              </w:rPr>
            </w:pPr>
            <w:ins w:id="1999" w:author="Tolulope Olugbenga" w:date="2021-12-23T17:14:00Z">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ins>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ins w:id="2000" w:author="Tolulope Olugbenga" w:date="2021-12-23T17:14:00Z"/>
                <w:b/>
                <w:bCs/>
                <w:color w:val="000000"/>
                <w:sz w:val="20"/>
                <w:szCs w:val="20"/>
                <w:lang w:eastAsia="en-CA"/>
              </w:rPr>
            </w:pPr>
            <w:ins w:id="2001" w:author="Tolulope Olugbenga" w:date="2021-12-23T17:14:00Z">
              <w:r w:rsidRPr="00DC0D87">
                <w:rPr>
                  <w:b/>
                  <w:bCs/>
                  <w:color w:val="000000"/>
                  <w:sz w:val="20"/>
                  <w:szCs w:val="20"/>
                  <w:lang w:eastAsia="en-CA"/>
                </w:rPr>
                <w:t>Exact Lag Vectors - (p, d, q) x (P, D, Q)</w:t>
              </w:r>
            </w:ins>
          </w:p>
        </w:tc>
      </w:tr>
      <w:tr w:rsidR="00CD3489" w:rsidRPr="006352B1" w14:paraId="0BCD2D1C" w14:textId="77777777" w:rsidTr="00DC0D87">
        <w:trPr>
          <w:trHeight w:val="375"/>
          <w:jc w:val="center"/>
          <w:ins w:id="2002" w:author="Tolulope Olugbenga" w:date="2021-12-23T17:14:00Z"/>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ins w:id="2003" w:author="Tolulope Olugbenga" w:date="2021-12-23T17:14:00Z"/>
                <w:color w:val="000000"/>
                <w:sz w:val="20"/>
                <w:szCs w:val="20"/>
                <w:lang w:eastAsia="en-CA"/>
              </w:rPr>
            </w:pPr>
            <w:ins w:id="2004" w:author="Tolulope Olugbenga" w:date="2021-12-23T17:14:00Z">
              <w:r w:rsidRPr="00DC0D87">
                <w:rPr>
                  <w:color w:val="000000"/>
                  <w:sz w:val="20"/>
                  <w:szCs w:val="20"/>
                  <w:lang w:eastAsia="en-CA"/>
                </w:rPr>
                <w:t>Toronto</w:t>
              </w:r>
            </w:ins>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ins w:id="2005" w:author="Tolulope Olugbenga" w:date="2021-12-23T17:14:00Z"/>
                <w:color w:val="000000"/>
                <w:sz w:val="20"/>
                <w:szCs w:val="20"/>
                <w:lang w:eastAsia="en-CA"/>
              </w:rPr>
            </w:pPr>
            <w:ins w:id="2006" w:author="Tolulope Olugbenga" w:date="2021-12-23T17:14:00Z">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ins>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ins w:id="2007" w:author="Tolulope Olugbenga" w:date="2021-12-23T17:14:00Z"/>
                <w:color w:val="000000"/>
                <w:sz w:val="20"/>
                <w:szCs w:val="20"/>
                <w:lang w:eastAsia="en-CA"/>
              </w:rPr>
            </w:pPr>
            <w:ins w:id="2008" w:author="Tolulope Olugbenga" w:date="2021-12-23T17:14:00Z">
              <w:r w:rsidRPr="00DC0D87">
                <w:rPr>
                  <w:color w:val="000000"/>
                  <w:sz w:val="20"/>
                  <w:szCs w:val="20"/>
                  <w:lang w:eastAsia="en-CA"/>
                </w:rPr>
                <w:t>(1, 1, [1, 2]) x ([24, 48, 72, 168], 24, [24, 168])</w:t>
              </w:r>
            </w:ins>
          </w:p>
        </w:tc>
      </w:tr>
      <w:tr w:rsidR="00CD3489" w:rsidRPr="006352B1" w14:paraId="65A9C3A9" w14:textId="77777777" w:rsidTr="00DC0D87">
        <w:trPr>
          <w:trHeight w:val="375"/>
          <w:jc w:val="center"/>
          <w:ins w:id="2009" w:author="Tolulope Olugbenga" w:date="2021-12-23T17:14:00Z"/>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ins w:id="2010" w:author="Tolulope Olugbenga" w:date="2021-12-23T17:14:00Z"/>
                <w:color w:val="000000"/>
                <w:sz w:val="20"/>
                <w:szCs w:val="20"/>
                <w:lang w:eastAsia="en-CA"/>
              </w:rPr>
            </w:pPr>
            <w:ins w:id="2011" w:author="Tolulope Olugbenga" w:date="2021-12-23T17:14:00Z">
              <w:r w:rsidRPr="00DC0D87">
                <w:rPr>
                  <w:color w:val="000000"/>
                  <w:sz w:val="20"/>
                  <w:szCs w:val="20"/>
                  <w:lang w:eastAsia="en-CA"/>
                </w:rPr>
                <w:t>Ottawa</w:t>
              </w:r>
            </w:ins>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ins w:id="2012" w:author="Tolulope Olugbenga" w:date="2021-12-23T17:14:00Z"/>
                <w:color w:val="000000"/>
                <w:sz w:val="20"/>
                <w:szCs w:val="20"/>
                <w:lang w:eastAsia="en-CA"/>
              </w:rPr>
            </w:pPr>
            <w:ins w:id="2013" w:author="Tolulope Olugbenga" w:date="2021-12-23T17:14:00Z">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ins>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ins w:id="2014" w:author="Tolulope Olugbenga" w:date="2021-12-23T17:14:00Z"/>
                <w:color w:val="000000"/>
                <w:sz w:val="20"/>
                <w:szCs w:val="20"/>
                <w:lang w:eastAsia="en-CA"/>
              </w:rPr>
            </w:pPr>
            <w:ins w:id="2015" w:author="Tolulope Olugbenga" w:date="2021-12-23T17:14:00Z">
              <w:r w:rsidRPr="00DC0D87">
                <w:rPr>
                  <w:color w:val="000000"/>
                  <w:sz w:val="20"/>
                  <w:szCs w:val="20"/>
                  <w:lang w:eastAsia="en-CA"/>
                </w:rPr>
                <w:t>(1, 1, 1) x ([24, 48], 24, [24, 168])</w:t>
              </w:r>
            </w:ins>
          </w:p>
        </w:tc>
      </w:tr>
      <w:tr w:rsidR="00CD3489" w:rsidRPr="006352B1" w14:paraId="72813755" w14:textId="77777777" w:rsidTr="00DC0D87">
        <w:trPr>
          <w:trHeight w:val="375"/>
          <w:jc w:val="center"/>
          <w:ins w:id="2016" w:author="Tolulope Olugbenga" w:date="2021-12-23T17:14:00Z"/>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ins w:id="2017" w:author="Tolulope Olugbenga" w:date="2021-12-23T17:14:00Z"/>
                <w:color w:val="000000"/>
                <w:sz w:val="20"/>
                <w:szCs w:val="20"/>
                <w:lang w:eastAsia="en-CA"/>
              </w:rPr>
            </w:pPr>
            <w:ins w:id="2018" w:author="Tolulope Olugbenga" w:date="2021-12-23T17:14:00Z">
              <w:r w:rsidRPr="00DC0D87">
                <w:rPr>
                  <w:color w:val="000000"/>
                  <w:sz w:val="20"/>
                  <w:szCs w:val="20"/>
                  <w:lang w:eastAsia="en-CA"/>
                </w:rPr>
                <w:t>Saint John</w:t>
              </w:r>
            </w:ins>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ins w:id="2019" w:author="Tolulope Olugbenga" w:date="2021-12-23T17:14:00Z"/>
                <w:color w:val="000000"/>
                <w:sz w:val="20"/>
                <w:szCs w:val="20"/>
                <w:lang w:eastAsia="en-CA"/>
              </w:rPr>
            </w:pPr>
            <w:ins w:id="2020" w:author="Tolulope Olugbenga" w:date="2021-12-23T17:14:00Z">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ins>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ins w:id="2021" w:author="Tolulope Olugbenga" w:date="2021-12-23T17:14:00Z"/>
                <w:color w:val="000000"/>
                <w:sz w:val="20"/>
                <w:szCs w:val="20"/>
                <w:lang w:eastAsia="en-CA"/>
              </w:rPr>
            </w:pPr>
            <w:ins w:id="2022" w:author="Tolulope Olugbenga" w:date="2021-12-23T17:14:00Z">
              <w:r w:rsidRPr="00DC0D87">
                <w:rPr>
                  <w:color w:val="000000"/>
                  <w:sz w:val="20"/>
                  <w:szCs w:val="20"/>
                  <w:lang w:eastAsia="en-CA"/>
                </w:rPr>
                <w:t>([1, 2], 1, 1) x ([24, 168], 24, [24, 48])</w:t>
              </w:r>
            </w:ins>
          </w:p>
        </w:tc>
      </w:tr>
    </w:tbl>
    <w:p w14:paraId="428D450A" w14:textId="3170C190" w:rsidR="00CD3489" w:rsidRDefault="00CD3489" w:rsidP="00CD3489">
      <w:pPr>
        <w:pStyle w:val="Caption"/>
        <w:jc w:val="center"/>
        <w:pPrChange w:id="2023" w:author="Tolulope Olugbenga" w:date="2021-12-23T17:14:00Z">
          <w:pPr>
            <w:ind w:firstLine="288"/>
          </w:pPr>
        </w:pPrChange>
      </w:pPr>
      <w:bookmarkStart w:id="2024" w:name="_Ref91172205"/>
      <w:bookmarkStart w:id="2025" w:name="_Toc91192308"/>
      <w:ins w:id="2026" w:author="Tolulope Olugbenga" w:date="2021-12-23T17:14:00Z">
        <w:r>
          <w:t xml:space="preserve">Table </w:t>
        </w:r>
        <w:r>
          <w:fldChar w:fldCharType="begin"/>
        </w:r>
        <w:r>
          <w:instrText xml:space="preserve"> SEQ Table \* ARABIC </w:instrText>
        </w:r>
        <w:r>
          <w:fldChar w:fldCharType="separate"/>
        </w:r>
      </w:ins>
      <w:ins w:id="2027" w:author="Tolulope Olugbenga" w:date="2021-12-23T22:50:00Z">
        <w:r w:rsidR="00FB7758">
          <w:rPr>
            <w:noProof/>
          </w:rPr>
          <w:t>13</w:t>
        </w:r>
      </w:ins>
      <w:ins w:id="2028" w:author="Tolulope Olugbenga" w:date="2021-12-23T17:14:00Z">
        <w:r>
          <w:fldChar w:fldCharType="end"/>
        </w:r>
        <w:bookmarkEnd w:id="2024"/>
        <w:r>
          <w:t xml:space="preserve"> - </w:t>
        </w:r>
        <w:r w:rsidRPr="00AF02BC">
          <w:t xml:space="preserve">The </w:t>
        </w:r>
        <w:r>
          <w:t>S</w:t>
        </w:r>
        <w:r w:rsidRPr="00AF02BC">
          <w:t>ARIMA</w:t>
        </w:r>
        <w:r>
          <w:t>X</w:t>
        </w:r>
        <w:r w:rsidRPr="00AF02BC">
          <w:t xml:space="preserve"> hyperparameters that were used across all datasets</w:t>
        </w:r>
      </w:ins>
      <w:bookmarkEnd w:id="2025"/>
    </w:p>
    <w:p w14:paraId="2C03934D" w14:textId="23FA295E" w:rsidR="00CD3489" w:rsidRPr="00642386" w:rsidRDefault="00CD3489" w:rsidP="00E07987">
      <w:pPr>
        <w:ind w:firstLine="288"/>
      </w:pPr>
      <w:ins w:id="2029" w:author="Tolulope Olugbenga" w:date="2021-12-23T17:16:00Z">
        <w:r w:rsidRPr="00CD3489">
          <w:t xml:space="preserve">The parameters used for the SARIMAX model for each </w:t>
        </w:r>
        <w:r w:rsidRPr="00CD3489">
          <w:t>dataset</w:t>
        </w:r>
        <w:r w:rsidRPr="00CD3489">
          <w:t xml:space="preserve"> are shown in </w:t>
        </w:r>
        <w:r>
          <w:fldChar w:fldCharType="begin"/>
        </w:r>
        <w:r>
          <w:instrText xml:space="preserve"> REF _Ref91172205 \h </w:instrText>
        </w:r>
      </w:ins>
      <w:r>
        <w:fldChar w:fldCharType="separate"/>
      </w:r>
      <w:ins w:id="2030" w:author="Tolulope Olugbenga" w:date="2021-12-23T22:50:00Z">
        <w:r w:rsidR="00FB7758">
          <w:t xml:space="preserve">Table </w:t>
        </w:r>
        <w:r w:rsidR="00FB7758">
          <w:rPr>
            <w:noProof/>
          </w:rPr>
          <w:t>13</w:t>
        </w:r>
      </w:ins>
      <w:ins w:id="2031" w:author="Tolulope Olugbenga" w:date="2021-12-23T17:16:00Z">
        <w:r>
          <w:fldChar w:fldCharType="end"/>
        </w:r>
        <w:r w:rsidRPr="00CD3489">
          <w:t>.</w:t>
        </w:r>
        <w:r>
          <w:t xml:space="preserve"> </w:t>
        </w:r>
      </w:ins>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B3449">
      <w:pPr>
        <w:pStyle w:val="Heading3"/>
      </w:pPr>
      <w:bookmarkStart w:id="2032" w:name="_Toc91192283"/>
      <w:r>
        <w:t xml:space="preserve">1.1 </w:t>
      </w:r>
      <w:r w:rsidR="007659E6" w:rsidRPr="007659E6">
        <w:t>Statistical Analysis of the Toronto Dataset</w:t>
      </w:r>
      <w:bookmarkEnd w:id="2032"/>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14">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41178D7C" w:rsidR="00073C10" w:rsidRDefault="00073C10" w:rsidP="00073C10">
      <w:pPr>
        <w:pStyle w:val="Caption"/>
        <w:jc w:val="center"/>
      </w:pPr>
      <w:bookmarkStart w:id="2033" w:name="_Toc91192336"/>
      <w:r>
        <w:t xml:space="preserve">Figure </w:t>
      </w:r>
      <w:r w:rsidR="005A01E0">
        <w:fldChar w:fldCharType="begin"/>
      </w:r>
      <w:r w:rsidR="005A01E0">
        <w:instrText xml:space="preserve"> SEQ Figure \* ARABIC </w:instrText>
      </w:r>
      <w:r w:rsidR="005A01E0">
        <w:fldChar w:fldCharType="separate"/>
      </w:r>
      <w:ins w:id="2034" w:author="Tolulope Olugbenga" w:date="2021-12-23T22:50:00Z">
        <w:r w:rsidR="00FB7758">
          <w:rPr>
            <w:noProof/>
          </w:rPr>
          <w:t>25</w:t>
        </w:r>
      </w:ins>
      <w:del w:id="2035" w:author="Tolulope Olugbenga" w:date="2021-12-22T19:51:00Z">
        <w:r w:rsidR="002E3566" w:rsidDel="00AF0AC2">
          <w:rPr>
            <w:noProof/>
          </w:rPr>
          <w:delText>26</w:delText>
        </w:r>
      </w:del>
      <w:r w:rsidR="005A01E0">
        <w:rPr>
          <w:noProof/>
        </w:rPr>
        <w:fldChar w:fldCharType="end"/>
      </w:r>
      <w:r>
        <w:t xml:space="preserve"> – </w:t>
      </w:r>
      <w:r w:rsidRPr="00073C10">
        <w:t xml:space="preserve">Excerpt </w:t>
      </w:r>
      <w:r w:rsidR="00EB1740" w:rsidRPr="00073C10">
        <w:t>from</w:t>
      </w:r>
      <w:r w:rsidRPr="00073C10">
        <w:t xml:space="preserve"> the Toronto Dataset</w:t>
      </w:r>
      <w:bookmarkEnd w:id="2033"/>
    </w:p>
    <w:p w14:paraId="5FE2A780" w14:textId="3723DB91" w:rsidR="008C674B" w:rsidRDefault="008C674B" w:rsidP="00F8580D">
      <w:pPr>
        <w:ind w:firstLine="288"/>
      </w:pPr>
      <w:r>
        <w:fldChar w:fldCharType="begin"/>
      </w:r>
      <w:r>
        <w:instrText xml:space="preserve"> REF _Ref89896995 \h </w:instrText>
      </w:r>
      <w:r>
        <w:fldChar w:fldCharType="separate"/>
      </w:r>
      <w:ins w:id="2036" w:author="Tolulope Olugbenga" w:date="2021-12-23T22:50:00Z">
        <w:r w:rsidR="00FB7758">
          <w:t xml:space="preserve">Figure </w:t>
        </w:r>
        <w:r w:rsidR="00FB7758">
          <w:rPr>
            <w:noProof/>
          </w:rPr>
          <w:t>26</w:t>
        </w:r>
      </w:ins>
      <w:del w:id="2037" w:author="Tolulope Olugbenga" w:date="2021-12-22T19:51:00Z">
        <w:r w:rsidR="002E3566" w:rsidDel="00AF0AC2">
          <w:delText xml:space="preserve">Figure </w:delText>
        </w:r>
        <w:r w:rsidR="002E3566" w:rsidDel="00AF0AC2">
          <w:rPr>
            <w:noProof/>
          </w:rPr>
          <w:delText>27</w:delText>
        </w:r>
      </w:del>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ins w:id="2038" w:author="Tolulope Olugbenga" w:date="2021-12-23T22:50:00Z">
        <w:r w:rsidR="00FB7758">
          <w:t xml:space="preserve">Figure </w:t>
        </w:r>
        <w:r w:rsidR="00FB7758">
          <w:rPr>
            <w:noProof/>
          </w:rPr>
          <w:t>27</w:t>
        </w:r>
      </w:ins>
      <w:del w:id="2039" w:author="Tolulope Olugbenga" w:date="2021-12-22T19:51:00Z">
        <w:r w:rsidR="002E3566" w:rsidDel="00AF0AC2">
          <w:delText xml:space="preserve">Figure </w:delText>
        </w:r>
        <w:r w:rsidR="002E3566" w:rsidDel="00AF0AC2">
          <w:rPr>
            <w:noProof/>
          </w:rPr>
          <w:delText>28</w:delText>
        </w:r>
      </w:del>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ins w:id="2040" w:author="Tolulope Olugbenga" w:date="2021-12-23T22:50:00Z">
        <w:r w:rsidR="00FB7758">
          <w:t xml:space="preserve">Figure </w:t>
        </w:r>
        <w:r w:rsidR="00FB7758">
          <w:rPr>
            <w:noProof/>
          </w:rPr>
          <w:t>28</w:t>
        </w:r>
      </w:ins>
      <w:del w:id="2041" w:author="Tolulope Olugbenga" w:date="2021-12-22T19:51:00Z">
        <w:r w:rsidR="002E3566" w:rsidDel="00AF0AC2">
          <w:delText xml:space="preserve">Figure </w:delText>
        </w:r>
        <w:r w:rsidR="002E3566" w:rsidDel="00AF0AC2">
          <w:rPr>
            <w:noProof/>
          </w:rPr>
          <w:delText>29</w:delText>
        </w:r>
      </w:del>
      <w:r>
        <w:fldChar w:fldCharType="end"/>
      </w:r>
      <w:r w:rsidRPr="008C674B">
        <w:t xml:space="preserve">, the new ACF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6A4ABEAA" w:rsidR="00991456" w:rsidRDefault="00F62EBE" w:rsidP="00F62EBE">
      <w:pPr>
        <w:pStyle w:val="Caption"/>
        <w:jc w:val="center"/>
      </w:pPr>
      <w:bookmarkStart w:id="2042" w:name="_Ref89896995"/>
      <w:bookmarkStart w:id="2043" w:name="_Toc91192337"/>
      <w:r>
        <w:t xml:space="preserve">Figure </w:t>
      </w:r>
      <w:r w:rsidR="005A01E0">
        <w:fldChar w:fldCharType="begin"/>
      </w:r>
      <w:r w:rsidR="005A01E0">
        <w:instrText xml:space="preserve"> SEQ Figure \* ARABIC </w:instrText>
      </w:r>
      <w:r w:rsidR="005A01E0">
        <w:fldChar w:fldCharType="separate"/>
      </w:r>
      <w:ins w:id="2044" w:author="Tolulope Olugbenga" w:date="2021-12-23T22:50:00Z">
        <w:r w:rsidR="00FB7758">
          <w:rPr>
            <w:noProof/>
          </w:rPr>
          <w:t>26</w:t>
        </w:r>
      </w:ins>
      <w:del w:id="2045" w:author="Tolulope Olugbenga" w:date="2021-12-22T19:51:00Z">
        <w:r w:rsidR="002E3566" w:rsidDel="00AF0AC2">
          <w:rPr>
            <w:noProof/>
          </w:rPr>
          <w:delText>27</w:delText>
        </w:r>
      </w:del>
      <w:r w:rsidR="005A01E0">
        <w:rPr>
          <w:noProof/>
        </w:rPr>
        <w:fldChar w:fldCharType="end"/>
      </w:r>
      <w:bookmarkEnd w:id="2042"/>
      <w:r>
        <w:t xml:space="preserve"> – </w:t>
      </w:r>
      <w:r w:rsidRPr="00F62EBE">
        <w:t>Plot of the Initial Auto Correlation</w:t>
      </w:r>
      <w:r>
        <w:t xml:space="preserve"> – Toronto Dataset</w:t>
      </w:r>
      <w:bookmarkEnd w:id="2043"/>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16">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139A1E39" w:rsidR="0022195F" w:rsidRDefault="0022195F" w:rsidP="0022195F">
      <w:pPr>
        <w:pStyle w:val="Caption"/>
        <w:jc w:val="center"/>
      </w:pPr>
      <w:bookmarkStart w:id="2046" w:name="_Ref89897005"/>
      <w:bookmarkStart w:id="2047" w:name="_Toc91192338"/>
      <w:r>
        <w:t xml:space="preserve">Figure </w:t>
      </w:r>
      <w:r w:rsidR="005A01E0">
        <w:fldChar w:fldCharType="begin"/>
      </w:r>
      <w:r w:rsidR="005A01E0">
        <w:instrText xml:space="preserve"> SEQ Figure \* ARABIC </w:instrText>
      </w:r>
      <w:r w:rsidR="005A01E0">
        <w:fldChar w:fldCharType="separate"/>
      </w:r>
      <w:ins w:id="2048" w:author="Tolulope Olugbenga" w:date="2021-12-23T22:50:00Z">
        <w:r w:rsidR="00FB7758">
          <w:rPr>
            <w:noProof/>
          </w:rPr>
          <w:t>27</w:t>
        </w:r>
      </w:ins>
      <w:del w:id="2049" w:author="Tolulope Olugbenga" w:date="2021-12-22T19:51:00Z">
        <w:r w:rsidR="002E3566" w:rsidDel="00AF0AC2">
          <w:rPr>
            <w:noProof/>
          </w:rPr>
          <w:delText>28</w:delText>
        </w:r>
      </w:del>
      <w:r w:rsidR="005A01E0">
        <w:rPr>
          <w:noProof/>
        </w:rPr>
        <w:fldChar w:fldCharType="end"/>
      </w:r>
      <w:bookmarkEnd w:id="2046"/>
      <w:r>
        <w:t xml:space="preserve"> – </w:t>
      </w:r>
      <w:r w:rsidR="0094179F">
        <w:t>ACF</w:t>
      </w:r>
      <w:r w:rsidRPr="0022195F">
        <w:t xml:space="preserve"> Plot Following Seasonal Differencing</w:t>
      </w:r>
      <w:r>
        <w:t xml:space="preserve"> – Toronto Dataset</w:t>
      </w:r>
      <w:bookmarkEnd w:id="2047"/>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7">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065F9585" w:rsidR="0094179F" w:rsidRDefault="0094179F" w:rsidP="0094179F">
      <w:pPr>
        <w:pStyle w:val="Caption"/>
        <w:jc w:val="center"/>
      </w:pPr>
      <w:bookmarkStart w:id="2050" w:name="_Ref89897016"/>
      <w:bookmarkStart w:id="2051" w:name="_Toc91192339"/>
      <w:r>
        <w:t xml:space="preserve">Figure </w:t>
      </w:r>
      <w:r w:rsidR="005A01E0">
        <w:fldChar w:fldCharType="begin"/>
      </w:r>
      <w:r w:rsidR="005A01E0">
        <w:instrText xml:space="preserve"> SEQ Figure \* ARABIC </w:instrText>
      </w:r>
      <w:r w:rsidR="005A01E0">
        <w:fldChar w:fldCharType="separate"/>
      </w:r>
      <w:ins w:id="2052" w:author="Tolulope Olugbenga" w:date="2021-12-23T22:50:00Z">
        <w:r w:rsidR="00FB7758">
          <w:rPr>
            <w:noProof/>
          </w:rPr>
          <w:t>28</w:t>
        </w:r>
      </w:ins>
      <w:del w:id="2053" w:author="Tolulope Olugbenga" w:date="2021-12-22T19:51:00Z">
        <w:r w:rsidR="002E3566" w:rsidDel="00AF0AC2">
          <w:rPr>
            <w:noProof/>
          </w:rPr>
          <w:delText>29</w:delText>
        </w:r>
      </w:del>
      <w:r w:rsidR="005A01E0">
        <w:rPr>
          <w:noProof/>
        </w:rPr>
        <w:fldChar w:fldCharType="end"/>
      </w:r>
      <w:bookmarkEnd w:id="2050"/>
      <w:r>
        <w:t xml:space="preserve"> – </w:t>
      </w:r>
      <w:r w:rsidR="00292F6A" w:rsidRPr="00292F6A">
        <w:t xml:space="preserve">ACF Plot After Seasonal and Non-Seasonal Differencing </w:t>
      </w:r>
      <w:r>
        <w:t>– Toronto Dataset</w:t>
      </w:r>
      <w:bookmarkEnd w:id="2051"/>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2F57E497" w:rsidR="009512F4" w:rsidRDefault="009512F4" w:rsidP="009512F4">
      <w:pPr>
        <w:pStyle w:val="Caption"/>
        <w:jc w:val="center"/>
      </w:pPr>
      <w:bookmarkStart w:id="2054" w:name="_Ref89897711"/>
      <w:bookmarkStart w:id="2055" w:name="_Toc91192340"/>
      <w:r>
        <w:t xml:space="preserve">Figure </w:t>
      </w:r>
      <w:r w:rsidR="005A01E0">
        <w:fldChar w:fldCharType="begin"/>
      </w:r>
      <w:r w:rsidR="005A01E0">
        <w:instrText xml:space="preserve"> SEQ Figure \* ARABIC </w:instrText>
      </w:r>
      <w:r w:rsidR="005A01E0">
        <w:fldChar w:fldCharType="separate"/>
      </w:r>
      <w:ins w:id="2056" w:author="Tolulope Olugbenga" w:date="2021-12-23T22:50:00Z">
        <w:r w:rsidR="00FB7758">
          <w:rPr>
            <w:noProof/>
          </w:rPr>
          <w:t>29</w:t>
        </w:r>
      </w:ins>
      <w:del w:id="2057" w:author="Tolulope Olugbenga" w:date="2021-12-22T19:51:00Z">
        <w:r w:rsidR="002E3566" w:rsidDel="00AF0AC2">
          <w:rPr>
            <w:noProof/>
          </w:rPr>
          <w:delText>30</w:delText>
        </w:r>
      </w:del>
      <w:r w:rsidR="005A01E0">
        <w:rPr>
          <w:noProof/>
        </w:rPr>
        <w:fldChar w:fldCharType="end"/>
      </w:r>
      <w:bookmarkEnd w:id="2054"/>
      <w:r>
        <w:t xml:space="preserve"> - P</w:t>
      </w:r>
      <w:r w:rsidRPr="00292F6A">
        <w:t xml:space="preserve">ACF Plot After Seasonal and Non-Seasonal Differencing </w:t>
      </w:r>
      <w:r>
        <w:t>– Toronto Dataset</w:t>
      </w:r>
      <w:bookmarkEnd w:id="2055"/>
    </w:p>
    <w:p w14:paraId="55CBB6AF" w14:textId="04AFA3B2"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ins w:id="2058" w:author="Tolulope Olugbenga" w:date="2021-12-23T22:50:00Z">
        <w:r w:rsidR="00FB7758">
          <w:t xml:space="preserve">Figure </w:t>
        </w:r>
        <w:r w:rsidR="00FB7758">
          <w:rPr>
            <w:noProof/>
          </w:rPr>
          <w:t>29</w:t>
        </w:r>
      </w:ins>
      <w:del w:id="2059" w:author="Tolulope Olugbenga" w:date="2021-12-22T19:51:00Z">
        <w:r w:rsidR="002E3566" w:rsidDel="00AF0AC2">
          <w:delText xml:space="preserve">Figure </w:delText>
        </w:r>
        <w:r w:rsidR="002E3566" w:rsidDel="00AF0AC2">
          <w:rPr>
            <w:noProof/>
          </w:rPr>
          <w:delText>30</w:delText>
        </w:r>
      </w:del>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B3449">
      <w:pPr>
        <w:pStyle w:val="Heading3"/>
      </w:pPr>
      <w:bookmarkStart w:id="2060" w:name="_Toc91192284"/>
      <w:r>
        <w:t xml:space="preserve">1.2 </w:t>
      </w:r>
      <w:r w:rsidRPr="007659E6">
        <w:t xml:space="preserve">Statistical Analysis of the </w:t>
      </w:r>
      <w:r>
        <w:t>Ottawa</w:t>
      </w:r>
      <w:r w:rsidRPr="007659E6">
        <w:t xml:space="preserve"> Dataset</w:t>
      </w:r>
      <w:bookmarkEnd w:id="2060"/>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9">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0051F7DC" w:rsidR="00AD05B1" w:rsidRDefault="00BD0371" w:rsidP="00AD05B1">
      <w:pPr>
        <w:pStyle w:val="Caption"/>
        <w:jc w:val="center"/>
      </w:pPr>
      <w:bookmarkStart w:id="2061" w:name="_Toc91192341"/>
      <w:r>
        <w:t xml:space="preserve">Figure </w:t>
      </w:r>
      <w:r w:rsidR="005A01E0">
        <w:fldChar w:fldCharType="begin"/>
      </w:r>
      <w:r w:rsidR="005A01E0">
        <w:instrText xml:space="preserve"> SEQ Figure \* ARABIC </w:instrText>
      </w:r>
      <w:r w:rsidR="005A01E0">
        <w:fldChar w:fldCharType="separate"/>
      </w:r>
      <w:ins w:id="2062" w:author="Tolulope Olugbenga" w:date="2021-12-23T22:50:00Z">
        <w:r w:rsidR="00FB7758">
          <w:rPr>
            <w:noProof/>
          </w:rPr>
          <w:t>30</w:t>
        </w:r>
      </w:ins>
      <w:del w:id="2063" w:author="Tolulope Olugbenga" w:date="2021-12-22T19:51:00Z">
        <w:r w:rsidR="002E3566" w:rsidDel="00AF0AC2">
          <w:rPr>
            <w:noProof/>
          </w:rPr>
          <w:delText>31</w:delText>
        </w:r>
      </w:del>
      <w:r w:rsidR="005A01E0">
        <w:rPr>
          <w:noProof/>
        </w:rPr>
        <w:fldChar w:fldCharType="end"/>
      </w:r>
      <w:r>
        <w:t xml:space="preserve"> - </w:t>
      </w:r>
      <w:r w:rsidRPr="00073C10">
        <w:t xml:space="preserve">Excerpt from the </w:t>
      </w:r>
      <w:r w:rsidR="00997D05">
        <w:t>Ottawa</w:t>
      </w:r>
      <w:r w:rsidRPr="00073C10">
        <w:t xml:space="preserve"> Dataset</w:t>
      </w:r>
      <w:bookmarkEnd w:id="2061"/>
    </w:p>
    <w:p w14:paraId="3BC739EC" w14:textId="4668BC6C" w:rsidR="004A4EA4" w:rsidRDefault="004A4EA4" w:rsidP="004A4EA4">
      <w:pPr>
        <w:ind w:firstLine="288"/>
      </w:pPr>
      <w:r>
        <w:fldChar w:fldCharType="begin"/>
      </w:r>
      <w:r>
        <w:instrText xml:space="preserve"> REF _Ref89950017 \h </w:instrText>
      </w:r>
      <w:r>
        <w:fldChar w:fldCharType="separate"/>
      </w:r>
      <w:ins w:id="2064" w:author="Tolulope Olugbenga" w:date="2021-12-23T22:50:00Z">
        <w:r w:rsidR="00FB7758">
          <w:t xml:space="preserve">Figure </w:t>
        </w:r>
        <w:r w:rsidR="00FB7758">
          <w:rPr>
            <w:noProof/>
          </w:rPr>
          <w:t>31</w:t>
        </w:r>
      </w:ins>
      <w:del w:id="2065" w:author="Tolulope Olugbenga" w:date="2021-12-22T19:51:00Z">
        <w:r w:rsidR="002E3566" w:rsidDel="00AF0AC2">
          <w:delText xml:space="preserve">Figure </w:delText>
        </w:r>
        <w:r w:rsidR="002E3566" w:rsidDel="00AF0AC2">
          <w:rPr>
            <w:noProof/>
          </w:rPr>
          <w:delText>32</w:delText>
        </w:r>
      </w:del>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ins w:id="2066" w:author="Tolulope Olugbenga" w:date="2021-12-23T22:50:00Z">
        <w:r w:rsidR="00FB7758">
          <w:t xml:space="preserve">Figure </w:t>
        </w:r>
        <w:r w:rsidR="00FB7758">
          <w:rPr>
            <w:noProof/>
          </w:rPr>
          <w:t>32</w:t>
        </w:r>
      </w:ins>
      <w:del w:id="2067" w:author="Tolulope Olugbenga" w:date="2021-12-22T19:51:00Z">
        <w:r w:rsidR="002E3566" w:rsidDel="00AF0AC2">
          <w:delText xml:space="preserve">Figure </w:delText>
        </w:r>
        <w:r w:rsidR="002E3566" w:rsidDel="00AF0AC2">
          <w:rPr>
            <w:noProof/>
          </w:rPr>
          <w:delText>33</w:delText>
        </w:r>
      </w:del>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ins w:id="2068" w:author="Tolulope Olugbenga" w:date="2021-12-23T22:50:00Z">
        <w:r w:rsidR="00FB7758">
          <w:t xml:space="preserve">Figure </w:t>
        </w:r>
        <w:r w:rsidR="00FB7758">
          <w:rPr>
            <w:noProof/>
          </w:rPr>
          <w:t>33</w:t>
        </w:r>
      </w:ins>
      <w:del w:id="2069" w:author="Tolulope Olugbenga" w:date="2021-12-22T19:51:00Z">
        <w:r w:rsidR="002E3566" w:rsidDel="00AF0AC2">
          <w:delText xml:space="preserve">Figure </w:delText>
        </w:r>
        <w:r w:rsidR="002E3566" w:rsidDel="00AF0AC2">
          <w:rPr>
            <w:noProof/>
          </w:rPr>
          <w:delText>34</w:delText>
        </w:r>
      </w:del>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108B3012"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ins w:id="2070" w:author="Tolulope Olugbenga" w:date="2021-12-23T22:50:00Z">
        <w:r w:rsidR="00FB7758">
          <w:t xml:space="preserve">Figure </w:t>
        </w:r>
        <w:r w:rsidR="00FB7758">
          <w:rPr>
            <w:noProof/>
          </w:rPr>
          <w:t>34</w:t>
        </w:r>
      </w:ins>
      <w:del w:id="2071" w:author="Tolulope Olugbenga" w:date="2021-12-22T19:51:00Z">
        <w:r w:rsidR="002E3566" w:rsidDel="00AF0AC2">
          <w:delText xml:space="preserve">Figure </w:delText>
        </w:r>
        <w:r w:rsidR="002E3566" w:rsidDel="00AF0AC2">
          <w:rPr>
            <w:noProof/>
          </w:rPr>
          <w:delText>35</w:delText>
        </w:r>
      </w:del>
      <w:r>
        <w:fldChar w:fldCharType="end"/>
      </w:r>
      <w:r>
        <w:t>'s PACF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0">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063AAF27" w:rsidR="001671EB" w:rsidRDefault="00AD05B1" w:rsidP="00AD05B1">
      <w:pPr>
        <w:pStyle w:val="Caption"/>
        <w:jc w:val="center"/>
      </w:pPr>
      <w:bookmarkStart w:id="2072" w:name="_Ref89950017"/>
      <w:bookmarkStart w:id="2073" w:name="_Toc91192342"/>
      <w:r>
        <w:t xml:space="preserve">Figure </w:t>
      </w:r>
      <w:r w:rsidR="005A01E0">
        <w:fldChar w:fldCharType="begin"/>
      </w:r>
      <w:r w:rsidR="005A01E0">
        <w:instrText xml:space="preserve"> SEQ Figure \* ARABIC </w:instrText>
      </w:r>
      <w:r w:rsidR="005A01E0">
        <w:fldChar w:fldCharType="separate"/>
      </w:r>
      <w:ins w:id="2074" w:author="Tolulope Olugbenga" w:date="2021-12-23T22:50:00Z">
        <w:r w:rsidR="00FB7758">
          <w:rPr>
            <w:noProof/>
          </w:rPr>
          <w:t>31</w:t>
        </w:r>
      </w:ins>
      <w:del w:id="2075" w:author="Tolulope Olugbenga" w:date="2021-12-22T19:51:00Z">
        <w:r w:rsidR="002E3566" w:rsidDel="00AF0AC2">
          <w:rPr>
            <w:noProof/>
          </w:rPr>
          <w:delText>32</w:delText>
        </w:r>
      </w:del>
      <w:r w:rsidR="005A01E0">
        <w:rPr>
          <w:noProof/>
        </w:rPr>
        <w:fldChar w:fldCharType="end"/>
      </w:r>
      <w:bookmarkEnd w:id="2072"/>
      <w:r>
        <w:t xml:space="preserve"> - </w:t>
      </w:r>
      <w:r w:rsidRPr="00F62EBE">
        <w:t>Plot of the Initial Auto Correlation</w:t>
      </w:r>
      <w:r>
        <w:t xml:space="preserve"> – </w:t>
      </w:r>
      <w:r w:rsidR="005B3499">
        <w:t>Ottawa</w:t>
      </w:r>
      <w:r>
        <w:t xml:space="preserve"> Dataset</w:t>
      </w:r>
      <w:bookmarkEnd w:id="2073"/>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35C57F61" w:rsidR="005B3499" w:rsidRDefault="005B3499" w:rsidP="005B3499">
      <w:pPr>
        <w:pStyle w:val="Caption"/>
        <w:jc w:val="center"/>
      </w:pPr>
      <w:bookmarkStart w:id="2076" w:name="_Ref89950025"/>
      <w:bookmarkStart w:id="2077" w:name="_Toc91192343"/>
      <w:r>
        <w:t xml:space="preserve">Figure </w:t>
      </w:r>
      <w:r w:rsidR="005A01E0">
        <w:fldChar w:fldCharType="begin"/>
      </w:r>
      <w:r w:rsidR="005A01E0">
        <w:instrText xml:space="preserve"> SEQ Figure \* ARABIC </w:instrText>
      </w:r>
      <w:r w:rsidR="005A01E0">
        <w:fldChar w:fldCharType="separate"/>
      </w:r>
      <w:ins w:id="2078" w:author="Tolulope Olugbenga" w:date="2021-12-23T22:50:00Z">
        <w:r w:rsidR="00FB7758">
          <w:rPr>
            <w:noProof/>
          </w:rPr>
          <w:t>32</w:t>
        </w:r>
      </w:ins>
      <w:del w:id="2079" w:author="Tolulope Olugbenga" w:date="2021-12-22T19:51:00Z">
        <w:r w:rsidR="002E3566" w:rsidDel="00AF0AC2">
          <w:rPr>
            <w:noProof/>
          </w:rPr>
          <w:delText>33</w:delText>
        </w:r>
      </w:del>
      <w:r w:rsidR="005A01E0">
        <w:rPr>
          <w:noProof/>
        </w:rPr>
        <w:fldChar w:fldCharType="end"/>
      </w:r>
      <w:bookmarkEnd w:id="2076"/>
      <w:r>
        <w:t xml:space="preserve"> - ACF</w:t>
      </w:r>
      <w:r w:rsidRPr="0022195F">
        <w:t xml:space="preserve"> Plot Following Seasonal Differencing</w:t>
      </w:r>
      <w:r>
        <w:t xml:space="preserve"> – Ottawa Dataset</w:t>
      </w:r>
      <w:bookmarkEnd w:id="2077"/>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2">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377330E3" w:rsidR="005B3499" w:rsidRDefault="005B3499" w:rsidP="005B3499">
      <w:pPr>
        <w:pStyle w:val="Caption"/>
        <w:jc w:val="center"/>
      </w:pPr>
      <w:bookmarkStart w:id="2080" w:name="_Ref89950046"/>
      <w:bookmarkStart w:id="2081" w:name="_Toc91192344"/>
      <w:r>
        <w:t xml:space="preserve">Figure </w:t>
      </w:r>
      <w:r w:rsidR="005A01E0">
        <w:fldChar w:fldCharType="begin"/>
      </w:r>
      <w:r w:rsidR="005A01E0">
        <w:instrText xml:space="preserve"> SEQ Figure \* ARABIC </w:instrText>
      </w:r>
      <w:r w:rsidR="005A01E0">
        <w:fldChar w:fldCharType="separate"/>
      </w:r>
      <w:ins w:id="2082" w:author="Tolulope Olugbenga" w:date="2021-12-23T22:50:00Z">
        <w:r w:rsidR="00FB7758">
          <w:rPr>
            <w:noProof/>
          </w:rPr>
          <w:t>33</w:t>
        </w:r>
      </w:ins>
      <w:del w:id="2083" w:author="Tolulope Olugbenga" w:date="2021-12-22T19:51:00Z">
        <w:r w:rsidR="002E3566" w:rsidDel="00AF0AC2">
          <w:rPr>
            <w:noProof/>
          </w:rPr>
          <w:delText>34</w:delText>
        </w:r>
      </w:del>
      <w:r w:rsidR="005A01E0">
        <w:rPr>
          <w:noProof/>
        </w:rPr>
        <w:fldChar w:fldCharType="end"/>
      </w:r>
      <w:bookmarkEnd w:id="2080"/>
      <w:r>
        <w:t xml:space="preserve"> - </w:t>
      </w:r>
      <w:r w:rsidRPr="00292F6A">
        <w:t xml:space="preserve">ACF Plot After Seasonal and Non-Seasonal Differencing </w:t>
      </w:r>
      <w:r>
        <w:t>– Ottawa Dataset</w:t>
      </w:r>
      <w:bookmarkEnd w:id="2081"/>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23">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7A262BF4" w:rsidR="00FB7F26" w:rsidRDefault="00FB7F26" w:rsidP="00FB7F26">
      <w:pPr>
        <w:pStyle w:val="Caption"/>
        <w:jc w:val="center"/>
      </w:pPr>
      <w:bookmarkStart w:id="2084" w:name="_Ref89950479"/>
      <w:bookmarkStart w:id="2085" w:name="_Toc91192345"/>
      <w:r>
        <w:t xml:space="preserve">Figure </w:t>
      </w:r>
      <w:r w:rsidR="005A01E0">
        <w:fldChar w:fldCharType="begin"/>
      </w:r>
      <w:r w:rsidR="005A01E0">
        <w:instrText xml:space="preserve"> SEQ Figure \* ARABIC </w:instrText>
      </w:r>
      <w:r w:rsidR="005A01E0">
        <w:fldChar w:fldCharType="separate"/>
      </w:r>
      <w:ins w:id="2086" w:author="Tolulope Olugbenga" w:date="2021-12-23T22:50:00Z">
        <w:r w:rsidR="00FB7758">
          <w:rPr>
            <w:noProof/>
          </w:rPr>
          <w:t>34</w:t>
        </w:r>
      </w:ins>
      <w:del w:id="2087" w:author="Tolulope Olugbenga" w:date="2021-12-22T19:51:00Z">
        <w:r w:rsidR="002E3566" w:rsidDel="00AF0AC2">
          <w:rPr>
            <w:noProof/>
          </w:rPr>
          <w:delText>35</w:delText>
        </w:r>
      </w:del>
      <w:r w:rsidR="005A01E0">
        <w:rPr>
          <w:noProof/>
        </w:rPr>
        <w:fldChar w:fldCharType="end"/>
      </w:r>
      <w:bookmarkEnd w:id="2084"/>
      <w:r>
        <w:t xml:space="preserve"> - P</w:t>
      </w:r>
      <w:r w:rsidRPr="00292F6A">
        <w:t xml:space="preserve">ACF Plot After Seasonal and Non-Seasonal Differencing </w:t>
      </w:r>
      <w:r>
        <w:t>– Ottawa Dataset</w:t>
      </w:r>
      <w:bookmarkEnd w:id="2085"/>
    </w:p>
    <w:p w14:paraId="4AFFBAC2" w14:textId="35F1C811" w:rsidR="006E68AA" w:rsidRDefault="006E68AA" w:rsidP="006E68AA">
      <w:pPr>
        <w:pStyle w:val="Heading3"/>
      </w:pPr>
      <w:bookmarkStart w:id="2088" w:name="_Toc91192285"/>
      <w:r>
        <w:t xml:space="preserve">1.3 </w:t>
      </w:r>
      <w:r w:rsidRPr="007659E6">
        <w:t xml:space="preserve">Statistical Analysis of the </w:t>
      </w:r>
      <w:r>
        <w:t>Saint John</w:t>
      </w:r>
      <w:r w:rsidRPr="007659E6">
        <w:t xml:space="preserve"> Dataset</w:t>
      </w:r>
      <w:bookmarkEnd w:id="2088"/>
    </w:p>
    <w:p w14:paraId="17950C85" w14:textId="47502E99"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ins w:id="2089" w:author="Tolulope Olugbenga" w:date="2021-12-23T22:50:00Z">
        <w:r w:rsidR="00FB7758">
          <w:t xml:space="preserve">Figure </w:t>
        </w:r>
        <w:r w:rsidR="00FB7758">
          <w:rPr>
            <w:noProof/>
          </w:rPr>
          <w:t>35</w:t>
        </w:r>
      </w:ins>
      <w:del w:id="2090" w:author="Tolulope Olugbenga" w:date="2021-12-22T19:51:00Z">
        <w:r w:rsidR="002E3566" w:rsidDel="00AF0AC2">
          <w:delText xml:space="preserve">Figure </w:delText>
        </w:r>
        <w:r w:rsidR="002E3566" w:rsidDel="00AF0AC2">
          <w:rPr>
            <w:noProof/>
          </w:rPr>
          <w:delText>36</w:delText>
        </w:r>
      </w:del>
      <w:r>
        <w:fldChar w:fldCharType="end"/>
      </w:r>
      <w:r w:rsidRPr="004A4EA4">
        <w:t>.</w:t>
      </w:r>
    </w:p>
    <w:p w14:paraId="03CC3ADC" w14:textId="4D5AE46A"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ins w:id="2091" w:author="Tolulope Olugbenga" w:date="2021-12-23T22:50:00Z">
        <w:r w:rsidR="00FB7758">
          <w:t xml:space="preserve">Figure </w:t>
        </w:r>
        <w:r w:rsidR="00FB7758">
          <w:rPr>
            <w:noProof/>
          </w:rPr>
          <w:t>36</w:t>
        </w:r>
      </w:ins>
      <w:del w:id="2092" w:author="Tolulope Olugbenga" w:date="2021-12-22T19:51:00Z">
        <w:r w:rsidR="002E3566" w:rsidDel="00AF0AC2">
          <w:delText xml:space="preserve">Figure </w:delText>
        </w:r>
        <w:r w:rsidR="002E3566" w:rsidDel="00AF0AC2">
          <w:rPr>
            <w:noProof/>
          </w:rPr>
          <w:delText>37</w:delText>
        </w:r>
      </w:del>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ins w:id="2093" w:author="Tolulope Olugbenga" w:date="2021-12-23T22:50:00Z">
        <w:r w:rsidR="00FB7758">
          <w:t xml:space="preserve">Figure </w:t>
        </w:r>
        <w:r w:rsidR="00FB7758">
          <w:rPr>
            <w:noProof/>
          </w:rPr>
          <w:t>37</w:t>
        </w:r>
      </w:ins>
      <w:del w:id="2094" w:author="Tolulope Olugbenga" w:date="2021-12-22T19:51:00Z">
        <w:r w:rsidR="002E3566" w:rsidDel="00AF0AC2">
          <w:delText xml:space="preserve">Figure </w:delText>
        </w:r>
        <w:r w:rsidR="002E3566" w:rsidDel="00AF0AC2">
          <w:rPr>
            <w:noProof/>
          </w:rPr>
          <w:delText>38</w:delText>
        </w:r>
      </w:del>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ins w:id="2095" w:author="Tolulope Olugbenga" w:date="2021-12-23T22:50:00Z">
        <w:r w:rsidR="00FB7758">
          <w:t xml:space="preserve">Figure </w:t>
        </w:r>
        <w:r w:rsidR="00FB7758">
          <w:rPr>
            <w:noProof/>
          </w:rPr>
          <w:t>38</w:t>
        </w:r>
      </w:ins>
      <w:del w:id="2096" w:author="Tolulope Olugbenga" w:date="2021-12-22T19:51:00Z">
        <w:r w:rsidR="002E3566" w:rsidDel="00AF0AC2">
          <w:delText xml:space="preserve">Figure </w:delText>
        </w:r>
        <w:r w:rsidR="002E3566" w:rsidDel="00AF0AC2">
          <w:rPr>
            <w:noProof/>
          </w:rPr>
          <w:delText>39</w:delText>
        </w:r>
      </w:del>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67B70D2C" w:rsidR="00BB1AE3" w:rsidRPr="004A4EA4" w:rsidRDefault="00BB1AE3" w:rsidP="004A4EA4">
      <w:pPr>
        <w:ind w:firstLine="288"/>
      </w:pPr>
      <w:r>
        <w:fldChar w:fldCharType="begin"/>
      </w:r>
      <w:r>
        <w:instrText xml:space="preserve"> REF _Ref89951886 \h </w:instrText>
      </w:r>
      <w:r>
        <w:fldChar w:fldCharType="separate"/>
      </w:r>
      <w:ins w:id="2097" w:author="Tolulope Olugbenga" w:date="2021-12-23T22:50:00Z">
        <w:r w:rsidR="00FB7758">
          <w:t xml:space="preserve">Figure </w:t>
        </w:r>
        <w:r w:rsidR="00FB7758">
          <w:rPr>
            <w:noProof/>
          </w:rPr>
          <w:t>39</w:t>
        </w:r>
      </w:ins>
      <w:del w:id="2098" w:author="Tolulope Olugbenga" w:date="2021-12-22T19:51:00Z">
        <w:r w:rsidR="002E3566" w:rsidDel="00AF0AC2">
          <w:delText xml:space="preserve">Figure </w:delText>
        </w:r>
        <w:r w:rsidR="002E3566" w:rsidDel="00AF0AC2">
          <w:rPr>
            <w:noProof/>
          </w:rPr>
          <w:delText>40</w:delText>
        </w:r>
      </w:del>
      <w:r>
        <w:fldChar w:fldCharType="end"/>
      </w:r>
      <w:r w:rsidRPr="00BB1AE3">
        <w:t>'s PACF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24">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6F7704E2" w:rsidR="00105191" w:rsidRDefault="00105191" w:rsidP="00105191">
      <w:pPr>
        <w:pStyle w:val="Caption"/>
        <w:jc w:val="center"/>
      </w:pPr>
      <w:bookmarkStart w:id="2099" w:name="_Ref89951027"/>
      <w:bookmarkStart w:id="2100" w:name="_Toc91192346"/>
      <w:r>
        <w:t xml:space="preserve">Figure </w:t>
      </w:r>
      <w:r w:rsidR="005A01E0">
        <w:fldChar w:fldCharType="begin"/>
      </w:r>
      <w:r w:rsidR="005A01E0">
        <w:instrText xml:space="preserve"> SEQ Figure \* ARABIC </w:instrText>
      </w:r>
      <w:r w:rsidR="005A01E0">
        <w:fldChar w:fldCharType="separate"/>
      </w:r>
      <w:ins w:id="2101" w:author="Tolulope Olugbenga" w:date="2021-12-23T22:50:00Z">
        <w:r w:rsidR="00FB7758">
          <w:rPr>
            <w:noProof/>
          </w:rPr>
          <w:t>35</w:t>
        </w:r>
      </w:ins>
      <w:del w:id="2102" w:author="Tolulope Olugbenga" w:date="2021-12-22T19:51:00Z">
        <w:r w:rsidR="002E3566" w:rsidDel="00AF0AC2">
          <w:rPr>
            <w:noProof/>
          </w:rPr>
          <w:delText>36</w:delText>
        </w:r>
      </w:del>
      <w:r w:rsidR="005A01E0">
        <w:rPr>
          <w:noProof/>
        </w:rPr>
        <w:fldChar w:fldCharType="end"/>
      </w:r>
      <w:bookmarkEnd w:id="2099"/>
      <w:r>
        <w:t xml:space="preserve"> - </w:t>
      </w:r>
      <w:r w:rsidRPr="00073C10">
        <w:t xml:space="preserve">Excerpt from the </w:t>
      </w:r>
      <w:r>
        <w:t>Saint John</w:t>
      </w:r>
      <w:r w:rsidRPr="00073C10">
        <w:t xml:space="preserve"> Dataset</w:t>
      </w:r>
      <w:bookmarkEnd w:id="2100"/>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5">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2F984A9E" w:rsidR="00537D2A" w:rsidRDefault="003A3905" w:rsidP="003A3905">
      <w:pPr>
        <w:pStyle w:val="Caption"/>
        <w:jc w:val="center"/>
      </w:pPr>
      <w:bookmarkStart w:id="2103" w:name="_Ref89951518"/>
      <w:bookmarkStart w:id="2104" w:name="_Toc91192347"/>
      <w:r>
        <w:t xml:space="preserve">Figure </w:t>
      </w:r>
      <w:r w:rsidR="005A01E0">
        <w:fldChar w:fldCharType="begin"/>
      </w:r>
      <w:r w:rsidR="005A01E0">
        <w:instrText xml:space="preserve"> SEQ Figure \* ARABIC </w:instrText>
      </w:r>
      <w:r w:rsidR="005A01E0">
        <w:fldChar w:fldCharType="separate"/>
      </w:r>
      <w:ins w:id="2105" w:author="Tolulope Olugbenga" w:date="2021-12-23T22:50:00Z">
        <w:r w:rsidR="00FB7758">
          <w:rPr>
            <w:noProof/>
          </w:rPr>
          <w:t>36</w:t>
        </w:r>
      </w:ins>
      <w:del w:id="2106" w:author="Tolulope Olugbenga" w:date="2021-12-22T19:51:00Z">
        <w:r w:rsidR="002E3566" w:rsidDel="00AF0AC2">
          <w:rPr>
            <w:noProof/>
          </w:rPr>
          <w:delText>37</w:delText>
        </w:r>
      </w:del>
      <w:r w:rsidR="005A01E0">
        <w:rPr>
          <w:noProof/>
        </w:rPr>
        <w:fldChar w:fldCharType="end"/>
      </w:r>
      <w:bookmarkEnd w:id="2103"/>
      <w:r>
        <w:t xml:space="preserve"> - </w:t>
      </w:r>
      <w:r w:rsidRPr="00F62EBE">
        <w:t>Plot of the Initial Auto Correlation</w:t>
      </w:r>
      <w:r>
        <w:t xml:space="preserve"> – Saint John Dataset</w:t>
      </w:r>
      <w:bookmarkEnd w:id="2104"/>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6">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5230BFCB" w:rsidR="00A74A67" w:rsidRDefault="00A74A67" w:rsidP="00A74A67">
      <w:pPr>
        <w:pStyle w:val="Caption"/>
        <w:jc w:val="center"/>
      </w:pPr>
      <w:bookmarkStart w:id="2107" w:name="_Ref89951526"/>
      <w:bookmarkStart w:id="2108" w:name="_Toc91192348"/>
      <w:r>
        <w:t xml:space="preserve">Figure </w:t>
      </w:r>
      <w:r w:rsidR="005A01E0">
        <w:fldChar w:fldCharType="begin"/>
      </w:r>
      <w:r w:rsidR="005A01E0">
        <w:instrText xml:space="preserve"> SEQ Figure \* ARABIC </w:instrText>
      </w:r>
      <w:r w:rsidR="005A01E0">
        <w:fldChar w:fldCharType="separate"/>
      </w:r>
      <w:ins w:id="2109" w:author="Tolulope Olugbenga" w:date="2021-12-23T22:50:00Z">
        <w:r w:rsidR="00FB7758">
          <w:rPr>
            <w:noProof/>
          </w:rPr>
          <w:t>37</w:t>
        </w:r>
      </w:ins>
      <w:del w:id="2110" w:author="Tolulope Olugbenga" w:date="2021-12-22T19:51:00Z">
        <w:r w:rsidR="002E3566" w:rsidDel="00AF0AC2">
          <w:rPr>
            <w:noProof/>
          </w:rPr>
          <w:delText>38</w:delText>
        </w:r>
      </w:del>
      <w:r w:rsidR="005A01E0">
        <w:rPr>
          <w:noProof/>
        </w:rPr>
        <w:fldChar w:fldCharType="end"/>
      </w:r>
      <w:bookmarkEnd w:id="2107"/>
      <w:r>
        <w:t xml:space="preserve"> - ACF</w:t>
      </w:r>
      <w:r w:rsidRPr="0022195F">
        <w:t xml:space="preserve"> Plot Following Seasonal Differencing</w:t>
      </w:r>
      <w:r>
        <w:t xml:space="preserve"> – Saint John Dataset</w:t>
      </w:r>
      <w:bookmarkEnd w:id="2108"/>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7">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1E9BD1C0" w:rsidR="00F87F2D" w:rsidRDefault="00F87F2D" w:rsidP="00F87F2D">
      <w:pPr>
        <w:pStyle w:val="Caption"/>
        <w:jc w:val="center"/>
      </w:pPr>
      <w:bookmarkStart w:id="2111" w:name="_Ref89951536"/>
      <w:bookmarkStart w:id="2112" w:name="_Toc91192349"/>
      <w:r>
        <w:t xml:space="preserve">Figure </w:t>
      </w:r>
      <w:r w:rsidR="005A01E0">
        <w:fldChar w:fldCharType="begin"/>
      </w:r>
      <w:r w:rsidR="005A01E0">
        <w:instrText xml:space="preserve"> SEQ Figure \* ARABIC </w:instrText>
      </w:r>
      <w:r w:rsidR="005A01E0">
        <w:fldChar w:fldCharType="separate"/>
      </w:r>
      <w:ins w:id="2113" w:author="Tolulope Olugbenga" w:date="2021-12-23T22:50:00Z">
        <w:r w:rsidR="00FB7758">
          <w:rPr>
            <w:noProof/>
          </w:rPr>
          <w:t>38</w:t>
        </w:r>
      </w:ins>
      <w:del w:id="2114" w:author="Tolulope Olugbenga" w:date="2021-12-22T19:51:00Z">
        <w:r w:rsidR="002E3566" w:rsidDel="00AF0AC2">
          <w:rPr>
            <w:noProof/>
          </w:rPr>
          <w:delText>39</w:delText>
        </w:r>
      </w:del>
      <w:r w:rsidR="005A01E0">
        <w:rPr>
          <w:noProof/>
        </w:rPr>
        <w:fldChar w:fldCharType="end"/>
      </w:r>
      <w:bookmarkEnd w:id="2111"/>
      <w:r>
        <w:t xml:space="preserve"> - </w:t>
      </w:r>
      <w:r w:rsidRPr="00292F6A">
        <w:t xml:space="preserve">ACF Plot After Seasonal and Non-Seasonal Differencing </w:t>
      </w:r>
      <w:r>
        <w:t>– Saint John Dataset</w:t>
      </w:r>
      <w:bookmarkEnd w:id="2112"/>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8">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398560C0" w:rsidR="005D6395" w:rsidRPr="00F137F7" w:rsidRDefault="00FA73DC" w:rsidP="0074070F">
      <w:pPr>
        <w:pStyle w:val="Caption"/>
        <w:jc w:val="center"/>
      </w:pPr>
      <w:bookmarkStart w:id="2115" w:name="_Ref89951886"/>
      <w:bookmarkStart w:id="2116" w:name="_Toc91192350"/>
      <w:r>
        <w:t xml:space="preserve">Figure </w:t>
      </w:r>
      <w:r w:rsidR="005A01E0">
        <w:fldChar w:fldCharType="begin"/>
      </w:r>
      <w:r w:rsidR="005A01E0">
        <w:instrText xml:space="preserve"> SEQ Figure \* ARABIC </w:instrText>
      </w:r>
      <w:r w:rsidR="005A01E0">
        <w:fldChar w:fldCharType="separate"/>
      </w:r>
      <w:ins w:id="2117" w:author="Tolulope Olugbenga" w:date="2021-12-23T22:50:00Z">
        <w:r w:rsidR="00FB7758">
          <w:rPr>
            <w:noProof/>
          </w:rPr>
          <w:t>39</w:t>
        </w:r>
      </w:ins>
      <w:del w:id="2118" w:author="Tolulope Olugbenga" w:date="2021-12-22T19:51:00Z">
        <w:r w:rsidR="002E3566" w:rsidDel="00AF0AC2">
          <w:rPr>
            <w:noProof/>
          </w:rPr>
          <w:delText>40</w:delText>
        </w:r>
      </w:del>
      <w:r w:rsidR="005A01E0">
        <w:rPr>
          <w:noProof/>
        </w:rPr>
        <w:fldChar w:fldCharType="end"/>
      </w:r>
      <w:bookmarkEnd w:id="2115"/>
      <w:r>
        <w:t xml:space="preserve"> - P</w:t>
      </w:r>
      <w:r w:rsidRPr="00292F6A">
        <w:t xml:space="preserve">ACF Plot After Seasonal and Non-Seasonal Differencing </w:t>
      </w:r>
      <w:r>
        <w:t>– Saint John Dataset</w:t>
      </w:r>
      <w:bookmarkEnd w:id="2116"/>
      <w:r w:rsidR="009B3449">
        <w:t xml:space="preserve"> </w:t>
      </w:r>
      <w:r w:rsidR="005D6395">
        <w:br w:type="page"/>
      </w:r>
    </w:p>
    <w:p w14:paraId="00B415E6" w14:textId="2A6B2E5F" w:rsidR="00654DE3" w:rsidRDefault="00AF67B7" w:rsidP="00C92783">
      <w:pPr>
        <w:pStyle w:val="Appendix"/>
      </w:pPr>
      <w:bookmarkStart w:id="2119" w:name="_Toc91192286"/>
      <w:r>
        <w:lastRenderedPageBreak/>
        <w:t>Appendix</w:t>
      </w:r>
      <w:r w:rsidR="00343447">
        <w:t xml:space="preserve"> B</w:t>
      </w:r>
      <w:bookmarkEnd w:id="2119"/>
    </w:p>
    <w:p w14:paraId="6CDEAE14" w14:textId="49AFA13B" w:rsidR="00485AB3" w:rsidRPr="00485AB3" w:rsidRDefault="00485AB3" w:rsidP="00485AB3">
      <w:pPr>
        <w:pStyle w:val="Heading2"/>
      </w:pPr>
      <w:bookmarkStart w:id="2120" w:name="_Toc91192287"/>
      <w:r>
        <w:t xml:space="preserve">1 </w:t>
      </w:r>
      <w:r w:rsidR="00694C40" w:rsidRPr="00694C40">
        <w:t>Metrics for Overall Accuracy</w:t>
      </w:r>
      <w:bookmarkEnd w:id="2120"/>
    </w:p>
    <w:p w14:paraId="187013F8" w14:textId="3CC95327" w:rsidR="00E93B16" w:rsidRDefault="00581432" w:rsidP="00485AB3">
      <w:pPr>
        <w:pStyle w:val="Heading3"/>
      </w:pPr>
      <w:bookmarkStart w:id="2121" w:name="_Toc91192288"/>
      <w:r>
        <w:t xml:space="preserve">1.1 </w:t>
      </w:r>
      <w:r w:rsidR="00B91A69" w:rsidRPr="00B91A69">
        <w:t>The Toronto Dataset's Overall Performance Metrics</w:t>
      </w:r>
      <w:bookmarkEnd w:id="2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1C264738" w:rsidR="006143E0" w:rsidRDefault="00175B13" w:rsidP="00175B13">
      <w:pPr>
        <w:pStyle w:val="Caption"/>
        <w:jc w:val="center"/>
      </w:pPr>
      <w:bookmarkStart w:id="2122" w:name="_Toc91192309"/>
      <w:r>
        <w:t xml:space="preserve">Table </w:t>
      </w:r>
      <w:ins w:id="2123" w:author="Tolulope Olugbenga" w:date="2021-12-23T16:58:00Z">
        <w:r w:rsidR="006352B1">
          <w:fldChar w:fldCharType="begin"/>
        </w:r>
        <w:r w:rsidR="006352B1">
          <w:instrText xml:space="preserve"> SEQ Table \* ARABIC </w:instrText>
        </w:r>
      </w:ins>
      <w:r w:rsidR="006352B1">
        <w:fldChar w:fldCharType="separate"/>
      </w:r>
      <w:ins w:id="2124" w:author="Tolulope Olugbenga" w:date="2021-12-23T22:50:00Z">
        <w:r w:rsidR="00FB7758">
          <w:rPr>
            <w:noProof/>
          </w:rPr>
          <w:t>14</w:t>
        </w:r>
      </w:ins>
      <w:ins w:id="2125" w:author="Tolulope Olugbenga" w:date="2021-12-23T16:58:00Z">
        <w:r w:rsidR="006352B1">
          <w:fldChar w:fldCharType="end"/>
        </w:r>
      </w:ins>
      <w:del w:id="2126"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13</w:delText>
        </w:r>
        <w:r w:rsidR="005A01E0" w:rsidDel="006352B1">
          <w:rPr>
            <w:noProof/>
          </w:rPr>
          <w:fldChar w:fldCharType="end"/>
        </w:r>
      </w:del>
      <w:r>
        <w:t xml:space="preserve"> – The Overall Performance Metrics – Toronto Dataset</w:t>
      </w:r>
      <w:bookmarkEnd w:id="2122"/>
    </w:p>
    <w:p w14:paraId="55F5D20F" w14:textId="75410B3E" w:rsidR="00175B13" w:rsidRDefault="00581432" w:rsidP="00485AB3">
      <w:pPr>
        <w:pStyle w:val="Heading3"/>
      </w:pPr>
      <w:bookmarkStart w:id="2127" w:name="_Toc91192289"/>
      <w:r>
        <w:t xml:space="preserve">1.2 </w:t>
      </w:r>
      <w:r w:rsidR="006438F6" w:rsidRPr="00B91A69">
        <w:t xml:space="preserve">The </w:t>
      </w:r>
      <w:r w:rsidR="006438F6">
        <w:t>Ottawa</w:t>
      </w:r>
      <w:r w:rsidR="006438F6" w:rsidRPr="00B91A69">
        <w:t xml:space="preserve"> Dataset's Overall Performance Metrics</w:t>
      </w:r>
      <w:bookmarkEnd w:id="2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3A6D0C52" w:rsidR="00175B13" w:rsidRDefault="00174E49" w:rsidP="00174E49">
      <w:pPr>
        <w:pStyle w:val="Caption"/>
        <w:jc w:val="center"/>
      </w:pPr>
      <w:bookmarkStart w:id="2128" w:name="_Toc91192310"/>
      <w:r>
        <w:t xml:space="preserve">Table </w:t>
      </w:r>
      <w:ins w:id="2129" w:author="Tolulope Olugbenga" w:date="2021-12-23T16:58:00Z">
        <w:r w:rsidR="006352B1">
          <w:fldChar w:fldCharType="begin"/>
        </w:r>
        <w:r w:rsidR="006352B1">
          <w:instrText xml:space="preserve"> SEQ Table \* ARABIC </w:instrText>
        </w:r>
      </w:ins>
      <w:r w:rsidR="006352B1">
        <w:fldChar w:fldCharType="separate"/>
      </w:r>
      <w:ins w:id="2130" w:author="Tolulope Olugbenga" w:date="2021-12-23T22:50:00Z">
        <w:r w:rsidR="00FB7758">
          <w:rPr>
            <w:noProof/>
          </w:rPr>
          <w:t>15</w:t>
        </w:r>
      </w:ins>
      <w:ins w:id="2131" w:author="Tolulope Olugbenga" w:date="2021-12-23T16:58:00Z">
        <w:r w:rsidR="006352B1">
          <w:fldChar w:fldCharType="end"/>
        </w:r>
      </w:ins>
      <w:del w:id="2132"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14</w:delText>
        </w:r>
        <w:r w:rsidR="005A01E0" w:rsidDel="006352B1">
          <w:rPr>
            <w:noProof/>
          </w:rPr>
          <w:fldChar w:fldCharType="end"/>
        </w:r>
      </w:del>
      <w:r>
        <w:t xml:space="preserve"> - The Overall Performance Metrics – Ottawa Dataset</w:t>
      </w:r>
      <w:bookmarkEnd w:id="2128"/>
    </w:p>
    <w:p w14:paraId="4D938477" w14:textId="40DE8F9A" w:rsidR="00033DD7" w:rsidRDefault="00033DD7" w:rsidP="00485AB3">
      <w:pPr>
        <w:pStyle w:val="Heading3"/>
      </w:pPr>
      <w:bookmarkStart w:id="2133" w:name="_Toc91192290"/>
      <w:r>
        <w:t xml:space="preserve">1.3 </w:t>
      </w:r>
      <w:r w:rsidR="006438F6" w:rsidRPr="00B91A69">
        <w:t xml:space="preserve">The </w:t>
      </w:r>
      <w:r w:rsidR="006438F6">
        <w:t>Saint John</w:t>
      </w:r>
      <w:r w:rsidR="006438F6" w:rsidRPr="00B91A69">
        <w:t xml:space="preserve"> Dataset's Overall Performance Metrics</w:t>
      </w:r>
      <w:bookmarkEnd w:id="2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74F501B5" w:rsidR="00485AB3" w:rsidRDefault="003162DE" w:rsidP="00546FAC">
      <w:pPr>
        <w:pStyle w:val="Caption"/>
        <w:jc w:val="center"/>
      </w:pPr>
      <w:bookmarkStart w:id="2134" w:name="_Toc91192311"/>
      <w:r>
        <w:t xml:space="preserve">Table </w:t>
      </w:r>
      <w:ins w:id="2135" w:author="Tolulope Olugbenga" w:date="2021-12-23T16:58:00Z">
        <w:r w:rsidR="006352B1">
          <w:fldChar w:fldCharType="begin"/>
        </w:r>
        <w:r w:rsidR="006352B1">
          <w:instrText xml:space="preserve"> SEQ Table \* ARABIC </w:instrText>
        </w:r>
      </w:ins>
      <w:r w:rsidR="006352B1">
        <w:fldChar w:fldCharType="separate"/>
      </w:r>
      <w:ins w:id="2136" w:author="Tolulope Olugbenga" w:date="2021-12-23T22:50:00Z">
        <w:r w:rsidR="00FB7758">
          <w:rPr>
            <w:noProof/>
          </w:rPr>
          <w:t>16</w:t>
        </w:r>
      </w:ins>
      <w:ins w:id="2137" w:author="Tolulope Olugbenga" w:date="2021-12-23T16:58:00Z">
        <w:r w:rsidR="006352B1">
          <w:fldChar w:fldCharType="end"/>
        </w:r>
      </w:ins>
      <w:del w:id="2138" w:author="Tolulope Olugbenga" w:date="2021-12-23T16:58:00Z">
        <w:r w:rsidR="005A01E0" w:rsidDel="006352B1">
          <w:fldChar w:fldCharType="begin"/>
        </w:r>
        <w:r w:rsidR="005A01E0" w:rsidDel="006352B1">
          <w:delInstrText xml:space="preserve"> SEQ Table \* ARABIC </w:delInstrText>
        </w:r>
        <w:r w:rsidR="005A01E0" w:rsidDel="006352B1">
          <w:fldChar w:fldCharType="separate"/>
        </w:r>
        <w:r w:rsidR="000F49F7" w:rsidDel="006352B1">
          <w:rPr>
            <w:noProof/>
          </w:rPr>
          <w:delText>15</w:delText>
        </w:r>
        <w:r w:rsidR="005A01E0" w:rsidDel="006352B1">
          <w:rPr>
            <w:noProof/>
          </w:rPr>
          <w:fldChar w:fldCharType="end"/>
        </w:r>
      </w:del>
      <w:r>
        <w:t xml:space="preserve"> - The Overall Performance Metrics – Saint John Dataset</w:t>
      </w:r>
      <w:bookmarkEnd w:id="2134"/>
    </w:p>
    <w:p w14:paraId="1CE397B7" w14:textId="79F32BDA" w:rsidR="00485AB3" w:rsidRDefault="00485AB3" w:rsidP="00485AB3">
      <w:pPr>
        <w:pStyle w:val="Heading2"/>
      </w:pPr>
      <w:bookmarkStart w:id="2139" w:name="_Toc91192291"/>
      <w:r>
        <w:lastRenderedPageBreak/>
        <w:t xml:space="preserve">2 </w:t>
      </w:r>
      <w:r w:rsidR="00694C40" w:rsidRPr="00694C40">
        <w:t>Metrics for Peak Detection Accuracy</w:t>
      </w:r>
      <w:bookmarkEnd w:id="2139"/>
    </w:p>
    <w:p w14:paraId="00E642FC" w14:textId="0A6E8058" w:rsidR="00DA55BC" w:rsidRPr="00DA55BC" w:rsidRDefault="00DA55BC" w:rsidP="00DA55BC">
      <w:pPr>
        <w:ind w:firstLine="288"/>
      </w:pPr>
      <w:r w:rsidRPr="00DA55BC">
        <w:t xml:space="preserve">In terms of peak detection accuracy, it is important to note that daily peaks are influenced by a variety of random variables, making prediction difficult.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fldChar w:fldCharType="begin"/>
      </w:r>
      <w:r>
        <w:instrText xml:space="preserve"> REF _Ref88493564 \h </w:instrText>
      </w:r>
      <w:r>
        <w:fldChar w:fldCharType="separate"/>
      </w:r>
      <w:ins w:id="2140" w:author="Tolulope Olugbenga" w:date="2021-12-23T22:50:00Z">
        <w:r w:rsidR="00FB7758">
          <w:t xml:space="preserve">Figure </w:t>
        </w:r>
        <w:r w:rsidR="00FB7758">
          <w:rPr>
            <w:noProof/>
          </w:rPr>
          <w:t>40</w:t>
        </w:r>
      </w:ins>
      <w:del w:id="2141" w:author="Tolulope Olugbenga" w:date="2021-12-22T19:51:00Z">
        <w:r w:rsidR="002E3566" w:rsidDel="00AF0AC2">
          <w:delText xml:space="preserve">Figure </w:delText>
        </w:r>
        <w:r w:rsidR="002E3566" w:rsidDel="00AF0AC2">
          <w:rPr>
            <w:noProof/>
          </w:rPr>
          <w:delText>41</w:delText>
        </w:r>
      </w:del>
      <w:r>
        <w:fldChar w:fldCharType="end"/>
      </w:r>
      <w:r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9">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7C0DA8E1" w:rsidR="00422450" w:rsidRDefault="00422450" w:rsidP="00422450">
      <w:pPr>
        <w:pStyle w:val="Caption"/>
        <w:jc w:val="center"/>
      </w:pPr>
      <w:bookmarkStart w:id="2142" w:name="_Ref88493564"/>
      <w:bookmarkStart w:id="2143" w:name="_Toc91192351"/>
      <w:r>
        <w:t xml:space="preserve">Figure </w:t>
      </w:r>
      <w:r w:rsidR="005A01E0">
        <w:fldChar w:fldCharType="begin"/>
      </w:r>
      <w:r w:rsidR="005A01E0">
        <w:instrText xml:space="preserve"> SEQ Figure \* ARABIC </w:instrText>
      </w:r>
      <w:r w:rsidR="005A01E0">
        <w:fldChar w:fldCharType="separate"/>
      </w:r>
      <w:ins w:id="2144" w:author="Tolulope Olugbenga" w:date="2021-12-23T22:50:00Z">
        <w:r w:rsidR="00FB7758">
          <w:rPr>
            <w:noProof/>
          </w:rPr>
          <w:t>40</w:t>
        </w:r>
      </w:ins>
      <w:del w:id="2145" w:author="Tolulope Olugbenga" w:date="2021-12-22T19:51:00Z">
        <w:r w:rsidR="002E3566" w:rsidDel="00AF0AC2">
          <w:rPr>
            <w:noProof/>
          </w:rPr>
          <w:delText>41</w:delText>
        </w:r>
      </w:del>
      <w:r w:rsidR="005A01E0">
        <w:rPr>
          <w:noProof/>
        </w:rPr>
        <w:fldChar w:fldCharType="end"/>
      </w:r>
      <w:bookmarkEnd w:id="2142"/>
      <w:r>
        <w:t xml:space="preserve"> - </w:t>
      </w:r>
      <w:r w:rsidRPr="005E08B9">
        <w:t xml:space="preserve">Load Demand on March 11, 2019, and CNN Forecast </w:t>
      </w:r>
      <w:r>
        <w:t>– Toronto Dataset</w:t>
      </w:r>
      <w:bookmarkEnd w:id="2143"/>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2146" w:name="_Toc91192292"/>
      <w:r>
        <w:t xml:space="preserve">3 </w:t>
      </w:r>
      <w:r w:rsidRPr="004868D7">
        <w:t>Other Forecasters' Box Plots of the Error Distribution</w:t>
      </w:r>
      <w:bookmarkEnd w:id="2146"/>
    </w:p>
    <w:p w14:paraId="0E054AB6" w14:textId="69ADC48D" w:rsidR="00A14A23" w:rsidRDefault="00A14A23" w:rsidP="00A14A23">
      <w:pPr>
        <w:pStyle w:val="Heading3"/>
      </w:pPr>
      <w:bookmarkStart w:id="2147" w:name="_Toc91192293"/>
      <w:r>
        <w:t>3.1 The Toronto Dataset</w:t>
      </w:r>
      <w:bookmarkEnd w:id="2147"/>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30">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7C4F662B" w:rsidR="00A14A23" w:rsidRDefault="00A14A23" w:rsidP="00A14A23">
      <w:pPr>
        <w:pStyle w:val="Caption"/>
        <w:jc w:val="center"/>
      </w:pPr>
      <w:bookmarkStart w:id="2148" w:name="_Ref85382700"/>
      <w:bookmarkStart w:id="2149" w:name="_Toc91192352"/>
      <w:r>
        <w:t xml:space="preserve">Figure </w:t>
      </w:r>
      <w:r w:rsidR="005A01E0">
        <w:fldChar w:fldCharType="begin"/>
      </w:r>
      <w:r w:rsidR="005A01E0">
        <w:instrText xml:space="preserve"> SEQ Figure \* ARABIC </w:instrText>
      </w:r>
      <w:r w:rsidR="005A01E0">
        <w:fldChar w:fldCharType="separate"/>
      </w:r>
      <w:ins w:id="2150" w:author="Tolulope Olugbenga" w:date="2021-12-23T22:50:00Z">
        <w:r w:rsidR="00FB7758">
          <w:rPr>
            <w:noProof/>
          </w:rPr>
          <w:t>41</w:t>
        </w:r>
      </w:ins>
      <w:del w:id="2151" w:author="Tolulope Olugbenga" w:date="2021-12-22T19:51:00Z">
        <w:r w:rsidR="002E3566" w:rsidDel="00AF0AC2">
          <w:rPr>
            <w:noProof/>
          </w:rPr>
          <w:delText>42</w:delText>
        </w:r>
      </w:del>
      <w:r w:rsidR="005A01E0">
        <w:rPr>
          <w:noProof/>
        </w:rPr>
        <w:fldChar w:fldCharType="end"/>
      </w:r>
      <w:bookmarkEnd w:id="2148"/>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149"/>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31">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7D65F324" w:rsidR="00A14A23" w:rsidRDefault="00A14A23" w:rsidP="00A14A23">
      <w:pPr>
        <w:pStyle w:val="Caption"/>
        <w:jc w:val="center"/>
      </w:pPr>
      <w:bookmarkStart w:id="2152" w:name="_Ref85382703"/>
      <w:bookmarkStart w:id="2153" w:name="_Toc91192353"/>
      <w:r>
        <w:t xml:space="preserve">Figure </w:t>
      </w:r>
      <w:r w:rsidR="005A01E0">
        <w:fldChar w:fldCharType="begin"/>
      </w:r>
      <w:r w:rsidR="005A01E0">
        <w:instrText xml:space="preserve"> SEQ Figure \* ARABIC </w:instrText>
      </w:r>
      <w:r w:rsidR="005A01E0">
        <w:fldChar w:fldCharType="separate"/>
      </w:r>
      <w:ins w:id="2154" w:author="Tolulope Olugbenga" w:date="2021-12-23T22:50:00Z">
        <w:r w:rsidR="00FB7758">
          <w:rPr>
            <w:noProof/>
          </w:rPr>
          <w:t>42</w:t>
        </w:r>
      </w:ins>
      <w:del w:id="2155" w:author="Tolulope Olugbenga" w:date="2021-12-22T19:51:00Z">
        <w:r w:rsidR="002E3566" w:rsidDel="00AF0AC2">
          <w:rPr>
            <w:noProof/>
          </w:rPr>
          <w:delText>43</w:delText>
        </w:r>
      </w:del>
      <w:r w:rsidR="005A01E0">
        <w:rPr>
          <w:noProof/>
        </w:rPr>
        <w:fldChar w:fldCharType="end"/>
      </w:r>
      <w:bookmarkEnd w:id="2152"/>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153"/>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32">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291D7D7D" w:rsidR="00A14A23" w:rsidRDefault="00A14A23" w:rsidP="00A14A23">
      <w:pPr>
        <w:pStyle w:val="Caption"/>
        <w:jc w:val="center"/>
      </w:pPr>
      <w:bookmarkStart w:id="2156" w:name="_Ref85382705"/>
      <w:bookmarkStart w:id="2157" w:name="_Toc91192354"/>
      <w:r>
        <w:t xml:space="preserve">Figure </w:t>
      </w:r>
      <w:r w:rsidR="005A01E0">
        <w:fldChar w:fldCharType="begin"/>
      </w:r>
      <w:r w:rsidR="005A01E0">
        <w:instrText xml:space="preserve"> SEQ Figure \* ARABIC </w:instrText>
      </w:r>
      <w:r w:rsidR="005A01E0">
        <w:fldChar w:fldCharType="separate"/>
      </w:r>
      <w:ins w:id="2158" w:author="Tolulope Olugbenga" w:date="2021-12-23T22:50:00Z">
        <w:r w:rsidR="00FB7758">
          <w:rPr>
            <w:noProof/>
          </w:rPr>
          <w:t>43</w:t>
        </w:r>
      </w:ins>
      <w:del w:id="2159" w:author="Tolulope Olugbenga" w:date="2021-12-22T19:51:00Z">
        <w:r w:rsidR="002E3566" w:rsidDel="00AF0AC2">
          <w:rPr>
            <w:noProof/>
          </w:rPr>
          <w:delText>44</w:delText>
        </w:r>
      </w:del>
      <w:r w:rsidR="005A01E0">
        <w:rPr>
          <w:noProof/>
        </w:rPr>
        <w:fldChar w:fldCharType="end"/>
      </w:r>
      <w:bookmarkEnd w:id="2156"/>
      <w:r>
        <w:t xml:space="preserve"> - </w:t>
      </w:r>
      <w:r w:rsidRPr="00DC110F">
        <w:t xml:space="preserve">Hourly Error Distribution for the </w:t>
      </w:r>
      <w:r>
        <w:t>SNF</w:t>
      </w:r>
      <w:r w:rsidRPr="00DC110F">
        <w:t xml:space="preserve"> </w:t>
      </w:r>
      <w:r>
        <w:t>Forecaster – Toronto Dataset</w:t>
      </w:r>
      <w:bookmarkEnd w:id="2157"/>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33">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660BA07D" w:rsidR="00646B24" w:rsidRDefault="00646B24" w:rsidP="00646B24">
      <w:pPr>
        <w:pStyle w:val="Caption"/>
        <w:jc w:val="center"/>
      </w:pPr>
      <w:bookmarkStart w:id="2160" w:name="_Toc91192355"/>
      <w:r>
        <w:t xml:space="preserve">Figure </w:t>
      </w:r>
      <w:r w:rsidR="005A01E0">
        <w:fldChar w:fldCharType="begin"/>
      </w:r>
      <w:r w:rsidR="005A01E0">
        <w:instrText xml:space="preserve"> SEQ Figure \* ARABIC </w:instrText>
      </w:r>
      <w:r w:rsidR="005A01E0">
        <w:fldChar w:fldCharType="separate"/>
      </w:r>
      <w:ins w:id="2161" w:author="Tolulope Olugbenga" w:date="2021-12-23T22:50:00Z">
        <w:r w:rsidR="00FB7758">
          <w:rPr>
            <w:noProof/>
          </w:rPr>
          <w:t>44</w:t>
        </w:r>
      </w:ins>
      <w:del w:id="2162" w:author="Tolulope Olugbenga" w:date="2021-12-22T19:51:00Z">
        <w:r w:rsidR="002E3566" w:rsidDel="00AF0AC2">
          <w:rPr>
            <w:noProof/>
          </w:rPr>
          <w:delText>45</w:delText>
        </w:r>
      </w:del>
      <w:r w:rsidR="005A01E0">
        <w:rPr>
          <w:noProof/>
        </w:rPr>
        <w:fldChar w:fldCharType="end"/>
      </w:r>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160"/>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34">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529B0113" w:rsidR="00646B24" w:rsidRDefault="00646B24" w:rsidP="00646B24">
      <w:pPr>
        <w:pStyle w:val="Caption"/>
        <w:jc w:val="center"/>
      </w:pPr>
      <w:bookmarkStart w:id="2163" w:name="_Toc91192356"/>
      <w:r>
        <w:t xml:space="preserve">Figure </w:t>
      </w:r>
      <w:r w:rsidR="005A01E0">
        <w:fldChar w:fldCharType="begin"/>
      </w:r>
      <w:r w:rsidR="005A01E0">
        <w:instrText xml:space="preserve"> SEQ Figure \* ARABIC </w:instrText>
      </w:r>
      <w:r w:rsidR="005A01E0">
        <w:fldChar w:fldCharType="separate"/>
      </w:r>
      <w:ins w:id="2164" w:author="Tolulope Olugbenga" w:date="2021-12-23T22:50:00Z">
        <w:r w:rsidR="00FB7758">
          <w:rPr>
            <w:noProof/>
          </w:rPr>
          <w:t>45</w:t>
        </w:r>
      </w:ins>
      <w:del w:id="2165" w:author="Tolulope Olugbenga" w:date="2021-12-22T19:51:00Z">
        <w:r w:rsidR="002E3566" w:rsidDel="00AF0AC2">
          <w:rPr>
            <w:noProof/>
          </w:rPr>
          <w:delText>46</w:delText>
        </w:r>
      </w:del>
      <w:r w:rsidR="005A01E0">
        <w:rPr>
          <w:noProof/>
        </w:rPr>
        <w:fldChar w:fldCharType="end"/>
      </w:r>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163"/>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35">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169D6621" w:rsidR="00646B24" w:rsidRDefault="00646B24" w:rsidP="00646B24">
      <w:pPr>
        <w:pStyle w:val="Caption"/>
        <w:jc w:val="center"/>
      </w:pPr>
      <w:bookmarkStart w:id="2166" w:name="_Toc91192357"/>
      <w:r>
        <w:t xml:space="preserve">Figure </w:t>
      </w:r>
      <w:r w:rsidR="005A01E0">
        <w:fldChar w:fldCharType="begin"/>
      </w:r>
      <w:r w:rsidR="005A01E0">
        <w:instrText xml:space="preserve"> SEQ Figure \* ARABIC </w:instrText>
      </w:r>
      <w:r w:rsidR="005A01E0">
        <w:fldChar w:fldCharType="separate"/>
      </w:r>
      <w:ins w:id="2167" w:author="Tolulope Olugbenga" w:date="2021-12-23T22:50:00Z">
        <w:r w:rsidR="00FB7758">
          <w:rPr>
            <w:noProof/>
          </w:rPr>
          <w:t>46</w:t>
        </w:r>
      </w:ins>
      <w:del w:id="2168" w:author="Tolulope Olugbenga" w:date="2021-12-22T19:51:00Z">
        <w:r w:rsidR="002E3566" w:rsidDel="00AF0AC2">
          <w:rPr>
            <w:noProof/>
          </w:rPr>
          <w:delText>47</w:delText>
        </w:r>
      </w:del>
      <w:r w:rsidR="005A01E0">
        <w:rPr>
          <w:noProof/>
        </w:rPr>
        <w:fldChar w:fldCharType="end"/>
      </w:r>
      <w:r>
        <w:t xml:space="preserve"> - </w:t>
      </w:r>
      <w:r w:rsidRPr="00646B24">
        <w:t>Daily Error Distribution for the SNF Forecaster – Toronto Dataset</w:t>
      </w:r>
      <w:bookmarkEnd w:id="2166"/>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36">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4BC65E4F" w:rsidR="00BA5B03" w:rsidRDefault="00BA5B03" w:rsidP="00BA5B03">
      <w:pPr>
        <w:pStyle w:val="Caption"/>
        <w:jc w:val="center"/>
      </w:pPr>
      <w:bookmarkStart w:id="2169" w:name="_Toc91192358"/>
      <w:r>
        <w:t xml:space="preserve">Figure </w:t>
      </w:r>
      <w:r w:rsidR="005A01E0">
        <w:fldChar w:fldCharType="begin"/>
      </w:r>
      <w:r w:rsidR="005A01E0">
        <w:instrText xml:space="preserve"> SEQ Figure \* ARABIC </w:instrText>
      </w:r>
      <w:r w:rsidR="005A01E0">
        <w:fldChar w:fldCharType="separate"/>
      </w:r>
      <w:ins w:id="2170" w:author="Tolulope Olugbenga" w:date="2021-12-23T22:50:00Z">
        <w:r w:rsidR="00FB7758">
          <w:rPr>
            <w:noProof/>
          </w:rPr>
          <w:t>47</w:t>
        </w:r>
      </w:ins>
      <w:del w:id="2171" w:author="Tolulope Olugbenga" w:date="2021-12-22T19:51:00Z">
        <w:r w:rsidR="002E3566" w:rsidDel="00AF0AC2">
          <w:rPr>
            <w:noProof/>
          </w:rPr>
          <w:delText>48</w:delText>
        </w:r>
      </w:del>
      <w:r w:rsidR="005A01E0">
        <w:rPr>
          <w:noProof/>
        </w:rPr>
        <w:fldChar w:fldCharType="end"/>
      </w:r>
      <w:r>
        <w:t xml:space="preserve"> - </w:t>
      </w:r>
      <w:r w:rsidRPr="00D91912">
        <w:t xml:space="preserve">Monthly Error Distribution for </w:t>
      </w:r>
      <w:r>
        <w:t>MLR</w:t>
      </w:r>
      <w:r w:rsidRPr="00D91912">
        <w:t xml:space="preserve"> </w:t>
      </w:r>
      <w:r>
        <w:t>Forecaster– Toronto Dataset</w:t>
      </w:r>
      <w:bookmarkEnd w:id="2169"/>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7">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4653C868" w:rsidR="00BA5B03" w:rsidRDefault="00BA5B03" w:rsidP="00BA5B03">
      <w:pPr>
        <w:pStyle w:val="Caption"/>
        <w:jc w:val="center"/>
      </w:pPr>
      <w:bookmarkStart w:id="2172" w:name="_Toc91192359"/>
      <w:r>
        <w:t xml:space="preserve">Figure </w:t>
      </w:r>
      <w:r w:rsidR="005A01E0">
        <w:fldChar w:fldCharType="begin"/>
      </w:r>
      <w:r w:rsidR="005A01E0">
        <w:instrText xml:space="preserve"> SEQ Figure \* ARABIC </w:instrText>
      </w:r>
      <w:r w:rsidR="005A01E0">
        <w:fldChar w:fldCharType="separate"/>
      </w:r>
      <w:ins w:id="2173" w:author="Tolulope Olugbenga" w:date="2021-12-23T22:50:00Z">
        <w:r w:rsidR="00FB7758">
          <w:rPr>
            <w:noProof/>
          </w:rPr>
          <w:t>48</w:t>
        </w:r>
      </w:ins>
      <w:del w:id="2174" w:author="Tolulope Olugbenga" w:date="2021-12-22T19:51:00Z">
        <w:r w:rsidR="002E3566" w:rsidDel="00AF0AC2">
          <w:rPr>
            <w:noProof/>
          </w:rPr>
          <w:delText>49</w:delText>
        </w:r>
      </w:del>
      <w:r w:rsidR="005A01E0">
        <w:rPr>
          <w:noProof/>
        </w:rPr>
        <w:fldChar w:fldCharType="end"/>
      </w:r>
      <w:r>
        <w:t xml:space="preserve"> - </w:t>
      </w:r>
      <w:bookmarkStart w:id="2175" w:name="_Hlk85314729"/>
      <w:r w:rsidRPr="00D91912">
        <w:t xml:space="preserve">Monthly Error Distribution for </w:t>
      </w:r>
      <w:r>
        <w:t>SARIMAX</w:t>
      </w:r>
      <w:r w:rsidRPr="00D91912">
        <w:t xml:space="preserve"> </w:t>
      </w:r>
      <w:r>
        <w:t>Forecaster– Toronto Dataset</w:t>
      </w:r>
      <w:bookmarkEnd w:id="2172"/>
      <w:bookmarkEnd w:id="2175"/>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8">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62F81D9D" w:rsidR="00BA5B03" w:rsidRDefault="00BA5B03" w:rsidP="00BA5B03">
      <w:pPr>
        <w:pStyle w:val="Caption"/>
        <w:jc w:val="center"/>
      </w:pPr>
      <w:bookmarkStart w:id="2176" w:name="_Toc91192360"/>
      <w:r>
        <w:t xml:space="preserve">Figure </w:t>
      </w:r>
      <w:r w:rsidR="005A01E0">
        <w:fldChar w:fldCharType="begin"/>
      </w:r>
      <w:r w:rsidR="005A01E0">
        <w:instrText xml:space="preserve"> SEQ Figure \* ARABIC </w:instrText>
      </w:r>
      <w:r w:rsidR="005A01E0">
        <w:fldChar w:fldCharType="separate"/>
      </w:r>
      <w:ins w:id="2177" w:author="Tolulope Olugbenga" w:date="2021-12-23T22:50:00Z">
        <w:r w:rsidR="00FB7758">
          <w:rPr>
            <w:noProof/>
          </w:rPr>
          <w:t>49</w:t>
        </w:r>
      </w:ins>
      <w:del w:id="2178" w:author="Tolulope Olugbenga" w:date="2021-12-22T19:51:00Z">
        <w:r w:rsidR="002E3566" w:rsidDel="00AF0AC2">
          <w:rPr>
            <w:noProof/>
          </w:rPr>
          <w:delText>50</w:delText>
        </w:r>
      </w:del>
      <w:r w:rsidR="005A01E0">
        <w:rPr>
          <w:noProof/>
        </w:rPr>
        <w:fldChar w:fldCharType="end"/>
      </w:r>
      <w:r>
        <w:t xml:space="preserve"> - </w:t>
      </w:r>
      <w:r w:rsidRPr="002F5DEA">
        <w:t xml:space="preserve">Monthly Error Distribution for </w:t>
      </w:r>
      <w:r>
        <w:t>SNF</w:t>
      </w:r>
      <w:r w:rsidRPr="002F5DEA">
        <w:t xml:space="preserve"> </w:t>
      </w:r>
      <w:r>
        <w:t>Forecaster– Toronto Dataset</w:t>
      </w:r>
      <w:bookmarkEnd w:id="2176"/>
    </w:p>
    <w:p w14:paraId="7A2D55BE" w14:textId="6D0F4D49" w:rsidR="00F23842" w:rsidRDefault="00F23842" w:rsidP="00F23842">
      <w:pPr>
        <w:pStyle w:val="Heading3"/>
      </w:pPr>
      <w:bookmarkStart w:id="2179" w:name="_Toc91192294"/>
      <w:r>
        <w:lastRenderedPageBreak/>
        <w:t>3.2 The Ottawa Dataset</w:t>
      </w:r>
      <w:bookmarkEnd w:id="2179"/>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9">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029C7E70" w:rsidR="00F23842" w:rsidRDefault="00F23842" w:rsidP="00F23842">
      <w:pPr>
        <w:pStyle w:val="Caption"/>
        <w:jc w:val="center"/>
      </w:pPr>
      <w:bookmarkStart w:id="2180" w:name="_Toc91192361"/>
      <w:r>
        <w:t xml:space="preserve">Figure </w:t>
      </w:r>
      <w:r w:rsidR="005A01E0">
        <w:fldChar w:fldCharType="begin"/>
      </w:r>
      <w:r w:rsidR="005A01E0">
        <w:instrText xml:space="preserve"> SEQ Figure \* ARABIC </w:instrText>
      </w:r>
      <w:r w:rsidR="005A01E0">
        <w:fldChar w:fldCharType="separate"/>
      </w:r>
      <w:ins w:id="2181" w:author="Tolulope Olugbenga" w:date="2021-12-23T22:50:00Z">
        <w:r w:rsidR="00FB7758">
          <w:rPr>
            <w:noProof/>
          </w:rPr>
          <w:t>50</w:t>
        </w:r>
      </w:ins>
      <w:del w:id="2182" w:author="Tolulope Olugbenga" w:date="2021-12-22T19:51:00Z">
        <w:r w:rsidR="002E3566" w:rsidDel="00AF0AC2">
          <w:rPr>
            <w:noProof/>
          </w:rPr>
          <w:delText>51</w:delText>
        </w:r>
      </w:del>
      <w:r w:rsidR="005A01E0">
        <w:rPr>
          <w:noProof/>
        </w:rPr>
        <w:fldChar w:fldCharType="end"/>
      </w:r>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180"/>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40">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2DE06964" w:rsidR="00F23842" w:rsidRDefault="00F23842" w:rsidP="00F23842">
      <w:pPr>
        <w:pStyle w:val="Caption"/>
        <w:jc w:val="center"/>
      </w:pPr>
      <w:bookmarkStart w:id="2183" w:name="_Toc91192362"/>
      <w:r>
        <w:t xml:space="preserve">Figure </w:t>
      </w:r>
      <w:r w:rsidR="005A01E0">
        <w:fldChar w:fldCharType="begin"/>
      </w:r>
      <w:r w:rsidR="005A01E0">
        <w:instrText xml:space="preserve"> SEQ Figure \* ARABIC </w:instrText>
      </w:r>
      <w:r w:rsidR="005A01E0">
        <w:fldChar w:fldCharType="separate"/>
      </w:r>
      <w:ins w:id="2184" w:author="Tolulope Olugbenga" w:date="2021-12-23T22:50:00Z">
        <w:r w:rsidR="00FB7758">
          <w:rPr>
            <w:noProof/>
          </w:rPr>
          <w:t>51</w:t>
        </w:r>
      </w:ins>
      <w:del w:id="2185" w:author="Tolulope Olugbenga" w:date="2021-12-22T19:51:00Z">
        <w:r w:rsidR="002E3566" w:rsidDel="00AF0AC2">
          <w:rPr>
            <w:noProof/>
          </w:rPr>
          <w:delText>52</w:delText>
        </w:r>
      </w:del>
      <w:r w:rsidR="005A01E0">
        <w:rPr>
          <w:noProof/>
        </w:rPr>
        <w:fldChar w:fldCharType="end"/>
      </w:r>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183"/>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41">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2DEF265B" w:rsidR="00F23842" w:rsidRDefault="00F23842" w:rsidP="00F23842">
      <w:pPr>
        <w:pStyle w:val="Caption"/>
        <w:jc w:val="center"/>
      </w:pPr>
      <w:bookmarkStart w:id="2186" w:name="_Toc91192363"/>
      <w:r>
        <w:t xml:space="preserve">Figure </w:t>
      </w:r>
      <w:r w:rsidR="005A01E0">
        <w:fldChar w:fldCharType="begin"/>
      </w:r>
      <w:r w:rsidR="005A01E0">
        <w:instrText xml:space="preserve"> SEQ Figure \* </w:instrText>
      </w:r>
      <w:r w:rsidR="005A01E0">
        <w:instrText xml:space="preserve">ARABIC </w:instrText>
      </w:r>
      <w:r w:rsidR="005A01E0">
        <w:fldChar w:fldCharType="separate"/>
      </w:r>
      <w:ins w:id="2187" w:author="Tolulope Olugbenga" w:date="2021-12-23T22:50:00Z">
        <w:r w:rsidR="00FB7758">
          <w:rPr>
            <w:noProof/>
          </w:rPr>
          <w:t>52</w:t>
        </w:r>
      </w:ins>
      <w:del w:id="2188" w:author="Tolulope Olugbenga" w:date="2021-12-22T19:51:00Z">
        <w:r w:rsidR="002E3566" w:rsidDel="00AF0AC2">
          <w:rPr>
            <w:noProof/>
          </w:rPr>
          <w:delText>53</w:delText>
        </w:r>
      </w:del>
      <w:r w:rsidR="005A01E0">
        <w:rPr>
          <w:noProof/>
        </w:rPr>
        <w:fldChar w:fldCharType="end"/>
      </w:r>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186"/>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42">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582BCCEE" w:rsidR="00D97E9D" w:rsidRDefault="00D97E9D" w:rsidP="00D97E9D">
      <w:pPr>
        <w:pStyle w:val="Caption"/>
        <w:jc w:val="center"/>
      </w:pPr>
      <w:bookmarkStart w:id="2189" w:name="_Toc91192364"/>
      <w:r>
        <w:t xml:space="preserve">Figure </w:t>
      </w:r>
      <w:r w:rsidR="005A01E0">
        <w:fldChar w:fldCharType="begin"/>
      </w:r>
      <w:r w:rsidR="005A01E0">
        <w:instrText xml:space="preserve"> SEQ Figure \* ARABIC </w:instrText>
      </w:r>
      <w:r w:rsidR="005A01E0">
        <w:fldChar w:fldCharType="separate"/>
      </w:r>
      <w:ins w:id="2190" w:author="Tolulope Olugbenga" w:date="2021-12-23T22:50:00Z">
        <w:r w:rsidR="00FB7758">
          <w:rPr>
            <w:noProof/>
          </w:rPr>
          <w:t>53</w:t>
        </w:r>
      </w:ins>
      <w:del w:id="2191" w:author="Tolulope Olugbenga" w:date="2021-12-22T19:51:00Z">
        <w:r w:rsidR="002E3566" w:rsidDel="00AF0AC2">
          <w:rPr>
            <w:noProof/>
          </w:rPr>
          <w:delText>54</w:delText>
        </w:r>
      </w:del>
      <w:r w:rsidR="005A01E0">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Ottawa Dataset</w:t>
      </w:r>
      <w:bookmarkEnd w:id="2189"/>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43">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446698A5" w:rsidR="00D97E9D" w:rsidRDefault="00D97E9D" w:rsidP="00D97E9D">
      <w:pPr>
        <w:pStyle w:val="Caption"/>
        <w:jc w:val="center"/>
      </w:pPr>
      <w:bookmarkStart w:id="2192" w:name="_Toc91192365"/>
      <w:r>
        <w:t xml:space="preserve">Figure </w:t>
      </w:r>
      <w:r w:rsidR="005A01E0">
        <w:fldChar w:fldCharType="begin"/>
      </w:r>
      <w:r w:rsidR="005A01E0">
        <w:instrText xml:space="preserve"> SEQ Figure \* ARABIC </w:instrText>
      </w:r>
      <w:r w:rsidR="005A01E0">
        <w:fldChar w:fldCharType="separate"/>
      </w:r>
      <w:ins w:id="2193" w:author="Tolulope Olugbenga" w:date="2021-12-23T22:50:00Z">
        <w:r w:rsidR="00FB7758">
          <w:rPr>
            <w:noProof/>
          </w:rPr>
          <w:t>54</w:t>
        </w:r>
      </w:ins>
      <w:del w:id="2194" w:author="Tolulope Olugbenga" w:date="2021-12-22T19:51:00Z">
        <w:r w:rsidR="002E3566" w:rsidDel="00AF0AC2">
          <w:rPr>
            <w:noProof/>
          </w:rPr>
          <w:delText>55</w:delText>
        </w:r>
      </w:del>
      <w:r w:rsidR="005A01E0">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192"/>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44">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096BC6B6" w:rsidR="00D97E9D" w:rsidRDefault="00D97E9D" w:rsidP="00D97E9D">
      <w:pPr>
        <w:pStyle w:val="Caption"/>
        <w:jc w:val="center"/>
      </w:pPr>
      <w:bookmarkStart w:id="2195" w:name="_Toc91192366"/>
      <w:r>
        <w:t xml:space="preserve">Figure </w:t>
      </w:r>
      <w:r w:rsidR="005A01E0">
        <w:fldChar w:fldCharType="begin"/>
      </w:r>
      <w:r w:rsidR="005A01E0">
        <w:instrText xml:space="preserve"> SEQ Figure \* ARABIC </w:instrText>
      </w:r>
      <w:r w:rsidR="005A01E0">
        <w:fldChar w:fldCharType="separate"/>
      </w:r>
      <w:ins w:id="2196" w:author="Tolulope Olugbenga" w:date="2021-12-23T22:50:00Z">
        <w:r w:rsidR="00FB7758">
          <w:rPr>
            <w:noProof/>
          </w:rPr>
          <w:t>55</w:t>
        </w:r>
      </w:ins>
      <w:del w:id="2197" w:author="Tolulope Olugbenga" w:date="2021-12-22T19:51:00Z">
        <w:r w:rsidR="002E3566" w:rsidDel="00AF0AC2">
          <w:rPr>
            <w:noProof/>
          </w:rPr>
          <w:delText>56</w:delText>
        </w:r>
      </w:del>
      <w:r w:rsidR="005A01E0">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Ottawa Dataset</w:t>
      </w:r>
      <w:bookmarkEnd w:id="2195"/>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45">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507549BC" w:rsidR="00B246C6" w:rsidRDefault="00B246C6" w:rsidP="00B246C6">
      <w:pPr>
        <w:pStyle w:val="Caption"/>
        <w:jc w:val="center"/>
      </w:pPr>
      <w:bookmarkStart w:id="2198" w:name="_Toc91192367"/>
      <w:r>
        <w:t xml:space="preserve">Figure </w:t>
      </w:r>
      <w:r w:rsidR="005A01E0">
        <w:fldChar w:fldCharType="begin"/>
      </w:r>
      <w:r w:rsidR="005A01E0">
        <w:instrText xml:space="preserve"> SEQ Figure \* ARABIC </w:instrText>
      </w:r>
      <w:r w:rsidR="005A01E0">
        <w:fldChar w:fldCharType="separate"/>
      </w:r>
      <w:ins w:id="2199" w:author="Tolulope Olugbenga" w:date="2021-12-23T22:50:00Z">
        <w:r w:rsidR="00FB7758">
          <w:rPr>
            <w:noProof/>
          </w:rPr>
          <w:t>56</w:t>
        </w:r>
      </w:ins>
      <w:del w:id="2200" w:author="Tolulope Olugbenga" w:date="2021-12-22T19:51:00Z">
        <w:r w:rsidR="002E3566" w:rsidDel="00AF0AC2">
          <w:rPr>
            <w:noProof/>
          </w:rPr>
          <w:delText>57</w:delText>
        </w:r>
      </w:del>
      <w:r w:rsidR="005A01E0">
        <w:rPr>
          <w:noProof/>
        </w:rPr>
        <w:fldChar w:fldCharType="end"/>
      </w:r>
      <w:r>
        <w:t xml:space="preserve"> - </w:t>
      </w:r>
      <w:r w:rsidRPr="009A03DA">
        <w:t xml:space="preserve">Monthly Error Distribution for </w:t>
      </w:r>
      <w:r>
        <w:t>MLR Forecaster – Ottawa Dataset</w:t>
      </w:r>
      <w:bookmarkEnd w:id="2198"/>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46">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780B3092" w:rsidR="00AE7046" w:rsidRDefault="00AE7046" w:rsidP="00AE7046">
      <w:pPr>
        <w:pStyle w:val="Caption"/>
        <w:jc w:val="center"/>
      </w:pPr>
      <w:bookmarkStart w:id="2201" w:name="_Toc91192368"/>
      <w:r>
        <w:t xml:space="preserve">Figure </w:t>
      </w:r>
      <w:r w:rsidR="005A01E0">
        <w:fldChar w:fldCharType="begin"/>
      </w:r>
      <w:r w:rsidR="005A01E0">
        <w:instrText xml:space="preserve"> SEQ Figure \* ARABIC </w:instrText>
      </w:r>
      <w:r w:rsidR="005A01E0">
        <w:fldChar w:fldCharType="separate"/>
      </w:r>
      <w:ins w:id="2202" w:author="Tolulope Olugbenga" w:date="2021-12-23T22:50:00Z">
        <w:r w:rsidR="00FB7758">
          <w:rPr>
            <w:noProof/>
          </w:rPr>
          <w:t>57</w:t>
        </w:r>
      </w:ins>
      <w:del w:id="2203" w:author="Tolulope Olugbenga" w:date="2021-12-22T19:51:00Z">
        <w:r w:rsidR="002E3566" w:rsidDel="00AF0AC2">
          <w:rPr>
            <w:noProof/>
          </w:rPr>
          <w:delText>58</w:delText>
        </w:r>
      </w:del>
      <w:r w:rsidR="005A01E0">
        <w:rPr>
          <w:noProof/>
        </w:rPr>
        <w:fldChar w:fldCharType="end"/>
      </w:r>
      <w:r>
        <w:t xml:space="preserve"> - </w:t>
      </w:r>
      <w:r w:rsidRPr="009A03DA">
        <w:t xml:space="preserve">Monthly Error Distribution for </w:t>
      </w:r>
      <w:r>
        <w:t>SARIMAX</w:t>
      </w:r>
      <w:r w:rsidRPr="009A03DA">
        <w:t xml:space="preserve"> </w:t>
      </w:r>
      <w:r>
        <w:t>Forecaster – Ottawa Dataset</w:t>
      </w:r>
      <w:bookmarkEnd w:id="2201"/>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7">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237B515B" w:rsidR="00653DC6" w:rsidRDefault="00AE7046" w:rsidP="002A51EE">
      <w:pPr>
        <w:pStyle w:val="Caption"/>
        <w:jc w:val="center"/>
      </w:pPr>
      <w:bookmarkStart w:id="2204" w:name="_Toc91192369"/>
      <w:r>
        <w:t xml:space="preserve">Figure </w:t>
      </w:r>
      <w:r w:rsidR="005A01E0">
        <w:fldChar w:fldCharType="begin"/>
      </w:r>
      <w:r w:rsidR="005A01E0">
        <w:instrText xml:space="preserve"> SEQ Figure \* ARABIC </w:instrText>
      </w:r>
      <w:r w:rsidR="005A01E0">
        <w:fldChar w:fldCharType="separate"/>
      </w:r>
      <w:ins w:id="2205" w:author="Tolulope Olugbenga" w:date="2021-12-23T22:50:00Z">
        <w:r w:rsidR="00FB7758">
          <w:rPr>
            <w:noProof/>
          </w:rPr>
          <w:t>58</w:t>
        </w:r>
      </w:ins>
      <w:del w:id="2206" w:author="Tolulope Olugbenga" w:date="2021-12-22T19:51:00Z">
        <w:r w:rsidR="002E3566" w:rsidDel="00AF0AC2">
          <w:rPr>
            <w:noProof/>
          </w:rPr>
          <w:delText>59</w:delText>
        </w:r>
      </w:del>
      <w:r w:rsidR="005A01E0">
        <w:rPr>
          <w:noProof/>
        </w:rPr>
        <w:fldChar w:fldCharType="end"/>
      </w:r>
      <w:r>
        <w:t xml:space="preserve"> - </w:t>
      </w:r>
      <w:r w:rsidRPr="009A03DA">
        <w:t xml:space="preserve">Monthly Error Distribution for </w:t>
      </w:r>
      <w:r>
        <w:t>SNF</w:t>
      </w:r>
      <w:r w:rsidRPr="009A03DA">
        <w:t xml:space="preserve"> </w:t>
      </w:r>
      <w:r>
        <w:t>Forecaster – Ottawa Dataset</w:t>
      </w:r>
      <w:bookmarkEnd w:id="2204"/>
    </w:p>
    <w:p w14:paraId="1EED11CF" w14:textId="0AECA0C5" w:rsidR="002A51EE" w:rsidRDefault="002A51EE" w:rsidP="002A51EE">
      <w:pPr>
        <w:pStyle w:val="Heading3"/>
      </w:pPr>
      <w:bookmarkStart w:id="2207" w:name="_Toc91192295"/>
      <w:r>
        <w:t>3.</w:t>
      </w:r>
      <w:r w:rsidR="004F300A">
        <w:t>3</w:t>
      </w:r>
      <w:r>
        <w:t xml:space="preserve"> The Saint John Dataset</w:t>
      </w:r>
      <w:bookmarkEnd w:id="2207"/>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8">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6E5B9DE4" w:rsidR="008B01CF" w:rsidRDefault="008B01CF" w:rsidP="008B01CF">
      <w:pPr>
        <w:pStyle w:val="Caption"/>
        <w:jc w:val="center"/>
      </w:pPr>
      <w:bookmarkStart w:id="2208" w:name="_Toc91192370"/>
      <w:r>
        <w:t xml:space="preserve">Figure </w:t>
      </w:r>
      <w:r w:rsidR="005A01E0">
        <w:fldChar w:fldCharType="begin"/>
      </w:r>
      <w:r w:rsidR="005A01E0">
        <w:instrText xml:space="preserve"> SEQ Figure \* ARABIC </w:instrText>
      </w:r>
      <w:r w:rsidR="005A01E0">
        <w:fldChar w:fldCharType="separate"/>
      </w:r>
      <w:ins w:id="2209" w:author="Tolulope Olugbenga" w:date="2021-12-23T22:50:00Z">
        <w:r w:rsidR="00FB7758">
          <w:rPr>
            <w:noProof/>
          </w:rPr>
          <w:t>59</w:t>
        </w:r>
      </w:ins>
      <w:del w:id="2210" w:author="Tolulope Olugbenga" w:date="2021-12-22T19:51:00Z">
        <w:r w:rsidR="002E3566" w:rsidDel="00AF0AC2">
          <w:rPr>
            <w:noProof/>
          </w:rPr>
          <w:delText>60</w:delText>
        </w:r>
      </w:del>
      <w:r w:rsidR="005A01E0">
        <w:rPr>
          <w:noProof/>
        </w:rPr>
        <w:fldChar w:fldCharType="end"/>
      </w:r>
      <w:r>
        <w:t xml:space="preserve"> - </w:t>
      </w:r>
      <w:r w:rsidRPr="00413AE5">
        <w:t xml:space="preserve">Hourly Error Distribution for the </w:t>
      </w:r>
      <w:r>
        <w:t>MLR</w:t>
      </w:r>
      <w:r w:rsidRPr="00413AE5">
        <w:t xml:space="preserve"> </w:t>
      </w:r>
      <w:r>
        <w:t>Forecaster – Saint John Dataset</w:t>
      </w:r>
      <w:bookmarkEnd w:id="2208"/>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9">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3F77DCAC" w:rsidR="008B01CF" w:rsidRDefault="008B01CF" w:rsidP="008B01CF">
      <w:pPr>
        <w:pStyle w:val="Caption"/>
        <w:jc w:val="center"/>
      </w:pPr>
      <w:bookmarkStart w:id="2211" w:name="_Toc91192371"/>
      <w:r>
        <w:t xml:space="preserve">Figure </w:t>
      </w:r>
      <w:r w:rsidR="005A01E0">
        <w:fldChar w:fldCharType="begin"/>
      </w:r>
      <w:r w:rsidR="005A01E0">
        <w:instrText xml:space="preserve"> SEQ Figure \* ARABIC </w:instrText>
      </w:r>
      <w:r w:rsidR="005A01E0">
        <w:fldChar w:fldCharType="separate"/>
      </w:r>
      <w:ins w:id="2212" w:author="Tolulope Olugbenga" w:date="2021-12-23T22:50:00Z">
        <w:r w:rsidR="00FB7758">
          <w:rPr>
            <w:noProof/>
          </w:rPr>
          <w:t>60</w:t>
        </w:r>
      </w:ins>
      <w:del w:id="2213" w:author="Tolulope Olugbenga" w:date="2021-12-22T19:51:00Z">
        <w:r w:rsidR="002E3566" w:rsidDel="00AF0AC2">
          <w:rPr>
            <w:noProof/>
          </w:rPr>
          <w:delText>61</w:delText>
        </w:r>
      </w:del>
      <w:r w:rsidR="005A01E0">
        <w:rPr>
          <w:noProof/>
        </w:rPr>
        <w:fldChar w:fldCharType="end"/>
      </w:r>
      <w:r>
        <w:t xml:space="preserve"> - </w:t>
      </w:r>
      <w:r w:rsidRPr="00413AE5">
        <w:t xml:space="preserve">Hourly Error Distribution for the </w:t>
      </w:r>
      <w:r>
        <w:t>SARIMAX</w:t>
      </w:r>
      <w:r w:rsidRPr="00413AE5">
        <w:t xml:space="preserve"> </w:t>
      </w:r>
      <w:r>
        <w:t>Forecaster – Saint John Dataset</w:t>
      </w:r>
      <w:bookmarkEnd w:id="2211"/>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50">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6F584F02" w:rsidR="008B01CF" w:rsidRDefault="008B01CF" w:rsidP="008B01CF">
      <w:pPr>
        <w:pStyle w:val="Caption"/>
        <w:jc w:val="center"/>
      </w:pPr>
      <w:bookmarkStart w:id="2214" w:name="_Toc91192372"/>
      <w:r>
        <w:t xml:space="preserve">Figure </w:t>
      </w:r>
      <w:r w:rsidR="005A01E0">
        <w:fldChar w:fldCharType="begin"/>
      </w:r>
      <w:r w:rsidR="005A01E0">
        <w:instrText xml:space="preserve"> SEQ Figure \* ARABIC </w:instrText>
      </w:r>
      <w:r w:rsidR="005A01E0">
        <w:fldChar w:fldCharType="separate"/>
      </w:r>
      <w:ins w:id="2215" w:author="Tolulope Olugbenga" w:date="2021-12-23T22:50:00Z">
        <w:r w:rsidR="00FB7758">
          <w:rPr>
            <w:noProof/>
          </w:rPr>
          <w:t>61</w:t>
        </w:r>
      </w:ins>
      <w:del w:id="2216" w:author="Tolulope Olugbenga" w:date="2021-12-22T19:51:00Z">
        <w:r w:rsidR="002E3566" w:rsidDel="00AF0AC2">
          <w:rPr>
            <w:noProof/>
          </w:rPr>
          <w:delText>62</w:delText>
        </w:r>
      </w:del>
      <w:r w:rsidR="005A01E0">
        <w:rPr>
          <w:noProof/>
        </w:rPr>
        <w:fldChar w:fldCharType="end"/>
      </w:r>
      <w:r>
        <w:t xml:space="preserve"> - </w:t>
      </w:r>
      <w:r w:rsidRPr="00413AE5">
        <w:t xml:space="preserve">Hourly Error Distribution for the </w:t>
      </w:r>
      <w:r>
        <w:t>SNF</w:t>
      </w:r>
      <w:r w:rsidRPr="00413AE5">
        <w:t xml:space="preserve"> </w:t>
      </w:r>
      <w:r>
        <w:t>Forecaster – Saint John Dataset</w:t>
      </w:r>
      <w:bookmarkEnd w:id="2214"/>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51">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46A32201" w:rsidR="00C6707F" w:rsidRDefault="00C6707F" w:rsidP="00C6707F">
      <w:pPr>
        <w:pStyle w:val="Caption"/>
        <w:jc w:val="center"/>
      </w:pPr>
      <w:bookmarkStart w:id="2217" w:name="_Toc91192373"/>
      <w:r>
        <w:t xml:space="preserve">Figure </w:t>
      </w:r>
      <w:r w:rsidR="005A01E0">
        <w:fldChar w:fldCharType="begin"/>
      </w:r>
      <w:r w:rsidR="005A01E0">
        <w:instrText xml:space="preserve"> S</w:instrText>
      </w:r>
      <w:r w:rsidR="005A01E0">
        <w:instrText xml:space="preserve">EQ Figure \* ARABIC </w:instrText>
      </w:r>
      <w:r w:rsidR="005A01E0">
        <w:fldChar w:fldCharType="separate"/>
      </w:r>
      <w:ins w:id="2218" w:author="Tolulope Olugbenga" w:date="2021-12-23T22:50:00Z">
        <w:r w:rsidR="00FB7758">
          <w:rPr>
            <w:noProof/>
          </w:rPr>
          <w:t>62</w:t>
        </w:r>
      </w:ins>
      <w:del w:id="2219" w:author="Tolulope Olugbenga" w:date="2021-12-22T19:51:00Z">
        <w:r w:rsidR="002E3566" w:rsidDel="00AF0AC2">
          <w:rPr>
            <w:noProof/>
          </w:rPr>
          <w:delText>63</w:delText>
        </w:r>
      </w:del>
      <w:r w:rsidR="005A01E0">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217"/>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52">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05F34B7C" w:rsidR="00C6707F" w:rsidRDefault="00C6707F" w:rsidP="00C6707F">
      <w:pPr>
        <w:pStyle w:val="Caption"/>
        <w:jc w:val="center"/>
      </w:pPr>
      <w:bookmarkStart w:id="2220" w:name="_Toc91192374"/>
      <w:r>
        <w:t xml:space="preserve">Figure </w:t>
      </w:r>
      <w:r w:rsidR="005A01E0">
        <w:fldChar w:fldCharType="begin"/>
      </w:r>
      <w:r w:rsidR="005A01E0">
        <w:instrText xml:space="preserve"> SEQ Figure \* ARABIC </w:instrText>
      </w:r>
      <w:r w:rsidR="005A01E0">
        <w:fldChar w:fldCharType="separate"/>
      </w:r>
      <w:ins w:id="2221" w:author="Tolulope Olugbenga" w:date="2021-12-23T22:50:00Z">
        <w:r w:rsidR="00FB7758">
          <w:rPr>
            <w:noProof/>
          </w:rPr>
          <w:t>63</w:t>
        </w:r>
      </w:ins>
      <w:del w:id="2222" w:author="Tolulope Olugbenga" w:date="2021-12-22T19:51:00Z">
        <w:r w:rsidR="002E3566" w:rsidDel="00AF0AC2">
          <w:rPr>
            <w:noProof/>
          </w:rPr>
          <w:delText>64</w:delText>
        </w:r>
      </w:del>
      <w:r w:rsidR="005A01E0">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220"/>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53">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1C817A96" w:rsidR="00C6707F" w:rsidRDefault="00C6707F" w:rsidP="00C6707F">
      <w:pPr>
        <w:pStyle w:val="Caption"/>
        <w:jc w:val="center"/>
      </w:pPr>
      <w:bookmarkStart w:id="2223" w:name="_Toc91192375"/>
      <w:r>
        <w:t xml:space="preserve">Figure </w:t>
      </w:r>
      <w:r w:rsidR="005A01E0">
        <w:fldChar w:fldCharType="begin"/>
      </w:r>
      <w:r w:rsidR="005A01E0">
        <w:instrText xml:space="preserve"> SEQ Figure \* ARABIC </w:instrText>
      </w:r>
      <w:r w:rsidR="005A01E0">
        <w:fldChar w:fldCharType="separate"/>
      </w:r>
      <w:ins w:id="2224" w:author="Tolulope Olugbenga" w:date="2021-12-23T22:50:00Z">
        <w:r w:rsidR="00FB7758">
          <w:rPr>
            <w:noProof/>
          </w:rPr>
          <w:t>64</w:t>
        </w:r>
      </w:ins>
      <w:del w:id="2225" w:author="Tolulope Olugbenga" w:date="2021-12-22T19:51:00Z">
        <w:r w:rsidR="002E3566" w:rsidDel="00AF0AC2">
          <w:rPr>
            <w:noProof/>
          </w:rPr>
          <w:delText>65</w:delText>
        </w:r>
      </w:del>
      <w:r w:rsidR="005A01E0">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223"/>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54">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5CAA71B6" w:rsidR="00611460" w:rsidRDefault="00611460" w:rsidP="00611460">
      <w:pPr>
        <w:pStyle w:val="Caption"/>
        <w:jc w:val="center"/>
      </w:pPr>
      <w:bookmarkStart w:id="2226" w:name="_Toc91192376"/>
      <w:r>
        <w:t xml:space="preserve">Figure </w:t>
      </w:r>
      <w:r w:rsidR="005A01E0">
        <w:fldChar w:fldCharType="begin"/>
      </w:r>
      <w:r w:rsidR="005A01E0">
        <w:instrText xml:space="preserve"> SEQ Figure \* ARABIC </w:instrText>
      </w:r>
      <w:r w:rsidR="005A01E0">
        <w:fldChar w:fldCharType="separate"/>
      </w:r>
      <w:ins w:id="2227" w:author="Tolulope Olugbenga" w:date="2021-12-23T22:50:00Z">
        <w:r w:rsidR="00FB7758">
          <w:rPr>
            <w:noProof/>
          </w:rPr>
          <w:t>65</w:t>
        </w:r>
      </w:ins>
      <w:del w:id="2228" w:author="Tolulope Olugbenga" w:date="2021-12-22T19:51:00Z">
        <w:r w:rsidR="002E3566" w:rsidDel="00AF0AC2">
          <w:rPr>
            <w:noProof/>
          </w:rPr>
          <w:delText>66</w:delText>
        </w:r>
      </w:del>
      <w:r w:rsidR="005A01E0">
        <w:rPr>
          <w:noProof/>
        </w:rPr>
        <w:fldChar w:fldCharType="end"/>
      </w:r>
      <w:r>
        <w:t xml:space="preserve"> - </w:t>
      </w:r>
      <w:r w:rsidRPr="009A03DA">
        <w:t xml:space="preserve">Monthly Error Distribution for </w:t>
      </w:r>
      <w:r>
        <w:t>MLR</w:t>
      </w:r>
      <w:r w:rsidRPr="009A03DA">
        <w:t xml:space="preserve"> </w:t>
      </w:r>
      <w:r>
        <w:t>Forecaster – Saint John Dataset</w:t>
      </w:r>
      <w:bookmarkEnd w:id="2226"/>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55">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266FC871" w:rsidR="00611460" w:rsidRDefault="00611460" w:rsidP="00611460">
      <w:pPr>
        <w:pStyle w:val="Caption"/>
        <w:jc w:val="center"/>
      </w:pPr>
      <w:bookmarkStart w:id="2229" w:name="_Toc91192377"/>
      <w:r>
        <w:t xml:space="preserve">Figure </w:t>
      </w:r>
      <w:r w:rsidR="005A01E0">
        <w:fldChar w:fldCharType="begin"/>
      </w:r>
      <w:r w:rsidR="005A01E0">
        <w:instrText xml:space="preserve"> SEQ Figure \* ARABIC </w:instrText>
      </w:r>
      <w:r w:rsidR="005A01E0">
        <w:fldChar w:fldCharType="separate"/>
      </w:r>
      <w:ins w:id="2230" w:author="Tolulope Olugbenga" w:date="2021-12-23T22:50:00Z">
        <w:r w:rsidR="00FB7758">
          <w:rPr>
            <w:noProof/>
          </w:rPr>
          <w:t>66</w:t>
        </w:r>
      </w:ins>
      <w:del w:id="2231" w:author="Tolulope Olugbenga" w:date="2021-12-22T19:51:00Z">
        <w:r w:rsidR="002E3566" w:rsidDel="00AF0AC2">
          <w:rPr>
            <w:noProof/>
          </w:rPr>
          <w:delText>67</w:delText>
        </w:r>
      </w:del>
      <w:r w:rsidR="005A01E0">
        <w:rPr>
          <w:noProof/>
        </w:rPr>
        <w:fldChar w:fldCharType="end"/>
      </w:r>
      <w:r>
        <w:t xml:space="preserve"> - </w:t>
      </w:r>
      <w:r w:rsidRPr="009A03DA">
        <w:t xml:space="preserve">Monthly Error Distribution for </w:t>
      </w:r>
      <w:r>
        <w:t>SNF</w:t>
      </w:r>
      <w:r w:rsidRPr="009A03DA">
        <w:t xml:space="preserve"> </w:t>
      </w:r>
      <w:r>
        <w:t>Forecaster – Saint John Dataset</w:t>
      </w:r>
      <w:bookmarkEnd w:id="2229"/>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232" w:name="_Toc172013004"/>
      <w:r w:rsidRPr="006269F5">
        <w:rPr>
          <w:b/>
          <w:sz w:val="28"/>
        </w:rPr>
        <w:lastRenderedPageBreak/>
        <w:t>Curriculum Vitae</w:t>
      </w:r>
      <w:bookmarkEnd w:id="2232"/>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56"/>
      <w:headerReference w:type="default" r:id="rId157"/>
      <w:footerReference w:type="default" r:id="rId158"/>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52" w:author="Tolulope Olugbenga" w:date="2021-12-23T22:47:00Z" w:initials="TO">
    <w:p w14:paraId="6D16759C" w14:textId="1D25C87E" w:rsidR="004B2516" w:rsidRDefault="004B2516">
      <w:pPr>
        <w:pStyle w:val="CommentText"/>
      </w:pPr>
      <w:r>
        <w:rPr>
          <w:rStyle w:val="CommentReference"/>
        </w:rPr>
        <w:annotationRef/>
      </w:r>
      <w:r>
        <w:t xml:space="preserve">DM - </w:t>
      </w:r>
      <w:r>
        <w:t>Aren’t we closer to VSTLF than STLF…our horizon is 1 day isn’t it?</w:t>
      </w:r>
    </w:p>
  </w:comment>
  <w:comment w:id="1153" w:author="Tolulope Olugbenga" w:date="2021-12-23T22:48:00Z" w:initials="TO">
    <w:p w14:paraId="43563B5B" w14:textId="0A916F55" w:rsidR="004B2516" w:rsidRDefault="004B2516">
      <w:pPr>
        <w:pStyle w:val="CommentText"/>
      </w:pPr>
      <w:r>
        <w:rPr>
          <w:rStyle w:val="CommentReference"/>
        </w:rPr>
        <w:annotationRef/>
      </w:r>
      <w:r w:rsidRPr="004B2516">
        <w:t>I changed the Thesis document to have only three horizons by removing the VSTLF. VSTLF is not commonly referred to in the literature; only a few papers have focused on or referred to them.</w:t>
      </w:r>
    </w:p>
  </w:comment>
  <w:comment w:id="1158" w:author="Tolulope Olugbenga" w:date="2021-12-23T22:44:00Z" w:initials="TO">
    <w:p w14:paraId="31F4D4C9" w14:textId="18329B51" w:rsidR="00E0732B" w:rsidRDefault="00E0732B" w:rsidP="00E0732B">
      <w:pPr>
        <w:pStyle w:val="CommentText"/>
      </w:pPr>
      <w:r>
        <w:rPr>
          <w:rStyle w:val="CommentReference"/>
        </w:rPr>
        <w:annotationRef/>
      </w:r>
      <w:r>
        <w:rPr>
          <w:rStyle w:val="CommentReference"/>
        </w:rPr>
        <w:annotationRef/>
      </w:r>
      <w:r>
        <w:t xml:space="preserve">DM - </w:t>
      </w:r>
      <w:r>
        <w:t>What if you have more than 1 seasonality term?</w:t>
      </w:r>
    </w:p>
    <w:p w14:paraId="191E0D2A" w14:textId="1893E3FC" w:rsidR="00E0732B" w:rsidRDefault="00E0732B">
      <w:pPr>
        <w:pStyle w:val="CommentText"/>
      </w:pPr>
    </w:p>
  </w:comment>
  <w:comment w:id="1159" w:author="Tolulope Olugbenga" w:date="2021-12-23T22:44:00Z" w:initials="TO">
    <w:p w14:paraId="43FF89DA" w14:textId="7DC0B4EA" w:rsidR="00E0732B" w:rsidRDefault="00E0732B">
      <w:pPr>
        <w:pStyle w:val="CommentText"/>
      </w:pPr>
      <w:r>
        <w:rPr>
          <w:rStyle w:val="CommentReference"/>
        </w:rPr>
        <w:annotationRef/>
      </w:r>
      <w:r w:rsidRPr="00E0732B">
        <w:t>Dr. Julian and I discussed a way to refer to them. He says we should keep this notation because it is explicit, but in chapter 3's specification table, we added a column to specify the lag vectors used.</w:t>
      </w:r>
      <w:r>
        <w:t>.</w:t>
      </w:r>
    </w:p>
  </w:comment>
  <w:comment w:id="1201" w:author="Dawn MacIsaac" w:date="2021-12-21T04:05:00Z" w:initials="DM">
    <w:p w14:paraId="2D91E592" w14:textId="77777777" w:rsidR="00EC4942" w:rsidRDefault="00EC4942" w:rsidP="00EC4942">
      <w:pPr>
        <w:pStyle w:val="CommentText"/>
      </w:pPr>
      <w:r>
        <w:rPr>
          <w:rStyle w:val="CommentReference"/>
        </w:rPr>
        <w:annotationRef/>
      </w:r>
      <w:r>
        <w:t xml:space="preserve">I have a question about this…did we input the ANNSTLF features into our CNN, or the raw data?  I </w:t>
      </w:r>
      <w:proofErr w:type="spellStart"/>
      <w:r>
        <w:t>I</w:t>
      </w:r>
      <w:proofErr w:type="spellEnd"/>
      <w:r>
        <w:t xml:space="preserve"> thought you indicated the other day that our inputs were the original 79 features…which confuses me about the value of using these networks?</w:t>
      </w:r>
    </w:p>
  </w:comment>
  <w:comment w:id="1202" w:author="Tolulope Olugbenga" w:date="2021-12-22T19:48:00Z" w:initials="TO">
    <w:p w14:paraId="31AEBB95" w14:textId="0D6C0B7E" w:rsidR="00BA5826" w:rsidRDefault="00BA5826">
      <w:pPr>
        <w:pStyle w:val="CommentText"/>
      </w:pPr>
      <w:r>
        <w:rPr>
          <w:rStyle w:val="CommentReference"/>
        </w:rPr>
        <w:annotationRef/>
      </w:r>
      <w:r w:rsidRPr="00BA5826">
        <w:t>The same inputs were used as in the ANNSTLF. The best overall performance was achieved by CNN, which was followed by ANN and LSTM. We could argue that using raw data would have improved the performance of the LSTM forecasting technique.</w:t>
      </w:r>
    </w:p>
  </w:comment>
  <w:comment w:id="1257" w:author="Dawn MacIsaac" w:date="2021-12-21T03:58:00Z" w:initials="DM">
    <w:p w14:paraId="4A27AD50" w14:textId="77777777" w:rsidR="00BA63AB" w:rsidRDefault="00BA63AB" w:rsidP="00BA63AB">
      <w:pPr>
        <w:pStyle w:val="CommentText"/>
      </w:pPr>
      <w:r>
        <w:rPr>
          <w:rStyle w:val="CommentReference"/>
        </w:rPr>
        <w:annotationRef/>
      </w:r>
      <w:r>
        <w:t xml:space="preserve">We </w:t>
      </w:r>
      <w:proofErr w:type="gramStart"/>
      <w:r>
        <w:t>don’t</w:t>
      </w:r>
      <w:proofErr w:type="gramEnd"/>
      <w:r>
        <w:t xml:space="preserve"> care about images…how does this apply to our case?</w:t>
      </w:r>
    </w:p>
  </w:comment>
  <w:comment w:id="1265" w:author="Dawn MacIsaac" w:date="2021-12-21T03:45:00Z" w:initials="DM">
    <w:p w14:paraId="6EFFA5F3" w14:textId="3B70D16C" w:rsidR="005A0A15" w:rsidRDefault="005A0A15">
      <w:pPr>
        <w:pStyle w:val="CommentText"/>
      </w:pPr>
      <w:r>
        <w:rPr>
          <w:rStyle w:val="CommentReference"/>
        </w:rPr>
        <w:annotationRef/>
      </w:r>
      <w:r>
        <w:t>NO – explain in 1D.  Its OK to refer to 2D if you have to, but be sure to include the 1D explanation</w:t>
      </w:r>
    </w:p>
  </w:comment>
  <w:comment w:id="1268" w:author="Dawn MacIsaac" w:date="2021-12-21T03:46:00Z" w:initials="DM">
    <w:p w14:paraId="3E6EB138" w14:textId="1B182392" w:rsidR="00936757" w:rsidRDefault="00936757">
      <w:pPr>
        <w:pStyle w:val="CommentText"/>
      </w:pPr>
      <w:r>
        <w:rPr>
          <w:rStyle w:val="CommentReference"/>
        </w:rPr>
        <w:annotationRef/>
      </w:r>
      <w:r>
        <w:t>This is only 2 things, so its not clear how 3 layers is connected to these 2 things.</w:t>
      </w:r>
    </w:p>
  </w:comment>
  <w:comment w:id="1269" w:author="Dawn MacIsaac" w:date="2021-12-21T03:47:00Z" w:initials="DM">
    <w:p w14:paraId="31133D69" w14:textId="52FF8000" w:rsidR="00936757" w:rsidRDefault="00936757">
      <w:pPr>
        <w:pStyle w:val="CommentText"/>
      </w:pPr>
      <w:r>
        <w:rPr>
          <w:rStyle w:val="CommentReference"/>
        </w:rPr>
        <w:annotationRef/>
      </w:r>
      <w:proofErr w:type="gramStart"/>
      <w:r>
        <w:t>What’s</w:t>
      </w:r>
      <w:proofErr w:type="gramEnd"/>
      <w:r>
        <w:t xml:space="preserve"> a kernel?</w:t>
      </w:r>
    </w:p>
  </w:comment>
  <w:comment w:id="1270" w:author="Dawn MacIsaac" w:date="2021-12-21T03:47:00Z" w:initials="DM">
    <w:p w14:paraId="7697FD7C" w14:textId="3DC11C3D" w:rsidR="00936757" w:rsidRDefault="00936757">
      <w:pPr>
        <w:pStyle w:val="CommentText"/>
      </w:pPr>
      <w:r>
        <w:rPr>
          <w:rStyle w:val="CommentReference"/>
        </w:rPr>
        <w:annotationRef/>
      </w:r>
      <w:r>
        <w:t>Using it to do what?</w:t>
      </w:r>
    </w:p>
  </w:comment>
  <w:comment w:id="1271" w:author="Dawn MacIsaac" w:date="2021-12-21T03:48:00Z" w:initials="DM">
    <w:p w14:paraId="7D434397" w14:textId="60253728" w:rsidR="00936757" w:rsidRDefault="00936757">
      <w:pPr>
        <w:pStyle w:val="CommentText"/>
      </w:pPr>
      <w:r>
        <w:rPr>
          <w:rStyle w:val="CommentReference"/>
        </w:rPr>
        <w:annotationRef/>
      </w:r>
      <w:r>
        <w:t>Its not clear what this is.</w:t>
      </w:r>
    </w:p>
  </w:comment>
  <w:comment w:id="1272" w:author="Dawn MacIsaac" w:date="2021-12-21T03:49:00Z" w:initials="DM">
    <w:p w14:paraId="7A85B14F" w14:textId="20CFC6C9" w:rsidR="00936757" w:rsidRDefault="00936757">
      <w:pPr>
        <w:pStyle w:val="CommentText"/>
      </w:pPr>
      <w:r>
        <w:rPr>
          <w:rStyle w:val="CommentReference"/>
        </w:rPr>
        <w:annotationRef/>
      </w:r>
      <w:r>
        <w:t>Its not clear what connections you are referring to</w:t>
      </w:r>
    </w:p>
  </w:comment>
  <w:comment w:id="1275" w:author="Dawn MacIsaac" w:date="2021-12-21T03:49:00Z" w:initials="DM">
    <w:p w14:paraId="68913028" w14:textId="37CB9EF5" w:rsidR="00936757" w:rsidRDefault="00936757">
      <w:pPr>
        <w:pStyle w:val="CommentText"/>
      </w:pPr>
      <w:r>
        <w:rPr>
          <w:rStyle w:val="CommentReference"/>
        </w:rPr>
        <w:annotationRef/>
      </w:r>
      <w:r>
        <w:t>What is this?</w:t>
      </w:r>
    </w:p>
  </w:comment>
  <w:comment w:id="1287" w:author="Dawn MacIsaac" w:date="2021-12-21T03:50:00Z" w:initials="DM">
    <w:p w14:paraId="4FCE643B" w14:textId="53BD8719" w:rsidR="00936757" w:rsidRDefault="00936757">
      <w:pPr>
        <w:pStyle w:val="CommentText"/>
      </w:pPr>
      <w:r>
        <w:rPr>
          <w:rStyle w:val="CommentReference"/>
        </w:rPr>
        <w:annotationRef/>
      </w:r>
      <w:r>
        <w:t xml:space="preserve">This concept needs to be brought forward…how is convolution related to </w:t>
      </w:r>
      <w:r w:rsidR="003874A8">
        <w:t>the ‘weighted sums’ concept of a neural network?</w:t>
      </w:r>
    </w:p>
  </w:comment>
  <w:comment w:id="1288" w:author="Dawn MacIsaac" w:date="2021-12-21T03:50:00Z" w:initials="DM">
    <w:p w14:paraId="70B1DE08" w14:textId="1D91E08E" w:rsidR="00936757" w:rsidRDefault="00936757">
      <w:pPr>
        <w:pStyle w:val="CommentText"/>
      </w:pPr>
      <w:r>
        <w:rPr>
          <w:rStyle w:val="CommentReference"/>
        </w:rPr>
        <w:annotationRef/>
      </w:r>
      <w:r>
        <w:t>Its not clear what this means.</w:t>
      </w:r>
    </w:p>
  </w:comment>
  <w:comment w:id="1291" w:author="Dawn MacIsaac" w:date="2021-12-21T03:56:00Z" w:initials="DM">
    <w:p w14:paraId="177EFB3F" w14:textId="63F5898E" w:rsidR="003874A8" w:rsidRDefault="003874A8">
      <w:pPr>
        <w:pStyle w:val="CommentText"/>
      </w:pPr>
      <w:r>
        <w:rPr>
          <w:rStyle w:val="CommentReference"/>
        </w:rPr>
        <w:annotationRef/>
      </w:r>
      <w:proofErr w:type="gramStart"/>
      <w:r>
        <w:t>What’s</w:t>
      </w:r>
      <w:proofErr w:type="gramEnd"/>
      <w:r>
        <w:t xml:space="preserve"> this…I don’t think you need to introduce this concept.</w:t>
      </w:r>
    </w:p>
  </w:comment>
  <w:comment w:id="1292" w:author="Dawn MacIsaac" w:date="2021-12-21T03:56:00Z" w:initials="DM">
    <w:p w14:paraId="077DC129" w14:textId="07C125E4" w:rsidR="00C10348" w:rsidRDefault="00C10348">
      <w:pPr>
        <w:pStyle w:val="CommentText"/>
      </w:pPr>
      <w:r>
        <w:rPr>
          <w:rStyle w:val="CommentReference"/>
        </w:rPr>
        <w:annotationRef/>
      </w:r>
      <w:r>
        <w:t>You already said this.</w:t>
      </w:r>
    </w:p>
  </w:comment>
  <w:comment w:id="1293" w:author="Dawn MacIsaac" w:date="2021-12-21T03:57:00Z" w:initials="DM">
    <w:p w14:paraId="6D619FBC" w14:textId="11D33E56" w:rsidR="00C10348" w:rsidRDefault="00C10348">
      <w:pPr>
        <w:pStyle w:val="CommentText"/>
      </w:pPr>
      <w:r>
        <w:rPr>
          <w:rStyle w:val="CommentReference"/>
        </w:rPr>
        <w:annotationRef/>
      </w:r>
      <w:r>
        <w:t>Can we get a diagram of the parts…like we did for LTSM?</w:t>
      </w:r>
    </w:p>
  </w:comment>
  <w:comment w:id="1296" w:author="Dawn MacIsaac" w:date="2021-12-21T03:58:00Z" w:initials="DM">
    <w:p w14:paraId="2D36B639" w14:textId="47C2E444" w:rsidR="00C10348" w:rsidRDefault="00C10348">
      <w:pPr>
        <w:pStyle w:val="CommentText"/>
      </w:pPr>
      <w:r>
        <w:rPr>
          <w:rStyle w:val="CommentReference"/>
        </w:rPr>
        <w:annotationRef/>
      </w:r>
      <w:r>
        <w:t>You should start with this…then describe how each layer works.</w:t>
      </w:r>
    </w:p>
  </w:comment>
  <w:comment w:id="1301" w:author="Dawn MacIsaac" w:date="2021-12-21T03:58:00Z" w:initials="DM">
    <w:p w14:paraId="053E7F1D" w14:textId="49BFD557" w:rsidR="00C10348" w:rsidRDefault="00C10348">
      <w:pPr>
        <w:pStyle w:val="CommentText"/>
      </w:pPr>
      <w:r>
        <w:rPr>
          <w:rStyle w:val="CommentReference"/>
        </w:rPr>
        <w:annotationRef/>
      </w:r>
      <w:r>
        <w:t xml:space="preserve">We </w:t>
      </w:r>
      <w:proofErr w:type="gramStart"/>
      <w:r>
        <w:t>don’t</w:t>
      </w:r>
      <w:proofErr w:type="gramEnd"/>
      <w:r>
        <w:t xml:space="preserve"> care about images…how does this apply to our case?</w:t>
      </w:r>
    </w:p>
  </w:comment>
  <w:comment w:id="1304" w:author="Dawn MacIsaac" w:date="2021-12-21T03:59:00Z" w:initials="DM">
    <w:p w14:paraId="5603B994" w14:textId="0C00AC6B" w:rsidR="00C10348" w:rsidRDefault="00C10348">
      <w:pPr>
        <w:pStyle w:val="CommentText"/>
      </w:pPr>
      <w:r>
        <w:rPr>
          <w:rStyle w:val="CommentReference"/>
        </w:rPr>
        <w:annotationRef/>
      </w:r>
      <w:r>
        <w:t>Yes – but its not clear how.</w:t>
      </w:r>
    </w:p>
  </w:comment>
  <w:comment w:id="1305" w:author="Dawn MacIsaac" w:date="2021-12-21T03:59:00Z" w:initials="DM">
    <w:p w14:paraId="4A02CD48" w14:textId="216CBC53" w:rsidR="00C10348" w:rsidRDefault="00C10348">
      <w:pPr>
        <w:pStyle w:val="CommentText"/>
      </w:pPr>
      <w:r>
        <w:rPr>
          <w:rStyle w:val="CommentReference"/>
        </w:rPr>
        <w:annotationRef/>
      </w:r>
      <w:r>
        <w:t xml:space="preserve">I </w:t>
      </w:r>
      <w:proofErr w:type="gramStart"/>
      <w:r>
        <w:t>don’t</w:t>
      </w:r>
      <w:proofErr w:type="gramEnd"/>
      <w:r>
        <w:t xml:space="preserve"> know what this means.</w:t>
      </w:r>
    </w:p>
  </w:comment>
  <w:comment w:id="1307" w:author="Dawn MacIsaac" w:date="2021-12-21T04:10:00Z" w:initials="DM">
    <w:p w14:paraId="54AA8945" w14:textId="77777777" w:rsidR="009F41C8" w:rsidRDefault="009F41C8">
      <w:pPr>
        <w:pStyle w:val="CommentText"/>
      </w:pPr>
      <w:r>
        <w:rPr>
          <w:rStyle w:val="CommentReference"/>
        </w:rPr>
        <w:annotationRef/>
      </w:r>
      <w:proofErr w:type="gramStart"/>
      <w:r>
        <w:t>Lets</w:t>
      </w:r>
      <w:proofErr w:type="gramEnd"/>
      <w:r>
        <w:t xml:space="preserve"> not make this a separate section…in fact, lets make this the section, and fill in the details to explain how CNNs work.  And do we do something to make sure our CNNs stay causal?</w:t>
      </w:r>
    </w:p>
    <w:p w14:paraId="22FD3E11" w14:textId="77777777" w:rsidR="00986066" w:rsidRDefault="00986066">
      <w:pPr>
        <w:pStyle w:val="CommentText"/>
      </w:pPr>
    </w:p>
    <w:p w14:paraId="23DDB388" w14:textId="6E199836" w:rsidR="00986066" w:rsidRDefault="00986066">
      <w:pPr>
        <w:pStyle w:val="CommentText"/>
      </w:pPr>
      <w:proofErr w:type="gramStart"/>
      <w:r>
        <w:t>!D</w:t>
      </w:r>
      <w:proofErr w:type="gramEnd"/>
      <w:r>
        <w:t xml:space="preserve"> aren’t much different then 2D, really its just that the filters can only be applied across 1D instead of 2.</w:t>
      </w:r>
    </w:p>
  </w:comment>
  <w:comment w:id="1311" w:author="Dawn MacIsaac" w:date="2021-12-21T04:01:00Z" w:initials="DM">
    <w:p w14:paraId="71E6FBEC" w14:textId="10B093CE" w:rsidR="00C10348" w:rsidRDefault="00C10348">
      <w:pPr>
        <w:pStyle w:val="CommentText"/>
      </w:pPr>
      <w:r>
        <w:rPr>
          <w:rStyle w:val="CommentReference"/>
        </w:rPr>
        <w:annotationRef/>
      </w:r>
      <w:r>
        <w:t xml:space="preserve">This </w:t>
      </w:r>
      <w:proofErr w:type="gramStart"/>
      <w:r>
        <w:t>doesn’t</w:t>
      </w:r>
      <w:proofErr w:type="gramEnd"/>
      <w:r>
        <w:t xml:space="preserve"> explain well enough why we think CNNs can work.</w:t>
      </w:r>
    </w:p>
  </w:comment>
  <w:comment w:id="1312" w:author="Dawn MacIsaac" w:date="2021-12-21T04:03:00Z" w:initials="DM">
    <w:p w14:paraId="4F0831C2" w14:textId="4F855BA6" w:rsidR="00C07481" w:rsidRDefault="00C07481">
      <w:pPr>
        <w:pStyle w:val="CommentText"/>
      </w:pPr>
      <w:r>
        <w:rPr>
          <w:rStyle w:val="CommentReference"/>
        </w:rPr>
        <w:annotationRef/>
      </w:r>
      <w:r>
        <w:t>I would start from here…and then explain what happens in the convolution layer.  You can add a paragraph about adding things like pooled layer to reduce dimensionality, then describe what the happens in the fully connected layer.</w:t>
      </w:r>
    </w:p>
  </w:comment>
  <w:comment w:id="1316" w:author="Dawn MacIsaac" w:date="2021-12-21T04:05:00Z" w:initials="DM">
    <w:p w14:paraId="37220CCF" w14:textId="5030101A" w:rsidR="00C07481" w:rsidRDefault="00C07481">
      <w:pPr>
        <w:pStyle w:val="CommentText"/>
      </w:pPr>
      <w:r>
        <w:rPr>
          <w:rStyle w:val="CommentReference"/>
        </w:rPr>
        <w:annotationRef/>
      </w:r>
      <w:r>
        <w:t xml:space="preserve">I have a question about this…did we input the ANNSTLF features into our CNN, or the raw data?  I </w:t>
      </w:r>
      <w:proofErr w:type="spellStart"/>
      <w:r>
        <w:t>I</w:t>
      </w:r>
      <w:proofErr w:type="spellEnd"/>
      <w:r>
        <w:t xml:space="preserve"> thought you indicated the other day that our inputs were the original 79 features…which confuses me about the value of using these networks?</w:t>
      </w:r>
    </w:p>
  </w:comment>
  <w:comment w:id="1319" w:author="Dawn MacIsaac" w:date="2021-12-21T04:06:00Z" w:initials="DM">
    <w:p w14:paraId="1D98B136" w14:textId="61113B81" w:rsidR="00C07481" w:rsidRDefault="00C07481">
      <w:pPr>
        <w:pStyle w:val="CommentText"/>
      </w:pPr>
      <w:r>
        <w:rPr>
          <w:rStyle w:val="CommentReference"/>
        </w:rPr>
        <w:annotationRef/>
      </w:r>
      <w:r>
        <w:t>YES – how?</w:t>
      </w:r>
    </w:p>
  </w:comment>
  <w:comment w:id="1321" w:author="Dawn MacIsaac" w:date="2021-12-21T04:07:00Z" w:initials="DM">
    <w:p w14:paraId="582983AA" w14:textId="749479E3" w:rsidR="009F41C8" w:rsidRDefault="009F41C8">
      <w:pPr>
        <w:pStyle w:val="CommentText"/>
      </w:pPr>
      <w:r>
        <w:rPr>
          <w:rStyle w:val="CommentReference"/>
        </w:rPr>
        <w:annotationRef/>
      </w:r>
      <w:r>
        <w:t>In the fully connected layer?</w:t>
      </w:r>
    </w:p>
  </w:comment>
  <w:comment w:id="1322" w:author="Dawn MacIsaac" w:date="2021-12-21T04:08:00Z" w:initials="DM">
    <w:p w14:paraId="389C263E" w14:textId="4E5F106C" w:rsidR="009F41C8" w:rsidRDefault="009F41C8">
      <w:pPr>
        <w:pStyle w:val="CommentText"/>
      </w:pPr>
      <w:r>
        <w:rPr>
          <w:rStyle w:val="CommentReference"/>
        </w:rPr>
        <w:annotationRef/>
      </w:r>
      <w:r>
        <w:t>What activation functions are used here and why?</w:t>
      </w:r>
    </w:p>
  </w:comment>
  <w:comment w:id="1325" w:author="Dawn MacIsaac" w:date="2021-12-21T04:08:00Z" w:initials="DM">
    <w:p w14:paraId="20EEC4BA" w14:textId="59AB3C3B" w:rsidR="009F41C8" w:rsidRDefault="009F41C8">
      <w:pPr>
        <w:pStyle w:val="CommentText"/>
      </w:pPr>
      <w:r>
        <w:rPr>
          <w:rStyle w:val="CommentReference"/>
        </w:rPr>
        <w:annotationRef/>
      </w:r>
      <w:r>
        <w:t>Its not clear what this means.</w:t>
      </w:r>
    </w:p>
  </w:comment>
  <w:comment w:id="1326" w:author="Dawn MacIsaac" w:date="2021-12-21T04:09:00Z" w:initials="DM">
    <w:p w14:paraId="7AB10F86" w14:textId="75034623" w:rsidR="009F41C8" w:rsidRDefault="009F41C8">
      <w:pPr>
        <w:pStyle w:val="CommentText"/>
      </w:pPr>
      <w:r>
        <w:rPr>
          <w:rStyle w:val="CommentReference"/>
        </w:rPr>
        <w:annotationRef/>
      </w:r>
      <w:r>
        <w:t>Of what?</w:t>
      </w:r>
    </w:p>
  </w:comment>
  <w:comment w:id="1327" w:author="Dawn MacIsaac" w:date="2021-12-21T04:09:00Z" w:initials="DM">
    <w:p w14:paraId="52D05E76" w14:textId="27AAFB37" w:rsidR="009F41C8" w:rsidRDefault="009F41C8">
      <w:pPr>
        <w:pStyle w:val="CommentText"/>
      </w:pPr>
      <w:r>
        <w:rPr>
          <w:rStyle w:val="CommentReference"/>
        </w:rPr>
        <w:annotationRef/>
      </w:r>
      <w:r>
        <w:t>Which – the CNN, or the fully connected layer?</w:t>
      </w:r>
    </w:p>
  </w:comment>
  <w:comment w:id="1332" w:author="Dawn MacIsaac" w:date="2021-12-21T04:14:00Z" w:initials="DM">
    <w:p w14:paraId="1EAEC06A" w14:textId="0569A45B" w:rsidR="00C54B10" w:rsidRDefault="00C54B10">
      <w:pPr>
        <w:pStyle w:val="CommentText"/>
      </w:pPr>
      <w:r>
        <w:rPr>
          <w:rStyle w:val="CommentReference"/>
        </w:rPr>
        <w:annotationRef/>
      </w:r>
      <w:r>
        <w:t xml:space="preserve">This should come at the end of this section.  Again…it is hard for me to see how the temporal information is provided to the LSTM (or CNN) since ANNSTLF only provides 1 day back data.  </w:t>
      </w:r>
    </w:p>
  </w:comment>
  <w:comment w:id="1337" w:author="Dawn MacIsaac" w:date="2021-12-21T04:14:00Z" w:initials="DM">
    <w:p w14:paraId="390BD5F8" w14:textId="77777777" w:rsidR="00666CCE" w:rsidRDefault="00666CCE" w:rsidP="00666CCE">
      <w:pPr>
        <w:pStyle w:val="CommentText"/>
      </w:pPr>
      <w:r>
        <w:rPr>
          <w:rStyle w:val="CommentReference"/>
        </w:rPr>
        <w:annotationRef/>
      </w:r>
      <w:r>
        <w:t xml:space="preserve">This should come at the end of this section.  Again…it is hard for me to see how the temporal information is provided to the LSTM (or CNN) since ANNSTLF only provides 1 day back data.  </w:t>
      </w:r>
    </w:p>
  </w:comment>
  <w:comment w:id="1338" w:author="Tolulope Olugbenga" w:date="2021-12-23T12:38:00Z" w:initials="TO">
    <w:p w14:paraId="04B38FA0" w14:textId="28909ECE" w:rsidR="004618C5" w:rsidRDefault="004618C5">
      <w:pPr>
        <w:pStyle w:val="CommentText"/>
      </w:pPr>
      <w:r>
        <w:rPr>
          <w:rStyle w:val="CommentReference"/>
        </w:rPr>
        <w:annotationRef/>
      </w:r>
      <w:r w:rsidR="003920E0" w:rsidRPr="003920E0">
        <w:t>I see your point and believe it is valid. Could we argue that because they were both trained with 79 inputs representing the inputs for each day for over two years, they learned the temporal information from that? Alternatively, we could argue that implementing them with the entire training dataset would improve their accuracy.</w:t>
      </w:r>
    </w:p>
  </w:comment>
  <w:comment w:id="1357" w:author="Dawn MacIsaac" w:date="2021-12-21T04:18:00Z" w:initials="DM">
    <w:p w14:paraId="681E307B" w14:textId="77777777" w:rsidR="00187EB1" w:rsidRDefault="00187EB1" w:rsidP="00187EB1">
      <w:pPr>
        <w:pStyle w:val="CommentText"/>
      </w:pPr>
      <w:r>
        <w:rPr>
          <w:rStyle w:val="CommentReference"/>
        </w:rPr>
        <w:annotationRef/>
      </w:r>
      <w:r>
        <w:t>Always – can we not track base load over a weekly period for instance?</w:t>
      </w:r>
    </w:p>
  </w:comment>
  <w:comment w:id="1358" w:author="Tolulope Olugbenga" w:date="2021-12-23T13:18:00Z" w:initials="TO">
    <w:p w14:paraId="6936CCC0" w14:textId="77777777" w:rsidR="00187EB1" w:rsidRDefault="00187EB1" w:rsidP="00187EB1">
      <w:pPr>
        <w:pStyle w:val="CommentText"/>
      </w:pPr>
      <w:r>
        <w:rPr>
          <w:rStyle w:val="CommentReference"/>
        </w:rPr>
        <w:annotationRef/>
      </w:r>
      <w:r w:rsidRPr="00DB7ED7">
        <w:t>Most utilities define base load as the constant amount of electricity required in a 24-hour period.</w:t>
      </w:r>
    </w:p>
  </w:comment>
  <w:comment w:id="1370" w:author="Dawn MacIsaac" w:date="2021-12-21T04:18:00Z" w:initials="DM">
    <w:p w14:paraId="361BBE8A" w14:textId="3028899A" w:rsidR="00DD1B5F" w:rsidRDefault="00DD1B5F">
      <w:pPr>
        <w:pStyle w:val="CommentText"/>
      </w:pPr>
      <w:r>
        <w:rPr>
          <w:rStyle w:val="CommentReference"/>
        </w:rPr>
        <w:annotationRef/>
      </w:r>
      <w:r>
        <w:t>Always – can we not track base load over a weekly period for instance?</w:t>
      </w:r>
    </w:p>
  </w:comment>
  <w:comment w:id="1371" w:author="Tolulope Olugbenga" w:date="2021-12-23T13:18:00Z" w:initials="TO">
    <w:p w14:paraId="03C11EC9" w14:textId="3EC29432" w:rsidR="00DB7ED7" w:rsidRDefault="00DB7ED7">
      <w:pPr>
        <w:pStyle w:val="CommentText"/>
      </w:pPr>
      <w:r>
        <w:rPr>
          <w:rStyle w:val="CommentReference"/>
        </w:rPr>
        <w:annotationRef/>
      </w:r>
      <w:r w:rsidRPr="00DB7ED7">
        <w:t>Most utilities define base load as the constant amount of electricity required in a 24-hour period.</w:t>
      </w:r>
    </w:p>
  </w:comment>
  <w:comment w:id="1376" w:author="Dawn MacIsaac" w:date="2021-12-21T04:23:00Z" w:initials="DM">
    <w:p w14:paraId="663F5CB1" w14:textId="346E8DE4" w:rsidR="000218F3" w:rsidRDefault="000218F3">
      <w:pPr>
        <w:pStyle w:val="CommentText"/>
      </w:pPr>
      <w:r>
        <w:rPr>
          <w:rStyle w:val="CommentReference"/>
        </w:rPr>
        <w:annotationRef/>
      </w:r>
      <w:r>
        <w:t xml:space="preserve">What is a cycle?  When </w:t>
      </w:r>
      <w:proofErr w:type="gramStart"/>
      <w:r>
        <w:t>things are</w:t>
      </w:r>
      <w:proofErr w:type="gramEnd"/>
      <w:r>
        <w:t xml:space="preserve"> measured (</w:t>
      </w:r>
      <w:proofErr w:type="spellStart"/>
      <w:r>
        <w:t>ie</w:t>
      </w:r>
      <w:proofErr w:type="spellEnd"/>
      <w:r>
        <w:t xml:space="preserve"> a measuring cycle)?  Is Peak Load established for a given period, or compared over periods to establish a new peak load?</w:t>
      </w:r>
    </w:p>
  </w:comment>
  <w:comment w:id="1386" w:author="Dawn MacIsaac" w:date="2021-12-21T04:26:00Z" w:initials="DM">
    <w:p w14:paraId="3E3C51BB" w14:textId="77777777" w:rsidR="000218F3" w:rsidRDefault="000218F3">
      <w:pPr>
        <w:pStyle w:val="CommentText"/>
      </w:pPr>
      <w:r>
        <w:rPr>
          <w:rStyle w:val="CommentReference"/>
        </w:rPr>
        <w:annotationRef/>
      </w:r>
      <w:r>
        <w:t>I would put this right after the first sentence that I added at the top of this section.</w:t>
      </w:r>
    </w:p>
    <w:p w14:paraId="491CDBE5" w14:textId="77777777" w:rsidR="000218F3" w:rsidRDefault="000218F3">
      <w:pPr>
        <w:pStyle w:val="CommentText"/>
      </w:pPr>
    </w:p>
    <w:p w14:paraId="5EF04CE1" w14:textId="77777777" w:rsidR="000218F3" w:rsidRDefault="000218F3">
      <w:pPr>
        <w:pStyle w:val="CommentText"/>
      </w:pPr>
      <w:r>
        <w:t>Then include the details about how the concepts are precisely defined.</w:t>
      </w:r>
    </w:p>
    <w:p w14:paraId="1D554C60" w14:textId="77777777" w:rsidR="000218F3" w:rsidRDefault="000218F3">
      <w:pPr>
        <w:pStyle w:val="CommentText"/>
      </w:pPr>
    </w:p>
    <w:p w14:paraId="6D09CFF8" w14:textId="4A8CD24F" w:rsidR="000218F3" w:rsidRDefault="000218F3">
      <w:pPr>
        <w:pStyle w:val="CommentText"/>
      </w:pPr>
      <w:r>
        <w:t xml:space="preserve">Its better for the reader this way – they know what you are talking about when you go to define something </w:t>
      </w:r>
      <w:proofErr w:type="spellStart"/>
      <w:r>
        <w:t>precilsely</w:t>
      </w:r>
      <w:proofErr w:type="spellEnd"/>
      <w:r>
        <w:t>.</w:t>
      </w:r>
    </w:p>
  </w:comment>
  <w:comment w:id="1398" w:author="Dawn MacIsaac" w:date="2021-12-21T04:30:00Z" w:initials="DM">
    <w:p w14:paraId="1C0BCB80" w14:textId="0884F8D6" w:rsidR="00176A3C" w:rsidRDefault="00176A3C">
      <w:pPr>
        <w:pStyle w:val="CommentText"/>
      </w:pPr>
      <w:r>
        <w:rPr>
          <w:rStyle w:val="CommentReference"/>
        </w:rPr>
        <w:annotationRef/>
      </w:r>
      <w:r>
        <w:t xml:space="preserve">You </w:t>
      </w:r>
      <w:proofErr w:type="gramStart"/>
      <w:r>
        <w:t>aren’t</w:t>
      </w:r>
      <w:proofErr w:type="gramEnd"/>
      <w:r>
        <w:t xml:space="preserve"> talking about your results in this section…you are talking about ways to measure performance of load forecasters in general, and what aspects to consider.  Reset this section accordingly.</w:t>
      </w:r>
    </w:p>
  </w:comment>
  <w:comment w:id="1418" w:author="Tolulope Olugbenga" w:date="2021-12-23T22:39:00Z" w:initials="TO">
    <w:p w14:paraId="181468DE" w14:textId="2CC9503A" w:rsidR="003A6F64" w:rsidRDefault="003A6F64">
      <w:pPr>
        <w:pStyle w:val="CommentText"/>
      </w:pPr>
      <w:r>
        <w:rPr>
          <w:rStyle w:val="CommentReference"/>
        </w:rPr>
        <w:annotationRef/>
      </w:r>
      <w:r>
        <w:rPr>
          <w:rStyle w:val="CommentReference"/>
        </w:rPr>
        <w:annotationRef/>
      </w:r>
      <w:r>
        <w:t xml:space="preserve">DM - </w:t>
      </w:r>
      <w:r>
        <w:t xml:space="preserve">Does it really – one day ahead </w:t>
      </w:r>
      <w:proofErr w:type="gramStart"/>
      <w:r>
        <w:t>isn’t</w:t>
      </w:r>
      <w:proofErr w:type="gramEnd"/>
      <w:r>
        <w:t xml:space="preserve"> really </w:t>
      </w:r>
    </w:p>
  </w:comment>
  <w:comment w:id="1419" w:author="Tolulope Olugbenga" w:date="2021-12-23T22:39:00Z" w:initials="TO">
    <w:p w14:paraId="52DF189C" w14:textId="30442F9A" w:rsidR="003A6F64" w:rsidRDefault="003A6F64">
      <w:pPr>
        <w:pStyle w:val="CommentText"/>
      </w:pPr>
      <w:r>
        <w:rPr>
          <w:rStyle w:val="CommentReference"/>
        </w:rPr>
        <w:annotationRef/>
      </w:r>
      <w:r w:rsidR="00E0732B" w:rsidRPr="00E0732B">
        <w:t>I changed the Thesis document to have only three horizons by removing the VSTLF. VSTLF is not commonly referred to in the literature; only a few papers have focused on or referred to them.</w:t>
      </w:r>
    </w:p>
  </w:comment>
  <w:comment w:id="1440" w:author="Tolulope Olugbenga" w:date="2021-12-01T19:01:00Z" w:initials="TO">
    <w:p w14:paraId="4D40CCE0" w14:textId="77777777" w:rsidR="00DD255C" w:rsidRDefault="00DD255C" w:rsidP="00DD255C">
      <w:pPr>
        <w:pStyle w:val="CommentText"/>
      </w:pPr>
      <w:r>
        <w:rPr>
          <w:rStyle w:val="CommentReference"/>
        </w:rPr>
        <w:annotationRef/>
      </w:r>
      <w:r w:rsidRPr="007249C0">
        <w:t>I believe that bolder lines are preferable because they make it easier for the reader to see the figure even when it is smaller.</w:t>
      </w:r>
    </w:p>
  </w:comment>
  <w:comment w:id="1448" w:author="Dawn MacIsaac" w:date="2021-12-01T08:50:00Z" w:initials="DM">
    <w:p w14:paraId="27D2897B" w14:textId="4F63070B" w:rsidR="00765AF7" w:rsidRDefault="00765AF7">
      <w:pPr>
        <w:pStyle w:val="CommentText"/>
      </w:pPr>
      <w:r>
        <w:rPr>
          <w:rStyle w:val="CommentReference"/>
        </w:rPr>
        <w:annotationRef/>
      </w:r>
      <w:r>
        <w:t xml:space="preserve">Shouldn’t your first set of terms go to 11 instead of 10?  </w:t>
      </w:r>
      <w:r w:rsidR="00CD6169">
        <w:t xml:space="preserve">I don’t understand what the 56 terms </w:t>
      </w:r>
      <w:proofErr w:type="gramStart"/>
      <w:r w:rsidR="00CD6169">
        <w:t>are?</w:t>
      </w:r>
      <w:proofErr w:type="gramEnd"/>
      <w:r w:rsidR="00CD6169">
        <w:t xml:space="preserve">  If there are 11 independent terms and we take the products of each with each other, that gives us more than 56 </w:t>
      </w:r>
      <w:proofErr w:type="spellStart"/>
      <w:r w:rsidR="00CD6169">
        <w:t>tterms</w:t>
      </w:r>
      <w:proofErr w:type="spellEnd"/>
      <w:r w:rsidR="00CD6169">
        <w:t>?</w:t>
      </w:r>
    </w:p>
  </w:comment>
  <w:comment w:id="1449" w:author="Tolulope Olugbenga" w:date="2021-12-01T19:16:00Z" w:initials="TO">
    <w:p w14:paraId="27DD650A" w14:textId="752B7BC3" w:rsidR="009B3B84" w:rsidRPr="009B3B84" w:rsidRDefault="009B3B84">
      <w:pPr>
        <w:pStyle w:val="CommentText"/>
      </w:pPr>
      <w:r>
        <w:rPr>
          <w:rStyle w:val="CommentReference"/>
        </w:rPr>
        <w:annotationRef/>
      </w:r>
      <w:r>
        <w:t>There are ten independent variables. B</w:t>
      </w:r>
      <w:r>
        <w:rPr>
          <w:vertAlign w:val="subscript"/>
        </w:rPr>
        <w:t xml:space="preserve">0 </w:t>
      </w:r>
      <w:r>
        <w:t xml:space="preserve">is the intercept term. </w:t>
      </w:r>
      <w:r w:rsidR="00486539">
        <w:t>The intercept, the independent variables and their products sum up to 56 terms.</w:t>
      </w:r>
    </w:p>
  </w:comment>
  <w:comment w:id="1741" w:author="Tolulope Olugbenga" w:date="2021-12-23T22:29:00Z" w:initials="TO">
    <w:p w14:paraId="59F3A748" w14:textId="41D5D667" w:rsidR="001B4EFB" w:rsidRDefault="001B4EFB">
      <w:pPr>
        <w:pStyle w:val="CommentText"/>
      </w:pPr>
      <w:r>
        <w:rPr>
          <w:rStyle w:val="CommentReference"/>
        </w:rPr>
        <w:annotationRef/>
      </w:r>
      <w:r w:rsidR="009B11D4">
        <w:t>JC</w:t>
      </w:r>
      <w:r>
        <w:t xml:space="preserve"> - </w:t>
      </w:r>
      <w:r>
        <w:t>We had discussed that you should use a statistical test to show that forecasts accuracies between CNN and ANN methods were significantly different, right? Did you investigate that?</w:t>
      </w:r>
    </w:p>
  </w:comment>
  <w:comment w:id="1742" w:author="Tolulope Olugbenga" w:date="2021-12-23T22:35:00Z" w:initials="TO">
    <w:p w14:paraId="134F6836" w14:textId="58DC25C2" w:rsidR="009B11D4" w:rsidRDefault="009B11D4">
      <w:pPr>
        <w:pStyle w:val="CommentText"/>
      </w:pPr>
      <w:r>
        <w:rPr>
          <w:rStyle w:val="CommentReference"/>
        </w:rPr>
        <w:annotationRef/>
      </w:r>
      <w:r w:rsidR="003A6F64" w:rsidRPr="003A6F64">
        <w:t>Dr. Julian, I believe you are referring to the in-depth analysis presented in Chapter 4 of this thesis.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16759C" w15:done="1"/>
  <w15:commentEx w15:paraId="43563B5B" w15:paraIdParent="6D16759C" w15:done="1"/>
  <w15:commentEx w15:paraId="191E0D2A" w15:done="1"/>
  <w15:commentEx w15:paraId="43FF89DA" w15:paraIdParent="191E0D2A" w15:done="1"/>
  <w15:commentEx w15:paraId="2D91E592" w15:done="0"/>
  <w15:commentEx w15:paraId="31AEBB95" w15:paraIdParent="2D91E592" w15:done="0"/>
  <w15:commentEx w15:paraId="4A27AD50" w15:done="0"/>
  <w15:commentEx w15:paraId="6EFFA5F3" w15:done="0"/>
  <w15:commentEx w15:paraId="3E6EB138" w15:done="0"/>
  <w15:commentEx w15:paraId="31133D69" w15:done="0"/>
  <w15:commentEx w15:paraId="7697FD7C" w15:done="0"/>
  <w15:commentEx w15:paraId="7D434397" w15:done="0"/>
  <w15:commentEx w15:paraId="7A85B14F" w15:done="0"/>
  <w15:commentEx w15:paraId="68913028" w15:done="0"/>
  <w15:commentEx w15:paraId="4FCE643B" w15:done="0"/>
  <w15:commentEx w15:paraId="70B1DE08" w15:done="0"/>
  <w15:commentEx w15:paraId="177EFB3F" w15:done="0"/>
  <w15:commentEx w15:paraId="077DC129" w15:done="0"/>
  <w15:commentEx w15:paraId="6D619FBC" w15:done="0"/>
  <w15:commentEx w15:paraId="2D36B639" w15:done="0"/>
  <w15:commentEx w15:paraId="053E7F1D" w15:done="0"/>
  <w15:commentEx w15:paraId="5603B994" w15:done="0"/>
  <w15:commentEx w15:paraId="4A02CD48" w15:done="0"/>
  <w15:commentEx w15:paraId="23DDB388" w15:done="0"/>
  <w15:commentEx w15:paraId="71E6FBEC" w15:done="0"/>
  <w15:commentEx w15:paraId="4F0831C2" w15:done="0"/>
  <w15:commentEx w15:paraId="37220CCF" w15:done="0"/>
  <w15:commentEx w15:paraId="1D98B136" w15:done="0"/>
  <w15:commentEx w15:paraId="582983AA" w15:done="0"/>
  <w15:commentEx w15:paraId="389C263E" w15:done="0"/>
  <w15:commentEx w15:paraId="20EEC4BA" w15:done="0"/>
  <w15:commentEx w15:paraId="7AB10F86" w15:done="0"/>
  <w15:commentEx w15:paraId="52D05E76" w15:done="0"/>
  <w15:commentEx w15:paraId="1EAEC06A" w15:done="0"/>
  <w15:commentEx w15:paraId="390BD5F8" w15:done="0"/>
  <w15:commentEx w15:paraId="04B38FA0" w15:paraIdParent="390BD5F8" w15:done="0"/>
  <w15:commentEx w15:paraId="681E307B" w15:done="1"/>
  <w15:commentEx w15:paraId="6936CCC0" w15:paraIdParent="681E307B" w15:done="1"/>
  <w15:commentEx w15:paraId="361BBE8A" w15:done="0"/>
  <w15:commentEx w15:paraId="03C11EC9" w15:paraIdParent="361BBE8A" w15:done="0"/>
  <w15:commentEx w15:paraId="663F5CB1" w15:done="0"/>
  <w15:commentEx w15:paraId="6D09CFF8" w15:done="0"/>
  <w15:commentEx w15:paraId="1C0BCB80" w15:done="0"/>
  <w15:commentEx w15:paraId="181468DE" w15:done="1"/>
  <w15:commentEx w15:paraId="52DF189C" w15:paraIdParent="181468DE" w15:done="1"/>
  <w15:commentEx w15:paraId="4D40CCE0" w15:done="1"/>
  <w15:commentEx w15:paraId="27D2897B" w15:done="1"/>
  <w15:commentEx w15:paraId="27DD650A" w15:paraIdParent="27D2897B" w15:done="1"/>
  <w15:commentEx w15:paraId="59F3A748" w15:done="1"/>
  <w15:commentEx w15:paraId="134F6836" w15:paraIdParent="59F3A74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7B13" w16cex:dateUtc="2021-12-24T03:47:00Z"/>
  <w16cex:commentExtensible w16cex:durableId="256F7B2F" w16cex:dateUtc="2021-12-24T03:48:00Z"/>
  <w16cex:commentExtensible w16cex:durableId="256F7A4E" w16cex:dateUtc="2021-12-24T03:44:00Z"/>
  <w16cex:commentExtensible w16cex:durableId="256F7A58" w16cex:dateUtc="2021-12-24T03:44:00Z"/>
  <w16cex:commentExtensible w16cex:durableId="256D9963" w16cex:dateUtc="2021-12-21T09:05:00Z"/>
  <w16cex:commentExtensible w16cex:durableId="256DFF80" w16cex:dateUtc="2021-12-23T00:48:00Z"/>
  <w16cex:commentExtensible w16cex:durableId="256DC232" w16cex:dateUtc="2021-12-21T08:58:00Z"/>
  <w16cex:commentExtensible w16cex:durableId="256BDA56" w16cex:dateUtc="2021-12-21T08:45:00Z"/>
  <w16cex:commentExtensible w16cex:durableId="256BDABD" w16cex:dateUtc="2021-12-21T08:46:00Z"/>
  <w16cex:commentExtensible w16cex:durableId="256BDAE2" w16cex:dateUtc="2021-12-21T08:47:00Z"/>
  <w16cex:commentExtensible w16cex:durableId="256BDAFF" w16cex:dateUtc="2021-12-21T08:47:00Z"/>
  <w16cex:commentExtensible w16cex:durableId="256BDB30" w16cex:dateUtc="2021-12-21T08:48:00Z"/>
  <w16cex:commentExtensible w16cex:durableId="256BDB42" w16cex:dateUtc="2021-12-21T08:49:00Z"/>
  <w16cex:commentExtensible w16cex:durableId="256BDB66" w16cex:dateUtc="2021-12-21T08:49:00Z"/>
  <w16cex:commentExtensible w16cex:durableId="256BDBA3" w16cex:dateUtc="2021-12-21T08:50:00Z"/>
  <w16cex:commentExtensible w16cex:durableId="256BDB99" w16cex:dateUtc="2021-12-21T08:50:00Z"/>
  <w16cex:commentExtensible w16cex:durableId="256BDCE7" w16cex:dateUtc="2021-12-21T08:56:00Z"/>
  <w16cex:commentExtensible w16cex:durableId="256BDCFB" w16cex:dateUtc="2021-12-21T08:56:00Z"/>
  <w16cex:commentExtensible w16cex:durableId="256BDD21" w16cex:dateUtc="2021-12-21T08:57:00Z"/>
  <w16cex:commentExtensible w16cex:durableId="256BDD89" w16cex:dateUtc="2021-12-21T08:58:00Z"/>
  <w16cex:commentExtensible w16cex:durableId="256BDD6D" w16cex:dateUtc="2021-12-21T08:58:00Z"/>
  <w16cex:commentExtensible w16cex:durableId="256BDDA8" w16cex:dateUtc="2021-12-21T08:59:00Z"/>
  <w16cex:commentExtensible w16cex:durableId="256BDDC9" w16cex:dateUtc="2021-12-21T08:59:00Z"/>
  <w16cex:commentExtensible w16cex:durableId="256BE063" w16cex:dateUtc="2021-12-21T09:10:00Z"/>
  <w16cex:commentExtensible w16cex:durableId="256BDE1E" w16cex:dateUtc="2021-12-21T09:01:00Z"/>
  <w16cex:commentExtensible w16cex:durableId="256BDEA7" w16cex:dateUtc="2021-12-21T09:03:00Z"/>
  <w16cex:commentExtensible w16cex:durableId="256BDF06" w16cex:dateUtc="2021-12-21T09:05:00Z"/>
  <w16cex:commentExtensible w16cex:durableId="256BDF58" w16cex:dateUtc="2021-12-21T09:06:00Z"/>
  <w16cex:commentExtensible w16cex:durableId="256BDF86" w16cex:dateUtc="2021-12-21T09:07:00Z"/>
  <w16cex:commentExtensible w16cex:durableId="256BDFB0" w16cex:dateUtc="2021-12-21T09:08:00Z"/>
  <w16cex:commentExtensible w16cex:durableId="256BDFD9" w16cex:dateUtc="2021-12-21T09:08:00Z"/>
  <w16cex:commentExtensible w16cex:durableId="256BDFEE" w16cex:dateUtc="2021-12-21T09:09:00Z"/>
  <w16cex:commentExtensible w16cex:durableId="256BE000" w16cex:dateUtc="2021-12-21T09:09:00Z"/>
  <w16cex:commentExtensible w16cex:durableId="256BE13F" w16cex:dateUtc="2021-12-21T09:14:00Z"/>
  <w16cex:commentExtensible w16cex:durableId="256EEB91" w16cex:dateUtc="2021-12-21T09:14:00Z"/>
  <w16cex:commentExtensible w16cex:durableId="256EEC4E" w16cex:dateUtc="2021-12-23T17:38:00Z"/>
  <w16cex:commentExtensible w16cex:durableId="256EF912" w16cex:dateUtc="2021-12-21T09:18:00Z"/>
  <w16cex:commentExtensible w16cex:durableId="256EF911" w16cex:dateUtc="2021-12-23T18:18:00Z"/>
  <w16cex:commentExtensible w16cex:durableId="256BE21F" w16cex:dateUtc="2021-12-21T09:18:00Z"/>
  <w16cex:commentExtensible w16cex:durableId="256EF59F" w16cex:dateUtc="2021-12-23T18:18:00Z"/>
  <w16cex:commentExtensible w16cex:durableId="256BE34D" w16cex:dateUtc="2021-12-21T09:23:00Z"/>
  <w16cex:commentExtensible w16cex:durableId="256BE422" w16cex:dateUtc="2021-12-21T09:26:00Z"/>
  <w16cex:commentExtensible w16cex:durableId="256BE4E6" w16cex:dateUtc="2021-12-21T09:30:00Z"/>
  <w16cex:commentExtensible w16cex:durableId="256F7930" w16cex:dateUtc="2021-12-24T03:39:00Z"/>
  <w16cex:commentExtensible w16cex:durableId="256F7936" w16cex:dateUtc="2021-12-24T03:39:00Z"/>
  <w16cex:commentExtensible w16cex:durableId="255244EE" w16cex:dateUtc="2021-12-02T00:01:00Z"/>
  <w16cex:commentExtensible w16cex:durableId="2551C3EA" w16cex:dateUtc="2021-12-01T13:50:00Z"/>
  <w16cex:commentExtensible w16cex:durableId="255248A2" w16cex:dateUtc="2021-12-02T00:16:00Z"/>
  <w16cex:commentExtensible w16cex:durableId="256F76E3" w16cex:dateUtc="2021-12-24T03:29:00Z"/>
  <w16cex:commentExtensible w16cex:durableId="256F7832" w16cex:dateUtc="2021-12-24T0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16759C" w16cid:durableId="256F7B13"/>
  <w16cid:commentId w16cid:paraId="43563B5B" w16cid:durableId="256F7B2F"/>
  <w16cid:commentId w16cid:paraId="191E0D2A" w16cid:durableId="256F7A4E"/>
  <w16cid:commentId w16cid:paraId="43FF89DA" w16cid:durableId="256F7A58"/>
  <w16cid:commentId w16cid:paraId="2D91E592" w16cid:durableId="256D9963"/>
  <w16cid:commentId w16cid:paraId="31AEBB95" w16cid:durableId="256DFF80"/>
  <w16cid:commentId w16cid:paraId="4A27AD50" w16cid:durableId="256DC232"/>
  <w16cid:commentId w16cid:paraId="6EFFA5F3" w16cid:durableId="256BDA56"/>
  <w16cid:commentId w16cid:paraId="3E6EB138" w16cid:durableId="256BDABD"/>
  <w16cid:commentId w16cid:paraId="31133D69" w16cid:durableId="256BDAE2"/>
  <w16cid:commentId w16cid:paraId="7697FD7C" w16cid:durableId="256BDAFF"/>
  <w16cid:commentId w16cid:paraId="7D434397" w16cid:durableId="256BDB30"/>
  <w16cid:commentId w16cid:paraId="7A85B14F" w16cid:durableId="256BDB42"/>
  <w16cid:commentId w16cid:paraId="68913028" w16cid:durableId="256BDB66"/>
  <w16cid:commentId w16cid:paraId="4FCE643B" w16cid:durableId="256BDBA3"/>
  <w16cid:commentId w16cid:paraId="70B1DE08" w16cid:durableId="256BDB99"/>
  <w16cid:commentId w16cid:paraId="177EFB3F" w16cid:durableId="256BDCE7"/>
  <w16cid:commentId w16cid:paraId="077DC129" w16cid:durableId="256BDCFB"/>
  <w16cid:commentId w16cid:paraId="6D619FBC" w16cid:durableId="256BDD21"/>
  <w16cid:commentId w16cid:paraId="2D36B639" w16cid:durableId="256BDD89"/>
  <w16cid:commentId w16cid:paraId="053E7F1D" w16cid:durableId="256BDD6D"/>
  <w16cid:commentId w16cid:paraId="5603B994" w16cid:durableId="256BDDA8"/>
  <w16cid:commentId w16cid:paraId="4A02CD48" w16cid:durableId="256BDDC9"/>
  <w16cid:commentId w16cid:paraId="23DDB388" w16cid:durableId="256BE063"/>
  <w16cid:commentId w16cid:paraId="71E6FBEC" w16cid:durableId="256BDE1E"/>
  <w16cid:commentId w16cid:paraId="4F0831C2" w16cid:durableId="256BDEA7"/>
  <w16cid:commentId w16cid:paraId="37220CCF" w16cid:durableId="256BDF06"/>
  <w16cid:commentId w16cid:paraId="1D98B136" w16cid:durableId="256BDF58"/>
  <w16cid:commentId w16cid:paraId="582983AA" w16cid:durableId="256BDF86"/>
  <w16cid:commentId w16cid:paraId="389C263E" w16cid:durableId="256BDFB0"/>
  <w16cid:commentId w16cid:paraId="20EEC4BA" w16cid:durableId="256BDFD9"/>
  <w16cid:commentId w16cid:paraId="7AB10F86" w16cid:durableId="256BDFEE"/>
  <w16cid:commentId w16cid:paraId="52D05E76" w16cid:durableId="256BE000"/>
  <w16cid:commentId w16cid:paraId="1EAEC06A" w16cid:durableId="256BE13F"/>
  <w16cid:commentId w16cid:paraId="390BD5F8" w16cid:durableId="256EEB91"/>
  <w16cid:commentId w16cid:paraId="04B38FA0" w16cid:durableId="256EEC4E"/>
  <w16cid:commentId w16cid:paraId="681E307B" w16cid:durableId="256EF912"/>
  <w16cid:commentId w16cid:paraId="6936CCC0" w16cid:durableId="256EF911"/>
  <w16cid:commentId w16cid:paraId="361BBE8A" w16cid:durableId="256BE21F"/>
  <w16cid:commentId w16cid:paraId="03C11EC9" w16cid:durableId="256EF59F"/>
  <w16cid:commentId w16cid:paraId="663F5CB1" w16cid:durableId="256BE34D"/>
  <w16cid:commentId w16cid:paraId="6D09CFF8" w16cid:durableId="256BE422"/>
  <w16cid:commentId w16cid:paraId="1C0BCB80" w16cid:durableId="256BE4E6"/>
  <w16cid:commentId w16cid:paraId="181468DE" w16cid:durableId="256F7930"/>
  <w16cid:commentId w16cid:paraId="52DF189C" w16cid:durableId="256F7936"/>
  <w16cid:commentId w16cid:paraId="4D40CCE0" w16cid:durableId="255244EE"/>
  <w16cid:commentId w16cid:paraId="27D2897B" w16cid:durableId="2551C3EA"/>
  <w16cid:commentId w16cid:paraId="27DD650A" w16cid:durableId="255248A2"/>
  <w16cid:commentId w16cid:paraId="59F3A748" w16cid:durableId="256F76E3"/>
  <w16cid:commentId w16cid:paraId="134F6836" w16cid:durableId="256F78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7BDF7" w14:textId="77777777" w:rsidR="005A01E0" w:rsidRDefault="005A01E0">
      <w:r>
        <w:separator/>
      </w:r>
    </w:p>
    <w:p w14:paraId="726F88D1" w14:textId="77777777" w:rsidR="005A01E0" w:rsidRDefault="005A01E0"/>
    <w:p w14:paraId="3BE09CD5" w14:textId="77777777" w:rsidR="005A01E0" w:rsidRDefault="005A01E0"/>
    <w:p w14:paraId="32ED683A" w14:textId="77777777" w:rsidR="005A01E0" w:rsidRDefault="005A01E0"/>
    <w:p w14:paraId="58C45289" w14:textId="77777777" w:rsidR="005A01E0" w:rsidRDefault="005A01E0"/>
    <w:p w14:paraId="7E9F26F6" w14:textId="77777777" w:rsidR="005A01E0" w:rsidRDefault="005A01E0"/>
    <w:p w14:paraId="3AA6995D" w14:textId="77777777" w:rsidR="005A01E0" w:rsidRDefault="005A01E0"/>
    <w:p w14:paraId="24565124" w14:textId="77777777" w:rsidR="005A01E0" w:rsidRDefault="005A01E0"/>
    <w:p w14:paraId="1E738914" w14:textId="77777777" w:rsidR="005A01E0" w:rsidRDefault="005A01E0"/>
  </w:endnote>
  <w:endnote w:type="continuationSeparator" w:id="0">
    <w:p w14:paraId="3201B03A" w14:textId="77777777" w:rsidR="005A01E0" w:rsidRDefault="005A01E0">
      <w:r>
        <w:continuationSeparator/>
      </w:r>
    </w:p>
    <w:p w14:paraId="05D280E8" w14:textId="77777777" w:rsidR="005A01E0" w:rsidRDefault="005A01E0"/>
    <w:p w14:paraId="77A803F8" w14:textId="77777777" w:rsidR="005A01E0" w:rsidRDefault="005A01E0"/>
    <w:p w14:paraId="03AD2A13" w14:textId="77777777" w:rsidR="005A01E0" w:rsidRDefault="005A01E0"/>
    <w:p w14:paraId="2533BA73" w14:textId="77777777" w:rsidR="005A01E0" w:rsidRDefault="005A01E0"/>
    <w:p w14:paraId="4C84934F" w14:textId="77777777" w:rsidR="005A01E0" w:rsidRDefault="005A01E0"/>
    <w:p w14:paraId="15142D1F" w14:textId="77777777" w:rsidR="005A01E0" w:rsidRDefault="005A01E0"/>
    <w:p w14:paraId="4213B58F" w14:textId="77777777" w:rsidR="005A01E0" w:rsidRDefault="005A01E0"/>
    <w:p w14:paraId="09290ABD" w14:textId="77777777" w:rsidR="005A01E0" w:rsidRDefault="005A01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21BE5" w14:textId="77777777" w:rsidR="005A01E0" w:rsidRDefault="005A01E0">
      <w:r>
        <w:separator/>
      </w:r>
    </w:p>
    <w:p w14:paraId="0D64EBE0" w14:textId="77777777" w:rsidR="005A01E0" w:rsidRDefault="005A01E0"/>
  </w:footnote>
  <w:footnote w:type="continuationSeparator" w:id="0">
    <w:p w14:paraId="3423101E" w14:textId="77777777" w:rsidR="005A01E0" w:rsidRDefault="005A01E0">
      <w:r>
        <w:continuationSeparator/>
      </w:r>
    </w:p>
    <w:p w14:paraId="402E23F1" w14:textId="77777777" w:rsidR="005A01E0" w:rsidRDefault="005A01E0"/>
  </w:footnote>
  <w:footnote w:type="continuationNotice" w:id="1">
    <w:p w14:paraId="528E9944" w14:textId="77777777" w:rsidR="005A01E0" w:rsidRPr="00C92783" w:rsidRDefault="005A01E0" w:rsidP="00C92783">
      <w:pPr>
        <w:pStyle w:val="Footer"/>
      </w:pPr>
    </w:p>
    <w:p w14:paraId="439AA251" w14:textId="77777777" w:rsidR="005A01E0" w:rsidRDefault="005A01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lulope Olugbenga">
    <w15:presenceInfo w15:providerId="Windows Live" w15:userId="2b6513319c3ec8db"/>
  </w15:person>
  <w15:person w15:author="Dawn MacIsaac">
    <w15:presenceInfo w15:providerId="AD" w15:userId="S::dmac@unb.ca::04f604b3-34bc-430e-a023-d159ba488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US" w:vendorID="64" w:dllVersion="0" w:nlCheck="1" w:checkStyle="0"/>
  <w:proofState w:spelling="clean" w:grammar="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NKsFAGqy6oU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8F3"/>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3DE3"/>
    <w:rsid w:val="00034E6F"/>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318D"/>
    <w:rsid w:val="00053566"/>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2BBE"/>
    <w:rsid w:val="00064BA7"/>
    <w:rsid w:val="00064CC3"/>
    <w:rsid w:val="00064D78"/>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604"/>
    <w:rsid w:val="000779CF"/>
    <w:rsid w:val="00077E12"/>
    <w:rsid w:val="00080973"/>
    <w:rsid w:val="00080ABC"/>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218"/>
    <w:rsid w:val="00097375"/>
    <w:rsid w:val="00097FD8"/>
    <w:rsid w:val="000A0060"/>
    <w:rsid w:val="000A0645"/>
    <w:rsid w:val="000A09A7"/>
    <w:rsid w:val="000A0F20"/>
    <w:rsid w:val="000A0FDE"/>
    <w:rsid w:val="000A111B"/>
    <w:rsid w:val="000A1C5F"/>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3E4"/>
    <w:rsid w:val="000B1A90"/>
    <w:rsid w:val="000B209D"/>
    <w:rsid w:val="000B213C"/>
    <w:rsid w:val="000B32A1"/>
    <w:rsid w:val="000B46F1"/>
    <w:rsid w:val="000B4915"/>
    <w:rsid w:val="000B4A17"/>
    <w:rsid w:val="000B4DF9"/>
    <w:rsid w:val="000B5601"/>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5C6"/>
    <w:rsid w:val="000D17B6"/>
    <w:rsid w:val="000D1C5F"/>
    <w:rsid w:val="000D2106"/>
    <w:rsid w:val="000D280C"/>
    <w:rsid w:val="000D2A41"/>
    <w:rsid w:val="000D346C"/>
    <w:rsid w:val="000D4110"/>
    <w:rsid w:val="000D4162"/>
    <w:rsid w:val="000D443E"/>
    <w:rsid w:val="000D4540"/>
    <w:rsid w:val="000D46B0"/>
    <w:rsid w:val="000D48C5"/>
    <w:rsid w:val="000D4AAE"/>
    <w:rsid w:val="000D5076"/>
    <w:rsid w:val="000D5A1D"/>
    <w:rsid w:val="000D63A3"/>
    <w:rsid w:val="000D662F"/>
    <w:rsid w:val="000D6756"/>
    <w:rsid w:val="000D6B2E"/>
    <w:rsid w:val="000D78E7"/>
    <w:rsid w:val="000E0567"/>
    <w:rsid w:val="000E0761"/>
    <w:rsid w:val="000E13C8"/>
    <w:rsid w:val="000E17DF"/>
    <w:rsid w:val="000E1DCC"/>
    <w:rsid w:val="000E1E7D"/>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72A8"/>
    <w:rsid w:val="0010026B"/>
    <w:rsid w:val="00100391"/>
    <w:rsid w:val="001004CE"/>
    <w:rsid w:val="00100B7E"/>
    <w:rsid w:val="00101285"/>
    <w:rsid w:val="00101567"/>
    <w:rsid w:val="00102BD5"/>
    <w:rsid w:val="00103328"/>
    <w:rsid w:val="001042B1"/>
    <w:rsid w:val="0010473E"/>
    <w:rsid w:val="0010519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402B"/>
    <w:rsid w:val="00114474"/>
    <w:rsid w:val="00115679"/>
    <w:rsid w:val="00115CE6"/>
    <w:rsid w:val="00116899"/>
    <w:rsid w:val="00116916"/>
    <w:rsid w:val="00116AA8"/>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95A"/>
    <w:rsid w:val="0012605F"/>
    <w:rsid w:val="00126B31"/>
    <w:rsid w:val="00126C1B"/>
    <w:rsid w:val="001273F8"/>
    <w:rsid w:val="00127DF8"/>
    <w:rsid w:val="00130E69"/>
    <w:rsid w:val="00130E7E"/>
    <w:rsid w:val="001316D0"/>
    <w:rsid w:val="0013197E"/>
    <w:rsid w:val="00132553"/>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5A0"/>
    <w:rsid w:val="00152A4F"/>
    <w:rsid w:val="00152BA6"/>
    <w:rsid w:val="00152F39"/>
    <w:rsid w:val="001530C8"/>
    <w:rsid w:val="0015352E"/>
    <w:rsid w:val="001538D2"/>
    <w:rsid w:val="00153A16"/>
    <w:rsid w:val="0015421C"/>
    <w:rsid w:val="001545BB"/>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70E6E"/>
    <w:rsid w:val="001711C6"/>
    <w:rsid w:val="00171F4E"/>
    <w:rsid w:val="00172474"/>
    <w:rsid w:val="00172581"/>
    <w:rsid w:val="00172D44"/>
    <w:rsid w:val="00172E3C"/>
    <w:rsid w:val="00172F53"/>
    <w:rsid w:val="00173F42"/>
    <w:rsid w:val="00174304"/>
    <w:rsid w:val="001746BC"/>
    <w:rsid w:val="00174950"/>
    <w:rsid w:val="00174CBE"/>
    <w:rsid w:val="00174E49"/>
    <w:rsid w:val="00175339"/>
    <w:rsid w:val="0017549E"/>
    <w:rsid w:val="00175B13"/>
    <w:rsid w:val="00175B1E"/>
    <w:rsid w:val="00176334"/>
    <w:rsid w:val="00176A2D"/>
    <w:rsid w:val="00176A3C"/>
    <w:rsid w:val="00176DEE"/>
    <w:rsid w:val="00176FD0"/>
    <w:rsid w:val="001771D2"/>
    <w:rsid w:val="00177B9E"/>
    <w:rsid w:val="00177C24"/>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35E6"/>
    <w:rsid w:val="001938A8"/>
    <w:rsid w:val="0019395E"/>
    <w:rsid w:val="00194FE1"/>
    <w:rsid w:val="00194FF1"/>
    <w:rsid w:val="001960FA"/>
    <w:rsid w:val="00196415"/>
    <w:rsid w:val="0019662F"/>
    <w:rsid w:val="00196BA3"/>
    <w:rsid w:val="00196F87"/>
    <w:rsid w:val="0019725E"/>
    <w:rsid w:val="00197524"/>
    <w:rsid w:val="0019755B"/>
    <w:rsid w:val="00197EE0"/>
    <w:rsid w:val="001A0176"/>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F97"/>
    <w:rsid w:val="001B00BF"/>
    <w:rsid w:val="001B0ADC"/>
    <w:rsid w:val="001B0E0D"/>
    <w:rsid w:val="001B14FB"/>
    <w:rsid w:val="001B1735"/>
    <w:rsid w:val="001B1A45"/>
    <w:rsid w:val="001B206B"/>
    <w:rsid w:val="001B220D"/>
    <w:rsid w:val="001B235C"/>
    <w:rsid w:val="001B2628"/>
    <w:rsid w:val="001B28ED"/>
    <w:rsid w:val="001B30EC"/>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1A5E"/>
    <w:rsid w:val="001E2060"/>
    <w:rsid w:val="001E3072"/>
    <w:rsid w:val="001E425A"/>
    <w:rsid w:val="001E42B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6802"/>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5A06"/>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78B3"/>
    <w:rsid w:val="002301BC"/>
    <w:rsid w:val="0023093D"/>
    <w:rsid w:val="00230E48"/>
    <w:rsid w:val="00231544"/>
    <w:rsid w:val="002315A5"/>
    <w:rsid w:val="002328F7"/>
    <w:rsid w:val="00233745"/>
    <w:rsid w:val="002337EA"/>
    <w:rsid w:val="002338C3"/>
    <w:rsid w:val="00233A79"/>
    <w:rsid w:val="00234639"/>
    <w:rsid w:val="00234A46"/>
    <w:rsid w:val="00235B36"/>
    <w:rsid w:val="0023685D"/>
    <w:rsid w:val="00236EC7"/>
    <w:rsid w:val="00237579"/>
    <w:rsid w:val="0023778C"/>
    <w:rsid w:val="00237994"/>
    <w:rsid w:val="00237B33"/>
    <w:rsid w:val="00237C02"/>
    <w:rsid w:val="002401EE"/>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574E7"/>
    <w:rsid w:val="00257A9C"/>
    <w:rsid w:val="0026008A"/>
    <w:rsid w:val="00261136"/>
    <w:rsid w:val="002611DF"/>
    <w:rsid w:val="00261586"/>
    <w:rsid w:val="00261696"/>
    <w:rsid w:val="0026247C"/>
    <w:rsid w:val="002625C8"/>
    <w:rsid w:val="002629CC"/>
    <w:rsid w:val="00263132"/>
    <w:rsid w:val="0026398F"/>
    <w:rsid w:val="00263D41"/>
    <w:rsid w:val="0026425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6C"/>
    <w:rsid w:val="00280222"/>
    <w:rsid w:val="002804B8"/>
    <w:rsid w:val="00280636"/>
    <w:rsid w:val="00280C4F"/>
    <w:rsid w:val="00281B31"/>
    <w:rsid w:val="00282546"/>
    <w:rsid w:val="00282B58"/>
    <w:rsid w:val="00283179"/>
    <w:rsid w:val="00283641"/>
    <w:rsid w:val="00284194"/>
    <w:rsid w:val="00284D7D"/>
    <w:rsid w:val="0028529A"/>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F33"/>
    <w:rsid w:val="002C758E"/>
    <w:rsid w:val="002D00EF"/>
    <w:rsid w:val="002D053F"/>
    <w:rsid w:val="002D0E70"/>
    <w:rsid w:val="002D15E6"/>
    <w:rsid w:val="002D259E"/>
    <w:rsid w:val="002D425B"/>
    <w:rsid w:val="002D46A2"/>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66"/>
    <w:rsid w:val="002E35C3"/>
    <w:rsid w:val="002E3920"/>
    <w:rsid w:val="002E5131"/>
    <w:rsid w:val="002E5C50"/>
    <w:rsid w:val="002E652B"/>
    <w:rsid w:val="002E670B"/>
    <w:rsid w:val="002E77A1"/>
    <w:rsid w:val="002E7933"/>
    <w:rsid w:val="002E7BE3"/>
    <w:rsid w:val="002F1313"/>
    <w:rsid w:val="002F1F03"/>
    <w:rsid w:val="002F3846"/>
    <w:rsid w:val="002F4145"/>
    <w:rsid w:val="002F495B"/>
    <w:rsid w:val="002F51C1"/>
    <w:rsid w:val="002F5DEA"/>
    <w:rsid w:val="002F6CDC"/>
    <w:rsid w:val="003007EF"/>
    <w:rsid w:val="00300892"/>
    <w:rsid w:val="00300E93"/>
    <w:rsid w:val="00300F8D"/>
    <w:rsid w:val="003017BF"/>
    <w:rsid w:val="0030216B"/>
    <w:rsid w:val="003024F1"/>
    <w:rsid w:val="003029FE"/>
    <w:rsid w:val="00302DC4"/>
    <w:rsid w:val="00302E7F"/>
    <w:rsid w:val="00303132"/>
    <w:rsid w:val="00303A4D"/>
    <w:rsid w:val="0030478C"/>
    <w:rsid w:val="00305128"/>
    <w:rsid w:val="003055E8"/>
    <w:rsid w:val="003057CD"/>
    <w:rsid w:val="00305BA5"/>
    <w:rsid w:val="003063F8"/>
    <w:rsid w:val="00307C55"/>
    <w:rsid w:val="00307E7F"/>
    <w:rsid w:val="00307F9A"/>
    <w:rsid w:val="0031001C"/>
    <w:rsid w:val="00310B97"/>
    <w:rsid w:val="00310CD9"/>
    <w:rsid w:val="00311925"/>
    <w:rsid w:val="00311999"/>
    <w:rsid w:val="00312059"/>
    <w:rsid w:val="00312268"/>
    <w:rsid w:val="0031226F"/>
    <w:rsid w:val="00312547"/>
    <w:rsid w:val="003147BA"/>
    <w:rsid w:val="003148D4"/>
    <w:rsid w:val="00314909"/>
    <w:rsid w:val="00314C97"/>
    <w:rsid w:val="00314CDF"/>
    <w:rsid w:val="003151B5"/>
    <w:rsid w:val="0031624A"/>
    <w:rsid w:val="003162DE"/>
    <w:rsid w:val="0031650A"/>
    <w:rsid w:val="0031667E"/>
    <w:rsid w:val="00316D15"/>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5AC"/>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23F"/>
    <w:rsid w:val="00345818"/>
    <w:rsid w:val="00345BEB"/>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5B0"/>
    <w:rsid w:val="003635D2"/>
    <w:rsid w:val="00364E27"/>
    <w:rsid w:val="00366077"/>
    <w:rsid w:val="00366396"/>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6A2D"/>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973"/>
    <w:rsid w:val="00392A7A"/>
    <w:rsid w:val="00393A2F"/>
    <w:rsid w:val="003956A4"/>
    <w:rsid w:val="003963E8"/>
    <w:rsid w:val="003968C7"/>
    <w:rsid w:val="00396DAE"/>
    <w:rsid w:val="00397486"/>
    <w:rsid w:val="00397508"/>
    <w:rsid w:val="003A03F0"/>
    <w:rsid w:val="003A071B"/>
    <w:rsid w:val="003A145C"/>
    <w:rsid w:val="003A1751"/>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A6F64"/>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378"/>
    <w:rsid w:val="003C04FE"/>
    <w:rsid w:val="003C0F76"/>
    <w:rsid w:val="003C1202"/>
    <w:rsid w:val="003C2098"/>
    <w:rsid w:val="003C246C"/>
    <w:rsid w:val="003C3F28"/>
    <w:rsid w:val="003C4614"/>
    <w:rsid w:val="003C49D5"/>
    <w:rsid w:val="003C519C"/>
    <w:rsid w:val="003C54FF"/>
    <w:rsid w:val="003C5E94"/>
    <w:rsid w:val="003C6AAD"/>
    <w:rsid w:val="003C6ABA"/>
    <w:rsid w:val="003C6BAB"/>
    <w:rsid w:val="003C6E56"/>
    <w:rsid w:val="003C745B"/>
    <w:rsid w:val="003C7542"/>
    <w:rsid w:val="003C792A"/>
    <w:rsid w:val="003C7939"/>
    <w:rsid w:val="003D0652"/>
    <w:rsid w:val="003D0C79"/>
    <w:rsid w:val="003D11EB"/>
    <w:rsid w:val="003D1D72"/>
    <w:rsid w:val="003D22CC"/>
    <w:rsid w:val="003D23CD"/>
    <w:rsid w:val="003D349E"/>
    <w:rsid w:val="003D36E5"/>
    <w:rsid w:val="003D381C"/>
    <w:rsid w:val="003D5BE4"/>
    <w:rsid w:val="003D5E90"/>
    <w:rsid w:val="003D6024"/>
    <w:rsid w:val="003D6F79"/>
    <w:rsid w:val="003D707E"/>
    <w:rsid w:val="003D77D0"/>
    <w:rsid w:val="003D7D3D"/>
    <w:rsid w:val="003E0262"/>
    <w:rsid w:val="003E0397"/>
    <w:rsid w:val="003E04CF"/>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CD3"/>
    <w:rsid w:val="003E6E95"/>
    <w:rsid w:val="003E70B2"/>
    <w:rsid w:val="003E7425"/>
    <w:rsid w:val="003E7C45"/>
    <w:rsid w:val="003F0462"/>
    <w:rsid w:val="003F072B"/>
    <w:rsid w:val="003F0B0A"/>
    <w:rsid w:val="003F10CF"/>
    <w:rsid w:val="003F129E"/>
    <w:rsid w:val="003F174B"/>
    <w:rsid w:val="003F2712"/>
    <w:rsid w:val="003F37CC"/>
    <w:rsid w:val="003F3F8D"/>
    <w:rsid w:val="003F41C3"/>
    <w:rsid w:val="003F4538"/>
    <w:rsid w:val="003F4CE9"/>
    <w:rsid w:val="003F4E6F"/>
    <w:rsid w:val="003F4F13"/>
    <w:rsid w:val="003F5201"/>
    <w:rsid w:val="003F5968"/>
    <w:rsid w:val="003F5D66"/>
    <w:rsid w:val="003F68C8"/>
    <w:rsid w:val="003F69B9"/>
    <w:rsid w:val="003F6EEF"/>
    <w:rsid w:val="003F791A"/>
    <w:rsid w:val="003F7E4C"/>
    <w:rsid w:val="00400168"/>
    <w:rsid w:val="00400FE5"/>
    <w:rsid w:val="004012D7"/>
    <w:rsid w:val="004019FB"/>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17F9C"/>
    <w:rsid w:val="00420429"/>
    <w:rsid w:val="00420BC9"/>
    <w:rsid w:val="00420D7C"/>
    <w:rsid w:val="00421202"/>
    <w:rsid w:val="00421315"/>
    <w:rsid w:val="00421507"/>
    <w:rsid w:val="00422321"/>
    <w:rsid w:val="00422450"/>
    <w:rsid w:val="0042253E"/>
    <w:rsid w:val="00422E48"/>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100"/>
    <w:rsid w:val="004302EA"/>
    <w:rsid w:val="00430E64"/>
    <w:rsid w:val="0043182D"/>
    <w:rsid w:val="00431A2D"/>
    <w:rsid w:val="00431AF3"/>
    <w:rsid w:val="00431C30"/>
    <w:rsid w:val="004325EF"/>
    <w:rsid w:val="004325F4"/>
    <w:rsid w:val="0043267A"/>
    <w:rsid w:val="0043314E"/>
    <w:rsid w:val="00433A13"/>
    <w:rsid w:val="00433E42"/>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CE"/>
    <w:rsid w:val="00455487"/>
    <w:rsid w:val="0045553E"/>
    <w:rsid w:val="00455BEB"/>
    <w:rsid w:val="00456BF7"/>
    <w:rsid w:val="00460018"/>
    <w:rsid w:val="00460284"/>
    <w:rsid w:val="004603EB"/>
    <w:rsid w:val="004605B4"/>
    <w:rsid w:val="00460864"/>
    <w:rsid w:val="00460E1D"/>
    <w:rsid w:val="004618C5"/>
    <w:rsid w:val="004627E3"/>
    <w:rsid w:val="00462DD7"/>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959"/>
    <w:rsid w:val="00480E90"/>
    <w:rsid w:val="0048185E"/>
    <w:rsid w:val="00481896"/>
    <w:rsid w:val="00481CDE"/>
    <w:rsid w:val="00482A41"/>
    <w:rsid w:val="00482A43"/>
    <w:rsid w:val="00482B33"/>
    <w:rsid w:val="00482D45"/>
    <w:rsid w:val="00483304"/>
    <w:rsid w:val="004833E1"/>
    <w:rsid w:val="00483B15"/>
    <w:rsid w:val="004840A1"/>
    <w:rsid w:val="00484128"/>
    <w:rsid w:val="00484937"/>
    <w:rsid w:val="00484DDD"/>
    <w:rsid w:val="00484FFF"/>
    <w:rsid w:val="00485243"/>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2B90"/>
    <w:rsid w:val="00493BC5"/>
    <w:rsid w:val="00494DB3"/>
    <w:rsid w:val="0049506F"/>
    <w:rsid w:val="0049564F"/>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48B8"/>
    <w:rsid w:val="004A4981"/>
    <w:rsid w:val="004A49DB"/>
    <w:rsid w:val="004A4EA4"/>
    <w:rsid w:val="004A5412"/>
    <w:rsid w:val="004A59DA"/>
    <w:rsid w:val="004A59E0"/>
    <w:rsid w:val="004A5BA8"/>
    <w:rsid w:val="004A5D46"/>
    <w:rsid w:val="004A65C3"/>
    <w:rsid w:val="004B0540"/>
    <w:rsid w:val="004B0638"/>
    <w:rsid w:val="004B1551"/>
    <w:rsid w:val="004B18D4"/>
    <w:rsid w:val="004B2516"/>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1DB"/>
    <w:rsid w:val="004E0AE9"/>
    <w:rsid w:val="004E1280"/>
    <w:rsid w:val="004E163A"/>
    <w:rsid w:val="004E1C26"/>
    <w:rsid w:val="004E3597"/>
    <w:rsid w:val="004E3B9B"/>
    <w:rsid w:val="004E480B"/>
    <w:rsid w:val="004E4A40"/>
    <w:rsid w:val="004E4C3E"/>
    <w:rsid w:val="004E5540"/>
    <w:rsid w:val="004E66C3"/>
    <w:rsid w:val="004E6A0A"/>
    <w:rsid w:val="004E7647"/>
    <w:rsid w:val="004E781A"/>
    <w:rsid w:val="004F00AD"/>
    <w:rsid w:val="004F1056"/>
    <w:rsid w:val="004F130B"/>
    <w:rsid w:val="004F1C26"/>
    <w:rsid w:val="004F300A"/>
    <w:rsid w:val="004F3420"/>
    <w:rsid w:val="004F407A"/>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3584"/>
    <w:rsid w:val="00504D9E"/>
    <w:rsid w:val="00504F7E"/>
    <w:rsid w:val="00505464"/>
    <w:rsid w:val="00505862"/>
    <w:rsid w:val="00505BE5"/>
    <w:rsid w:val="00505BF3"/>
    <w:rsid w:val="00505D15"/>
    <w:rsid w:val="005061FC"/>
    <w:rsid w:val="00506452"/>
    <w:rsid w:val="00506A2F"/>
    <w:rsid w:val="005102B1"/>
    <w:rsid w:val="00510906"/>
    <w:rsid w:val="00510B38"/>
    <w:rsid w:val="00510CF2"/>
    <w:rsid w:val="005114AB"/>
    <w:rsid w:val="0051257C"/>
    <w:rsid w:val="00512E6B"/>
    <w:rsid w:val="00512FF0"/>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708"/>
    <w:rsid w:val="00525B44"/>
    <w:rsid w:val="005262E5"/>
    <w:rsid w:val="00526964"/>
    <w:rsid w:val="00527297"/>
    <w:rsid w:val="005276D2"/>
    <w:rsid w:val="005320DC"/>
    <w:rsid w:val="0053296E"/>
    <w:rsid w:val="00532DA3"/>
    <w:rsid w:val="00532EDC"/>
    <w:rsid w:val="005343B5"/>
    <w:rsid w:val="00534F05"/>
    <w:rsid w:val="00535417"/>
    <w:rsid w:val="00535E27"/>
    <w:rsid w:val="005360DC"/>
    <w:rsid w:val="0053699A"/>
    <w:rsid w:val="005370EA"/>
    <w:rsid w:val="00537953"/>
    <w:rsid w:val="00537995"/>
    <w:rsid w:val="00537D2A"/>
    <w:rsid w:val="005402F9"/>
    <w:rsid w:val="00540C3A"/>
    <w:rsid w:val="00540C44"/>
    <w:rsid w:val="00540F83"/>
    <w:rsid w:val="0054123E"/>
    <w:rsid w:val="005413B6"/>
    <w:rsid w:val="0054140D"/>
    <w:rsid w:val="00541D10"/>
    <w:rsid w:val="00541E81"/>
    <w:rsid w:val="00541EAD"/>
    <w:rsid w:val="00542869"/>
    <w:rsid w:val="00542D54"/>
    <w:rsid w:val="00542E1F"/>
    <w:rsid w:val="00543D17"/>
    <w:rsid w:val="00544CF7"/>
    <w:rsid w:val="00544F54"/>
    <w:rsid w:val="005459BB"/>
    <w:rsid w:val="00545ADD"/>
    <w:rsid w:val="00546074"/>
    <w:rsid w:val="00546FAC"/>
    <w:rsid w:val="005474D1"/>
    <w:rsid w:val="005475F1"/>
    <w:rsid w:val="00547B80"/>
    <w:rsid w:val="00552709"/>
    <w:rsid w:val="00553B8C"/>
    <w:rsid w:val="00553C3C"/>
    <w:rsid w:val="00553E72"/>
    <w:rsid w:val="00554520"/>
    <w:rsid w:val="00554616"/>
    <w:rsid w:val="0055487E"/>
    <w:rsid w:val="00554D2D"/>
    <w:rsid w:val="0055508E"/>
    <w:rsid w:val="00556EE1"/>
    <w:rsid w:val="0055729B"/>
    <w:rsid w:val="00557374"/>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D82"/>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3C76"/>
    <w:rsid w:val="00584215"/>
    <w:rsid w:val="005844D7"/>
    <w:rsid w:val="0058475C"/>
    <w:rsid w:val="00584D65"/>
    <w:rsid w:val="0058524F"/>
    <w:rsid w:val="005859B0"/>
    <w:rsid w:val="00586136"/>
    <w:rsid w:val="005861F5"/>
    <w:rsid w:val="00586DCC"/>
    <w:rsid w:val="005902EF"/>
    <w:rsid w:val="005913D1"/>
    <w:rsid w:val="0059142A"/>
    <w:rsid w:val="005916CF"/>
    <w:rsid w:val="00591E6F"/>
    <w:rsid w:val="00591F40"/>
    <w:rsid w:val="00592EFD"/>
    <w:rsid w:val="0059370C"/>
    <w:rsid w:val="0059387D"/>
    <w:rsid w:val="0059476E"/>
    <w:rsid w:val="00595010"/>
    <w:rsid w:val="005962E0"/>
    <w:rsid w:val="005968D5"/>
    <w:rsid w:val="00597B6F"/>
    <w:rsid w:val="00597C3B"/>
    <w:rsid w:val="005A01E0"/>
    <w:rsid w:val="005A056F"/>
    <w:rsid w:val="005A0A15"/>
    <w:rsid w:val="005A10AB"/>
    <w:rsid w:val="005A13E8"/>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172"/>
    <w:rsid w:val="005B5429"/>
    <w:rsid w:val="005B5575"/>
    <w:rsid w:val="005B5DCE"/>
    <w:rsid w:val="005B6C66"/>
    <w:rsid w:val="005B7608"/>
    <w:rsid w:val="005C10D8"/>
    <w:rsid w:val="005C152D"/>
    <w:rsid w:val="005C1760"/>
    <w:rsid w:val="005C2006"/>
    <w:rsid w:val="005C204C"/>
    <w:rsid w:val="005C20B1"/>
    <w:rsid w:val="005C21C3"/>
    <w:rsid w:val="005C2B64"/>
    <w:rsid w:val="005C38F6"/>
    <w:rsid w:val="005C399B"/>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D082E"/>
    <w:rsid w:val="005D0D6D"/>
    <w:rsid w:val="005D131F"/>
    <w:rsid w:val="005D1394"/>
    <w:rsid w:val="005D1506"/>
    <w:rsid w:val="005D1B20"/>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70B"/>
    <w:rsid w:val="005E3ACC"/>
    <w:rsid w:val="005E3DBF"/>
    <w:rsid w:val="005E4019"/>
    <w:rsid w:val="005E40BC"/>
    <w:rsid w:val="005E4605"/>
    <w:rsid w:val="005E4C31"/>
    <w:rsid w:val="005E521F"/>
    <w:rsid w:val="005E5905"/>
    <w:rsid w:val="005E63A5"/>
    <w:rsid w:val="005E641E"/>
    <w:rsid w:val="005E6433"/>
    <w:rsid w:val="005E68A6"/>
    <w:rsid w:val="005E701B"/>
    <w:rsid w:val="005E757E"/>
    <w:rsid w:val="005E7980"/>
    <w:rsid w:val="005F0014"/>
    <w:rsid w:val="005F05E5"/>
    <w:rsid w:val="005F0AB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1643"/>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651C"/>
    <w:rsid w:val="0060700F"/>
    <w:rsid w:val="00607A55"/>
    <w:rsid w:val="00607C05"/>
    <w:rsid w:val="00610053"/>
    <w:rsid w:val="00610090"/>
    <w:rsid w:val="00610512"/>
    <w:rsid w:val="006112AA"/>
    <w:rsid w:val="00611460"/>
    <w:rsid w:val="006115DB"/>
    <w:rsid w:val="006119F4"/>
    <w:rsid w:val="00611F08"/>
    <w:rsid w:val="006122AB"/>
    <w:rsid w:val="00612677"/>
    <w:rsid w:val="0061268A"/>
    <w:rsid w:val="006129FC"/>
    <w:rsid w:val="00612D1C"/>
    <w:rsid w:val="006133A3"/>
    <w:rsid w:val="0061391E"/>
    <w:rsid w:val="006143E0"/>
    <w:rsid w:val="00614867"/>
    <w:rsid w:val="00616D7B"/>
    <w:rsid w:val="00616E3D"/>
    <w:rsid w:val="00617F17"/>
    <w:rsid w:val="00617FC1"/>
    <w:rsid w:val="006203E3"/>
    <w:rsid w:val="006214A8"/>
    <w:rsid w:val="00621838"/>
    <w:rsid w:val="00621BE5"/>
    <w:rsid w:val="00621C62"/>
    <w:rsid w:val="00622AEB"/>
    <w:rsid w:val="00623525"/>
    <w:rsid w:val="006237AA"/>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A48"/>
    <w:rsid w:val="00642028"/>
    <w:rsid w:val="0064212F"/>
    <w:rsid w:val="00642386"/>
    <w:rsid w:val="006425A4"/>
    <w:rsid w:val="006431CE"/>
    <w:rsid w:val="00643841"/>
    <w:rsid w:val="006438F6"/>
    <w:rsid w:val="00643C34"/>
    <w:rsid w:val="00644346"/>
    <w:rsid w:val="00644446"/>
    <w:rsid w:val="006448CB"/>
    <w:rsid w:val="00645A7F"/>
    <w:rsid w:val="00645ACE"/>
    <w:rsid w:val="00645ED0"/>
    <w:rsid w:val="00645F93"/>
    <w:rsid w:val="0064614F"/>
    <w:rsid w:val="00646349"/>
    <w:rsid w:val="00646B24"/>
    <w:rsid w:val="006479A4"/>
    <w:rsid w:val="00647D51"/>
    <w:rsid w:val="00647E56"/>
    <w:rsid w:val="00650362"/>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AE9"/>
    <w:rsid w:val="00662BEE"/>
    <w:rsid w:val="006635C7"/>
    <w:rsid w:val="00663BA4"/>
    <w:rsid w:val="006649F2"/>
    <w:rsid w:val="00664EB1"/>
    <w:rsid w:val="00665CF5"/>
    <w:rsid w:val="00665F8D"/>
    <w:rsid w:val="00666CCE"/>
    <w:rsid w:val="00667CEF"/>
    <w:rsid w:val="00667DD2"/>
    <w:rsid w:val="00670263"/>
    <w:rsid w:val="006717BC"/>
    <w:rsid w:val="00671A42"/>
    <w:rsid w:val="00672207"/>
    <w:rsid w:val="006728E0"/>
    <w:rsid w:val="00672D34"/>
    <w:rsid w:val="00672E71"/>
    <w:rsid w:val="006730FD"/>
    <w:rsid w:val="00673D70"/>
    <w:rsid w:val="00673DC9"/>
    <w:rsid w:val="00674369"/>
    <w:rsid w:val="006755E1"/>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8FF"/>
    <w:rsid w:val="006A1F68"/>
    <w:rsid w:val="006A223F"/>
    <w:rsid w:val="006A26D3"/>
    <w:rsid w:val="006A30D1"/>
    <w:rsid w:val="006A3294"/>
    <w:rsid w:val="006A3DEE"/>
    <w:rsid w:val="006A3E4D"/>
    <w:rsid w:val="006A438D"/>
    <w:rsid w:val="006A4598"/>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8C3"/>
    <w:rsid w:val="006B213D"/>
    <w:rsid w:val="006B230B"/>
    <w:rsid w:val="006B2C51"/>
    <w:rsid w:val="006B36D5"/>
    <w:rsid w:val="006B3EC2"/>
    <w:rsid w:val="006B4B6F"/>
    <w:rsid w:val="006B591B"/>
    <w:rsid w:val="006B5DD7"/>
    <w:rsid w:val="006B6164"/>
    <w:rsid w:val="006B70E4"/>
    <w:rsid w:val="006B73D4"/>
    <w:rsid w:val="006C0647"/>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C2F"/>
    <w:rsid w:val="006E4E73"/>
    <w:rsid w:val="006E59E0"/>
    <w:rsid w:val="006E605B"/>
    <w:rsid w:val="006E609C"/>
    <w:rsid w:val="006E60B8"/>
    <w:rsid w:val="006E67E5"/>
    <w:rsid w:val="006E68AA"/>
    <w:rsid w:val="006E6EA3"/>
    <w:rsid w:val="006E6EF1"/>
    <w:rsid w:val="006E725A"/>
    <w:rsid w:val="006F0354"/>
    <w:rsid w:val="006F0C14"/>
    <w:rsid w:val="006F0C4D"/>
    <w:rsid w:val="006F1115"/>
    <w:rsid w:val="006F1CC2"/>
    <w:rsid w:val="006F3967"/>
    <w:rsid w:val="006F4A78"/>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4F0E"/>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C52"/>
    <w:rsid w:val="00772D97"/>
    <w:rsid w:val="00773351"/>
    <w:rsid w:val="007733DC"/>
    <w:rsid w:val="00774E7F"/>
    <w:rsid w:val="0077501A"/>
    <w:rsid w:val="0077523D"/>
    <w:rsid w:val="007758BE"/>
    <w:rsid w:val="00775968"/>
    <w:rsid w:val="00776107"/>
    <w:rsid w:val="00776981"/>
    <w:rsid w:val="00776DBA"/>
    <w:rsid w:val="0077706F"/>
    <w:rsid w:val="00777141"/>
    <w:rsid w:val="0078007E"/>
    <w:rsid w:val="007802B2"/>
    <w:rsid w:val="00780B39"/>
    <w:rsid w:val="0078166C"/>
    <w:rsid w:val="00781A6E"/>
    <w:rsid w:val="00782DEA"/>
    <w:rsid w:val="007836A8"/>
    <w:rsid w:val="00783786"/>
    <w:rsid w:val="007841CF"/>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2455"/>
    <w:rsid w:val="007C29CA"/>
    <w:rsid w:val="007C32D2"/>
    <w:rsid w:val="007C427F"/>
    <w:rsid w:val="007C4301"/>
    <w:rsid w:val="007C46C8"/>
    <w:rsid w:val="007C4780"/>
    <w:rsid w:val="007C487D"/>
    <w:rsid w:val="007C4AA1"/>
    <w:rsid w:val="007C507C"/>
    <w:rsid w:val="007C551D"/>
    <w:rsid w:val="007C569A"/>
    <w:rsid w:val="007C5DDE"/>
    <w:rsid w:val="007C6821"/>
    <w:rsid w:val="007C68D2"/>
    <w:rsid w:val="007C73B1"/>
    <w:rsid w:val="007C7519"/>
    <w:rsid w:val="007D01F9"/>
    <w:rsid w:val="007D03D9"/>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E02B7"/>
    <w:rsid w:val="007E0D8E"/>
    <w:rsid w:val="007E1084"/>
    <w:rsid w:val="007E2562"/>
    <w:rsid w:val="007E28CC"/>
    <w:rsid w:val="007E29EE"/>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4A2"/>
    <w:rsid w:val="008110CE"/>
    <w:rsid w:val="00811406"/>
    <w:rsid w:val="0081143A"/>
    <w:rsid w:val="008115F2"/>
    <w:rsid w:val="0081237C"/>
    <w:rsid w:val="00812B52"/>
    <w:rsid w:val="00812DCF"/>
    <w:rsid w:val="008138E3"/>
    <w:rsid w:val="00813F32"/>
    <w:rsid w:val="008144AE"/>
    <w:rsid w:val="00814784"/>
    <w:rsid w:val="00815685"/>
    <w:rsid w:val="00820427"/>
    <w:rsid w:val="008209A7"/>
    <w:rsid w:val="008213A7"/>
    <w:rsid w:val="00821553"/>
    <w:rsid w:val="008222F5"/>
    <w:rsid w:val="008223C2"/>
    <w:rsid w:val="008226D4"/>
    <w:rsid w:val="00822C9D"/>
    <w:rsid w:val="00822ED1"/>
    <w:rsid w:val="00823EC0"/>
    <w:rsid w:val="00824072"/>
    <w:rsid w:val="0082408F"/>
    <w:rsid w:val="00825107"/>
    <w:rsid w:val="00825BB9"/>
    <w:rsid w:val="00826364"/>
    <w:rsid w:val="00826FC3"/>
    <w:rsid w:val="00827E1B"/>
    <w:rsid w:val="008305F8"/>
    <w:rsid w:val="00830B80"/>
    <w:rsid w:val="00831159"/>
    <w:rsid w:val="0083126C"/>
    <w:rsid w:val="00831993"/>
    <w:rsid w:val="00832676"/>
    <w:rsid w:val="00832A55"/>
    <w:rsid w:val="008330F7"/>
    <w:rsid w:val="00833544"/>
    <w:rsid w:val="00834250"/>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3192"/>
    <w:rsid w:val="008531EA"/>
    <w:rsid w:val="0085471B"/>
    <w:rsid w:val="00854971"/>
    <w:rsid w:val="00855331"/>
    <w:rsid w:val="00856529"/>
    <w:rsid w:val="008567F8"/>
    <w:rsid w:val="00856EF5"/>
    <w:rsid w:val="00856F28"/>
    <w:rsid w:val="0085726E"/>
    <w:rsid w:val="0085771E"/>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5953"/>
    <w:rsid w:val="0087641C"/>
    <w:rsid w:val="008774DA"/>
    <w:rsid w:val="00877876"/>
    <w:rsid w:val="00877D1A"/>
    <w:rsid w:val="00880967"/>
    <w:rsid w:val="00880C34"/>
    <w:rsid w:val="0088132F"/>
    <w:rsid w:val="0088139E"/>
    <w:rsid w:val="0088211B"/>
    <w:rsid w:val="0088291F"/>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8F6"/>
    <w:rsid w:val="008A7CBB"/>
    <w:rsid w:val="008B01CF"/>
    <w:rsid w:val="008B069F"/>
    <w:rsid w:val="008B088E"/>
    <w:rsid w:val="008B0A2E"/>
    <w:rsid w:val="008B0B15"/>
    <w:rsid w:val="008B0ED6"/>
    <w:rsid w:val="008B12D7"/>
    <w:rsid w:val="008B1867"/>
    <w:rsid w:val="008B1CA8"/>
    <w:rsid w:val="008B25E5"/>
    <w:rsid w:val="008B2D21"/>
    <w:rsid w:val="008B31C4"/>
    <w:rsid w:val="008B376A"/>
    <w:rsid w:val="008B4862"/>
    <w:rsid w:val="008B50DE"/>
    <w:rsid w:val="008B51B0"/>
    <w:rsid w:val="008B5225"/>
    <w:rsid w:val="008B54F8"/>
    <w:rsid w:val="008B5586"/>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674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205F"/>
    <w:rsid w:val="008F208C"/>
    <w:rsid w:val="008F2947"/>
    <w:rsid w:val="008F335F"/>
    <w:rsid w:val="008F3AC9"/>
    <w:rsid w:val="008F3EF6"/>
    <w:rsid w:val="008F425F"/>
    <w:rsid w:val="008F44DD"/>
    <w:rsid w:val="008F497E"/>
    <w:rsid w:val="008F4ADA"/>
    <w:rsid w:val="008F526A"/>
    <w:rsid w:val="008F54CB"/>
    <w:rsid w:val="008F59B9"/>
    <w:rsid w:val="008F5CFD"/>
    <w:rsid w:val="008F5F2A"/>
    <w:rsid w:val="008F63D4"/>
    <w:rsid w:val="008F646B"/>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7C7"/>
    <w:rsid w:val="009105C6"/>
    <w:rsid w:val="0091186F"/>
    <w:rsid w:val="00912033"/>
    <w:rsid w:val="009136A8"/>
    <w:rsid w:val="00913734"/>
    <w:rsid w:val="009138AB"/>
    <w:rsid w:val="00914772"/>
    <w:rsid w:val="0091648F"/>
    <w:rsid w:val="00917157"/>
    <w:rsid w:val="00917267"/>
    <w:rsid w:val="00917591"/>
    <w:rsid w:val="0091762B"/>
    <w:rsid w:val="009177C0"/>
    <w:rsid w:val="00917E37"/>
    <w:rsid w:val="00920FA3"/>
    <w:rsid w:val="009216E5"/>
    <w:rsid w:val="00921FED"/>
    <w:rsid w:val="009220F2"/>
    <w:rsid w:val="0092258C"/>
    <w:rsid w:val="00922FDF"/>
    <w:rsid w:val="00923258"/>
    <w:rsid w:val="00923606"/>
    <w:rsid w:val="00923B27"/>
    <w:rsid w:val="009241A9"/>
    <w:rsid w:val="009242FA"/>
    <w:rsid w:val="009256BF"/>
    <w:rsid w:val="00925984"/>
    <w:rsid w:val="00926569"/>
    <w:rsid w:val="00931F21"/>
    <w:rsid w:val="00932C39"/>
    <w:rsid w:val="00933F0E"/>
    <w:rsid w:val="009340A0"/>
    <w:rsid w:val="009342A6"/>
    <w:rsid w:val="0093495E"/>
    <w:rsid w:val="009355FD"/>
    <w:rsid w:val="00935F7C"/>
    <w:rsid w:val="00936757"/>
    <w:rsid w:val="00936A02"/>
    <w:rsid w:val="0093718A"/>
    <w:rsid w:val="00937A20"/>
    <w:rsid w:val="00940339"/>
    <w:rsid w:val="009405E2"/>
    <w:rsid w:val="0094179F"/>
    <w:rsid w:val="00941D58"/>
    <w:rsid w:val="00942014"/>
    <w:rsid w:val="009427AE"/>
    <w:rsid w:val="009428FA"/>
    <w:rsid w:val="00942BEC"/>
    <w:rsid w:val="0094317C"/>
    <w:rsid w:val="00943E59"/>
    <w:rsid w:val="009440FB"/>
    <w:rsid w:val="00944399"/>
    <w:rsid w:val="009445D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30D8"/>
    <w:rsid w:val="0095326B"/>
    <w:rsid w:val="00953551"/>
    <w:rsid w:val="0095403F"/>
    <w:rsid w:val="00954218"/>
    <w:rsid w:val="00955044"/>
    <w:rsid w:val="0095550E"/>
    <w:rsid w:val="00955AB5"/>
    <w:rsid w:val="00956C61"/>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3E9"/>
    <w:rsid w:val="00982CFF"/>
    <w:rsid w:val="00983A4C"/>
    <w:rsid w:val="00983AB5"/>
    <w:rsid w:val="009840CF"/>
    <w:rsid w:val="00984776"/>
    <w:rsid w:val="009847F8"/>
    <w:rsid w:val="00985544"/>
    <w:rsid w:val="0098561F"/>
    <w:rsid w:val="00986066"/>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818"/>
    <w:rsid w:val="00A06A0C"/>
    <w:rsid w:val="00A07476"/>
    <w:rsid w:val="00A0755C"/>
    <w:rsid w:val="00A075F3"/>
    <w:rsid w:val="00A07775"/>
    <w:rsid w:val="00A101C8"/>
    <w:rsid w:val="00A10B8F"/>
    <w:rsid w:val="00A10EAE"/>
    <w:rsid w:val="00A1123B"/>
    <w:rsid w:val="00A118A3"/>
    <w:rsid w:val="00A11E5B"/>
    <w:rsid w:val="00A1204B"/>
    <w:rsid w:val="00A122B1"/>
    <w:rsid w:val="00A127AE"/>
    <w:rsid w:val="00A12DC4"/>
    <w:rsid w:val="00A13E93"/>
    <w:rsid w:val="00A14770"/>
    <w:rsid w:val="00A14A23"/>
    <w:rsid w:val="00A14D53"/>
    <w:rsid w:val="00A15325"/>
    <w:rsid w:val="00A1554A"/>
    <w:rsid w:val="00A155C1"/>
    <w:rsid w:val="00A160B4"/>
    <w:rsid w:val="00A162BA"/>
    <w:rsid w:val="00A16C57"/>
    <w:rsid w:val="00A17F0C"/>
    <w:rsid w:val="00A17F2F"/>
    <w:rsid w:val="00A20313"/>
    <w:rsid w:val="00A20B1E"/>
    <w:rsid w:val="00A20F1E"/>
    <w:rsid w:val="00A211BE"/>
    <w:rsid w:val="00A211C1"/>
    <w:rsid w:val="00A21AF7"/>
    <w:rsid w:val="00A225F9"/>
    <w:rsid w:val="00A23271"/>
    <w:rsid w:val="00A236A2"/>
    <w:rsid w:val="00A23786"/>
    <w:rsid w:val="00A246C1"/>
    <w:rsid w:val="00A2483D"/>
    <w:rsid w:val="00A253C0"/>
    <w:rsid w:val="00A26673"/>
    <w:rsid w:val="00A274B1"/>
    <w:rsid w:val="00A2752C"/>
    <w:rsid w:val="00A27CD4"/>
    <w:rsid w:val="00A27DB7"/>
    <w:rsid w:val="00A27E53"/>
    <w:rsid w:val="00A3061F"/>
    <w:rsid w:val="00A30767"/>
    <w:rsid w:val="00A30A6F"/>
    <w:rsid w:val="00A3181A"/>
    <w:rsid w:val="00A33121"/>
    <w:rsid w:val="00A336CF"/>
    <w:rsid w:val="00A33B32"/>
    <w:rsid w:val="00A33C29"/>
    <w:rsid w:val="00A33C72"/>
    <w:rsid w:val="00A33D23"/>
    <w:rsid w:val="00A3401F"/>
    <w:rsid w:val="00A3460C"/>
    <w:rsid w:val="00A34EE4"/>
    <w:rsid w:val="00A351E8"/>
    <w:rsid w:val="00A358EC"/>
    <w:rsid w:val="00A35D02"/>
    <w:rsid w:val="00A36254"/>
    <w:rsid w:val="00A3626E"/>
    <w:rsid w:val="00A36312"/>
    <w:rsid w:val="00A366D1"/>
    <w:rsid w:val="00A36DDF"/>
    <w:rsid w:val="00A378DD"/>
    <w:rsid w:val="00A37B7A"/>
    <w:rsid w:val="00A37D39"/>
    <w:rsid w:val="00A4014B"/>
    <w:rsid w:val="00A40262"/>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0C09"/>
    <w:rsid w:val="00A81A7F"/>
    <w:rsid w:val="00A82BD0"/>
    <w:rsid w:val="00A82DDD"/>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1DC1"/>
    <w:rsid w:val="00A9222D"/>
    <w:rsid w:val="00A93444"/>
    <w:rsid w:val="00A93AD9"/>
    <w:rsid w:val="00A93BA5"/>
    <w:rsid w:val="00A945E6"/>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4237"/>
    <w:rsid w:val="00AA498F"/>
    <w:rsid w:val="00AA4CFF"/>
    <w:rsid w:val="00AA50E0"/>
    <w:rsid w:val="00AA5385"/>
    <w:rsid w:val="00AA5624"/>
    <w:rsid w:val="00AA6279"/>
    <w:rsid w:val="00AA6DA2"/>
    <w:rsid w:val="00AA7879"/>
    <w:rsid w:val="00AB027C"/>
    <w:rsid w:val="00AB06B3"/>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AC2"/>
    <w:rsid w:val="00AF0B4B"/>
    <w:rsid w:val="00AF0E34"/>
    <w:rsid w:val="00AF1B23"/>
    <w:rsid w:val="00AF1BCD"/>
    <w:rsid w:val="00AF1C88"/>
    <w:rsid w:val="00AF2700"/>
    <w:rsid w:val="00AF3580"/>
    <w:rsid w:val="00AF404D"/>
    <w:rsid w:val="00AF4495"/>
    <w:rsid w:val="00AF505E"/>
    <w:rsid w:val="00AF5657"/>
    <w:rsid w:val="00AF5E37"/>
    <w:rsid w:val="00AF661A"/>
    <w:rsid w:val="00AF6729"/>
    <w:rsid w:val="00AF67B7"/>
    <w:rsid w:val="00AF683C"/>
    <w:rsid w:val="00AF7737"/>
    <w:rsid w:val="00AF7EB3"/>
    <w:rsid w:val="00B000F3"/>
    <w:rsid w:val="00B00970"/>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373"/>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3DC9"/>
    <w:rsid w:val="00B447BF"/>
    <w:rsid w:val="00B448E2"/>
    <w:rsid w:val="00B44CCB"/>
    <w:rsid w:val="00B455FB"/>
    <w:rsid w:val="00B46BB1"/>
    <w:rsid w:val="00B4717C"/>
    <w:rsid w:val="00B4767A"/>
    <w:rsid w:val="00B47E25"/>
    <w:rsid w:val="00B50510"/>
    <w:rsid w:val="00B50682"/>
    <w:rsid w:val="00B50D3A"/>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CE"/>
    <w:rsid w:val="00B629F6"/>
    <w:rsid w:val="00B62CC0"/>
    <w:rsid w:val="00B62E0C"/>
    <w:rsid w:val="00B62EBF"/>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D10"/>
    <w:rsid w:val="00B71E89"/>
    <w:rsid w:val="00B71FA2"/>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AB2"/>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0A6"/>
    <w:rsid w:val="00BA359A"/>
    <w:rsid w:val="00BA37C9"/>
    <w:rsid w:val="00BA3986"/>
    <w:rsid w:val="00BA3F19"/>
    <w:rsid w:val="00BA4793"/>
    <w:rsid w:val="00BA4859"/>
    <w:rsid w:val="00BA515C"/>
    <w:rsid w:val="00BA5826"/>
    <w:rsid w:val="00BA5B03"/>
    <w:rsid w:val="00BA63AB"/>
    <w:rsid w:val="00BA6AF4"/>
    <w:rsid w:val="00BA6DFB"/>
    <w:rsid w:val="00BA71B3"/>
    <w:rsid w:val="00BA74F6"/>
    <w:rsid w:val="00BA778E"/>
    <w:rsid w:val="00BA7945"/>
    <w:rsid w:val="00BB11E9"/>
    <w:rsid w:val="00BB1291"/>
    <w:rsid w:val="00BB13D7"/>
    <w:rsid w:val="00BB1750"/>
    <w:rsid w:val="00BB1AE3"/>
    <w:rsid w:val="00BB213D"/>
    <w:rsid w:val="00BB22CC"/>
    <w:rsid w:val="00BB286D"/>
    <w:rsid w:val="00BB31CB"/>
    <w:rsid w:val="00BB383F"/>
    <w:rsid w:val="00BB3A68"/>
    <w:rsid w:val="00BB3B73"/>
    <w:rsid w:val="00BB3D62"/>
    <w:rsid w:val="00BB55F0"/>
    <w:rsid w:val="00BB59DA"/>
    <w:rsid w:val="00BB6092"/>
    <w:rsid w:val="00BB649F"/>
    <w:rsid w:val="00BB64F4"/>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2531"/>
    <w:rsid w:val="00BD3251"/>
    <w:rsid w:val="00BD32D2"/>
    <w:rsid w:val="00BD37AA"/>
    <w:rsid w:val="00BD3CF2"/>
    <w:rsid w:val="00BD4172"/>
    <w:rsid w:val="00BD4CA4"/>
    <w:rsid w:val="00BD4D4B"/>
    <w:rsid w:val="00BD4E34"/>
    <w:rsid w:val="00BD4E89"/>
    <w:rsid w:val="00BD5192"/>
    <w:rsid w:val="00BD5AE4"/>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445"/>
    <w:rsid w:val="00BF3A29"/>
    <w:rsid w:val="00BF3BD5"/>
    <w:rsid w:val="00BF3BFA"/>
    <w:rsid w:val="00BF4AE5"/>
    <w:rsid w:val="00BF6667"/>
    <w:rsid w:val="00BF6708"/>
    <w:rsid w:val="00BF6F78"/>
    <w:rsid w:val="00BF706A"/>
    <w:rsid w:val="00BF731E"/>
    <w:rsid w:val="00BF751C"/>
    <w:rsid w:val="00BF7599"/>
    <w:rsid w:val="00BF7D36"/>
    <w:rsid w:val="00BF7EE0"/>
    <w:rsid w:val="00C001F8"/>
    <w:rsid w:val="00C00C32"/>
    <w:rsid w:val="00C00D37"/>
    <w:rsid w:val="00C02C1C"/>
    <w:rsid w:val="00C03272"/>
    <w:rsid w:val="00C032BF"/>
    <w:rsid w:val="00C03390"/>
    <w:rsid w:val="00C03480"/>
    <w:rsid w:val="00C03553"/>
    <w:rsid w:val="00C04AA4"/>
    <w:rsid w:val="00C058C2"/>
    <w:rsid w:val="00C05F89"/>
    <w:rsid w:val="00C05FA8"/>
    <w:rsid w:val="00C0606B"/>
    <w:rsid w:val="00C0649C"/>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D07"/>
    <w:rsid w:val="00C16507"/>
    <w:rsid w:val="00C167AE"/>
    <w:rsid w:val="00C2019E"/>
    <w:rsid w:val="00C20C56"/>
    <w:rsid w:val="00C212DC"/>
    <w:rsid w:val="00C21506"/>
    <w:rsid w:val="00C2242B"/>
    <w:rsid w:val="00C224BF"/>
    <w:rsid w:val="00C233D8"/>
    <w:rsid w:val="00C238AF"/>
    <w:rsid w:val="00C23ACC"/>
    <w:rsid w:val="00C248D3"/>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7F3"/>
    <w:rsid w:val="00C36D63"/>
    <w:rsid w:val="00C372EA"/>
    <w:rsid w:val="00C37692"/>
    <w:rsid w:val="00C3778C"/>
    <w:rsid w:val="00C37D20"/>
    <w:rsid w:val="00C400C8"/>
    <w:rsid w:val="00C4083B"/>
    <w:rsid w:val="00C40CEF"/>
    <w:rsid w:val="00C4119D"/>
    <w:rsid w:val="00C42401"/>
    <w:rsid w:val="00C43BBC"/>
    <w:rsid w:val="00C43FAB"/>
    <w:rsid w:val="00C44CB9"/>
    <w:rsid w:val="00C44DEE"/>
    <w:rsid w:val="00C453E5"/>
    <w:rsid w:val="00C45783"/>
    <w:rsid w:val="00C45EE0"/>
    <w:rsid w:val="00C462B1"/>
    <w:rsid w:val="00C47413"/>
    <w:rsid w:val="00C4759D"/>
    <w:rsid w:val="00C47B30"/>
    <w:rsid w:val="00C502B5"/>
    <w:rsid w:val="00C50CAF"/>
    <w:rsid w:val="00C50D46"/>
    <w:rsid w:val="00C50FFE"/>
    <w:rsid w:val="00C5171A"/>
    <w:rsid w:val="00C524BE"/>
    <w:rsid w:val="00C52938"/>
    <w:rsid w:val="00C52AF2"/>
    <w:rsid w:val="00C54157"/>
    <w:rsid w:val="00C54186"/>
    <w:rsid w:val="00C5432D"/>
    <w:rsid w:val="00C54B10"/>
    <w:rsid w:val="00C54EA8"/>
    <w:rsid w:val="00C54F67"/>
    <w:rsid w:val="00C55E9E"/>
    <w:rsid w:val="00C56866"/>
    <w:rsid w:val="00C5741E"/>
    <w:rsid w:val="00C5768F"/>
    <w:rsid w:val="00C577F2"/>
    <w:rsid w:val="00C57A60"/>
    <w:rsid w:val="00C607C1"/>
    <w:rsid w:val="00C6222C"/>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703AE"/>
    <w:rsid w:val="00C70582"/>
    <w:rsid w:val="00C71041"/>
    <w:rsid w:val="00C71656"/>
    <w:rsid w:val="00C72500"/>
    <w:rsid w:val="00C725BE"/>
    <w:rsid w:val="00C728EC"/>
    <w:rsid w:val="00C735B6"/>
    <w:rsid w:val="00C73B65"/>
    <w:rsid w:val="00C73C66"/>
    <w:rsid w:val="00C743AD"/>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0ED6"/>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3321"/>
    <w:rsid w:val="00CA57B5"/>
    <w:rsid w:val="00CA581D"/>
    <w:rsid w:val="00CA596A"/>
    <w:rsid w:val="00CA59C6"/>
    <w:rsid w:val="00CA61ED"/>
    <w:rsid w:val="00CA710F"/>
    <w:rsid w:val="00CB0040"/>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B03"/>
    <w:rsid w:val="00CC7F1A"/>
    <w:rsid w:val="00CD0422"/>
    <w:rsid w:val="00CD0EF4"/>
    <w:rsid w:val="00CD11F6"/>
    <w:rsid w:val="00CD1710"/>
    <w:rsid w:val="00CD3489"/>
    <w:rsid w:val="00CD36B4"/>
    <w:rsid w:val="00CD3739"/>
    <w:rsid w:val="00CD3CAD"/>
    <w:rsid w:val="00CD4481"/>
    <w:rsid w:val="00CD505F"/>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661"/>
    <w:rsid w:val="00CE4BD6"/>
    <w:rsid w:val="00CE56A3"/>
    <w:rsid w:val="00CE587B"/>
    <w:rsid w:val="00CE65F5"/>
    <w:rsid w:val="00CE66E2"/>
    <w:rsid w:val="00CE6E09"/>
    <w:rsid w:val="00CE70C4"/>
    <w:rsid w:val="00CF0088"/>
    <w:rsid w:val="00CF04D9"/>
    <w:rsid w:val="00CF051B"/>
    <w:rsid w:val="00CF0A5E"/>
    <w:rsid w:val="00CF0D12"/>
    <w:rsid w:val="00CF0D25"/>
    <w:rsid w:val="00CF11C6"/>
    <w:rsid w:val="00CF13A8"/>
    <w:rsid w:val="00CF1639"/>
    <w:rsid w:val="00CF1842"/>
    <w:rsid w:val="00CF19C9"/>
    <w:rsid w:val="00CF299A"/>
    <w:rsid w:val="00CF3C46"/>
    <w:rsid w:val="00CF3DED"/>
    <w:rsid w:val="00CF3F52"/>
    <w:rsid w:val="00CF46BE"/>
    <w:rsid w:val="00CF4A64"/>
    <w:rsid w:val="00CF4F2D"/>
    <w:rsid w:val="00CF582A"/>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2D6"/>
    <w:rsid w:val="00D217C3"/>
    <w:rsid w:val="00D2237F"/>
    <w:rsid w:val="00D225CE"/>
    <w:rsid w:val="00D23763"/>
    <w:rsid w:val="00D238DE"/>
    <w:rsid w:val="00D23931"/>
    <w:rsid w:val="00D23FC3"/>
    <w:rsid w:val="00D242E0"/>
    <w:rsid w:val="00D24C55"/>
    <w:rsid w:val="00D26067"/>
    <w:rsid w:val="00D2696F"/>
    <w:rsid w:val="00D278B4"/>
    <w:rsid w:val="00D27EC3"/>
    <w:rsid w:val="00D30C33"/>
    <w:rsid w:val="00D30DE7"/>
    <w:rsid w:val="00D31286"/>
    <w:rsid w:val="00D315A1"/>
    <w:rsid w:val="00D31AEB"/>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F1D"/>
    <w:rsid w:val="00D83C9B"/>
    <w:rsid w:val="00D83D75"/>
    <w:rsid w:val="00D84312"/>
    <w:rsid w:val="00D84451"/>
    <w:rsid w:val="00D845F5"/>
    <w:rsid w:val="00D85027"/>
    <w:rsid w:val="00D85F66"/>
    <w:rsid w:val="00D867FC"/>
    <w:rsid w:val="00D86B2D"/>
    <w:rsid w:val="00D90428"/>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96B"/>
    <w:rsid w:val="00DB1BAC"/>
    <w:rsid w:val="00DB242E"/>
    <w:rsid w:val="00DB2B99"/>
    <w:rsid w:val="00DB3485"/>
    <w:rsid w:val="00DB468F"/>
    <w:rsid w:val="00DB4C59"/>
    <w:rsid w:val="00DB4D8E"/>
    <w:rsid w:val="00DB560F"/>
    <w:rsid w:val="00DB5EE8"/>
    <w:rsid w:val="00DB6881"/>
    <w:rsid w:val="00DB6FCE"/>
    <w:rsid w:val="00DB6FCF"/>
    <w:rsid w:val="00DB7449"/>
    <w:rsid w:val="00DB7ED7"/>
    <w:rsid w:val="00DC013A"/>
    <w:rsid w:val="00DC0327"/>
    <w:rsid w:val="00DC0405"/>
    <w:rsid w:val="00DC0B86"/>
    <w:rsid w:val="00DC0C21"/>
    <w:rsid w:val="00DC10EF"/>
    <w:rsid w:val="00DC110F"/>
    <w:rsid w:val="00DC151F"/>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286"/>
    <w:rsid w:val="00DC79F3"/>
    <w:rsid w:val="00DC7E4F"/>
    <w:rsid w:val="00DC7FA1"/>
    <w:rsid w:val="00DD0AF7"/>
    <w:rsid w:val="00DD0DF8"/>
    <w:rsid w:val="00DD1B5F"/>
    <w:rsid w:val="00DD1EBA"/>
    <w:rsid w:val="00DD1FB3"/>
    <w:rsid w:val="00DD21E7"/>
    <w:rsid w:val="00DD255C"/>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9D1"/>
    <w:rsid w:val="00DE3A0A"/>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432D"/>
    <w:rsid w:val="00DF43B3"/>
    <w:rsid w:val="00DF504D"/>
    <w:rsid w:val="00DF586D"/>
    <w:rsid w:val="00DF61D9"/>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706"/>
    <w:rsid w:val="00E10E38"/>
    <w:rsid w:val="00E10F15"/>
    <w:rsid w:val="00E11533"/>
    <w:rsid w:val="00E11B67"/>
    <w:rsid w:val="00E12170"/>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41E3"/>
    <w:rsid w:val="00E24FD7"/>
    <w:rsid w:val="00E25300"/>
    <w:rsid w:val="00E25D5E"/>
    <w:rsid w:val="00E264D5"/>
    <w:rsid w:val="00E2651A"/>
    <w:rsid w:val="00E265E1"/>
    <w:rsid w:val="00E26D57"/>
    <w:rsid w:val="00E275CB"/>
    <w:rsid w:val="00E2764A"/>
    <w:rsid w:val="00E279DB"/>
    <w:rsid w:val="00E27A07"/>
    <w:rsid w:val="00E27DAC"/>
    <w:rsid w:val="00E31861"/>
    <w:rsid w:val="00E3235A"/>
    <w:rsid w:val="00E32744"/>
    <w:rsid w:val="00E32BCF"/>
    <w:rsid w:val="00E32C59"/>
    <w:rsid w:val="00E33B89"/>
    <w:rsid w:val="00E33BF0"/>
    <w:rsid w:val="00E3498F"/>
    <w:rsid w:val="00E35171"/>
    <w:rsid w:val="00E3607B"/>
    <w:rsid w:val="00E3623B"/>
    <w:rsid w:val="00E36338"/>
    <w:rsid w:val="00E371E1"/>
    <w:rsid w:val="00E37A63"/>
    <w:rsid w:val="00E37F41"/>
    <w:rsid w:val="00E40458"/>
    <w:rsid w:val="00E4077F"/>
    <w:rsid w:val="00E41079"/>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5020"/>
    <w:rsid w:val="00E45D1C"/>
    <w:rsid w:val="00E46049"/>
    <w:rsid w:val="00E4629E"/>
    <w:rsid w:val="00E46656"/>
    <w:rsid w:val="00E46A01"/>
    <w:rsid w:val="00E47750"/>
    <w:rsid w:val="00E478C1"/>
    <w:rsid w:val="00E516CF"/>
    <w:rsid w:val="00E51A25"/>
    <w:rsid w:val="00E5242C"/>
    <w:rsid w:val="00E525F8"/>
    <w:rsid w:val="00E527F8"/>
    <w:rsid w:val="00E52CC8"/>
    <w:rsid w:val="00E537C2"/>
    <w:rsid w:val="00E542CC"/>
    <w:rsid w:val="00E54B74"/>
    <w:rsid w:val="00E54C4C"/>
    <w:rsid w:val="00E54CD4"/>
    <w:rsid w:val="00E54E09"/>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33D3"/>
    <w:rsid w:val="00E63C63"/>
    <w:rsid w:val="00E646CD"/>
    <w:rsid w:val="00E65D0C"/>
    <w:rsid w:val="00E65E70"/>
    <w:rsid w:val="00E66F02"/>
    <w:rsid w:val="00E70040"/>
    <w:rsid w:val="00E70E19"/>
    <w:rsid w:val="00E70FA9"/>
    <w:rsid w:val="00E71003"/>
    <w:rsid w:val="00E712C7"/>
    <w:rsid w:val="00E719C9"/>
    <w:rsid w:val="00E72FD5"/>
    <w:rsid w:val="00E73CF9"/>
    <w:rsid w:val="00E73D72"/>
    <w:rsid w:val="00E75626"/>
    <w:rsid w:val="00E758A1"/>
    <w:rsid w:val="00E7689E"/>
    <w:rsid w:val="00E76966"/>
    <w:rsid w:val="00E769D7"/>
    <w:rsid w:val="00E774D0"/>
    <w:rsid w:val="00E77BEE"/>
    <w:rsid w:val="00E80159"/>
    <w:rsid w:val="00E803EA"/>
    <w:rsid w:val="00E80869"/>
    <w:rsid w:val="00E81453"/>
    <w:rsid w:val="00E8159F"/>
    <w:rsid w:val="00E81BA8"/>
    <w:rsid w:val="00E81C9E"/>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906EA"/>
    <w:rsid w:val="00E9119D"/>
    <w:rsid w:val="00E9208B"/>
    <w:rsid w:val="00E92563"/>
    <w:rsid w:val="00E92C47"/>
    <w:rsid w:val="00E92CAE"/>
    <w:rsid w:val="00E92F41"/>
    <w:rsid w:val="00E93866"/>
    <w:rsid w:val="00E93B16"/>
    <w:rsid w:val="00E93E84"/>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6D"/>
    <w:rsid w:val="00EA17EC"/>
    <w:rsid w:val="00EA2225"/>
    <w:rsid w:val="00EA27E5"/>
    <w:rsid w:val="00EA29B9"/>
    <w:rsid w:val="00EA2DBF"/>
    <w:rsid w:val="00EA2E70"/>
    <w:rsid w:val="00EA2E90"/>
    <w:rsid w:val="00EA3147"/>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740"/>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B793D"/>
    <w:rsid w:val="00EC02A8"/>
    <w:rsid w:val="00EC0579"/>
    <w:rsid w:val="00EC1D68"/>
    <w:rsid w:val="00EC2424"/>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D66"/>
    <w:rsid w:val="00EE086C"/>
    <w:rsid w:val="00EE1033"/>
    <w:rsid w:val="00EE202F"/>
    <w:rsid w:val="00EE242E"/>
    <w:rsid w:val="00EE2D5A"/>
    <w:rsid w:val="00EE39D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903"/>
    <w:rsid w:val="00EF120B"/>
    <w:rsid w:val="00EF15B7"/>
    <w:rsid w:val="00EF3CB1"/>
    <w:rsid w:val="00EF408D"/>
    <w:rsid w:val="00EF45AD"/>
    <w:rsid w:val="00EF461E"/>
    <w:rsid w:val="00EF51B8"/>
    <w:rsid w:val="00EF61E4"/>
    <w:rsid w:val="00EF72A0"/>
    <w:rsid w:val="00EF7406"/>
    <w:rsid w:val="00EF7766"/>
    <w:rsid w:val="00EF7A04"/>
    <w:rsid w:val="00F0090B"/>
    <w:rsid w:val="00F0098D"/>
    <w:rsid w:val="00F00A01"/>
    <w:rsid w:val="00F00B1E"/>
    <w:rsid w:val="00F01821"/>
    <w:rsid w:val="00F01F18"/>
    <w:rsid w:val="00F02791"/>
    <w:rsid w:val="00F0284A"/>
    <w:rsid w:val="00F02E71"/>
    <w:rsid w:val="00F039ED"/>
    <w:rsid w:val="00F03A03"/>
    <w:rsid w:val="00F03F83"/>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4181"/>
    <w:rsid w:val="00F254D3"/>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86"/>
    <w:rsid w:val="00F40FB3"/>
    <w:rsid w:val="00F4183D"/>
    <w:rsid w:val="00F41E0C"/>
    <w:rsid w:val="00F41E11"/>
    <w:rsid w:val="00F423B4"/>
    <w:rsid w:val="00F425BD"/>
    <w:rsid w:val="00F42D7A"/>
    <w:rsid w:val="00F436C5"/>
    <w:rsid w:val="00F440B8"/>
    <w:rsid w:val="00F46745"/>
    <w:rsid w:val="00F46C28"/>
    <w:rsid w:val="00F4738E"/>
    <w:rsid w:val="00F47641"/>
    <w:rsid w:val="00F50CB1"/>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2EBE"/>
    <w:rsid w:val="00F6356E"/>
    <w:rsid w:val="00F63CA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110"/>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4977"/>
    <w:rsid w:val="00FA4E53"/>
    <w:rsid w:val="00FA512A"/>
    <w:rsid w:val="00FA5238"/>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7169"/>
    <w:rsid w:val="00FB71DE"/>
    <w:rsid w:val="00FB7758"/>
    <w:rsid w:val="00FB7F26"/>
    <w:rsid w:val="00FC014D"/>
    <w:rsid w:val="00FC11C6"/>
    <w:rsid w:val="00FC12AC"/>
    <w:rsid w:val="00FC32C5"/>
    <w:rsid w:val="00FC3C79"/>
    <w:rsid w:val="00FC3CAE"/>
    <w:rsid w:val="00FC3DF3"/>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5990"/>
    <w:rsid w:val="00FE6699"/>
    <w:rsid w:val="00FE700A"/>
    <w:rsid w:val="00FE73F5"/>
    <w:rsid w:val="00FF03FD"/>
    <w:rsid w:val="00FF058A"/>
    <w:rsid w:val="00FF0B8D"/>
    <w:rsid w:val="00FF0D77"/>
    <w:rsid w:val="00FF1008"/>
    <w:rsid w:val="00FF174C"/>
    <w:rsid w:val="00FF18D4"/>
    <w:rsid w:val="00FF1E34"/>
    <w:rsid w:val="00FF21E7"/>
    <w:rsid w:val="00FF22D5"/>
    <w:rsid w:val="00FF2743"/>
    <w:rsid w:val="00FF2A32"/>
    <w:rsid w:val="00FF3287"/>
    <w:rsid w:val="00FF35AB"/>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5.emf"/><Relationship Id="rId21" Type="http://schemas.openxmlformats.org/officeDocument/2006/relationships/image" Target="media/image4.wmf"/><Relationship Id="rId42" Type="http://schemas.openxmlformats.org/officeDocument/2006/relationships/oleObject" Target="embeddings/oleObject14.bin"/><Relationship Id="rId47" Type="http://schemas.openxmlformats.org/officeDocument/2006/relationships/image" Target="media/image17.wmf"/><Relationship Id="rId63" Type="http://schemas.openxmlformats.org/officeDocument/2006/relationships/image" Target="media/image28.png"/><Relationship Id="rId68" Type="http://schemas.openxmlformats.org/officeDocument/2006/relationships/oleObject" Target="embeddings/oleObject23.bin"/><Relationship Id="rId84" Type="http://schemas.openxmlformats.org/officeDocument/2006/relationships/oleObject" Target="embeddings/oleObject31.bin"/><Relationship Id="rId89" Type="http://schemas.openxmlformats.org/officeDocument/2006/relationships/oleObject" Target="embeddings/oleObject35.bin"/><Relationship Id="rId112" Type="http://schemas.openxmlformats.org/officeDocument/2006/relationships/header" Target="header2.xml"/><Relationship Id="rId133" Type="http://schemas.openxmlformats.org/officeDocument/2006/relationships/image" Target="media/image81.emf"/><Relationship Id="rId138" Type="http://schemas.openxmlformats.org/officeDocument/2006/relationships/image" Target="media/image86.emf"/><Relationship Id="rId154" Type="http://schemas.openxmlformats.org/officeDocument/2006/relationships/image" Target="media/image102.emf"/><Relationship Id="rId159" Type="http://schemas.openxmlformats.org/officeDocument/2006/relationships/fontTable" Target="fontTable.xml"/><Relationship Id="rId16" Type="http://schemas.openxmlformats.org/officeDocument/2006/relationships/oleObject" Target="embeddings/oleObject1.bin"/><Relationship Id="rId107" Type="http://schemas.openxmlformats.org/officeDocument/2006/relationships/image" Target="media/image57.png"/><Relationship Id="rId11" Type="http://schemas.openxmlformats.org/officeDocument/2006/relationships/comments" Target="comments.xml"/><Relationship Id="rId32" Type="http://schemas.openxmlformats.org/officeDocument/2006/relationships/oleObject" Target="embeddings/oleObject9.bin"/><Relationship Id="rId37" Type="http://schemas.openxmlformats.org/officeDocument/2006/relationships/image" Target="media/image12.wmf"/><Relationship Id="rId53" Type="http://schemas.openxmlformats.org/officeDocument/2006/relationships/image" Target="media/image20.wmf"/><Relationship Id="rId58" Type="http://schemas.openxmlformats.org/officeDocument/2006/relationships/image" Target="media/image23.png"/><Relationship Id="rId74" Type="http://schemas.openxmlformats.org/officeDocument/2006/relationships/image" Target="media/image35.wmf"/><Relationship Id="rId79" Type="http://schemas.openxmlformats.org/officeDocument/2006/relationships/oleObject" Target="embeddings/oleObject28.bin"/><Relationship Id="rId102" Type="http://schemas.openxmlformats.org/officeDocument/2006/relationships/image" Target="media/image52.emf"/><Relationship Id="rId123" Type="http://schemas.openxmlformats.org/officeDocument/2006/relationships/image" Target="media/image71.emf"/><Relationship Id="rId128" Type="http://schemas.openxmlformats.org/officeDocument/2006/relationships/image" Target="media/image76.emf"/><Relationship Id="rId144" Type="http://schemas.openxmlformats.org/officeDocument/2006/relationships/image" Target="media/image92.emf"/><Relationship Id="rId149" Type="http://schemas.openxmlformats.org/officeDocument/2006/relationships/image" Target="media/image97.emf"/><Relationship Id="rId5" Type="http://schemas.openxmlformats.org/officeDocument/2006/relationships/webSettings" Target="webSettings.xml"/><Relationship Id="rId90" Type="http://schemas.openxmlformats.org/officeDocument/2006/relationships/image" Target="media/image41.wmf"/><Relationship Id="rId95" Type="http://schemas.openxmlformats.org/officeDocument/2006/relationships/image" Target="media/image45.png"/><Relationship Id="rId160" Type="http://schemas.microsoft.com/office/2011/relationships/people" Target="people.xml"/><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image" Target="media/image29.jpeg"/><Relationship Id="rId69" Type="http://schemas.openxmlformats.org/officeDocument/2006/relationships/image" Target="media/image32.wmf"/><Relationship Id="rId113" Type="http://schemas.openxmlformats.org/officeDocument/2006/relationships/footer" Target="footer3.xml"/><Relationship Id="rId118" Type="http://schemas.openxmlformats.org/officeDocument/2006/relationships/image" Target="media/image66.emf"/><Relationship Id="rId134" Type="http://schemas.openxmlformats.org/officeDocument/2006/relationships/image" Target="media/image82.emf"/><Relationship Id="rId139" Type="http://schemas.openxmlformats.org/officeDocument/2006/relationships/image" Target="media/image87.emf"/><Relationship Id="rId80" Type="http://schemas.openxmlformats.org/officeDocument/2006/relationships/image" Target="media/image38.wmf"/><Relationship Id="rId85" Type="http://schemas.openxmlformats.org/officeDocument/2006/relationships/image" Target="media/image40.wmf"/><Relationship Id="rId150" Type="http://schemas.openxmlformats.org/officeDocument/2006/relationships/image" Target="media/image98.emf"/><Relationship Id="rId155" Type="http://schemas.openxmlformats.org/officeDocument/2006/relationships/image" Target="media/image103.emf"/><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2.emf"/><Relationship Id="rId129" Type="http://schemas.openxmlformats.org/officeDocument/2006/relationships/image" Target="media/image77.emf"/><Relationship Id="rId20" Type="http://schemas.openxmlformats.org/officeDocument/2006/relationships/oleObject" Target="embeddings/oleObject3.bin"/><Relationship Id="rId41" Type="http://schemas.openxmlformats.org/officeDocument/2006/relationships/image" Target="media/image14.wmf"/><Relationship Id="rId54" Type="http://schemas.openxmlformats.org/officeDocument/2006/relationships/oleObject" Target="embeddings/oleObject20.bin"/><Relationship Id="rId62" Type="http://schemas.openxmlformats.org/officeDocument/2006/relationships/image" Target="media/image27.png"/><Relationship Id="rId70" Type="http://schemas.openxmlformats.org/officeDocument/2006/relationships/oleObject" Target="embeddings/oleObject24.bin"/><Relationship Id="rId75" Type="http://schemas.openxmlformats.org/officeDocument/2006/relationships/oleObject" Target="embeddings/oleObject26.bin"/><Relationship Id="rId83" Type="http://schemas.openxmlformats.org/officeDocument/2006/relationships/oleObject" Target="embeddings/oleObject30.bin"/><Relationship Id="rId88" Type="http://schemas.openxmlformats.org/officeDocument/2006/relationships/oleObject" Target="embeddings/oleObject34.bin"/><Relationship Id="rId91" Type="http://schemas.openxmlformats.org/officeDocument/2006/relationships/oleObject" Target="embeddings/oleObject36.bin"/><Relationship Id="rId96" Type="http://schemas.openxmlformats.org/officeDocument/2006/relationships/image" Target="media/image46.png"/><Relationship Id="rId111" Type="http://schemas.openxmlformats.org/officeDocument/2006/relationships/image" Target="media/image61.emf"/><Relationship Id="rId132" Type="http://schemas.openxmlformats.org/officeDocument/2006/relationships/image" Target="media/image80.emf"/><Relationship Id="rId140" Type="http://schemas.openxmlformats.org/officeDocument/2006/relationships/image" Target="media/image88.emf"/><Relationship Id="rId145" Type="http://schemas.openxmlformats.org/officeDocument/2006/relationships/image" Target="media/image93.emf"/><Relationship Id="rId153" Type="http://schemas.openxmlformats.org/officeDocument/2006/relationships/image" Target="media/image101.emf"/><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wmf"/><Relationship Id="rId23" Type="http://schemas.openxmlformats.org/officeDocument/2006/relationships/image" Target="media/image5.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18.wmf"/><Relationship Id="rId57" Type="http://schemas.openxmlformats.org/officeDocument/2006/relationships/image" Target="media/image22.png"/><Relationship Id="rId106" Type="http://schemas.openxmlformats.org/officeDocument/2006/relationships/image" Target="media/image56.emf"/><Relationship Id="rId114" Type="http://schemas.openxmlformats.org/officeDocument/2006/relationships/image" Target="media/image62.emf"/><Relationship Id="rId119" Type="http://schemas.openxmlformats.org/officeDocument/2006/relationships/image" Target="media/image67.emf"/><Relationship Id="rId127" Type="http://schemas.openxmlformats.org/officeDocument/2006/relationships/image" Target="media/image75.emf"/><Relationship Id="rId10" Type="http://schemas.openxmlformats.org/officeDocument/2006/relationships/footer" Target="footer2.xml"/><Relationship Id="rId31" Type="http://schemas.openxmlformats.org/officeDocument/2006/relationships/image" Target="media/image9.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image" Target="media/image25.png"/><Relationship Id="rId65" Type="http://schemas.openxmlformats.org/officeDocument/2006/relationships/image" Target="media/image30.wmf"/><Relationship Id="rId73" Type="http://schemas.openxmlformats.org/officeDocument/2006/relationships/image" Target="media/image34.emf"/><Relationship Id="rId78" Type="http://schemas.openxmlformats.org/officeDocument/2006/relationships/image" Target="media/image37.wmf"/><Relationship Id="rId81" Type="http://schemas.openxmlformats.org/officeDocument/2006/relationships/oleObject" Target="embeddings/oleObject29.bin"/><Relationship Id="rId86" Type="http://schemas.openxmlformats.org/officeDocument/2006/relationships/oleObject" Target="embeddings/oleObject32.bin"/><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0.emf"/><Relationship Id="rId130" Type="http://schemas.openxmlformats.org/officeDocument/2006/relationships/image" Target="media/image78.emf"/><Relationship Id="rId135" Type="http://schemas.openxmlformats.org/officeDocument/2006/relationships/image" Target="media/image83.emf"/><Relationship Id="rId143" Type="http://schemas.openxmlformats.org/officeDocument/2006/relationships/image" Target="media/image91.emf"/><Relationship Id="rId148" Type="http://schemas.openxmlformats.org/officeDocument/2006/relationships/image" Target="media/image96.emf"/><Relationship Id="rId151" Type="http://schemas.openxmlformats.org/officeDocument/2006/relationships/image" Target="media/image99.emf"/><Relationship Id="rId15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9.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image" Target="media/image36.wmf"/><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68.emf"/><Relationship Id="rId125" Type="http://schemas.openxmlformats.org/officeDocument/2006/relationships/image" Target="media/image73.emf"/><Relationship Id="rId141" Type="http://schemas.openxmlformats.org/officeDocument/2006/relationships/image" Target="media/image89.emf"/><Relationship Id="rId146"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oleObject" Target="embeddings/oleObject22.bin"/><Relationship Id="rId87" Type="http://schemas.openxmlformats.org/officeDocument/2006/relationships/oleObject" Target="embeddings/oleObject33.bin"/><Relationship Id="rId110" Type="http://schemas.openxmlformats.org/officeDocument/2006/relationships/image" Target="media/image60.png"/><Relationship Id="rId115" Type="http://schemas.openxmlformats.org/officeDocument/2006/relationships/image" Target="media/image63.emf"/><Relationship Id="rId131" Type="http://schemas.openxmlformats.org/officeDocument/2006/relationships/image" Target="media/image79.emf"/><Relationship Id="rId136" Type="http://schemas.openxmlformats.org/officeDocument/2006/relationships/image" Target="media/image84.emf"/><Relationship Id="rId157" Type="http://schemas.openxmlformats.org/officeDocument/2006/relationships/header" Target="header4.xml"/><Relationship Id="rId61" Type="http://schemas.openxmlformats.org/officeDocument/2006/relationships/image" Target="media/image26.png"/><Relationship Id="rId82" Type="http://schemas.openxmlformats.org/officeDocument/2006/relationships/image" Target="media/image39.wmf"/><Relationship Id="rId152" Type="http://schemas.openxmlformats.org/officeDocument/2006/relationships/image" Target="media/image100.emf"/><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oleObject" Target="embeddings/oleObject27.bin"/><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4.emf"/><Relationship Id="rId147" Type="http://schemas.openxmlformats.org/officeDocument/2006/relationships/image" Target="media/image95.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oleObject" Target="embeddings/oleObject25.bin"/><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69.emf"/><Relationship Id="rId142"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image" Target="media/image31.wmf"/><Relationship Id="rId116" Type="http://schemas.openxmlformats.org/officeDocument/2006/relationships/image" Target="media/image64.emf"/><Relationship Id="rId137" Type="http://schemas.openxmlformats.org/officeDocument/2006/relationships/image" Target="media/image85.emf"/><Relationship Id="rId158"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Template>
  <TotalTime>1031</TotalTime>
  <Pages>133</Pages>
  <Words>116624</Words>
  <Characters>664759</Characters>
  <Application>Microsoft Office Word</Application>
  <DocSecurity>0</DocSecurity>
  <Lines>5539</Lines>
  <Paragraphs>1559</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779824</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Tolulope Olugbenga</cp:lastModifiedBy>
  <cp:revision>111</cp:revision>
  <cp:lastPrinted>2021-12-12T02:00:00Z</cp:lastPrinted>
  <dcterms:created xsi:type="dcterms:W3CDTF">2021-12-21T10:07:00Z</dcterms:created>
  <dcterms:modified xsi:type="dcterms:W3CDTF">2021-12-24T03:53:00Z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