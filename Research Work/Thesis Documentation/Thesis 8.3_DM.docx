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34139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341398"/>
      <w:r>
        <w:t>DEDICATION</w:t>
      </w:r>
      <w:bookmarkEnd w:id="1"/>
      <w:r>
        <w:t xml:space="preserve"> </w:t>
      </w:r>
    </w:p>
    <w:p w14:paraId="66B0A80A" w14:textId="68D0BF34" w:rsidR="00F03A03" w:rsidRPr="00B2438C" w:rsidRDefault="00762CBA" w:rsidP="00B2438C">
      <w:pPr>
        <w:jc w:val="center"/>
      </w:pPr>
      <w:r w:rsidRPr="00762CBA">
        <w:t>This thesis is dedicated to my future self; I want him to be able to look back and see that his anguish, struggle, and late nights were not in vain. I adore you and can</w:t>
      </w:r>
      <w:r>
        <w:t>not</w:t>
      </w:r>
      <w:r w:rsidRPr="00762CBA">
        <w:t xml:space="preserve"> wait to meet the man you</w:t>
      </w:r>
      <w:r>
        <w:t xml:space="preserve"> will</w:t>
      </w:r>
      <w:r w:rsidRPr="00762CBA">
        <w:t xml:space="preserve"> become.</w:t>
      </w:r>
      <w:r w:rsidR="00F03A03">
        <w:br w:type="page"/>
      </w:r>
    </w:p>
    <w:p w14:paraId="475BE643" w14:textId="58B8318D" w:rsidR="003819CA" w:rsidRPr="00DC0405" w:rsidRDefault="00C262DB" w:rsidP="00DC0405">
      <w:pPr>
        <w:pStyle w:val="Heading1"/>
      </w:pPr>
      <w:bookmarkStart w:id="2" w:name="_Ref86061658"/>
      <w:bookmarkStart w:id="3" w:name="_Toc91341399"/>
      <w:r>
        <w:lastRenderedPageBreak/>
        <w:t>ACKNOWLEDGEMENTS</w:t>
      </w:r>
      <w:bookmarkEnd w:id="2"/>
      <w:bookmarkEnd w:id="3"/>
      <w:r>
        <w:t xml:space="preserve"> </w:t>
      </w:r>
    </w:p>
    <w:p w14:paraId="559F6679" w14:textId="3496645E" w:rsidR="00762CBA" w:rsidRDefault="00762CBA" w:rsidP="00B678CA">
      <w:pPr>
        <w:ind w:firstLine="288"/>
      </w:pPr>
      <w:r w:rsidRPr="00762CBA">
        <w:t>Without a doubt, this is one of the most difficult journeys I</w:t>
      </w:r>
      <w:r w:rsidR="00D76671">
        <w:t xml:space="preserve"> hav</w:t>
      </w:r>
      <w:r w:rsidRPr="00762CBA">
        <w:t>e ever undertaken. It has demonstrated how much I can grow and achieve when I believe in myself and put forth the effort. It was a humbling experience, and I am grateful that I did not give up and instead persisted in my efforts to cross the finish line. I honestly had no idea what I had gotten myself into when I first arrived at UNB and saw what my colleagues in the lab were working on. After hearing from other students how difficult it is to complete a thesis master's degree, I began to doubt my abilities and became concerned that I would not be able to complete it.</w:t>
      </w:r>
    </w:p>
    <w:p w14:paraId="7BCC325F" w14:textId="7678A70F" w:rsidR="00762CBA" w:rsidRDefault="00762CBA" w:rsidP="00B678CA">
      <w:pPr>
        <w:ind w:firstLine="288"/>
      </w:pPr>
      <w:r w:rsidRPr="00762CBA">
        <w:t>I</w:t>
      </w:r>
      <w:r w:rsidR="00D76671">
        <w:t xml:space="preserve"> would</w:t>
      </w:r>
      <w:r w:rsidRPr="00762CBA">
        <w:t xml:space="preserve"> like to thank my supervisors, Dr. Dawn MacIsaac and Dr. Julian Cardenas, without whom I could not have completed this program. I appreciate your patience and encouraging words, which reminded me that if I keep going, anything is possible. I</w:t>
      </w:r>
      <w:r w:rsidR="00D76671">
        <w:t xml:space="preserve"> would</w:t>
      </w:r>
      <w:r w:rsidRPr="00762CBA">
        <w:t xml:space="preserve"> also like to thank my family for always being there for me and motivating me to finish this program.</w:t>
      </w:r>
    </w:p>
    <w:p w14:paraId="657F84D3" w14:textId="0BAF5DFA" w:rsidR="00CB319A" w:rsidRPr="00E279DB" w:rsidRDefault="00762CBA" w:rsidP="00762CBA">
      <w:pPr>
        <w:ind w:firstLine="288"/>
      </w:pPr>
      <w:r w:rsidRPr="00762CBA">
        <w:t xml:space="preserve">To be honest, the person who entered the lab in December 2018 would not have been able to finish this degree. To finish, I needed to improve both personally and intellectually. I want to applaud myself for not giving up and not throwing in the towel; I want to commend myself for persevering through difficult times and even when the going got tougher. In a nutshell, this has been a learning experience as well as a game of physical and cognitive development. If I had to do it again, I would because I would not be the man I am today without it. As a result, </w:t>
      </w:r>
      <w:r w:rsidR="00DC560D" w:rsidRPr="00762CBA">
        <w:t>I would</w:t>
      </w:r>
      <w:r w:rsidRPr="00762CBA">
        <w:t xml:space="preserve"> like to express my gratitude to my supervisors and the University of New Brunswick for giving me this opportunity to learn and grow as a person</w:t>
      </w:r>
      <w:r>
        <w:t>.</w:t>
      </w:r>
      <w:r w:rsidR="00CB319A">
        <w:br w:type="page"/>
      </w:r>
    </w:p>
    <w:p w14:paraId="22782A93" w14:textId="69D66658" w:rsidR="003819CA" w:rsidRDefault="00C262DB">
      <w:pPr>
        <w:pStyle w:val="TOC"/>
      </w:pPr>
      <w:bookmarkStart w:id="4" w:name="_Toc91341400"/>
      <w:r>
        <w:lastRenderedPageBreak/>
        <w:t>Table of Contents</w:t>
      </w:r>
      <w:bookmarkEnd w:id="4"/>
    </w:p>
    <w:p w14:paraId="5D2D5EC8" w14:textId="1F8C6EBD" w:rsidR="00F56986"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341397" w:history="1">
        <w:r w:rsidR="00F56986" w:rsidRPr="00FE24C3">
          <w:rPr>
            <w:rStyle w:val="Hyperlink"/>
            <w:noProof/>
          </w:rPr>
          <w:t>ABSTRACT</w:t>
        </w:r>
        <w:r w:rsidR="00F56986">
          <w:rPr>
            <w:noProof/>
            <w:webHidden/>
          </w:rPr>
          <w:tab/>
        </w:r>
        <w:r w:rsidR="00F56986">
          <w:rPr>
            <w:noProof/>
            <w:webHidden/>
          </w:rPr>
          <w:fldChar w:fldCharType="begin"/>
        </w:r>
        <w:r w:rsidR="00F56986">
          <w:rPr>
            <w:noProof/>
            <w:webHidden/>
          </w:rPr>
          <w:instrText xml:space="preserve"> PAGEREF _Toc91341397 \h </w:instrText>
        </w:r>
        <w:r w:rsidR="00F56986">
          <w:rPr>
            <w:noProof/>
            <w:webHidden/>
          </w:rPr>
        </w:r>
        <w:r w:rsidR="00F56986">
          <w:rPr>
            <w:noProof/>
            <w:webHidden/>
          </w:rPr>
          <w:fldChar w:fldCharType="separate"/>
        </w:r>
        <w:r w:rsidR="00F56986">
          <w:rPr>
            <w:noProof/>
            <w:webHidden/>
          </w:rPr>
          <w:t>ii</w:t>
        </w:r>
        <w:r w:rsidR="00F56986">
          <w:rPr>
            <w:noProof/>
            <w:webHidden/>
          </w:rPr>
          <w:fldChar w:fldCharType="end"/>
        </w:r>
      </w:hyperlink>
    </w:p>
    <w:p w14:paraId="309A199D" w14:textId="7AC29185" w:rsidR="00F56986" w:rsidRDefault="00DF3C65">
      <w:pPr>
        <w:pStyle w:val="TOC1"/>
        <w:rPr>
          <w:rFonts w:asciiTheme="minorHAnsi" w:eastAsiaTheme="minorEastAsia" w:hAnsiTheme="minorHAnsi" w:cstheme="minorBidi"/>
          <w:noProof/>
          <w:sz w:val="22"/>
          <w:szCs w:val="22"/>
          <w:lang w:eastAsia="en-CA"/>
        </w:rPr>
      </w:pPr>
      <w:hyperlink w:anchor="_Toc91341398" w:history="1">
        <w:r w:rsidR="00F56986" w:rsidRPr="00FE24C3">
          <w:rPr>
            <w:rStyle w:val="Hyperlink"/>
            <w:noProof/>
          </w:rPr>
          <w:t>DEDICATION</w:t>
        </w:r>
        <w:r w:rsidR="00F56986">
          <w:rPr>
            <w:noProof/>
            <w:webHidden/>
          </w:rPr>
          <w:tab/>
        </w:r>
        <w:r w:rsidR="00F56986">
          <w:rPr>
            <w:noProof/>
            <w:webHidden/>
          </w:rPr>
          <w:fldChar w:fldCharType="begin"/>
        </w:r>
        <w:r w:rsidR="00F56986">
          <w:rPr>
            <w:noProof/>
            <w:webHidden/>
          </w:rPr>
          <w:instrText xml:space="preserve"> PAGEREF _Toc91341398 \h </w:instrText>
        </w:r>
        <w:r w:rsidR="00F56986">
          <w:rPr>
            <w:noProof/>
            <w:webHidden/>
          </w:rPr>
        </w:r>
        <w:r w:rsidR="00F56986">
          <w:rPr>
            <w:noProof/>
            <w:webHidden/>
          </w:rPr>
          <w:fldChar w:fldCharType="separate"/>
        </w:r>
        <w:r w:rsidR="00F56986">
          <w:rPr>
            <w:noProof/>
            <w:webHidden/>
          </w:rPr>
          <w:t>iii</w:t>
        </w:r>
        <w:r w:rsidR="00F56986">
          <w:rPr>
            <w:noProof/>
            <w:webHidden/>
          </w:rPr>
          <w:fldChar w:fldCharType="end"/>
        </w:r>
      </w:hyperlink>
    </w:p>
    <w:p w14:paraId="22D578A6" w14:textId="14D3C3FD" w:rsidR="00F56986" w:rsidRDefault="00DF3C65">
      <w:pPr>
        <w:pStyle w:val="TOC1"/>
        <w:rPr>
          <w:rFonts w:asciiTheme="minorHAnsi" w:eastAsiaTheme="minorEastAsia" w:hAnsiTheme="minorHAnsi" w:cstheme="minorBidi"/>
          <w:noProof/>
          <w:sz w:val="22"/>
          <w:szCs w:val="22"/>
          <w:lang w:eastAsia="en-CA"/>
        </w:rPr>
      </w:pPr>
      <w:hyperlink w:anchor="_Toc91341399" w:history="1">
        <w:r w:rsidR="00F56986" w:rsidRPr="00FE24C3">
          <w:rPr>
            <w:rStyle w:val="Hyperlink"/>
            <w:noProof/>
          </w:rPr>
          <w:t>ACKNOWLEDGEMENTS</w:t>
        </w:r>
        <w:r w:rsidR="00F56986">
          <w:rPr>
            <w:noProof/>
            <w:webHidden/>
          </w:rPr>
          <w:tab/>
        </w:r>
        <w:r w:rsidR="00F56986">
          <w:rPr>
            <w:noProof/>
            <w:webHidden/>
          </w:rPr>
          <w:fldChar w:fldCharType="begin"/>
        </w:r>
        <w:r w:rsidR="00F56986">
          <w:rPr>
            <w:noProof/>
            <w:webHidden/>
          </w:rPr>
          <w:instrText xml:space="preserve"> PAGEREF _Toc91341399 \h </w:instrText>
        </w:r>
        <w:r w:rsidR="00F56986">
          <w:rPr>
            <w:noProof/>
            <w:webHidden/>
          </w:rPr>
        </w:r>
        <w:r w:rsidR="00F56986">
          <w:rPr>
            <w:noProof/>
            <w:webHidden/>
          </w:rPr>
          <w:fldChar w:fldCharType="separate"/>
        </w:r>
        <w:r w:rsidR="00F56986">
          <w:rPr>
            <w:noProof/>
            <w:webHidden/>
          </w:rPr>
          <w:t>iv</w:t>
        </w:r>
        <w:r w:rsidR="00F56986">
          <w:rPr>
            <w:noProof/>
            <w:webHidden/>
          </w:rPr>
          <w:fldChar w:fldCharType="end"/>
        </w:r>
      </w:hyperlink>
    </w:p>
    <w:p w14:paraId="72823F42" w14:textId="20484530" w:rsidR="00F56986" w:rsidRDefault="00DF3C65">
      <w:pPr>
        <w:pStyle w:val="TOC1"/>
        <w:rPr>
          <w:rFonts w:asciiTheme="minorHAnsi" w:eastAsiaTheme="minorEastAsia" w:hAnsiTheme="minorHAnsi" w:cstheme="minorBidi"/>
          <w:noProof/>
          <w:sz w:val="22"/>
          <w:szCs w:val="22"/>
          <w:lang w:eastAsia="en-CA"/>
        </w:rPr>
      </w:pPr>
      <w:hyperlink w:anchor="_Toc91341400" w:history="1">
        <w:r w:rsidR="00F56986" w:rsidRPr="00FE24C3">
          <w:rPr>
            <w:rStyle w:val="Hyperlink"/>
            <w:noProof/>
          </w:rPr>
          <w:t>Table of Contents</w:t>
        </w:r>
        <w:r w:rsidR="00F56986">
          <w:rPr>
            <w:noProof/>
            <w:webHidden/>
          </w:rPr>
          <w:tab/>
        </w:r>
        <w:r w:rsidR="00F56986">
          <w:rPr>
            <w:noProof/>
            <w:webHidden/>
          </w:rPr>
          <w:fldChar w:fldCharType="begin"/>
        </w:r>
        <w:r w:rsidR="00F56986">
          <w:rPr>
            <w:noProof/>
            <w:webHidden/>
          </w:rPr>
          <w:instrText xml:space="preserve"> PAGEREF _Toc91341400 \h </w:instrText>
        </w:r>
        <w:r w:rsidR="00F56986">
          <w:rPr>
            <w:noProof/>
            <w:webHidden/>
          </w:rPr>
        </w:r>
        <w:r w:rsidR="00F56986">
          <w:rPr>
            <w:noProof/>
            <w:webHidden/>
          </w:rPr>
          <w:fldChar w:fldCharType="separate"/>
        </w:r>
        <w:r w:rsidR="00F56986">
          <w:rPr>
            <w:noProof/>
            <w:webHidden/>
          </w:rPr>
          <w:t>v</w:t>
        </w:r>
        <w:r w:rsidR="00F56986">
          <w:rPr>
            <w:noProof/>
            <w:webHidden/>
          </w:rPr>
          <w:fldChar w:fldCharType="end"/>
        </w:r>
      </w:hyperlink>
    </w:p>
    <w:p w14:paraId="09C1C7B5" w14:textId="08D1ABA4" w:rsidR="00F56986" w:rsidRDefault="00DF3C65">
      <w:pPr>
        <w:pStyle w:val="TOC1"/>
        <w:rPr>
          <w:rFonts w:asciiTheme="minorHAnsi" w:eastAsiaTheme="minorEastAsia" w:hAnsiTheme="minorHAnsi" w:cstheme="minorBidi"/>
          <w:noProof/>
          <w:sz w:val="22"/>
          <w:szCs w:val="22"/>
          <w:lang w:eastAsia="en-CA"/>
        </w:rPr>
      </w:pPr>
      <w:hyperlink w:anchor="_Toc91341401" w:history="1">
        <w:r w:rsidR="00F56986" w:rsidRPr="00FE24C3">
          <w:rPr>
            <w:rStyle w:val="Hyperlink"/>
            <w:noProof/>
          </w:rPr>
          <w:t>List of Tables</w:t>
        </w:r>
        <w:r w:rsidR="00F56986">
          <w:rPr>
            <w:noProof/>
            <w:webHidden/>
          </w:rPr>
          <w:tab/>
        </w:r>
        <w:r w:rsidR="00F56986">
          <w:rPr>
            <w:noProof/>
            <w:webHidden/>
          </w:rPr>
          <w:fldChar w:fldCharType="begin"/>
        </w:r>
        <w:r w:rsidR="00F56986">
          <w:rPr>
            <w:noProof/>
            <w:webHidden/>
          </w:rPr>
          <w:instrText xml:space="preserve"> PAGEREF _Toc91341401 \h </w:instrText>
        </w:r>
        <w:r w:rsidR="00F56986">
          <w:rPr>
            <w:noProof/>
            <w:webHidden/>
          </w:rPr>
        </w:r>
        <w:r w:rsidR="00F56986">
          <w:rPr>
            <w:noProof/>
            <w:webHidden/>
          </w:rPr>
          <w:fldChar w:fldCharType="separate"/>
        </w:r>
        <w:r w:rsidR="00F56986">
          <w:rPr>
            <w:noProof/>
            <w:webHidden/>
          </w:rPr>
          <w:t>ix</w:t>
        </w:r>
        <w:r w:rsidR="00F56986">
          <w:rPr>
            <w:noProof/>
            <w:webHidden/>
          </w:rPr>
          <w:fldChar w:fldCharType="end"/>
        </w:r>
      </w:hyperlink>
    </w:p>
    <w:p w14:paraId="6A1720A0" w14:textId="58DB9460" w:rsidR="00F56986" w:rsidRDefault="00DF3C65">
      <w:pPr>
        <w:pStyle w:val="TOC1"/>
        <w:rPr>
          <w:rFonts w:asciiTheme="minorHAnsi" w:eastAsiaTheme="minorEastAsia" w:hAnsiTheme="minorHAnsi" w:cstheme="minorBidi"/>
          <w:noProof/>
          <w:sz w:val="22"/>
          <w:szCs w:val="22"/>
          <w:lang w:eastAsia="en-CA"/>
        </w:rPr>
      </w:pPr>
      <w:hyperlink w:anchor="_Toc91341402" w:history="1">
        <w:r w:rsidR="00F56986" w:rsidRPr="00FE24C3">
          <w:rPr>
            <w:rStyle w:val="Hyperlink"/>
            <w:noProof/>
          </w:rPr>
          <w:t>List of Figures</w:t>
        </w:r>
        <w:r w:rsidR="00F56986">
          <w:rPr>
            <w:noProof/>
            <w:webHidden/>
          </w:rPr>
          <w:tab/>
        </w:r>
        <w:r w:rsidR="00F56986">
          <w:rPr>
            <w:noProof/>
            <w:webHidden/>
          </w:rPr>
          <w:fldChar w:fldCharType="begin"/>
        </w:r>
        <w:r w:rsidR="00F56986">
          <w:rPr>
            <w:noProof/>
            <w:webHidden/>
          </w:rPr>
          <w:instrText xml:space="preserve"> PAGEREF _Toc91341402 \h </w:instrText>
        </w:r>
        <w:r w:rsidR="00F56986">
          <w:rPr>
            <w:noProof/>
            <w:webHidden/>
          </w:rPr>
        </w:r>
        <w:r w:rsidR="00F56986">
          <w:rPr>
            <w:noProof/>
            <w:webHidden/>
          </w:rPr>
          <w:fldChar w:fldCharType="separate"/>
        </w:r>
        <w:r w:rsidR="00F56986">
          <w:rPr>
            <w:noProof/>
            <w:webHidden/>
          </w:rPr>
          <w:t>x</w:t>
        </w:r>
        <w:r w:rsidR="00F56986">
          <w:rPr>
            <w:noProof/>
            <w:webHidden/>
          </w:rPr>
          <w:fldChar w:fldCharType="end"/>
        </w:r>
      </w:hyperlink>
    </w:p>
    <w:p w14:paraId="144B8AF8" w14:textId="25D89242" w:rsidR="00F56986" w:rsidRDefault="00DF3C65">
      <w:pPr>
        <w:pStyle w:val="TOC1"/>
        <w:rPr>
          <w:rFonts w:asciiTheme="minorHAnsi" w:eastAsiaTheme="minorEastAsia" w:hAnsiTheme="minorHAnsi" w:cstheme="minorBidi"/>
          <w:noProof/>
          <w:sz w:val="22"/>
          <w:szCs w:val="22"/>
          <w:lang w:eastAsia="en-CA"/>
        </w:rPr>
      </w:pPr>
      <w:hyperlink w:anchor="_Toc91341403" w:history="1">
        <w:r w:rsidR="00F56986" w:rsidRPr="00FE24C3">
          <w:rPr>
            <w:rStyle w:val="Hyperlink"/>
            <w:noProof/>
          </w:rPr>
          <w:t>List of Abbreviations</w:t>
        </w:r>
        <w:r w:rsidR="00F56986">
          <w:rPr>
            <w:noProof/>
            <w:webHidden/>
          </w:rPr>
          <w:tab/>
        </w:r>
        <w:r w:rsidR="00F56986">
          <w:rPr>
            <w:noProof/>
            <w:webHidden/>
          </w:rPr>
          <w:fldChar w:fldCharType="begin"/>
        </w:r>
        <w:r w:rsidR="00F56986">
          <w:rPr>
            <w:noProof/>
            <w:webHidden/>
          </w:rPr>
          <w:instrText xml:space="preserve"> PAGEREF _Toc91341403 \h </w:instrText>
        </w:r>
        <w:r w:rsidR="00F56986">
          <w:rPr>
            <w:noProof/>
            <w:webHidden/>
          </w:rPr>
        </w:r>
        <w:r w:rsidR="00F56986">
          <w:rPr>
            <w:noProof/>
            <w:webHidden/>
          </w:rPr>
          <w:fldChar w:fldCharType="separate"/>
        </w:r>
        <w:r w:rsidR="00F56986">
          <w:rPr>
            <w:noProof/>
            <w:webHidden/>
          </w:rPr>
          <w:t>xiv</w:t>
        </w:r>
        <w:r w:rsidR="00F56986">
          <w:rPr>
            <w:noProof/>
            <w:webHidden/>
          </w:rPr>
          <w:fldChar w:fldCharType="end"/>
        </w:r>
      </w:hyperlink>
    </w:p>
    <w:p w14:paraId="311F14B3" w14:textId="70BE931E" w:rsidR="00F56986" w:rsidRDefault="00DF3C65">
      <w:pPr>
        <w:pStyle w:val="TOC1"/>
        <w:rPr>
          <w:rFonts w:asciiTheme="minorHAnsi" w:eastAsiaTheme="minorEastAsia" w:hAnsiTheme="minorHAnsi" w:cstheme="minorBidi"/>
          <w:noProof/>
          <w:sz w:val="22"/>
          <w:szCs w:val="22"/>
          <w:lang w:eastAsia="en-CA"/>
        </w:rPr>
      </w:pPr>
      <w:hyperlink w:anchor="_Toc91341404" w:history="1">
        <w:r w:rsidR="00F56986" w:rsidRPr="00FE24C3">
          <w:rPr>
            <w:rStyle w:val="Hyperlink"/>
            <w:noProof/>
          </w:rPr>
          <w:t>1 Introduction</w:t>
        </w:r>
        <w:r w:rsidR="00F56986">
          <w:rPr>
            <w:noProof/>
            <w:webHidden/>
          </w:rPr>
          <w:tab/>
        </w:r>
        <w:r w:rsidR="00F56986">
          <w:rPr>
            <w:noProof/>
            <w:webHidden/>
          </w:rPr>
          <w:fldChar w:fldCharType="begin"/>
        </w:r>
        <w:r w:rsidR="00F56986">
          <w:rPr>
            <w:noProof/>
            <w:webHidden/>
          </w:rPr>
          <w:instrText xml:space="preserve"> PAGEREF _Toc91341404 \h </w:instrText>
        </w:r>
        <w:r w:rsidR="00F56986">
          <w:rPr>
            <w:noProof/>
            <w:webHidden/>
          </w:rPr>
        </w:r>
        <w:r w:rsidR="00F56986">
          <w:rPr>
            <w:noProof/>
            <w:webHidden/>
          </w:rPr>
          <w:fldChar w:fldCharType="separate"/>
        </w:r>
        <w:r w:rsidR="00F56986">
          <w:rPr>
            <w:noProof/>
            <w:webHidden/>
          </w:rPr>
          <w:t>1</w:t>
        </w:r>
        <w:r w:rsidR="00F56986">
          <w:rPr>
            <w:noProof/>
            <w:webHidden/>
          </w:rPr>
          <w:fldChar w:fldCharType="end"/>
        </w:r>
      </w:hyperlink>
    </w:p>
    <w:p w14:paraId="1069F13F" w14:textId="704BDA74"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05" w:history="1">
        <w:r w:rsidR="00F56986" w:rsidRPr="00FE24C3">
          <w:rPr>
            <w:rStyle w:val="Hyperlink"/>
            <w:noProof/>
          </w:rPr>
          <w:t>1.1 Objectives</w:t>
        </w:r>
        <w:r w:rsidR="00F56986">
          <w:rPr>
            <w:noProof/>
            <w:webHidden/>
          </w:rPr>
          <w:tab/>
        </w:r>
        <w:r w:rsidR="00F56986">
          <w:rPr>
            <w:noProof/>
            <w:webHidden/>
          </w:rPr>
          <w:fldChar w:fldCharType="begin"/>
        </w:r>
        <w:r w:rsidR="00F56986">
          <w:rPr>
            <w:noProof/>
            <w:webHidden/>
          </w:rPr>
          <w:instrText xml:space="preserve"> PAGEREF _Toc91341405 \h </w:instrText>
        </w:r>
        <w:r w:rsidR="00F56986">
          <w:rPr>
            <w:noProof/>
            <w:webHidden/>
          </w:rPr>
        </w:r>
        <w:r w:rsidR="00F56986">
          <w:rPr>
            <w:noProof/>
            <w:webHidden/>
          </w:rPr>
          <w:fldChar w:fldCharType="separate"/>
        </w:r>
        <w:r w:rsidR="00F56986">
          <w:rPr>
            <w:noProof/>
            <w:webHidden/>
          </w:rPr>
          <w:t>3</w:t>
        </w:r>
        <w:r w:rsidR="00F56986">
          <w:rPr>
            <w:noProof/>
            <w:webHidden/>
          </w:rPr>
          <w:fldChar w:fldCharType="end"/>
        </w:r>
      </w:hyperlink>
    </w:p>
    <w:p w14:paraId="4B58A5AC" w14:textId="6D08F8E1" w:rsidR="00F56986" w:rsidRDefault="00DF3C65">
      <w:pPr>
        <w:pStyle w:val="TOC1"/>
        <w:rPr>
          <w:rFonts w:asciiTheme="minorHAnsi" w:eastAsiaTheme="minorEastAsia" w:hAnsiTheme="minorHAnsi" w:cstheme="minorBidi"/>
          <w:noProof/>
          <w:sz w:val="22"/>
          <w:szCs w:val="22"/>
          <w:lang w:eastAsia="en-CA"/>
        </w:rPr>
      </w:pPr>
      <w:hyperlink w:anchor="_Toc91341406" w:history="1">
        <w:r w:rsidR="00F56986" w:rsidRPr="00FE24C3">
          <w:rPr>
            <w:rStyle w:val="Hyperlink"/>
            <w:noProof/>
          </w:rPr>
          <w:t>2 Overview of Load Forecasting</w:t>
        </w:r>
        <w:r w:rsidR="00F56986">
          <w:rPr>
            <w:noProof/>
            <w:webHidden/>
          </w:rPr>
          <w:tab/>
        </w:r>
        <w:r w:rsidR="00F56986">
          <w:rPr>
            <w:noProof/>
            <w:webHidden/>
          </w:rPr>
          <w:fldChar w:fldCharType="begin"/>
        </w:r>
        <w:r w:rsidR="00F56986">
          <w:rPr>
            <w:noProof/>
            <w:webHidden/>
          </w:rPr>
          <w:instrText xml:space="preserve"> PAGEREF _Toc91341406 \h </w:instrText>
        </w:r>
        <w:r w:rsidR="00F56986">
          <w:rPr>
            <w:noProof/>
            <w:webHidden/>
          </w:rPr>
        </w:r>
        <w:r w:rsidR="00F56986">
          <w:rPr>
            <w:noProof/>
            <w:webHidden/>
          </w:rPr>
          <w:fldChar w:fldCharType="separate"/>
        </w:r>
        <w:r w:rsidR="00F56986">
          <w:rPr>
            <w:noProof/>
            <w:webHidden/>
          </w:rPr>
          <w:t>5</w:t>
        </w:r>
        <w:r w:rsidR="00F56986">
          <w:rPr>
            <w:noProof/>
            <w:webHidden/>
          </w:rPr>
          <w:fldChar w:fldCharType="end"/>
        </w:r>
      </w:hyperlink>
    </w:p>
    <w:p w14:paraId="22D8A2A2" w14:textId="293B6C5E"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07" w:history="1">
        <w:r w:rsidR="00F56986" w:rsidRPr="00FE24C3">
          <w:rPr>
            <w:rStyle w:val="Hyperlink"/>
            <w:noProof/>
          </w:rPr>
          <w:t>2.1 Factors That Affect the Load Demand</w:t>
        </w:r>
        <w:r w:rsidR="00F56986">
          <w:rPr>
            <w:noProof/>
            <w:webHidden/>
          </w:rPr>
          <w:tab/>
        </w:r>
        <w:r w:rsidR="00F56986">
          <w:rPr>
            <w:noProof/>
            <w:webHidden/>
          </w:rPr>
          <w:fldChar w:fldCharType="begin"/>
        </w:r>
        <w:r w:rsidR="00F56986">
          <w:rPr>
            <w:noProof/>
            <w:webHidden/>
          </w:rPr>
          <w:instrText xml:space="preserve"> PAGEREF _Toc91341407 \h </w:instrText>
        </w:r>
        <w:r w:rsidR="00F56986">
          <w:rPr>
            <w:noProof/>
            <w:webHidden/>
          </w:rPr>
        </w:r>
        <w:r w:rsidR="00F56986">
          <w:rPr>
            <w:noProof/>
            <w:webHidden/>
          </w:rPr>
          <w:fldChar w:fldCharType="separate"/>
        </w:r>
        <w:r w:rsidR="00F56986">
          <w:rPr>
            <w:noProof/>
            <w:webHidden/>
          </w:rPr>
          <w:t>5</w:t>
        </w:r>
        <w:r w:rsidR="00F56986">
          <w:rPr>
            <w:noProof/>
            <w:webHidden/>
          </w:rPr>
          <w:fldChar w:fldCharType="end"/>
        </w:r>
      </w:hyperlink>
    </w:p>
    <w:p w14:paraId="6BE3F0F3" w14:textId="5CAD603B"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08" w:history="1">
        <w:r w:rsidR="00F56986" w:rsidRPr="00FE24C3">
          <w:rPr>
            <w:rStyle w:val="Hyperlink"/>
            <w:noProof/>
          </w:rPr>
          <w:t>2.2 Load Forecasting Horizons</w:t>
        </w:r>
        <w:r w:rsidR="00F56986">
          <w:rPr>
            <w:noProof/>
            <w:webHidden/>
          </w:rPr>
          <w:tab/>
        </w:r>
        <w:r w:rsidR="00F56986">
          <w:rPr>
            <w:noProof/>
            <w:webHidden/>
          </w:rPr>
          <w:fldChar w:fldCharType="begin"/>
        </w:r>
        <w:r w:rsidR="00F56986">
          <w:rPr>
            <w:noProof/>
            <w:webHidden/>
          </w:rPr>
          <w:instrText xml:space="preserve"> PAGEREF _Toc91341408 \h </w:instrText>
        </w:r>
        <w:r w:rsidR="00F56986">
          <w:rPr>
            <w:noProof/>
            <w:webHidden/>
          </w:rPr>
        </w:r>
        <w:r w:rsidR="00F56986">
          <w:rPr>
            <w:noProof/>
            <w:webHidden/>
          </w:rPr>
          <w:fldChar w:fldCharType="separate"/>
        </w:r>
        <w:r w:rsidR="00F56986">
          <w:rPr>
            <w:noProof/>
            <w:webHidden/>
          </w:rPr>
          <w:t>7</w:t>
        </w:r>
        <w:r w:rsidR="00F56986">
          <w:rPr>
            <w:noProof/>
            <w:webHidden/>
          </w:rPr>
          <w:fldChar w:fldCharType="end"/>
        </w:r>
      </w:hyperlink>
    </w:p>
    <w:p w14:paraId="229F7AC9" w14:textId="68F90D81"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09" w:history="1">
        <w:r w:rsidR="00F56986" w:rsidRPr="00FE24C3">
          <w:rPr>
            <w:rStyle w:val="Hyperlink"/>
            <w:noProof/>
          </w:rPr>
          <w:t>2.3 The Benchmark Forecasters</w:t>
        </w:r>
        <w:r w:rsidR="00F56986">
          <w:rPr>
            <w:noProof/>
            <w:webHidden/>
          </w:rPr>
          <w:tab/>
        </w:r>
        <w:r w:rsidR="00F56986">
          <w:rPr>
            <w:noProof/>
            <w:webHidden/>
          </w:rPr>
          <w:fldChar w:fldCharType="begin"/>
        </w:r>
        <w:r w:rsidR="00F56986">
          <w:rPr>
            <w:noProof/>
            <w:webHidden/>
          </w:rPr>
          <w:instrText xml:space="preserve"> PAGEREF _Toc91341409 \h </w:instrText>
        </w:r>
        <w:r w:rsidR="00F56986">
          <w:rPr>
            <w:noProof/>
            <w:webHidden/>
          </w:rPr>
        </w:r>
        <w:r w:rsidR="00F56986">
          <w:rPr>
            <w:noProof/>
            <w:webHidden/>
          </w:rPr>
          <w:fldChar w:fldCharType="separate"/>
        </w:r>
        <w:r w:rsidR="00F56986">
          <w:rPr>
            <w:noProof/>
            <w:webHidden/>
          </w:rPr>
          <w:t>7</w:t>
        </w:r>
        <w:r w:rsidR="00F56986">
          <w:rPr>
            <w:noProof/>
            <w:webHidden/>
          </w:rPr>
          <w:fldChar w:fldCharType="end"/>
        </w:r>
      </w:hyperlink>
    </w:p>
    <w:p w14:paraId="5B36490F" w14:textId="089327C3"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0" w:history="1">
        <w:r w:rsidR="00F56986" w:rsidRPr="00FE24C3">
          <w:rPr>
            <w:rStyle w:val="Hyperlink"/>
            <w:noProof/>
          </w:rPr>
          <w:t>2.3.1 The Seasonal Naïve Forecaster (SNF)</w:t>
        </w:r>
        <w:r w:rsidR="00F56986">
          <w:rPr>
            <w:noProof/>
            <w:webHidden/>
          </w:rPr>
          <w:tab/>
        </w:r>
        <w:r w:rsidR="00F56986">
          <w:rPr>
            <w:noProof/>
            <w:webHidden/>
          </w:rPr>
          <w:fldChar w:fldCharType="begin"/>
        </w:r>
        <w:r w:rsidR="00F56986">
          <w:rPr>
            <w:noProof/>
            <w:webHidden/>
          </w:rPr>
          <w:instrText xml:space="preserve"> PAGEREF _Toc91341410 \h </w:instrText>
        </w:r>
        <w:r w:rsidR="00F56986">
          <w:rPr>
            <w:noProof/>
            <w:webHidden/>
          </w:rPr>
        </w:r>
        <w:r w:rsidR="00F56986">
          <w:rPr>
            <w:noProof/>
            <w:webHidden/>
          </w:rPr>
          <w:fldChar w:fldCharType="separate"/>
        </w:r>
        <w:r w:rsidR="00F56986">
          <w:rPr>
            <w:noProof/>
            <w:webHidden/>
          </w:rPr>
          <w:t>8</w:t>
        </w:r>
        <w:r w:rsidR="00F56986">
          <w:rPr>
            <w:noProof/>
            <w:webHidden/>
          </w:rPr>
          <w:fldChar w:fldCharType="end"/>
        </w:r>
      </w:hyperlink>
    </w:p>
    <w:p w14:paraId="4C9DAEB2" w14:textId="3E5BF34F"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1" w:history="1">
        <w:r w:rsidR="00F56986" w:rsidRPr="00FE24C3">
          <w:rPr>
            <w:rStyle w:val="Hyperlink"/>
            <w:noProof/>
          </w:rPr>
          <w:t>2.3.2 The Multiple Linear Regression Forecaster (MLR)</w:t>
        </w:r>
        <w:r w:rsidR="00F56986">
          <w:rPr>
            <w:noProof/>
            <w:webHidden/>
          </w:rPr>
          <w:tab/>
        </w:r>
        <w:r w:rsidR="00F56986">
          <w:rPr>
            <w:noProof/>
            <w:webHidden/>
          </w:rPr>
          <w:fldChar w:fldCharType="begin"/>
        </w:r>
        <w:r w:rsidR="00F56986">
          <w:rPr>
            <w:noProof/>
            <w:webHidden/>
          </w:rPr>
          <w:instrText xml:space="preserve"> PAGEREF _Toc91341411 \h </w:instrText>
        </w:r>
        <w:r w:rsidR="00F56986">
          <w:rPr>
            <w:noProof/>
            <w:webHidden/>
          </w:rPr>
        </w:r>
        <w:r w:rsidR="00F56986">
          <w:rPr>
            <w:noProof/>
            <w:webHidden/>
          </w:rPr>
          <w:fldChar w:fldCharType="separate"/>
        </w:r>
        <w:r w:rsidR="00F56986">
          <w:rPr>
            <w:noProof/>
            <w:webHidden/>
          </w:rPr>
          <w:t>9</w:t>
        </w:r>
        <w:r w:rsidR="00F56986">
          <w:rPr>
            <w:noProof/>
            <w:webHidden/>
          </w:rPr>
          <w:fldChar w:fldCharType="end"/>
        </w:r>
      </w:hyperlink>
    </w:p>
    <w:p w14:paraId="5843D23B" w14:textId="1A604619"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2" w:history="1">
        <w:r w:rsidR="00F56986" w:rsidRPr="00FE24C3">
          <w:rPr>
            <w:rStyle w:val="Hyperlink"/>
            <w:noProof/>
          </w:rPr>
          <w:t>2.3.3 The Auto-Regressive Integrated Moving Average Forecaster (ARIMA)</w:t>
        </w:r>
        <w:r w:rsidR="00F56986">
          <w:rPr>
            <w:noProof/>
            <w:webHidden/>
          </w:rPr>
          <w:tab/>
        </w:r>
        <w:r w:rsidR="00F56986">
          <w:rPr>
            <w:noProof/>
            <w:webHidden/>
          </w:rPr>
          <w:fldChar w:fldCharType="begin"/>
        </w:r>
        <w:r w:rsidR="00F56986">
          <w:rPr>
            <w:noProof/>
            <w:webHidden/>
          </w:rPr>
          <w:instrText xml:space="preserve"> PAGEREF _Toc91341412 \h </w:instrText>
        </w:r>
        <w:r w:rsidR="00F56986">
          <w:rPr>
            <w:noProof/>
            <w:webHidden/>
          </w:rPr>
        </w:r>
        <w:r w:rsidR="00F56986">
          <w:rPr>
            <w:noProof/>
            <w:webHidden/>
          </w:rPr>
          <w:fldChar w:fldCharType="separate"/>
        </w:r>
        <w:r w:rsidR="00F56986">
          <w:rPr>
            <w:noProof/>
            <w:webHidden/>
          </w:rPr>
          <w:t>10</w:t>
        </w:r>
        <w:r w:rsidR="00F56986">
          <w:rPr>
            <w:noProof/>
            <w:webHidden/>
          </w:rPr>
          <w:fldChar w:fldCharType="end"/>
        </w:r>
      </w:hyperlink>
    </w:p>
    <w:p w14:paraId="3CE50D08" w14:textId="66E93DD5"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3" w:history="1">
        <w:r w:rsidR="00F56986" w:rsidRPr="00FE24C3">
          <w:rPr>
            <w:rStyle w:val="Hyperlink"/>
            <w:noProof/>
          </w:rPr>
          <w:t>2.3.4 Artificial Neural Network Short Term Load Forecaster – Generation Three (ANNSTLF-G3)</w:t>
        </w:r>
        <w:r w:rsidR="00F56986">
          <w:rPr>
            <w:noProof/>
            <w:webHidden/>
          </w:rPr>
          <w:tab/>
        </w:r>
        <w:r w:rsidR="00F56986">
          <w:rPr>
            <w:noProof/>
            <w:webHidden/>
          </w:rPr>
          <w:fldChar w:fldCharType="begin"/>
        </w:r>
        <w:r w:rsidR="00F56986">
          <w:rPr>
            <w:noProof/>
            <w:webHidden/>
          </w:rPr>
          <w:instrText xml:space="preserve"> PAGEREF _Toc91341413 \h </w:instrText>
        </w:r>
        <w:r w:rsidR="00F56986">
          <w:rPr>
            <w:noProof/>
            <w:webHidden/>
          </w:rPr>
        </w:r>
        <w:r w:rsidR="00F56986">
          <w:rPr>
            <w:noProof/>
            <w:webHidden/>
          </w:rPr>
          <w:fldChar w:fldCharType="separate"/>
        </w:r>
        <w:r w:rsidR="00F56986">
          <w:rPr>
            <w:noProof/>
            <w:webHidden/>
          </w:rPr>
          <w:t>12</w:t>
        </w:r>
        <w:r w:rsidR="00F56986">
          <w:rPr>
            <w:noProof/>
            <w:webHidden/>
          </w:rPr>
          <w:fldChar w:fldCharType="end"/>
        </w:r>
      </w:hyperlink>
    </w:p>
    <w:p w14:paraId="3A31BF74" w14:textId="7A2C784A"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14" w:history="1">
        <w:r w:rsidR="00F56986" w:rsidRPr="00FE24C3">
          <w:rPr>
            <w:rStyle w:val="Hyperlink"/>
            <w:noProof/>
          </w:rPr>
          <w:t>2.4 Deep Learning Forecasters</w:t>
        </w:r>
        <w:r w:rsidR="00F56986">
          <w:rPr>
            <w:noProof/>
            <w:webHidden/>
          </w:rPr>
          <w:tab/>
        </w:r>
        <w:r w:rsidR="00F56986">
          <w:rPr>
            <w:noProof/>
            <w:webHidden/>
          </w:rPr>
          <w:fldChar w:fldCharType="begin"/>
        </w:r>
        <w:r w:rsidR="00F56986">
          <w:rPr>
            <w:noProof/>
            <w:webHidden/>
          </w:rPr>
          <w:instrText xml:space="preserve"> PAGEREF _Toc91341414 \h </w:instrText>
        </w:r>
        <w:r w:rsidR="00F56986">
          <w:rPr>
            <w:noProof/>
            <w:webHidden/>
          </w:rPr>
        </w:r>
        <w:r w:rsidR="00F56986">
          <w:rPr>
            <w:noProof/>
            <w:webHidden/>
          </w:rPr>
          <w:fldChar w:fldCharType="separate"/>
        </w:r>
        <w:r w:rsidR="00F56986">
          <w:rPr>
            <w:noProof/>
            <w:webHidden/>
          </w:rPr>
          <w:t>16</w:t>
        </w:r>
        <w:r w:rsidR="00F56986">
          <w:rPr>
            <w:noProof/>
            <w:webHidden/>
          </w:rPr>
          <w:fldChar w:fldCharType="end"/>
        </w:r>
      </w:hyperlink>
    </w:p>
    <w:p w14:paraId="218A8CED" w14:textId="5E423088"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5" w:history="1">
        <w:r w:rsidR="00F56986" w:rsidRPr="00FE24C3">
          <w:rPr>
            <w:rStyle w:val="Hyperlink"/>
            <w:noProof/>
          </w:rPr>
          <w:t>2.4.1 Deep Learning Techniques</w:t>
        </w:r>
        <w:r w:rsidR="00F56986">
          <w:rPr>
            <w:noProof/>
            <w:webHidden/>
          </w:rPr>
          <w:tab/>
        </w:r>
        <w:r w:rsidR="00F56986">
          <w:rPr>
            <w:noProof/>
            <w:webHidden/>
          </w:rPr>
          <w:fldChar w:fldCharType="begin"/>
        </w:r>
        <w:r w:rsidR="00F56986">
          <w:rPr>
            <w:noProof/>
            <w:webHidden/>
          </w:rPr>
          <w:instrText xml:space="preserve"> PAGEREF _Toc91341415 \h </w:instrText>
        </w:r>
        <w:r w:rsidR="00F56986">
          <w:rPr>
            <w:noProof/>
            <w:webHidden/>
          </w:rPr>
        </w:r>
        <w:r w:rsidR="00F56986">
          <w:rPr>
            <w:noProof/>
            <w:webHidden/>
          </w:rPr>
          <w:fldChar w:fldCharType="separate"/>
        </w:r>
        <w:r w:rsidR="00F56986">
          <w:rPr>
            <w:noProof/>
            <w:webHidden/>
          </w:rPr>
          <w:t>17</w:t>
        </w:r>
        <w:r w:rsidR="00F56986">
          <w:rPr>
            <w:noProof/>
            <w:webHidden/>
          </w:rPr>
          <w:fldChar w:fldCharType="end"/>
        </w:r>
      </w:hyperlink>
    </w:p>
    <w:p w14:paraId="5B4D1406" w14:textId="656152F8"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16" w:history="1">
        <w:r w:rsidR="00F56986" w:rsidRPr="00FE24C3">
          <w:rPr>
            <w:rStyle w:val="Hyperlink"/>
            <w:noProof/>
          </w:rPr>
          <w:t>2.4.2 LSTM and CNN as Load Forecasters</w:t>
        </w:r>
        <w:r w:rsidR="00F56986">
          <w:rPr>
            <w:noProof/>
            <w:webHidden/>
          </w:rPr>
          <w:tab/>
        </w:r>
        <w:r w:rsidR="00F56986">
          <w:rPr>
            <w:noProof/>
            <w:webHidden/>
          </w:rPr>
          <w:fldChar w:fldCharType="begin"/>
        </w:r>
        <w:r w:rsidR="00F56986">
          <w:rPr>
            <w:noProof/>
            <w:webHidden/>
          </w:rPr>
          <w:instrText xml:space="preserve"> PAGEREF _Toc91341416 \h </w:instrText>
        </w:r>
        <w:r w:rsidR="00F56986">
          <w:rPr>
            <w:noProof/>
            <w:webHidden/>
          </w:rPr>
        </w:r>
        <w:r w:rsidR="00F56986">
          <w:rPr>
            <w:noProof/>
            <w:webHidden/>
          </w:rPr>
          <w:fldChar w:fldCharType="separate"/>
        </w:r>
        <w:r w:rsidR="00F56986">
          <w:rPr>
            <w:noProof/>
            <w:webHidden/>
          </w:rPr>
          <w:t>23</w:t>
        </w:r>
        <w:r w:rsidR="00F56986">
          <w:rPr>
            <w:noProof/>
            <w:webHidden/>
          </w:rPr>
          <w:fldChar w:fldCharType="end"/>
        </w:r>
      </w:hyperlink>
    </w:p>
    <w:p w14:paraId="3705FF4D" w14:textId="1447E597"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17" w:history="1">
        <w:r w:rsidR="00F56986" w:rsidRPr="00FE24C3">
          <w:rPr>
            <w:rStyle w:val="Hyperlink"/>
            <w:noProof/>
          </w:rPr>
          <w:t>2.5 The Myth of Finding the One Size Fits All Technique</w:t>
        </w:r>
        <w:r w:rsidR="00F56986">
          <w:rPr>
            <w:noProof/>
            <w:webHidden/>
          </w:rPr>
          <w:tab/>
        </w:r>
        <w:r w:rsidR="00F56986">
          <w:rPr>
            <w:noProof/>
            <w:webHidden/>
          </w:rPr>
          <w:fldChar w:fldCharType="begin"/>
        </w:r>
        <w:r w:rsidR="00F56986">
          <w:rPr>
            <w:noProof/>
            <w:webHidden/>
          </w:rPr>
          <w:instrText xml:space="preserve"> PAGEREF _Toc91341417 \h </w:instrText>
        </w:r>
        <w:r w:rsidR="00F56986">
          <w:rPr>
            <w:noProof/>
            <w:webHidden/>
          </w:rPr>
        </w:r>
        <w:r w:rsidR="00F56986">
          <w:rPr>
            <w:noProof/>
            <w:webHidden/>
          </w:rPr>
          <w:fldChar w:fldCharType="separate"/>
        </w:r>
        <w:r w:rsidR="00F56986">
          <w:rPr>
            <w:noProof/>
            <w:webHidden/>
          </w:rPr>
          <w:t>24</w:t>
        </w:r>
        <w:r w:rsidR="00F56986">
          <w:rPr>
            <w:noProof/>
            <w:webHidden/>
          </w:rPr>
          <w:fldChar w:fldCharType="end"/>
        </w:r>
      </w:hyperlink>
    </w:p>
    <w:p w14:paraId="7C1FEDA2" w14:textId="2AED025C"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18" w:history="1">
        <w:r w:rsidR="00F56986" w:rsidRPr="00FE24C3">
          <w:rPr>
            <w:rStyle w:val="Hyperlink"/>
            <w:noProof/>
          </w:rPr>
          <w:t>2.6 Peak Load</w:t>
        </w:r>
        <w:r w:rsidR="00F56986">
          <w:rPr>
            <w:noProof/>
            <w:webHidden/>
          </w:rPr>
          <w:tab/>
        </w:r>
        <w:r w:rsidR="00F56986">
          <w:rPr>
            <w:noProof/>
            <w:webHidden/>
          </w:rPr>
          <w:fldChar w:fldCharType="begin"/>
        </w:r>
        <w:r w:rsidR="00F56986">
          <w:rPr>
            <w:noProof/>
            <w:webHidden/>
          </w:rPr>
          <w:instrText xml:space="preserve"> PAGEREF _Toc91341418 \h </w:instrText>
        </w:r>
        <w:r w:rsidR="00F56986">
          <w:rPr>
            <w:noProof/>
            <w:webHidden/>
          </w:rPr>
        </w:r>
        <w:r w:rsidR="00F56986">
          <w:rPr>
            <w:noProof/>
            <w:webHidden/>
          </w:rPr>
          <w:fldChar w:fldCharType="separate"/>
        </w:r>
        <w:r w:rsidR="00F56986">
          <w:rPr>
            <w:noProof/>
            <w:webHidden/>
          </w:rPr>
          <w:t>25</w:t>
        </w:r>
        <w:r w:rsidR="00F56986">
          <w:rPr>
            <w:noProof/>
            <w:webHidden/>
          </w:rPr>
          <w:fldChar w:fldCharType="end"/>
        </w:r>
      </w:hyperlink>
    </w:p>
    <w:p w14:paraId="6FEC56AF" w14:textId="377E0DAA"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19" w:history="1">
        <w:r w:rsidR="00F56986" w:rsidRPr="00FE24C3">
          <w:rPr>
            <w:rStyle w:val="Hyperlink"/>
            <w:noProof/>
          </w:rPr>
          <w:t>2.7 Performance Metrics</w:t>
        </w:r>
        <w:r w:rsidR="00F56986">
          <w:rPr>
            <w:noProof/>
            <w:webHidden/>
          </w:rPr>
          <w:tab/>
        </w:r>
        <w:r w:rsidR="00F56986">
          <w:rPr>
            <w:noProof/>
            <w:webHidden/>
          </w:rPr>
          <w:fldChar w:fldCharType="begin"/>
        </w:r>
        <w:r w:rsidR="00F56986">
          <w:rPr>
            <w:noProof/>
            <w:webHidden/>
          </w:rPr>
          <w:instrText xml:space="preserve"> PAGEREF _Toc91341419 \h </w:instrText>
        </w:r>
        <w:r w:rsidR="00F56986">
          <w:rPr>
            <w:noProof/>
            <w:webHidden/>
          </w:rPr>
        </w:r>
        <w:r w:rsidR="00F56986">
          <w:rPr>
            <w:noProof/>
            <w:webHidden/>
          </w:rPr>
          <w:fldChar w:fldCharType="separate"/>
        </w:r>
        <w:r w:rsidR="00F56986">
          <w:rPr>
            <w:noProof/>
            <w:webHidden/>
          </w:rPr>
          <w:t>27</w:t>
        </w:r>
        <w:r w:rsidR="00F56986">
          <w:rPr>
            <w:noProof/>
            <w:webHidden/>
          </w:rPr>
          <w:fldChar w:fldCharType="end"/>
        </w:r>
      </w:hyperlink>
    </w:p>
    <w:p w14:paraId="58C67B12" w14:textId="34680F5A" w:rsidR="00F56986" w:rsidRDefault="00DF3C65">
      <w:pPr>
        <w:pStyle w:val="TOC1"/>
        <w:rPr>
          <w:rFonts w:asciiTheme="minorHAnsi" w:eastAsiaTheme="minorEastAsia" w:hAnsiTheme="minorHAnsi" w:cstheme="minorBidi"/>
          <w:noProof/>
          <w:sz w:val="22"/>
          <w:szCs w:val="22"/>
          <w:lang w:eastAsia="en-CA"/>
        </w:rPr>
      </w:pPr>
      <w:hyperlink w:anchor="_Toc91341420" w:history="1">
        <w:r w:rsidR="00F56986" w:rsidRPr="00FE24C3">
          <w:rPr>
            <w:rStyle w:val="Hyperlink"/>
            <w:noProof/>
          </w:rPr>
          <w:t>3 Investigation</w:t>
        </w:r>
        <w:r w:rsidR="00F56986">
          <w:rPr>
            <w:noProof/>
            <w:webHidden/>
          </w:rPr>
          <w:tab/>
        </w:r>
        <w:r w:rsidR="00F56986">
          <w:rPr>
            <w:noProof/>
            <w:webHidden/>
          </w:rPr>
          <w:fldChar w:fldCharType="begin"/>
        </w:r>
        <w:r w:rsidR="00F56986">
          <w:rPr>
            <w:noProof/>
            <w:webHidden/>
          </w:rPr>
          <w:instrText xml:space="preserve"> PAGEREF _Toc91341420 \h </w:instrText>
        </w:r>
        <w:r w:rsidR="00F56986">
          <w:rPr>
            <w:noProof/>
            <w:webHidden/>
          </w:rPr>
        </w:r>
        <w:r w:rsidR="00F56986">
          <w:rPr>
            <w:noProof/>
            <w:webHidden/>
          </w:rPr>
          <w:fldChar w:fldCharType="separate"/>
        </w:r>
        <w:r w:rsidR="00F56986">
          <w:rPr>
            <w:noProof/>
            <w:webHidden/>
          </w:rPr>
          <w:t>28</w:t>
        </w:r>
        <w:r w:rsidR="00F56986">
          <w:rPr>
            <w:noProof/>
            <w:webHidden/>
          </w:rPr>
          <w:fldChar w:fldCharType="end"/>
        </w:r>
      </w:hyperlink>
    </w:p>
    <w:p w14:paraId="516C5959" w14:textId="456BBDB7"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21" w:history="1">
        <w:r w:rsidR="00F56986" w:rsidRPr="00FE24C3">
          <w:rPr>
            <w:rStyle w:val="Hyperlink"/>
            <w:noProof/>
          </w:rPr>
          <w:t>3.1 Preparation of the Datasets</w:t>
        </w:r>
        <w:r w:rsidR="00F56986">
          <w:rPr>
            <w:noProof/>
            <w:webHidden/>
          </w:rPr>
          <w:tab/>
        </w:r>
        <w:r w:rsidR="00F56986">
          <w:rPr>
            <w:noProof/>
            <w:webHidden/>
          </w:rPr>
          <w:fldChar w:fldCharType="begin"/>
        </w:r>
        <w:r w:rsidR="00F56986">
          <w:rPr>
            <w:noProof/>
            <w:webHidden/>
          </w:rPr>
          <w:instrText xml:space="preserve"> PAGEREF _Toc91341421 \h </w:instrText>
        </w:r>
        <w:r w:rsidR="00F56986">
          <w:rPr>
            <w:noProof/>
            <w:webHidden/>
          </w:rPr>
        </w:r>
        <w:r w:rsidR="00F56986">
          <w:rPr>
            <w:noProof/>
            <w:webHidden/>
          </w:rPr>
          <w:fldChar w:fldCharType="separate"/>
        </w:r>
        <w:r w:rsidR="00F56986">
          <w:rPr>
            <w:noProof/>
            <w:webHidden/>
          </w:rPr>
          <w:t>28</w:t>
        </w:r>
        <w:r w:rsidR="00F56986">
          <w:rPr>
            <w:noProof/>
            <w:webHidden/>
          </w:rPr>
          <w:fldChar w:fldCharType="end"/>
        </w:r>
      </w:hyperlink>
    </w:p>
    <w:p w14:paraId="44AC962E" w14:textId="42D194F9"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22" w:history="1">
        <w:r w:rsidR="00F56986" w:rsidRPr="00FE24C3">
          <w:rPr>
            <w:rStyle w:val="Hyperlink"/>
            <w:noProof/>
          </w:rPr>
          <w:t>3.2 Implementation Specifications for Benchmark Forecasters</w:t>
        </w:r>
        <w:r w:rsidR="00F56986">
          <w:rPr>
            <w:noProof/>
            <w:webHidden/>
          </w:rPr>
          <w:tab/>
        </w:r>
        <w:r w:rsidR="00F56986">
          <w:rPr>
            <w:noProof/>
            <w:webHidden/>
          </w:rPr>
          <w:fldChar w:fldCharType="begin"/>
        </w:r>
        <w:r w:rsidR="00F56986">
          <w:rPr>
            <w:noProof/>
            <w:webHidden/>
          </w:rPr>
          <w:instrText xml:space="preserve"> PAGEREF _Toc91341422 \h </w:instrText>
        </w:r>
        <w:r w:rsidR="00F56986">
          <w:rPr>
            <w:noProof/>
            <w:webHidden/>
          </w:rPr>
        </w:r>
        <w:r w:rsidR="00F56986">
          <w:rPr>
            <w:noProof/>
            <w:webHidden/>
          </w:rPr>
          <w:fldChar w:fldCharType="separate"/>
        </w:r>
        <w:r w:rsidR="00F56986">
          <w:rPr>
            <w:noProof/>
            <w:webHidden/>
          </w:rPr>
          <w:t>30</w:t>
        </w:r>
        <w:r w:rsidR="00F56986">
          <w:rPr>
            <w:noProof/>
            <w:webHidden/>
          </w:rPr>
          <w:fldChar w:fldCharType="end"/>
        </w:r>
      </w:hyperlink>
    </w:p>
    <w:p w14:paraId="2C0A3D4D" w14:textId="4B2EABB9"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3" w:history="1">
        <w:r w:rsidR="00F56986" w:rsidRPr="00FE24C3">
          <w:rPr>
            <w:rStyle w:val="Hyperlink"/>
            <w:noProof/>
          </w:rPr>
          <w:t>3.2.1 The Seasonal Naïve Forecaster (SNF)</w:t>
        </w:r>
        <w:r w:rsidR="00F56986">
          <w:rPr>
            <w:noProof/>
            <w:webHidden/>
          </w:rPr>
          <w:tab/>
        </w:r>
        <w:r w:rsidR="00F56986">
          <w:rPr>
            <w:noProof/>
            <w:webHidden/>
          </w:rPr>
          <w:fldChar w:fldCharType="begin"/>
        </w:r>
        <w:r w:rsidR="00F56986">
          <w:rPr>
            <w:noProof/>
            <w:webHidden/>
          </w:rPr>
          <w:instrText xml:space="preserve"> PAGEREF _Toc91341423 \h </w:instrText>
        </w:r>
        <w:r w:rsidR="00F56986">
          <w:rPr>
            <w:noProof/>
            <w:webHidden/>
          </w:rPr>
        </w:r>
        <w:r w:rsidR="00F56986">
          <w:rPr>
            <w:noProof/>
            <w:webHidden/>
          </w:rPr>
          <w:fldChar w:fldCharType="separate"/>
        </w:r>
        <w:r w:rsidR="00F56986">
          <w:rPr>
            <w:noProof/>
            <w:webHidden/>
          </w:rPr>
          <w:t>31</w:t>
        </w:r>
        <w:r w:rsidR="00F56986">
          <w:rPr>
            <w:noProof/>
            <w:webHidden/>
          </w:rPr>
          <w:fldChar w:fldCharType="end"/>
        </w:r>
      </w:hyperlink>
    </w:p>
    <w:p w14:paraId="1FDE7D9B" w14:textId="42F6827C"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4" w:history="1">
        <w:r w:rsidR="00F56986" w:rsidRPr="00FE24C3">
          <w:rPr>
            <w:rStyle w:val="Hyperlink"/>
            <w:noProof/>
          </w:rPr>
          <w:t>3.2.2 The Multiple Linear Regression Forecaster (MLR)</w:t>
        </w:r>
        <w:r w:rsidR="00F56986">
          <w:rPr>
            <w:noProof/>
            <w:webHidden/>
          </w:rPr>
          <w:tab/>
        </w:r>
        <w:r w:rsidR="00F56986">
          <w:rPr>
            <w:noProof/>
            <w:webHidden/>
          </w:rPr>
          <w:fldChar w:fldCharType="begin"/>
        </w:r>
        <w:r w:rsidR="00F56986">
          <w:rPr>
            <w:noProof/>
            <w:webHidden/>
          </w:rPr>
          <w:instrText xml:space="preserve"> PAGEREF _Toc91341424 \h </w:instrText>
        </w:r>
        <w:r w:rsidR="00F56986">
          <w:rPr>
            <w:noProof/>
            <w:webHidden/>
          </w:rPr>
        </w:r>
        <w:r w:rsidR="00F56986">
          <w:rPr>
            <w:noProof/>
            <w:webHidden/>
          </w:rPr>
          <w:fldChar w:fldCharType="separate"/>
        </w:r>
        <w:r w:rsidR="00F56986">
          <w:rPr>
            <w:noProof/>
            <w:webHidden/>
          </w:rPr>
          <w:t>31</w:t>
        </w:r>
        <w:r w:rsidR="00F56986">
          <w:rPr>
            <w:noProof/>
            <w:webHidden/>
          </w:rPr>
          <w:fldChar w:fldCharType="end"/>
        </w:r>
      </w:hyperlink>
    </w:p>
    <w:p w14:paraId="3585537D" w14:textId="4FE63780"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5" w:history="1">
        <w:r w:rsidR="00F56986" w:rsidRPr="00FE24C3">
          <w:rPr>
            <w:rStyle w:val="Hyperlink"/>
            <w:noProof/>
          </w:rPr>
          <w:t>3.2.3 The Seasonal Auto-Regressive Integrated Moving Averages with Exogenous Regressors Forecaster (SARIMAX)</w:t>
        </w:r>
        <w:r w:rsidR="00F56986">
          <w:rPr>
            <w:noProof/>
            <w:webHidden/>
          </w:rPr>
          <w:tab/>
        </w:r>
        <w:r w:rsidR="00F56986">
          <w:rPr>
            <w:noProof/>
            <w:webHidden/>
          </w:rPr>
          <w:fldChar w:fldCharType="begin"/>
        </w:r>
        <w:r w:rsidR="00F56986">
          <w:rPr>
            <w:noProof/>
            <w:webHidden/>
          </w:rPr>
          <w:instrText xml:space="preserve"> PAGEREF _Toc91341425 \h </w:instrText>
        </w:r>
        <w:r w:rsidR="00F56986">
          <w:rPr>
            <w:noProof/>
            <w:webHidden/>
          </w:rPr>
        </w:r>
        <w:r w:rsidR="00F56986">
          <w:rPr>
            <w:noProof/>
            <w:webHidden/>
          </w:rPr>
          <w:fldChar w:fldCharType="separate"/>
        </w:r>
        <w:r w:rsidR="00F56986">
          <w:rPr>
            <w:noProof/>
            <w:webHidden/>
          </w:rPr>
          <w:t>32</w:t>
        </w:r>
        <w:r w:rsidR="00F56986">
          <w:rPr>
            <w:noProof/>
            <w:webHidden/>
          </w:rPr>
          <w:fldChar w:fldCharType="end"/>
        </w:r>
      </w:hyperlink>
    </w:p>
    <w:p w14:paraId="56E0B461" w14:textId="7F20AD8E"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6" w:history="1">
        <w:r w:rsidR="00F56986" w:rsidRPr="00FE24C3">
          <w:rPr>
            <w:rStyle w:val="Hyperlink"/>
            <w:noProof/>
          </w:rPr>
          <w:t>3.2.4 The Artificial Neural Network Short Term Load Forecaster (ANNSTLF-G3)</w:t>
        </w:r>
        <w:r w:rsidR="00F56986">
          <w:rPr>
            <w:noProof/>
            <w:webHidden/>
          </w:rPr>
          <w:tab/>
        </w:r>
        <w:r w:rsidR="00F56986">
          <w:rPr>
            <w:noProof/>
            <w:webHidden/>
          </w:rPr>
          <w:fldChar w:fldCharType="begin"/>
        </w:r>
        <w:r w:rsidR="00F56986">
          <w:rPr>
            <w:noProof/>
            <w:webHidden/>
          </w:rPr>
          <w:instrText xml:space="preserve"> PAGEREF _Toc91341426 \h </w:instrText>
        </w:r>
        <w:r w:rsidR="00F56986">
          <w:rPr>
            <w:noProof/>
            <w:webHidden/>
          </w:rPr>
        </w:r>
        <w:r w:rsidR="00F56986">
          <w:rPr>
            <w:noProof/>
            <w:webHidden/>
          </w:rPr>
          <w:fldChar w:fldCharType="separate"/>
        </w:r>
        <w:r w:rsidR="00F56986">
          <w:rPr>
            <w:noProof/>
            <w:webHidden/>
          </w:rPr>
          <w:t>33</w:t>
        </w:r>
        <w:r w:rsidR="00F56986">
          <w:rPr>
            <w:noProof/>
            <w:webHidden/>
          </w:rPr>
          <w:fldChar w:fldCharType="end"/>
        </w:r>
      </w:hyperlink>
    </w:p>
    <w:p w14:paraId="0574E281" w14:textId="4058E952"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27" w:history="1">
        <w:r w:rsidR="00F56986" w:rsidRPr="00FE24C3">
          <w:rPr>
            <w:rStyle w:val="Hyperlink"/>
            <w:noProof/>
          </w:rPr>
          <w:t>3.3 Implementation Specifications for the Deep Learning Forecasters</w:t>
        </w:r>
        <w:r w:rsidR="00F56986">
          <w:rPr>
            <w:noProof/>
            <w:webHidden/>
          </w:rPr>
          <w:tab/>
        </w:r>
        <w:r w:rsidR="00F56986">
          <w:rPr>
            <w:noProof/>
            <w:webHidden/>
          </w:rPr>
          <w:fldChar w:fldCharType="begin"/>
        </w:r>
        <w:r w:rsidR="00F56986">
          <w:rPr>
            <w:noProof/>
            <w:webHidden/>
          </w:rPr>
          <w:instrText xml:space="preserve"> PAGEREF _Toc91341427 \h </w:instrText>
        </w:r>
        <w:r w:rsidR="00F56986">
          <w:rPr>
            <w:noProof/>
            <w:webHidden/>
          </w:rPr>
        </w:r>
        <w:r w:rsidR="00F56986">
          <w:rPr>
            <w:noProof/>
            <w:webHidden/>
          </w:rPr>
          <w:fldChar w:fldCharType="separate"/>
        </w:r>
        <w:r w:rsidR="00F56986">
          <w:rPr>
            <w:noProof/>
            <w:webHidden/>
          </w:rPr>
          <w:t>35</w:t>
        </w:r>
        <w:r w:rsidR="00F56986">
          <w:rPr>
            <w:noProof/>
            <w:webHidden/>
          </w:rPr>
          <w:fldChar w:fldCharType="end"/>
        </w:r>
      </w:hyperlink>
    </w:p>
    <w:p w14:paraId="70222C9A" w14:textId="6CFBD12E"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8" w:history="1">
        <w:r w:rsidR="00F56986" w:rsidRPr="00FE24C3">
          <w:rPr>
            <w:rStyle w:val="Hyperlink"/>
            <w:noProof/>
          </w:rPr>
          <w:t>3.3.1 The Long Short Term Memory Forecaster (LSTM)</w:t>
        </w:r>
        <w:r w:rsidR="00F56986">
          <w:rPr>
            <w:noProof/>
            <w:webHidden/>
          </w:rPr>
          <w:tab/>
        </w:r>
        <w:r w:rsidR="00F56986">
          <w:rPr>
            <w:noProof/>
            <w:webHidden/>
          </w:rPr>
          <w:fldChar w:fldCharType="begin"/>
        </w:r>
        <w:r w:rsidR="00F56986">
          <w:rPr>
            <w:noProof/>
            <w:webHidden/>
          </w:rPr>
          <w:instrText xml:space="preserve"> PAGEREF _Toc91341428 \h </w:instrText>
        </w:r>
        <w:r w:rsidR="00F56986">
          <w:rPr>
            <w:noProof/>
            <w:webHidden/>
          </w:rPr>
        </w:r>
        <w:r w:rsidR="00F56986">
          <w:rPr>
            <w:noProof/>
            <w:webHidden/>
          </w:rPr>
          <w:fldChar w:fldCharType="separate"/>
        </w:r>
        <w:r w:rsidR="00F56986">
          <w:rPr>
            <w:noProof/>
            <w:webHidden/>
          </w:rPr>
          <w:t>35</w:t>
        </w:r>
        <w:r w:rsidR="00F56986">
          <w:rPr>
            <w:noProof/>
            <w:webHidden/>
          </w:rPr>
          <w:fldChar w:fldCharType="end"/>
        </w:r>
      </w:hyperlink>
    </w:p>
    <w:p w14:paraId="6A16038F" w14:textId="3DB337D4"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29" w:history="1">
        <w:r w:rsidR="00F56986" w:rsidRPr="00FE24C3">
          <w:rPr>
            <w:rStyle w:val="Hyperlink"/>
            <w:noProof/>
          </w:rPr>
          <w:t>3.3.2 The Convolutional Neural Network Forecaster (CNN)</w:t>
        </w:r>
        <w:r w:rsidR="00F56986">
          <w:rPr>
            <w:noProof/>
            <w:webHidden/>
          </w:rPr>
          <w:tab/>
        </w:r>
        <w:r w:rsidR="00F56986">
          <w:rPr>
            <w:noProof/>
            <w:webHidden/>
          </w:rPr>
          <w:fldChar w:fldCharType="begin"/>
        </w:r>
        <w:r w:rsidR="00F56986">
          <w:rPr>
            <w:noProof/>
            <w:webHidden/>
          </w:rPr>
          <w:instrText xml:space="preserve"> PAGEREF _Toc91341429 \h </w:instrText>
        </w:r>
        <w:r w:rsidR="00F56986">
          <w:rPr>
            <w:noProof/>
            <w:webHidden/>
          </w:rPr>
        </w:r>
        <w:r w:rsidR="00F56986">
          <w:rPr>
            <w:noProof/>
            <w:webHidden/>
          </w:rPr>
          <w:fldChar w:fldCharType="separate"/>
        </w:r>
        <w:r w:rsidR="00F56986">
          <w:rPr>
            <w:noProof/>
            <w:webHidden/>
          </w:rPr>
          <w:t>36</w:t>
        </w:r>
        <w:r w:rsidR="00F56986">
          <w:rPr>
            <w:noProof/>
            <w:webHidden/>
          </w:rPr>
          <w:fldChar w:fldCharType="end"/>
        </w:r>
      </w:hyperlink>
    </w:p>
    <w:p w14:paraId="69936947" w14:textId="52DA4751"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0" w:history="1">
        <w:r w:rsidR="00F56986" w:rsidRPr="00FE24C3">
          <w:rPr>
            <w:rStyle w:val="Hyperlink"/>
            <w:noProof/>
          </w:rPr>
          <w:t>3.4 Method Analysis</w:t>
        </w:r>
        <w:r w:rsidR="00F56986">
          <w:rPr>
            <w:noProof/>
            <w:webHidden/>
          </w:rPr>
          <w:tab/>
        </w:r>
        <w:r w:rsidR="00F56986">
          <w:rPr>
            <w:noProof/>
            <w:webHidden/>
          </w:rPr>
          <w:fldChar w:fldCharType="begin"/>
        </w:r>
        <w:r w:rsidR="00F56986">
          <w:rPr>
            <w:noProof/>
            <w:webHidden/>
          </w:rPr>
          <w:instrText xml:space="preserve"> PAGEREF _Toc91341430 \h </w:instrText>
        </w:r>
        <w:r w:rsidR="00F56986">
          <w:rPr>
            <w:noProof/>
            <w:webHidden/>
          </w:rPr>
        </w:r>
        <w:r w:rsidR="00F56986">
          <w:rPr>
            <w:noProof/>
            <w:webHidden/>
          </w:rPr>
          <w:fldChar w:fldCharType="separate"/>
        </w:r>
        <w:r w:rsidR="00F56986">
          <w:rPr>
            <w:noProof/>
            <w:webHidden/>
          </w:rPr>
          <w:t>37</w:t>
        </w:r>
        <w:r w:rsidR="00F56986">
          <w:rPr>
            <w:noProof/>
            <w:webHidden/>
          </w:rPr>
          <w:fldChar w:fldCharType="end"/>
        </w:r>
      </w:hyperlink>
    </w:p>
    <w:p w14:paraId="573AAAF3" w14:textId="1D78F25E"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1" w:history="1">
        <w:r w:rsidR="00F56986" w:rsidRPr="00FE24C3">
          <w:rPr>
            <w:rStyle w:val="Hyperlink"/>
            <w:noProof/>
          </w:rPr>
          <w:t>3.5 The Performance of Forecasters on the Toronto Dataset</w:t>
        </w:r>
        <w:r w:rsidR="00F56986">
          <w:rPr>
            <w:noProof/>
            <w:webHidden/>
          </w:rPr>
          <w:tab/>
        </w:r>
        <w:r w:rsidR="00F56986">
          <w:rPr>
            <w:noProof/>
            <w:webHidden/>
          </w:rPr>
          <w:fldChar w:fldCharType="begin"/>
        </w:r>
        <w:r w:rsidR="00F56986">
          <w:rPr>
            <w:noProof/>
            <w:webHidden/>
          </w:rPr>
          <w:instrText xml:space="preserve"> PAGEREF _Toc91341431 \h </w:instrText>
        </w:r>
        <w:r w:rsidR="00F56986">
          <w:rPr>
            <w:noProof/>
            <w:webHidden/>
          </w:rPr>
        </w:r>
        <w:r w:rsidR="00F56986">
          <w:rPr>
            <w:noProof/>
            <w:webHidden/>
          </w:rPr>
          <w:fldChar w:fldCharType="separate"/>
        </w:r>
        <w:r w:rsidR="00F56986">
          <w:rPr>
            <w:noProof/>
            <w:webHidden/>
          </w:rPr>
          <w:t>38</w:t>
        </w:r>
        <w:r w:rsidR="00F56986">
          <w:rPr>
            <w:noProof/>
            <w:webHidden/>
          </w:rPr>
          <w:fldChar w:fldCharType="end"/>
        </w:r>
      </w:hyperlink>
    </w:p>
    <w:p w14:paraId="00BD042C" w14:textId="4FF2B414"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32" w:history="1">
        <w:r w:rsidR="00F56986" w:rsidRPr="00FE24C3">
          <w:rPr>
            <w:rStyle w:val="Hyperlink"/>
            <w:noProof/>
          </w:rPr>
          <w:t>3.5.1 Discussion of the Toronto Dataset's Overall Performance</w:t>
        </w:r>
        <w:r w:rsidR="00F56986">
          <w:rPr>
            <w:noProof/>
            <w:webHidden/>
          </w:rPr>
          <w:tab/>
        </w:r>
        <w:r w:rsidR="00F56986">
          <w:rPr>
            <w:noProof/>
            <w:webHidden/>
          </w:rPr>
          <w:fldChar w:fldCharType="begin"/>
        </w:r>
        <w:r w:rsidR="00F56986">
          <w:rPr>
            <w:noProof/>
            <w:webHidden/>
          </w:rPr>
          <w:instrText xml:space="preserve"> PAGEREF _Toc91341432 \h </w:instrText>
        </w:r>
        <w:r w:rsidR="00F56986">
          <w:rPr>
            <w:noProof/>
            <w:webHidden/>
          </w:rPr>
        </w:r>
        <w:r w:rsidR="00F56986">
          <w:rPr>
            <w:noProof/>
            <w:webHidden/>
          </w:rPr>
          <w:fldChar w:fldCharType="separate"/>
        </w:r>
        <w:r w:rsidR="00F56986">
          <w:rPr>
            <w:noProof/>
            <w:webHidden/>
          </w:rPr>
          <w:t>39</w:t>
        </w:r>
        <w:r w:rsidR="00F56986">
          <w:rPr>
            <w:noProof/>
            <w:webHidden/>
          </w:rPr>
          <w:fldChar w:fldCharType="end"/>
        </w:r>
      </w:hyperlink>
    </w:p>
    <w:p w14:paraId="6E55C1EE" w14:textId="6AB170F2"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3" w:history="1">
        <w:r w:rsidR="00F56986" w:rsidRPr="00FE24C3">
          <w:rPr>
            <w:rStyle w:val="Hyperlink"/>
            <w:noProof/>
          </w:rPr>
          <w:t>3.6 The Performance of Forecasters on the Ottawa Dataset</w:t>
        </w:r>
        <w:r w:rsidR="00F56986">
          <w:rPr>
            <w:noProof/>
            <w:webHidden/>
          </w:rPr>
          <w:tab/>
        </w:r>
        <w:r w:rsidR="00F56986">
          <w:rPr>
            <w:noProof/>
            <w:webHidden/>
          </w:rPr>
          <w:fldChar w:fldCharType="begin"/>
        </w:r>
        <w:r w:rsidR="00F56986">
          <w:rPr>
            <w:noProof/>
            <w:webHidden/>
          </w:rPr>
          <w:instrText xml:space="preserve"> PAGEREF _Toc91341433 \h </w:instrText>
        </w:r>
        <w:r w:rsidR="00F56986">
          <w:rPr>
            <w:noProof/>
            <w:webHidden/>
          </w:rPr>
        </w:r>
        <w:r w:rsidR="00F56986">
          <w:rPr>
            <w:noProof/>
            <w:webHidden/>
          </w:rPr>
          <w:fldChar w:fldCharType="separate"/>
        </w:r>
        <w:r w:rsidR="00F56986">
          <w:rPr>
            <w:noProof/>
            <w:webHidden/>
          </w:rPr>
          <w:t>39</w:t>
        </w:r>
        <w:r w:rsidR="00F56986">
          <w:rPr>
            <w:noProof/>
            <w:webHidden/>
          </w:rPr>
          <w:fldChar w:fldCharType="end"/>
        </w:r>
      </w:hyperlink>
    </w:p>
    <w:p w14:paraId="6AFDBF45" w14:textId="63F92DA7"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34" w:history="1">
        <w:r w:rsidR="00F56986" w:rsidRPr="00FE24C3">
          <w:rPr>
            <w:rStyle w:val="Hyperlink"/>
            <w:noProof/>
          </w:rPr>
          <w:t>3.6.1 Discussion of the Ottawa Dataset's Overall Performance</w:t>
        </w:r>
        <w:r w:rsidR="00F56986">
          <w:rPr>
            <w:noProof/>
            <w:webHidden/>
          </w:rPr>
          <w:tab/>
        </w:r>
        <w:r w:rsidR="00F56986">
          <w:rPr>
            <w:noProof/>
            <w:webHidden/>
          </w:rPr>
          <w:fldChar w:fldCharType="begin"/>
        </w:r>
        <w:r w:rsidR="00F56986">
          <w:rPr>
            <w:noProof/>
            <w:webHidden/>
          </w:rPr>
          <w:instrText xml:space="preserve"> PAGEREF _Toc91341434 \h </w:instrText>
        </w:r>
        <w:r w:rsidR="00F56986">
          <w:rPr>
            <w:noProof/>
            <w:webHidden/>
          </w:rPr>
        </w:r>
        <w:r w:rsidR="00F56986">
          <w:rPr>
            <w:noProof/>
            <w:webHidden/>
          </w:rPr>
          <w:fldChar w:fldCharType="separate"/>
        </w:r>
        <w:r w:rsidR="00F56986">
          <w:rPr>
            <w:noProof/>
            <w:webHidden/>
          </w:rPr>
          <w:t>40</w:t>
        </w:r>
        <w:r w:rsidR="00F56986">
          <w:rPr>
            <w:noProof/>
            <w:webHidden/>
          </w:rPr>
          <w:fldChar w:fldCharType="end"/>
        </w:r>
      </w:hyperlink>
    </w:p>
    <w:p w14:paraId="239FB088" w14:textId="27C1DE0F"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5" w:history="1">
        <w:r w:rsidR="00F56986" w:rsidRPr="00FE24C3">
          <w:rPr>
            <w:rStyle w:val="Hyperlink"/>
            <w:noProof/>
          </w:rPr>
          <w:t>3.7 The Performance of Forecasters on the Saint John Dataset</w:t>
        </w:r>
        <w:r w:rsidR="00F56986">
          <w:rPr>
            <w:noProof/>
            <w:webHidden/>
          </w:rPr>
          <w:tab/>
        </w:r>
        <w:r w:rsidR="00F56986">
          <w:rPr>
            <w:noProof/>
            <w:webHidden/>
          </w:rPr>
          <w:fldChar w:fldCharType="begin"/>
        </w:r>
        <w:r w:rsidR="00F56986">
          <w:rPr>
            <w:noProof/>
            <w:webHidden/>
          </w:rPr>
          <w:instrText xml:space="preserve"> PAGEREF _Toc91341435 \h </w:instrText>
        </w:r>
        <w:r w:rsidR="00F56986">
          <w:rPr>
            <w:noProof/>
            <w:webHidden/>
          </w:rPr>
        </w:r>
        <w:r w:rsidR="00F56986">
          <w:rPr>
            <w:noProof/>
            <w:webHidden/>
          </w:rPr>
          <w:fldChar w:fldCharType="separate"/>
        </w:r>
        <w:r w:rsidR="00F56986">
          <w:rPr>
            <w:noProof/>
            <w:webHidden/>
          </w:rPr>
          <w:t>41</w:t>
        </w:r>
        <w:r w:rsidR="00F56986">
          <w:rPr>
            <w:noProof/>
            <w:webHidden/>
          </w:rPr>
          <w:fldChar w:fldCharType="end"/>
        </w:r>
      </w:hyperlink>
    </w:p>
    <w:p w14:paraId="40440BA0" w14:textId="09825FC8"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36" w:history="1">
        <w:r w:rsidR="00F56986" w:rsidRPr="00FE24C3">
          <w:rPr>
            <w:rStyle w:val="Hyperlink"/>
            <w:noProof/>
          </w:rPr>
          <w:t>3.7.1 Discussion of the Saint John Dataset's Overall Performance</w:t>
        </w:r>
        <w:r w:rsidR="00F56986">
          <w:rPr>
            <w:noProof/>
            <w:webHidden/>
          </w:rPr>
          <w:tab/>
        </w:r>
        <w:r w:rsidR="00F56986">
          <w:rPr>
            <w:noProof/>
            <w:webHidden/>
          </w:rPr>
          <w:fldChar w:fldCharType="begin"/>
        </w:r>
        <w:r w:rsidR="00F56986">
          <w:rPr>
            <w:noProof/>
            <w:webHidden/>
          </w:rPr>
          <w:instrText xml:space="preserve"> PAGEREF _Toc91341436 \h </w:instrText>
        </w:r>
        <w:r w:rsidR="00F56986">
          <w:rPr>
            <w:noProof/>
            <w:webHidden/>
          </w:rPr>
        </w:r>
        <w:r w:rsidR="00F56986">
          <w:rPr>
            <w:noProof/>
            <w:webHidden/>
          </w:rPr>
          <w:fldChar w:fldCharType="separate"/>
        </w:r>
        <w:r w:rsidR="00F56986">
          <w:rPr>
            <w:noProof/>
            <w:webHidden/>
          </w:rPr>
          <w:t>42</w:t>
        </w:r>
        <w:r w:rsidR="00F56986">
          <w:rPr>
            <w:noProof/>
            <w:webHidden/>
          </w:rPr>
          <w:fldChar w:fldCharType="end"/>
        </w:r>
      </w:hyperlink>
    </w:p>
    <w:p w14:paraId="0D7ED823" w14:textId="69D4F198"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7" w:history="1">
        <w:r w:rsidR="00F56986" w:rsidRPr="00FE24C3">
          <w:rPr>
            <w:rStyle w:val="Hyperlink"/>
            <w:noProof/>
          </w:rPr>
          <w:t>3.8 Conclusion</w:t>
        </w:r>
        <w:r w:rsidR="00F56986">
          <w:rPr>
            <w:noProof/>
            <w:webHidden/>
          </w:rPr>
          <w:tab/>
        </w:r>
        <w:r w:rsidR="00F56986">
          <w:rPr>
            <w:noProof/>
            <w:webHidden/>
          </w:rPr>
          <w:fldChar w:fldCharType="begin"/>
        </w:r>
        <w:r w:rsidR="00F56986">
          <w:rPr>
            <w:noProof/>
            <w:webHidden/>
          </w:rPr>
          <w:instrText xml:space="preserve"> PAGEREF _Toc91341437 \h </w:instrText>
        </w:r>
        <w:r w:rsidR="00F56986">
          <w:rPr>
            <w:noProof/>
            <w:webHidden/>
          </w:rPr>
        </w:r>
        <w:r w:rsidR="00F56986">
          <w:rPr>
            <w:noProof/>
            <w:webHidden/>
          </w:rPr>
          <w:fldChar w:fldCharType="separate"/>
        </w:r>
        <w:r w:rsidR="00F56986">
          <w:rPr>
            <w:noProof/>
            <w:webHidden/>
          </w:rPr>
          <w:t>42</w:t>
        </w:r>
        <w:r w:rsidR="00F56986">
          <w:rPr>
            <w:noProof/>
            <w:webHidden/>
          </w:rPr>
          <w:fldChar w:fldCharType="end"/>
        </w:r>
      </w:hyperlink>
    </w:p>
    <w:p w14:paraId="5636767A" w14:textId="4F4874CD" w:rsidR="00F56986" w:rsidRDefault="00DF3C65">
      <w:pPr>
        <w:pStyle w:val="TOC1"/>
        <w:rPr>
          <w:rFonts w:asciiTheme="minorHAnsi" w:eastAsiaTheme="minorEastAsia" w:hAnsiTheme="minorHAnsi" w:cstheme="minorBidi"/>
          <w:noProof/>
          <w:sz w:val="22"/>
          <w:szCs w:val="22"/>
          <w:lang w:eastAsia="en-CA"/>
        </w:rPr>
      </w:pPr>
      <w:hyperlink w:anchor="_Toc91341438" w:history="1">
        <w:r w:rsidR="00F56986" w:rsidRPr="00FE24C3">
          <w:rPr>
            <w:rStyle w:val="Hyperlink"/>
            <w:noProof/>
          </w:rPr>
          <w:t>4 Comprehensive Evaluation of Our Forecasters' Performance</w:t>
        </w:r>
        <w:r w:rsidR="00F56986">
          <w:rPr>
            <w:noProof/>
            <w:webHidden/>
          </w:rPr>
          <w:tab/>
        </w:r>
        <w:r w:rsidR="00F56986">
          <w:rPr>
            <w:noProof/>
            <w:webHidden/>
          </w:rPr>
          <w:fldChar w:fldCharType="begin"/>
        </w:r>
        <w:r w:rsidR="00F56986">
          <w:rPr>
            <w:noProof/>
            <w:webHidden/>
          </w:rPr>
          <w:instrText xml:space="preserve"> PAGEREF _Toc91341438 \h </w:instrText>
        </w:r>
        <w:r w:rsidR="00F56986">
          <w:rPr>
            <w:noProof/>
            <w:webHidden/>
          </w:rPr>
        </w:r>
        <w:r w:rsidR="00F56986">
          <w:rPr>
            <w:noProof/>
            <w:webHidden/>
          </w:rPr>
          <w:fldChar w:fldCharType="separate"/>
        </w:r>
        <w:r w:rsidR="00F56986">
          <w:rPr>
            <w:noProof/>
            <w:webHidden/>
          </w:rPr>
          <w:t>44</w:t>
        </w:r>
        <w:r w:rsidR="00F56986">
          <w:rPr>
            <w:noProof/>
            <w:webHidden/>
          </w:rPr>
          <w:fldChar w:fldCharType="end"/>
        </w:r>
      </w:hyperlink>
    </w:p>
    <w:p w14:paraId="026C1644" w14:textId="534D4250"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39" w:history="1">
        <w:r w:rsidR="00F56986" w:rsidRPr="00FE24C3">
          <w:rPr>
            <w:rStyle w:val="Hyperlink"/>
            <w:noProof/>
          </w:rPr>
          <w:t>4.1 The Toronto Dataset</w:t>
        </w:r>
        <w:r w:rsidR="00F56986">
          <w:rPr>
            <w:noProof/>
            <w:webHidden/>
          </w:rPr>
          <w:tab/>
        </w:r>
        <w:r w:rsidR="00F56986">
          <w:rPr>
            <w:noProof/>
            <w:webHidden/>
          </w:rPr>
          <w:fldChar w:fldCharType="begin"/>
        </w:r>
        <w:r w:rsidR="00F56986">
          <w:rPr>
            <w:noProof/>
            <w:webHidden/>
          </w:rPr>
          <w:instrText xml:space="preserve"> PAGEREF _Toc91341439 \h </w:instrText>
        </w:r>
        <w:r w:rsidR="00F56986">
          <w:rPr>
            <w:noProof/>
            <w:webHidden/>
          </w:rPr>
        </w:r>
        <w:r w:rsidR="00F56986">
          <w:rPr>
            <w:noProof/>
            <w:webHidden/>
          </w:rPr>
          <w:fldChar w:fldCharType="separate"/>
        </w:r>
        <w:r w:rsidR="00F56986">
          <w:rPr>
            <w:noProof/>
            <w:webHidden/>
          </w:rPr>
          <w:t>44</w:t>
        </w:r>
        <w:r w:rsidR="00F56986">
          <w:rPr>
            <w:noProof/>
            <w:webHidden/>
          </w:rPr>
          <w:fldChar w:fldCharType="end"/>
        </w:r>
      </w:hyperlink>
    </w:p>
    <w:p w14:paraId="079EF06B" w14:textId="73300CDA"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0" w:history="1">
        <w:r w:rsidR="00F56986" w:rsidRPr="00FE24C3">
          <w:rPr>
            <w:rStyle w:val="Hyperlink"/>
            <w:noProof/>
          </w:rPr>
          <w:t>4.1.1 The Hourly Performance</w:t>
        </w:r>
        <w:r w:rsidR="00F56986">
          <w:rPr>
            <w:noProof/>
            <w:webHidden/>
          </w:rPr>
          <w:tab/>
        </w:r>
        <w:r w:rsidR="00F56986">
          <w:rPr>
            <w:noProof/>
            <w:webHidden/>
          </w:rPr>
          <w:fldChar w:fldCharType="begin"/>
        </w:r>
        <w:r w:rsidR="00F56986">
          <w:rPr>
            <w:noProof/>
            <w:webHidden/>
          </w:rPr>
          <w:instrText xml:space="preserve"> PAGEREF _Toc91341440 \h </w:instrText>
        </w:r>
        <w:r w:rsidR="00F56986">
          <w:rPr>
            <w:noProof/>
            <w:webHidden/>
          </w:rPr>
        </w:r>
        <w:r w:rsidR="00F56986">
          <w:rPr>
            <w:noProof/>
            <w:webHidden/>
          </w:rPr>
          <w:fldChar w:fldCharType="separate"/>
        </w:r>
        <w:r w:rsidR="00F56986">
          <w:rPr>
            <w:noProof/>
            <w:webHidden/>
          </w:rPr>
          <w:t>45</w:t>
        </w:r>
        <w:r w:rsidR="00F56986">
          <w:rPr>
            <w:noProof/>
            <w:webHidden/>
          </w:rPr>
          <w:fldChar w:fldCharType="end"/>
        </w:r>
      </w:hyperlink>
    </w:p>
    <w:p w14:paraId="7779F7CF" w14:textId="18EAF314"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1" w:history="1">
        <w:r w:rsidR="00F56986" w:rsidRPr="00FE24C3">
          <w:rPr>
            <w:rStyle w:val="Hyperlink"/>
            <w:noProof/>
          </w:rPr>
          <w:t>4.1.2 The Daily Performance</w:t>
        </w:r>
        <w:r w:rsidR="00F56986">
          <w:rPr>
            <w:noProof/>
            <w:webHidden/>
          </w:rPr>
          <w:tab/>
        </w:r>
        <w:r w:rsidR="00F56986">
          <w:rPr>
            <w:noProof/>
            <w:webHidden/>
          </w:rPr>
          <w:fldChar w:fldCharType="begin"/>
        </w:r>
        <w:r w:rsidR="00F56986">
          <w:rPr>
            <w:noProof/>
            <w:webHidden/>
          </w:rPr>
          <w:instrText xml:space="preserve"> PAGEREF _Toc91341441 \h </w:instrText>
        </w:r>
        <w:r w:rsidR="00F56986">
          <w:rPr>
            <w:noProof/>
            <w:webHidden/>
          </w:rPr>
        </w:r>
        <w:r w:rsidR="00F56986">
          <w:rPr>
            <w:noProof/>
            <w:webHidden/>
          </w:rPr>
          <w:fldChar w:fldCharType="separate"/>
        </w:r>
        <w:r w:rsidR="00F56986">
          <w:rPr>
            <w:noProof/>
            <w:webHidden/>
          </w:rPr>
          <w:t>46</w:t>
        </w:r>
        <w:r w:rsidR="00F56986">
          <w:rPr>
            <w:noProof/>
            <w:webHidden/>
          </w:rPr>
          <w:fldChar w:fldCharType="end"/>
        </w:r>
      </w:hyperlink>
    </w:p>
    <w:p w14:paraId="1D24C737" w14:textId="7D8BB107"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2" w:history="1">
        <w:r w:rsidR="00F56986" w:rsidRPr="00FE24C3">
          <w:rPr>
            <w:rStyle w:val="Hyperlink"/>
            <w:noProof/>
          </w:rPr>
          <w:t>4.1.4 Performance During the Seasons</w:t>
        </w:r>
        <w:r w:rsidR="00F56986">
          <w:rPr>
            <w:noProof/>
            <w:webHidden/>
          </w:rPr>
          <w:tab/>
        </w:r>
        <w:r w:rsidR="00F56986">
          <w:rPr>
            <w:noProof/>
            <w:webHidden/>
          </w:rPr>
          <w:fldChar w:fldCharType="begin"/>
        </w:r>
        <w:r w:rsidR="00F56986">
          <w:rPr>
            <w:noProof/>
            <w:webHidden/>
          </w:rPr>
          <w:instrText xml:space="preserve"> PAGEREF _Toc91341442 \h </w:instrText>
        </w:r>
        <w:r w:rsidR="00F56986">
          <w:rPr>
            <w:noProof/>
            <w:webHidden/>
          </w:rPr>
        </w:r>
        <w:r w:rsidR="00F56986">
          <w:rPr>
            <w:noProof/>
            <w:webHidden/>
          </w:rPr>
          <w:fldChar w:fldCharType="separate"/>
        </w:r>
        <w:r w:rsidR="00F56986">
          <w:rPr>
            <w:noProof/>
            <w:webHidden/>
          </w:rPr>
          <w:t>49</w:t>
        </w:r>
        <w:r w:rsidR="00F56986">
          <w:rPr>
            <w:noProof/>
            <w:webHidden/>
          </w:rPr>
          <w:fldChar w:fldCharType="end"/>
        </w:r>
      </w:hyperlink>
    </w:p>
    <w:p w14:paraId="26FB3976" w14:textId="0C074B32"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3" w:history="1">
        <w:r w:rsidR="00F56986" w:rsidRPr="00FE24C3">
          <w:rPr>
            <w:rStyle w:val="Hyperlink"/>
            <w:noProof/>
          </w:rPr>
          <w:t>4.1.5 Comprehensive Analysis Discussion</w:t>
        </w:r>
        <w:r w:rsidR="00F56986">
          <w:rPr>
            <w:noProof/>
            <w:webHidden/>
          </w:rPr>
          <w:tab/>
        </w:r>
        <w:r w:rsidR="00F56986">
          <w:rPr>
            <w:noProof/>
            <w:webHidden/>
          </w:rPr>
          <w:fldChar w:fldCharType="begin"/>
        </w:r>
        <w:r w:rsidR="00F56986">
          <w:rPr>
            <w:noProof/>
            <w:webHidden/>
          </w:rPr>
          <w:instrText xml:space="preserve"> PAGEREF _Toc91341443 \h </w:instrText>
        </w:r>
        <w:r w:rsidR="00F56986">
          <w:rPr>
            <w:noProof/>
            <w:webHidden/>
          </w:rPr>
        </w:r>
        <w:r w:rsidR="00F56986">
          <w:rPr>
            <w:noProof/>
            <w:webHidden/>
          </w:rPr>
          <w:fldChar w:fldCharType="separate"/>
        </w:r>
        <w:r w:rsidR="00F56986">
          <w:rPr>
            <w:noProof/>
            <w:webHidden/>
          </w:rPr>
          <w:t>49</w:t>
        </w:r>
        <w:r w:rsidR="00F56986">
          <w:rPr>
            <w:noProof/>
            <w:webHidden/>
          </w:rPr>
          <w:fldChar w:fldCharType="end"/>
        </w:r>
      </w:hyperlink>
    </w:p>
    <w:p w14:paraId="0ED82B5A" w14:textId="76A769B6"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44" w:history="1">
        <w:r w:rsidR="00F56986" w:rsidRPr="00FE24C3">
          <w:rPr>
            <w:rStyle w:val="Hyperlink"/>
            <w:noProof/>
          </w:rPr>
          <w:t>4.2 The Ottawa Dataset</w:t>
        </w:r>
        <w:r w:rsidR="00F56986">
          <w:rPr>
            <w:noProof/>
            <w:webHidden/>
          </w:rPr>
          <w:tab/>
        </w:r>
        <w:r w:rsidR="00F56986">
          <w:rPr>
            <w:noProof/>
            <w:webHidden/>
          </w:rPr>
          <w:fldChar w:fldCharType="begin"/>
        </w:r>
        <w:r w:rsidR="00F56986">
          <w:rPr>
            <w:noProof/>
            <w:webHidden/>
          </w:rPr>
          <w:instrText xml:space="preserve"> PAGEREF _Toc91341444 \h </w:instrText>
        </w:r>
        <w:r w:rsidR="00F56986">
          <w:rPr>
            <w:noProof/>
            <w:webHidden/>
          </w:rPr>
        </w:r>
        <w:r w:rsidR="00F56986">
          <w:rPr>
            <w:noProof/>
            <w:webHidden/>
          </w:rPr>
          <w:fldChar w:fldCharType="separate"/>
        </w:r>
        <w:r w:rsidR="00F56986">
          <w:rPr>
            <w:noProof/>
            <w:webHidden/>
          </w:rPr>
          <w:t>51</w:t>
        </w:r>
        <w:r w:rsidR="00F56986">
          <w:rPr>
            <w:noProof/>
            <w:webHidden/>
          </w:rPr>
          <w:fldChar w:fldCharType="end"/>
        </w:r>
      </w:hyperlink>
    </w:p>
    <w:p w14:paraId="1603DA1D" w14:textId="2E4DDC62"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5" w:history="1">
        <w:r w:rsidR="00F56986" w:rsidRPr="00FE24C3">
          <w:rPr>
            <w:rStyle w:val="Hyperlink"/>
            <w:noProof/>
          </w:rPr>
          <w:t>4.2.1 The Hourly Performance</w:t>
        </w:r>
        <w:r w:rsidR="00F56986">
          <w:rPr>
            <w:noProof/>
            <w:webHidden/>
          </w:rPr>
          <w:tab/>
        </w:r>
        <w:r w:rsidR="00F56986">
          <w:rPr>
            <w:noProof/>
            <w:webHidden/>
          </w:rPr>
          <w:fldChar w:fldCharType="begin"/>
        </w:r>
        <w:r w:rsidR="00F56986">
          <w:rPr>
            <w:noProof/>
            <w:webHidden/>
          </w:rPr>
          <w:instrText xml:space="preserve"> PAGEREF _Toc91341445 \h </w:instrText>
        </w:r>
        <w:r w:rsidR="00F56986">
          <w:rPr>
            <w:noProof/>
            <w:webHidden/>
          </w:rPr>
        </w:r>
        <w:r w:rsidR="00F56986">
          <w:rPr>
            <w:noProof/>
            <w:webHidden/>
          </w:rPr>
          <w:fldChar w:fldCharType="separate"/>
        </w:r>
        <w:r w:rsidR="00F56986">
          <w:rPr>
            <w:noProof/>
            <w:webHidden/>
          </w:rPr>
          <w:t>51</w:t>
        </w:r>
        <w:r w:rsidR="00F56986">
          <w:rPr>
            <w:noProof/>
            <w:webHidden/>
          </w:rPr>
          <w:fldChar w:fldCharType="end"/>
        </w:r>
      </w:hyperlink>
    </w:p>
    <w:p w14:paraId="2CD349C7" w14:textId="6401AB96"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6" w:history="1">
        <w:r w:rsidR="00F56986" w:rsidRPr="00FE24C3">
          <w:rPr>
            <w:rStyle w:val="Hyperlink"/>
            <w:noProof/>
          </w:rPr>
          <w:t>4.2.2 The Daily Performance</w:t>
        </w:r>
        <w:r w:rsidR="00F56986">
          <w:rPr>
            <w:noProof/>
            <w:webHidden/>
          </w:rPr>
          <w:tab/>
        </w:r>
        <w:r w:rsidR="00F56986">
          <w:rPr>
            <w:noProof/>
            <w:webHidden/>
          </w:rPr>
          <w:fldChar w:fldCharType="begin"/>
        </w:r>
        <w:r w:rsidR="00F56986">
          <w:rPr>
            <w:noProof/>
            <w:webHidden/>
          </w:rPr>
          <w:instrText xml:space="preserve"> PAGEREF _Toc91341446 \h </w:instrText>
        </w:r>
        <w:r w:rsidR="00F56986">
          <w:rPr>
            <w:noProof/>
            <w:webHidden/>
          </w:rPr>
        </w:r>
        <w:r w:rsidR="00F56986">
          <w:rPr>
            <w:noProof/>
            <w:webHidden/>
          </w:rPr>
          <w:fldChar w:fldCharType="separate"/>
        </w:r>
        <w:r w:rsidR="00F56986">
          <w:rPr>
            <w:noProof/>
            <w:webHidden/>
          </w:rPr>
          <w:t>53</w:t>
        </w:r>
        <w:r w:rsidR="00F56986">
          <w:rPr>
            <w:noProof/>
            <w:webHidden/>
          </w:rPr>
          <w:fldChar w:fldCharType="end"/>
        </w:r>
      </w:hyperlink>
    </w:p>
    <w:p w14:paraId="40C21675" w14:textId="62444A1B"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7" w:history="1">
        <w:r w:rsidR="00F56986" w:rsidRPr="00FE24C3">
          <w:rPr>
            <w:rStyle w:val="Hyperlink"/>
            <w:noProof/>
          </w:rPr>
          <w:t>4.2.3 The Monthly Performance</w:t>
        </w:r>
        <w:r w:rsidR="00F56986">
          <w:rPr>
            <w:noProof/>
            <w:webHidden/>
          </w:rPr>
          <w:tab/>
        </w:r>
        <w:r w:rsidR="00F56986">
          <w:rPr>
            <w:noProof/>
            <w:webHidden/>
          </w:rPr>
          <w:fldChar w:fldCharType="begin"/>
        </w:r>
        <w:r w:rsidR="00F56986">
          <w:rPr>
            <w:noProof/>
            <w:webHidden/>
          </w:rPr>
          <w:instrText xml:space="preserve"> PAGEREF _Toc91341447 \h </w:instrText>
        </w:r>
        <w:r w:rsidR="00F56986">
          <w:rPr>
            <w:noProof/>
            <w:webHidden/>
          </w:rPr>
        </w:r>
        <w:r w:rsidR="00F56986">
          <w:rPr>
            <w:noProof/>
            <w:webHidden/>
          </w:rPr>
          <w:fldChar w:fldCharType="separate"/>
        </w:r>
        <w:r w:rsidR="00F56986">
          <w:rPr>
            <w:noProof/>
            <w:webHidden/>
          </w:rPr>
          <w:t>54</w:t>
        </w:r>
        <w:r w:rsidR="00F56986">
          <w:rPr>
            <w:noProof/>
            <w:webHidden/>
          </w:rPr>
          <w:fldChar w:fldCharType="end"/>
        </w:r>
      </w:hyperlink>
    </w:p>
    <w:p w14:paraId="70E46510" w14:textId="3FD1D7CC"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8" w:history="1">
        <w:r w:rsidR="00F56986" w:rsidRPr="00FE24C3">
          <w:rPr>
            <w:rStyle w:val="Hyperlink"/>
            <w:noProof/>
          </w:rPr>
          <w:t>4.2.4 Performance During the Seasons</w:t>
        </w:r>
        <w:r w:rsidR="00F56986">
          <w:rPr>
            <w:noProof/>
            <w:webHidden/>
          </w:rPr>
          <w:tab/>
        </w:r>
        <w:r w:rsidR="00F56986">
          <w:rPr>
            <w:noProof/>
            <w:webHidden/>
          </w:rPr>
          <w:fldChar w:fldCharType="begin"/>
        </w:r>
        <w:r w:rsidR="00F56986">
          <w:rPr>
            <w:noProof/>
            <w:webHidden/>
          </w:rPr>
          <w:instrText xml:space="preserve"> PAGEREF _Toc91341448 \h </w:instrText>
        </w:r>
        <w:r w:rsidR="00F56986">
          <w:rPr>
            <w:noProof/>
            <w:webHidden/>
          </w:rPr>
        </w:r>
        <w:r w:rsidR="00F56986">
          <w:rPr>
            <w:noProof/>
            <w:webHidden/>
          </w:rPr>
          <w:fldChar w:fldCharType="separate"/>
        </w:r>
        <w:r w:rsidR="00F56986">
          <w:rPr>
            <w:noProof/>
            <w:webHidden/>
          </w:rPr>
          <w:t>56</w:t>
        </w:r>
        <w:r w:rsidR="00F56986">
          <w:rPr>
            <w:noProof/>
            <w:webHidden/>
          </w:rPr>
          <w:fldChar w:fldCharType="end"/>
        </w:r>
      </w:hyperlink>
    </w:p>
    <w:p w14:paraId="0505F97F" w14:textId="5AD7FB7C"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49" w:history="1">
        <w:r w:rsidR="00F56986" w:rsidRPr="00FE24C3">
          <w:rPr>
            <w:rStyle w:val="Hyperlink"/>
            <w:noProof/>
          </w:rPr>
          <w:t>4.2.5 Comprehensive Analysis Discussion</w:t>
        </w:r>
        <w:r w:rsidR="00F56986">
          <w:rPr>
            <w:noProof/>
            <w:webHidden/>
          </w:rPr>
          <w:tab/>
        </w:r>
        <w:r w:rsidR="00F56986">
          <w:rPr>
            <w:noProof/>
            <w:webHidden/>
          </w:rPr>
          <w:fldChar w:fldCharType="begin"/>
        </w:r>
        <w:r w:rsidR="00F56986">
          <w:rPr>
            <w:noProof/>
            <w:webHidden/>
          </w:rPr>
          <w:instrText xml:space="preserve"> PAGEREF _Toc91341449 \h </w:instrText>
        </w:r>
        <w:r w:rsidR="00F56986">
          <w:rPr>
            <w:noProof/>
            <w:webHidden/>
          </w:rPr>
        </w:r>
        <w:r w:rsidR="00F56986">
          <w:rPr>
            <w:noProof/>
            <w:webHidden/>
          </w:rPr>
          <w:fldChar w:fldCharType="separate"/>
        </w:r>
        <w:r w:rsidR="00F56986">
          <w:rPr>
            <w:noProof/>
            <w:webHidden/>
          </w:rPr>
          <w:t>57</w:t>
        </w:r>
        <w:r w:rsidR="00F56986">
          <w:rPr>
            <w:noProof/>
            <w:webHidden/>
          </w:rPr>
          <w:fldChar w:fldCharType="end"/>
        </w:r>
      </w:hyperlink>
    </w:p>
    <w:p w14:paraId="51413927" w14:textId="49B0E753"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50" w:history="1">
        <w:r w:rsidR="00F56986" w:rsidRPr="00FE24C3">
          <w:rPr>
            <w:rStyle w:val="Hyperlink"/>
            <w:noProof/>
          </w:rPr>
          <w:t>4.3 The Saint John Dataset</w:t>
        </w:r>
        <w:r w:rsidR="00F56986">
          <w:rPr>
            <w:noProof/>
            <w:webHidden/>
          </w:rPr>
          <w:tab/>
        </w:r>
        <w:r w:rsidR="00F56986">
          <w:rPr>
            <w:noProof/>
            <w:webHidden/>
          </w:rPr>
          <w:fldChar w:fldCharType="begin"/>
        </w:r>
        <w:r w:rsidR="00F56986">
          <w:rPr>
            <w:noProof/>
            <w:webHidden/>
          </w:rPr>
          <w:instrText xml:space="preserve"> PAGEREF _Toc91341450 \h </w:instrText>
        </w:r>
        <w:r w:rsidR="00F56986">
          <w:rPr>
            <w:noProof/>
            <w:webHidden/>
          </w:rPr>
        </w:r>
        <w:r w:rsidR="00F56986">
          <w:rPr>
            <w:noProof/>
            <w:webHidden/>
          </w:rPr>
          <w:fldChar w:fldCharType="separate"/>
        </w:r>
        <w:r w:rsidR="00F56986">
          <w:rPr>
            <w:noProof/>
            <w:webHidden/>
          </w:rPr>
          <w:t>58</w:t>
        </w:r>
        <w:r w:rsidR="00F56986">
          <w:rPr>
            <w:noProof/>
            <w:webHidden/>
          </w:rPr>
          <w:fldChar w:fldCharType="end"/>
        </w:r>
      </w:hyperlink>
    </w:p>
    <w:p w14:paraId="4E3A79F7" w14:textId="61E4575F"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51" w:history="1">
        <w:r w:rsidR="00F56986" w:rsidRPr="00FE24C3">
          <w:rPr>
            <w:rStyle w:val="Hyperlink"/>
            <w:noProof/>
          </w:rPr>
          <w:t>4.3.1 The Hourly Performance</w:t>
        </w:r>
        <w:r w:rsidR="00F56986">
          <w:rPr>
            <w:noProof/>
            <w:webHidden/>
          </w:rPr>
          <w:tab/>
        </w:r>
        <w:r w:rsidR="00F56986">
          <w:rPr>
            <w:noProof/>
            <w:webHidden/>
          </w:rPr>
          <w:fldChar w:fldCharType="begin"/>
        </w:r>
        <w:r w:rsidR="00F56986">
          <w:rPr>
            <w:noProof/>
            <w:webHidden/>
          </w:rPr>
          <w:instrText xml:space="preserve"> PAGEREF _Toc91341451 \h </w:instrText>
        </w:r>
        <w:r w:rsidR="00F56986">
          <w:rPr>
            <w:noProof/>
            <w:webHidden/>
          </w:rPr>
        </w:r>
        <w:r w:rsidR="00F56986">
          <w:rPr>
            <w:noProof/>
            <w:webHidden/>
          </w:rPr>
          <w:fldChar w:fldCharType="separate"/>
        </w:r>
        <w:r w:rsidR="00F56986">
          <w:rPr>
            <w:noProof/>
            <w:webHidden/>
          </w:rPr>
          <w:t>59</w:t>
        </w:r>
        <w:r w:rsidR="00F56986">
          <w:rPr>
            <w:noProof/>
            <w:webHidden/>
          </w:rPr>
          <w:fldChar w:fldCharType="end"/>
        </w:r>
      </w:hyperlink>
    </w:p>
    <w:p w14:paraId="3465C8AE" w14:textId="03BB7CC9"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52" w:history="1">
        <w:r w:rsidR="00F56986" w:rsidRPr="00FE24C3">
          <w:rPr>
            <w:rStyle w:val="Hyperlink"/>
            <w:noProof/>
          </w:rPr>
          <w:t>4.3.2 The Daily Performance</w:t>
        </w:r>
        <w:r w:rsidR="00F56986">
          <w:rPr>
            <w:noProof/>
            <w:webHidden/>
          </w:rPr>
          <w:tab/>
        </w:r>
        <w:r w:rsidR="00F56986">
          <w:rPr>
            <w:noProof/>
            <w:webHidden/>
          </w:rPr>
          <w:fldChar w:fldCharType="begin"/>
        </w:r>
        <w:r w:rsidR="00F56986">
          <w:rPr>
            <w:noProof/>
            <w:webHidden/>
          </w:rPr>
          <w:instrText xml:space="preserve"> PAGEREF _Toc91341452 \h </w:instrText>
        </w:r>
        <w:r w:rsidR="00F56986">
          <w:rPr>
            <w:noProof/>
            <w:webHidden/>
          </w:rPr>
        </w:r>
        <w:r w:rsidR="00F56986">
          <w:rPr>
            <w:noProof/>
            <w:webHidden/>
          </w:rPr>
          <w:fldChar w:fldCharType="separate"/>
        </w:r>
        <w:r w:rsidR="00F56986">
          <w:rPr>
            <w:noProof/>
            <w:webHidden/>
          </w:rPr>
          <w:t>60</w:t>
        </w:r>
        <w:r w:rsidR="00F56986">
          <w:rPr>
            <w:noProof/>
            <w:webHidden/>
          </w:rPr>
          <w:fldChar w:fldCharType="end"/>
        </w:r>
      </w:hyperlink>
    </w:p>
    <w:p w14:paraId="3FD08DC8" w14:textId="4F69ABEA"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53" w:history="1">
        <w:r w:rsidR="00F56986" w:rsidRPr="00FE24C3">
          <w:rPr>
            <w:rStyle w:val="Hyperlink"/>
            <w:noProof/>
          </w:rPr>
          <w:t>4.3.3 The Monthly Performance</w:t>
        </w:r>
        <w:r w:rsidR="00F56986">
          <w:rPr>
            <w:noProof/>
            <w:webHidden/>
          </w:rPr>
          <w:tab/>
        </w:r>
        <w:r w:rsidR="00F56986">
          <w:rPr>
            <w:noProof/>
            <w:webHidden/>
          </w:rPr>
          <w:fldChar w:fldCharType="begin"/>
        </w:r>
        <w:r w:rsidR="00F56986">
          <w:rPr>
            <w:noProof/>
            <w:webHidden/>
          </w:rPr>
          <w:instrText xml:space="preserve"> PAGEREF _Toc91341453 \h </w:instrText>
        </w:r>
        <w:r w:rsidR="00F56986">
          <w:rPr>
            <w:noProof/>
            <w:webHidden/>
          </w:rPr>
        </w:r>
        <w:r w:rsidR="00F56986">
          <w:rPr>
            <w:noProof/>
            <w:webHidden/>
          </w:rPr>
          <w:fldChar w:fldCharType="separate"/>
        </w:r>
        <w:r w:rsidR="00F56986">
          <w:rPr>
            <w:noProof/>
            <w:webHidden/>
          </w:rPr>
          <w:t>62</w:t>
        </w:r>
        <w:r w:rsidR="00F56986">
          <w:rPr>
            <w:noProof/>
            <w:webHidden/>
          </w:rPr>
          <w:fldChar w:fldCharType="end"/>
        </w:r>
      </w:hyperlink>
    </w:p>
    <w:p w14:paraId="3EDC11F1" w14:textId="56740A8E"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54" w:history="1">
        <w:r w:rsidR="00F56986" w:rsidRPr="00FE24C3">
          <w:rPr>
            <w:rStyle w:val="Hyperlink"/>
            <w:noProof/>
          </w:rPr>
          <w:t>4.3.4 Performance During the Seasons</w:t>
        </w:r>
        <w:r w:rsidR="00F56986">
          <w:rPr>
            <w:noProof/>
            <w:webHidden/>
          </w:rPr>
          <w:tab/>
        </w:r>
        <w:r w:rsidR="00F56986">
          <w:rPr>
            <w:noProof/>
            <w:webHidden/>
          </w:rPr>
          <w:fldChar w:fldCharType="begin"/>
        </w:r>
        <w:r w:rsidR="00F56986">
          <w:rPr>
            <w:noProof/>
            <w:webHidden/>
          </w:rPr>
          <w:instrText xml:space="preserve"> PAGEREF _Toc91341454 \h </w:instrText>
        </w:r>
        <w:r w:rsidR="00F56986">
          <w:rPr>
            <w:noProof/>
            <w:webHidden/>
          </w:rPr>
        </w:r>
        <w:r w:rsidR="00F56986">
          <w:rPr>
            <w:noProof/>
            <w:webHidden/>
          </w:rPr>
          <w:fldChar w:fldCharType="separate"/>
        </w:r>
        <w:r w:rsidR="00F56986">
          <w:rPr>
            <w:noProof/>
            <w:webHidden/>
          </w:rPr>
          <w:t>64</w:t>
        </w:r>
        <w:r w:rsidR="00F56986">
          <w:rPr>
            <w:noProof/>
            <w:webHidden/>
          </w:rPr>
          <w:fldChar w:fldCharType="end"/>
        </w:r>
      </w:hyperlink>
    </w:p>
    <w:p w14:paraId="1BA90DB0" w14:textId="60439A41"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55" w:history="1">
        <w:r w:rsidR="00F56986" w:rsidRPr="00FE24C3">
          <w:rPr>
            <w:rStyle w:val="Hyperlink"/>
            <w:noProof/>
          </w:rPr>
          <w:t>4.3.5 Comprehensive Analysis Discussion</w:t>
        </w:r>
        <w:r w:rsidR="00F56986">
          <w:rPr>
            <w:noProof/>
            <w:webHidden/>
          </w:rPr>
          <w:tab/>
        </w:r>
        <w:r w:rsidR="00F56986">
          <w:rPr>
            <w:noProof/>
            <w:webHidden/>
          </w:rPr>
          <w:fldChar w:fldCharType="begin"/>
        </w:r>
        <w:r w:rsidR="00F56986">
          <w:rPr>
            <w:noProof/>
            <w:webHidden/>
          </w:rPr>
          <w:instrText xml:space="preserve"> PAGEREF _Toc91341455 \h </w:instrText>
        </w:r>
        <w:r w:rsidR="00F56986">
          <w:rPr>
            <w:noProof/>
            <w:webHidden/>
          </w:rPr>
        </w:r>
        <w:r w:rsidR="00F56986">
          <w:rPr>
            <w:noProof/>
            <w:webHidden/>
          </w:rPr>
          <w:fldChar w:fldCharType="separate"/>
        </w:r>
        <w:r w:rsidR="00F56986">
          <w:rPr>
            <w:noProof/>
            <w:webHidden/>
          </w:rPr>
          <w:t>65</w:t>
        </w:r>
        <w:r w:rsidR="00F56986">
          <w:rPr>
            <w:noProof/>
            <w:webHidden/>
          </w:rPr>
          <w:fldChar w:fldCharType="end"/>
        </w:r>
      </w:hyperlink>
    </w:p>
    <w:p w14:paraId="3F7EE930" w14:textId="4A86582E" w:rsidR="00F56986" w:rsidRDefault="00DF3C65">
      <w:pPr>
        <w:pStyle w:val="TOC1"/>
        <w:rPr>
          <w:rFonts w:asciiTheme="minorHAnsi" w:eastAsiaTheme="minorEastAsia" w:hAnsiTheme="minorHAnsi" w:cstheme="minorBidi"/>
          <w:noProof/>
          <w:sz w:val="22"/>
          <w:szCs w:val="22"/>
          <w:lang w:eastAsia="en-CA"/>
        </w:rPr>
      </w:pPr>
      <w:hyperlink w:anchor="_Toc91341456" w:history="1">
        <w:r w:rsidR="00F56986" w:rsidRPr="00FE24C3">
          <w:rPr>
            <w:rStyle w:val="Hyperlink"/>
            <w:noProof/>
          </w:rPr>
          <w:t>5 Conclusion</w:t>
        </w:r>
        <w:r w:rsidR="00F56986">
          <w:rPr>
            <w:noProof/>
            <w:webHidden/>
          </w:rPr>
          <w:tab/>
        </w:r>
        <w:r w:rsidR="00F56986">
          <w:rPr>
            <w:noProof/>
            <w:webHidden/>
          </w:rPr>
          <w:fldChar w:fldCharType="begin"/>
        </w:r>
        <w:r w:rsidR="00F56986">
          <w:rPr>
            <w:noProof/>
            <w:webHidden/>
          </w:rPr>
          <w:instrText xml:space="preserve"> PAGEREF _Toc91341456 \h </w:instrText>
        </w:r>
        <w:r w:rsidR="00F56986">
          <w:rPr>
            <w:noProof/>
            <w:webHidden/>
          </w:rPr>
        </w:r>
        <w:r w:rsidR="00F56986">
          <w:rPr>
            <w:noProof/>
            <w:webHidden/>
          </w:rPr>
          <w:fldChar w:fldCharType="separate"/>
        </w:r>
        <w:r w:rsidR="00F56986">
          <w:rPr>
            <w:noProof/>
            <w:webHidden/>
          </w:rPr>
          <w:t>67</w:t>
        </w:r>
        <w:r w:rsidR="00F56986">
          <w:rPr>
            <w:noProof/>
            <w:webHidden/>
          </w:rPr>
          <w:fldChar w:fldCharType="end"/>
        </w:r>
      </w:hyperlink>
    </w:p>
    <w:p w14:paraId="02C49E86" w14:textId="3895807E"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57" w:history="1">
        <w:r w:rsidR="00F56986" w:rsidRPr="00FE24C3">
          <w:rPr>
            <w:rStyle w:val="Hyperlink"/>
            <w:noProof/>
          </w:rPr>
          <w:t>5.1 Summary</w:t>
        </w:r>
        <w:r w:rsidR="00F56986">
          <w:rPr>
            <w:noProof/>
            <w:webHidden/>
          </w:rPr>
          <w:tab/>
        </w:r>
        <w:r w:rsidR="00F56986">
          <w:rPr>
            <w:noProof/>
            <w:webHidden/>
          </w:rPr>
          <w:fldChar w:fldCharType="begin"/>
        </w:r>
        <w:r w:rsidR="00F56986">
          <w:rPr>
            <w:noProof/>
            <w:webHidden/>
          </w:rPr>
          <w:instrText xml:space="preserve"> PAGEREF _Toc91341457 \h </w:instrText>
        </w:r>
        <w:r w:rsidR="00F56986">
          <w:rPr>
            <w:noProof/>
            <w:webHidden/>
          </w:rPr>
        </w:r>
        <w:r w:rsidR="00F56986">
          <w:rPr>
            <w:noProof/>
            <w:webHidden/>
          </w:rPr>
          <w:fldChar w:fldCharType="separate"/>
        </w:r>
        <w:r w:rsidR="00F56986">
          <w:rPr>
            <w:noProof/>
            <w:webHidden/>
          </w:rPr>
          <w:t>67</w:t>
        </w:r>
        <w:r w:rsidR="00F56986">
          <w:rPr>
            <w:noProof/>
            <w:webHidden/>
          </w:rPr>
          <w:fldChar w:fldCharType="end"/>
        </w:r>
      </w:hyperlink>
    </w:p>
    <w:p w14:paraId="4C02241D" w14:textId="329FDF1E"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58" w:history="1">
        <w:r w:rsidR="00F56986" w:rsidRPr="00FE24C3">
          <w:rPr>
            <w:rStyle w:val="Hyperlink"/>
            <w:noProof/>
          </w:rPr>
          <w:t>5.2 Contributions</w:t>
        </w:r>
        <w:r w:rsidR="00F56986">
          <w:rPr>
            <w:noProof/>
            <w:webHidden/>
          </w:rPr>
          <w:tab/>
        </w:r>
        <w:r w:rsidR="00F56986">
          <w:rPr>
            <w:noProof/>
            <w:webHidden/>
          </w:rPr>
          <w:fldChar w:fldCharType="begin"/>
        </w:r>
        <w:r w:rsidR="00F56986">
          <w:rPr>
            <w:noProof/>
            <w:webHidden/>
          </w:rPr>
          <w:instrText xml:space="preserve"> PAGEREF _Toc91341458 \h </w:instrText>
        </w:r>
        <w:r w:rsidR="00F56986">
          <w:rPr>
            <w:noProof/>
            <w:webHidden/>
          </w:rPr>
        </w:r>
        <w:r w:rsidR="00F56986">
          <w:rPr>
            <w:noProof/>
            <w:webHidden/>
          </w:rPr>
          <w:fldChar w:fldCharType="separate"/>
        </w:r>
        <w:r w:rsidR="00F56986">
          <w:rPr>
            <w:noProof/>
            <w:webHidden/>
          </w:rPr>
          <w:t>68</w:t>
        </w:r>
        <w:r w:rsidR="00F56986">
          <w:rPr>
            <w:noProof/>
            <w:webHidden/>
          </w:rPr>
          <w:fldChar w:fldCharType="end"/>
        </w:r>
      </w:hyperlink>
    </w:p>
    <w:p w14:paraId="0930578A" w14:textId="4595C021"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59" w:history="1">
        <w:r w:rsidR="00F56986" w:rsidRPr="00FE24C3">
          <w:rPr>
            <w:rStyle w:val="Hyperlink"/>
            <w:noProof/>
          </w:rPr>
          <w:t>5.3 Future Work</w:t>
        </w:r>
        <w:r w:rsidR="00F56986">
          <w:rPr>
            <w:noProof/>
            <w:webHidden/>
          </w:rPr>
          <w:tab/>
        </w:r>
        <w:r w:rsidR="00F56986">
          <w:rPr>
            <w:noProof/>
            <w:webHidden/>
          </w:rPr>
          <w:fldChar w:fldCharType="begin"/>
        </w:r>
        <w:r w:rsidR="00F56986">
          <w:rPr>
            <w:noProof/>
            <w:webHidden/>
          </w:rPr>
          <w:instrText xml:space="preserve"> PAGEREF _Toc91341459 \h </w:instrText>
        </w:r>
        <w:r w:rsidR="00F56986">
          <w:rPr>
            <w:noProof/>
            <w:webHidden/>
          </w:rPr>
        </w:r>
        <w:r w:rsidR="00F56986">
          <w:rPr>
            <w:noProof/>
            <w:webHidden/>
          </w:rPr>
          <w:fldChar w:fldCharType="separate"/>
        </w:r>
        <w:r w:rsidR="00F56986">
          <w:rPr>
            <w:noProof/>
            <w:webHidden/>
          </w:rPr>
          <w:t>68</w:t>
        </w:r>
        <w:r w:rsidR="00F56986">
          <w:rPr>
            <w:noProof/>
            <w:webHidden/>
          </w:rPr>
          <w:fldChar w:fldCharType="end"/>
        </w:r>
      </w:hyperlink>
    </w:p>
    <w:p w14:paraId="1E9AFBF0" w14:textId="608C79FC" w:rsidR="00F56986" w:rsidRDefault="00DF3C65">
      <w:pPr>
        <w:pStyle w:val="TOC1"/>
        <w:rPr>
          <w:rFonts w:asciiTheme="minorHAnsi" w:eastAsiaTheme="minorEastAsia" w:hAnsiTheme="minorHAnsi" w:cstheme="minorBidi"/>
          <w:noProof/>
          <w:sz w:val="22"/>
          <w:szCs w:val="22"/>
          <w:lang w:eastAsia="en-CA"/>
        </w:rPr>
      </w:pPr>
      <w:hyperlink w:anchor="_Toc91341460" w:history="1">
        <w:r w:rsidR="00F56986" w:rsidRPr="00FE24C3">
          <w:rPr>
            <w:rStyle w:val="Hyperlink"/>
            <w:noProof/>
          </w:rPr>
          <w:t>Bibliography</w:t>
        </w:r>
        <w:r w:rsidR="00F56986">
          <w:rPr>
            <w:noProof/>
            <w:webHidden/>
          </w:rPr>
          <w:tab/>
        </w:r>
        <w:r w:rsidR="00F56986">
          <w:rPr>
            <w:noProof/>
            <w:webHidden/>
          </w:rPr>
          <w:fldChar w:fldCharType="begin"/>
        </w:r>
        <w:r w:rsidR="00F56986">
          <w:rPr>
            <w:noProof/>
            <w:webHidden/>
          </w:rPr>
          <w:instrText xml:space="preserve"> PAGEREF _Toc91341460 \h </w:instrText>
        </w:r>
        <w:r w:rsidR="00F56986">
          <w:rPr>
            <w:noProof/>
            <w:webHidden/>
          </w:rPr>
        </w:r>
        <w:r w:rsidR="00F56986">
          <w:rPr>
            <w:noProof/>
            <w:webHidden/>
          </w:rPr>
          <w:fldChar w:fldCharType="separate"/>
        </w:r>
        <w:r w:rsidR="00F56986">
          <w:rPr>
            <w:noProof/>
            <w:webHidden/>
          </w:rPr>
          <w:t>70</w:t>
        </w:r>
        <w:r w:rsidR="00F56986">
          <w:rPr>
            <w:noProof/>
            <w:webHidden/>
          </w:rPr>
          <w:fldChar w:fldCharType="end"/>
        </w:r>
      </w:hyperlink>
    </w:p>
    <w:p w14:paraId="3ABFDF82" w14:textId="1D83355A" w:rsidR="00F56986" w:rsidRDefault="00DF3C65">
      <w:pPr>
        <w:pStyle w:val="TOC1"/>
        <w:rPr>
          <w:rFonts w:asciiTheme="minorHAnsi" w:eastAsiaTheme="minorEastAsia" w:hAnsiTheme="minorHAnsi" w:cstheme="minorBidi"/>
          <w:noProof/>
          <w:sz w:val="22"/>
          <w:szCs w:val="22"/>
          <w:lang w:eastAsia="en-CA"/>
        </w:rPr>
      </w:pPr>
      <w:hyperlink w:anchor="_Toc91341461" w:history="1">
        <w:r w:rsidR="00F56986" w:rsidRPr="00FE24C3">
          <w:rPr>
            <w:rStyle w:val="Hyperlink"/>
            <w:noProof/>
          </w:rPr>
          <w:t>Appendix A</w:t>
        </w:r>
        <w:r w:rsidR="00F56986">
          <w:rPr>
            <w:noProof/>
            <w:webHidden/>
          </w:rPr>
          <w:tab/>
        </w:r>
        <w:r w:rsidR="00F56986">
          <w:rPr>
            <w:noProof/>
            <w:webHidden/>
          </w:rPr>
          <w:fldChar w:fldCharType="begin"/>
        </w:r>
        <w:r w:rsidR="00F56986">
          <w:rPr>
            <w:noProof/>
            <w:webHidden/>
          </w:rPr>
          <w:instrText xml:space="preserve"> PAGEREF _Toc91341461 \h </w:instrText>
        </w:r>
        <w:r w:rsidR="00F56986">
          <w:rPr>
            <w:noProof/>
            <w:webHidden/>
          </w:rPr>
        </w:r>
        <w:r w:rsidR="00F56986">
          <w:rPr>
            <w:noProof/>
            <w:webHidden/>
          </w:rPr>
          <w:fldChar w:fldCharType="separate"/>
        </w:r>
        <w:r w:rsidR="00F56986">
          <w:rPr>
            <w:noProof/>
            <w:webHidden/>
          </w:rPr>
          <w:t>91</w:t>
        </w:r>
        <w:r w:rsidR="00F56986">
          <w:rPr>
            <w:noProof/>
            <w:webHidden/>
          </w:rPr>
          <w:fldChar w:fldCharType="end"/>
        </w:r>
      </w:hyperlink>
    </w:p>
    <w:p w14:paraId="6DEE5657" w14:textId="368057F9"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62" w:history="1">
        <w:r w:rsidR="00F56986" w:rsidRPr="00FE24C3">
          <w:rPr>
            <w:rStyle w:val="Hyperlink"/>
            <w:noProof/>
          </w:rPr>
          <w:t>1 Determining the SARIMAX Model's Optimal Parameters</w:t>
        </w:r>
        <w:r w:rsidR="00F56986">
          <w:rPr>
            <w:noProof/>
            <w:webHidden/>
          </w:rPr>
          <w:tab/>
        </w:r>
        <w:r w:rsidR="00F56986">
          <w:rPr>
            <w:noProof/>
            <w:webHidden/>
          </w:rPr>
          <w:fldChar w:fldCharType="begin"/>
        </w:r>
        <w:r w:rsidR="00F56986">
          <w:rPr>
            <w:noProof/>
            <w:webHidden/>
          </w:rPr>
          <w:instrText xml:space="preserve"> PAGEREF _Toc91341462 \h </w:instrText>
        </w:r>
        <w:r w:rsidR="00F56986">
          <w:rPr>
            <w:noProof/>
            <w:webHidden/>
          </w:rPr>
        </w:r>
        <w:r w:rsidR="00F56986">
          <w:rPr>
            <w:noProof/>
            <w:webHidden/>
          </w:rPr>
          <w:fldChar w:fldCharType="separate"/>
        </w:r>
        <w:r w:rsidR="00F56986">
          <w:rPr>
            <w:noProof/>
            <w:webHidden/>
          </w:rPr>
          <w:t>91</w:t>
        </w:r>
        <w:r w:rsidR="00F56986">
          <w:rPr>
            <w:noProof/>
            <w:webHidden/>
          </w:rPr>
          <w:fldChar w:fldCharType="end"/>
        </w:r>
      </w:hyperlink>
    </w:p>
    <w:p w14:paraId="6B7338D2" w14:textId="133310EE"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63" w:history="1">
        <w:r w:rsidR="00F56986" w:rsidRPr="00FE24C3">
          <w:rPr>
            <w:rStyle w:val="Hyperlink"/>
            <w:noProof/>
          </w:rPr>
          <w:t>1.1 Statistical Analysis of the Toronto Dataset</w:t>
        </w:r>
        <w:r w:rsidR="00F56986">
          <w:rPr>
            <w:noProof/>
            <w:webHidden/>
          </w:rPr>
          <w:tab/>
        </w:r>
        <w:r w:rsidR="00F56986">
          <w:rPr>
            <w:noProof/>
            <w:webHidden/>
          </w:rPr>
          <w:fldChar w:fldCharType="begin"/>
        </w:r>
        <w:r w:rsidR="00F56986">
          <w:rPr>
            <w:noProof/>
            <w:webHidden/>
          </w:rPr>
          <w:instrText xml:space="preserve"> PAGEREF _Toc91341463 \h </w:instrText>
        </w:r>
        <w:r w:rsidR="00F56986">
          <w:rPr>
            <w:noProof/>
            <w:webHidden/>
          </w:rPr>
        </w:r>
        <w:r w:rsidR="00F56986">
          <w:rPr>
            <w:noProof/>
            <w:webHidden/>
          </w:rPr>
          <w:fldChar w:fldCharType="separate"/>
        </w:r>
        <w:r w:rsidR="00F56986">
          <w:rPr>
            <w:noProof/>
            <w:webHidden/>
          </w:rPr>
          <w:t>92</w:t>
        </w:r>
        <w:r w:rsidR="00F56986">
          <w:rPr>
            <w:noProof/>
            <w:webHidden/>
          </w:rPr>
          <w:fldChar w:fldCharType="end"/>
        </w:r>
      </w:hyperlink>
    </w:p>
    <w:p w14:paraId="3E57BBD0" w14:textId="6FBF99B3"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64" w:history="1">
        <w:r w:rsidR="00F56986" w:rsidRPr="00FE24C3">
          <w:rPr>
            <w:rStyle w:val="Hyperlink"/>
            <w:noProof/>
          </w:rPr>
          <w:t>1.2 Statistical Analysis of the Ottawa Dataset</w:t>
        </w:r>
        <w:r w:rsidR="00F56986">
          <w:rPr>
            <w:noProof/>
            <w:webHidden/>
          </w:rPr>
          <w:tab/>
        </w:r>
        <w:r w:rsidR="00F56986">
          <w:rPr>
            <w:noProof/>
            <w:webHidden/>
          </w:rPr>
          <w:fldChar w:fldCharType="begin"/>
        </w:r>
        <w:r w:rsidR="00F56986">
          <w:rPr>
            <w:noProof/>
            <w:webHidden/>
          </w:rPr>
          <w:instrText xml:space="preserve"> PAGEREF _Toc91341464 \h </w:instrText>
        </w:r>
        <w:r w:rsidR="00F56986">
          <w:rPr>
            <w:noProof/>
            <w:webHidden/>
          </w:rPr>
        </w:r>
        <w:r w:rsidR="00F56986">
          <w:rPr>
            <w:noProof/>
            <w:webHidden/>
          </w:rPr>
          <w:fldChar w:fldCharType="separate"/>
        </w:r>
        <w:r w:rsidR="00F56986">
          <w:rPr>
            <w:noProof/>
            <w:webHidden/>
          </w:rPr>
          <w:t>95</w:t>
        </w:r>
        <w:r w:rsidR="00F56986">
          <w:rPr>
            <w:noProof/>
            <w:webHidden/>
          </w:rPr>
          <w:fldChar w:fldCharType="end"/>
        </w:r>
      </w:hyperlink>
    </w:p>
    <w:p w14:paraId="46CCE737" w14:textId="1EAFFE2B"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65" w:history="1">
        <w:r w:rsidR="00F56986" w:rsidRPr="00FE24C3">
          <w:rPr>
            <w:rStyle w:val="Hyperlink"/>
            <w:noProof/>
          </w:rPr>
          <w:t>1.3 Statistical Analysis of the Saint John Dataset</w:t>
        </w:r>
        <w:r w:rsidR="00F56986">
          <w:rPr>
            <w:noProof/>
            <w:webHidden/>
          </w:rPr>
          <w:tab/>
        </w:r>
        <w:r w:rsidR="00F56986">
          <w:rPr>
            <w:noProof/>
            <w:webHidden/>
          </w:rPr>
          <w:fldChar w:fldCharType="begin"/>
        </w:r>
        <w:r w:rsidR="00F56986">
          <w:rPr>
            <w:noProof/>
            <w:webHidden/>
          </w:rPr>
          <w:instrText xml:space="preserve"> PAGEREF _Toc91341465 \h </w:instrText>
        </w:r>
        <w:r w:rsidR="00F56986">
          <w:rPr>
            <w:noProof/>
            <w:webHidden/>
          </w:rPr>
        </w:r>
        <w:r w:rsidR="00F56986">
          <w:rPr>
            <w:noProof/>
            <w:webHidden/>
          </w:rPr>
          <w:fldChar w:fldCharType="separate"/>
        </w:r>
        <w:r w:rsidR="00F56986">
          <w:rPr>
            <w:noProof/>
            <w:webHidden/>
          </w:rPr>
          <w:t>98</w:t>
        </w:r>
        <w:r w:rsidR="00F56986">
          <w:rPr>
            <w:noProof/>
            <w:webHidden/>
          </w:rPr>
          <w:fldChar w:fldCharType="end"/>
        </w:r>
      </w:hyperlink>
    </w:p>
    <w:p w14:paraId="3DCEFBDA" w14:textId="1F355FAE" w:rsidR="00F56986" w:rsidRDefault="00DF3C65">
      <w:pPr>
        <w:pStyle w:val="TOC1"/>
        <w:rPr>
          <w:rFonts w:asciiTheme="minorHAnsi" w:eastAsiaTheme="minorEastAsia" w:hAnsiTheme="minorHAnsi" w:cstheme="minorBidi"/>
          <w:noProof/>
          <w:sz w:val="22"/>
          <w:szCs w:val="22"/>
          <w:lang w:eastAsia="en-CA"/>
        </w:rPr>
      </w:pPr>
      <w:hyperlink w:anchor="_Toc91341466" w:history="1">
        <w:r w:rsidR="00F56986" w:rsidRPr="00FE24C3">
          <w:rPr>
            <w:rStyle w:val="Hyperlink"/>
            <w:noProof/>
          </w:rPr>
          <w:t>Appendix B</w:t>
        </w:r>
        <w:r w:rsidR="00F56986">
          <w:rPr>
            <w:noProof/>
            <w:webHidden/>
          </w:rPr>
          <w:tab/>
        </w:r>
        <w:r w:rsidR="00F56986">
          <w:rPr>
            <w:noProof/>
            <w:webHidden/>
          </w:rPr>
          <w:fldChar w:fldCharType="begin"/>
        </w:r>
        <w:r w:rsidR="00F56986">
          <w:rPr>
            <w:noProof/>
            <w:webHidden/>
          </w:rPr>
          <w:instrText xml:space="preserve"> PAGEREF _Toc91341466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48A0AFFD" w14:textId="4A6C111D"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67" w:history="1">
        <w:r w:rsidR="00F56986" w:rsidRPr="00FE24C3">
          <w:rPr>
            <w:rStyle w:val="Hyperlink"/>
            <w:noProof/>
          </w:rPr>
          <w:t>1 Metrics for Overall Accuracy</w:t>
        </w:r>
        <w:r w:rsidR="00F56986">
          <w:rPr>
            <w:noProof/>
            <w:webHidden/>
          </w:rPr>
          <w:tab/>
        </w:r>
        <w:r w:rsidR="00F56986">
          <w:rPr>
            <w:noProof/>
            <w:webHidden/>
          </w:rPr>
          <w:fldChar w:fldCharType="begin"/>
        </w:r>
        <w:r w:rsidR="00F56986">
          <w:rPr>
            <w:noProof/>
            <w:webHidden/>
          </w:rPr>
          <w:instrText xml:space="preserve"> PAGEREF _Toc91341467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578C55ED" w14:textId="02B077D0"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68" w:history="1">
        <w:r w:rsidR="00F56986" w:rsidRPr="00FE24C3">
          <w:rPr>
            <w:rStyle w:val="Hyperlink"/>
            <w:noProof/>
          </w:rPr>
          <w:t>1.1 The Toronto Dataset's Overall Performance Metrics</w:t>
        </w:r>
        <w:r w:rsidR="00F56986">
          <w:rPr>
            <w:noProof/>
            <w:webHidden/>
          </w:rPr>
          <w:tab/>
        </w:r>
        <w:r w:rsidR="00F56986">
          <w:rPr>
            <w:noProof/>
            <w:webHidden/>
          </w:rPr>
          <w:fldChar w:fldCharType="begin"/>
        </w:r>
        <w:r w:rsidR="00F56986">
          <w:rPr>
            <w:noProof/>
            <w:webHidden/>
          </w:rPr>
          <w:instrText xml:space="preserve"> PAGEREF _Toc91341468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3DC936D8" w14:textId="1BD8F0C6"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69" w:history="1">
        <w:r w:rsidR="00F56986" w:rsidRPr="00FE24C3">
          <w:rPr>
            <w:rStyle w:val="Hyperlink"/>
            <w:noProof/>
          </w:rPr>
          <w:t>1.2 The Ottawa Dataset's Overall Performance Metrics</w:t>
        </w:r>
        <w:r w:rsidR="00F56986">
          <w:rPr>
            <w:noProof/>
            <w:webHidden/>
          </w:rPr>
          <w:tab/>
        </w:r>
        <w:r w:rsidR="00F56986">
          <w:rPr>
            <w:noProof/>
            <w:webHidden/>
          </w:rPr>
          <w:fldChar w:fldCharType="begin"/>
        </w:r>
        <w:r w:rsidR="00F56986">
          <w:rPr>
            <w:noProof/>
            <w:webHidden/>
          </w:rPr>
          <w:instrText xml:space="preserve"> PAGEREF _Toc91341469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6B49DCD3" w14:textId="6C778CDA"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70" w:history="1">
        <w:r w:rsidR="00F56986" w:rsidRPr="00FE24C3">
          <w:rPr>
            <w:rStyle w:val="Hyperlink"/>
            <w:noProof/>
          </w:rPr>
          <w:t>1.3 The Saint John Dataset's Overall Performance Metrics</w:t>
        </w:r>
        <w:r w:rsidR="00F56986">
          <w:rPr>
            <w:noProof/>
            <w:webHidden/>
          </w:rPr>
          <w:tab/>
        </w:r>
        <w:r w:rsidR="00F56986">
          <w:rPr>
            <w:noProof/>
            <w:webHidden/>
          </w:rPr>
          <w:fldChar w:fldCharType="begin"/>
        </w:r>
        <w:r w:rsidR="00F56986">
          <w:rPr>
            <w:noProof/>
            <w:webHidden/>
          </w:rPr>
          <w:instrText xml:space="preserve"> PAGEREF _Toc91341470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0BA97B20" w14:textId="465CC94F"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71" w:history="1">
        <w:r w:rsidR="00F56986" w:rsidRPr="00FE24C3">
          <w:rPr>
            <w:rStyle w:val="Hyperlink"/>
            <w:noProof/>
          </w:rPr>
          <w:t>2 Metrics for Peak Detection Accuracy</w:t>
        </w:r>
        <w:r w:rsidR="00F56986">
          <w:rPr>
            <w:noProof/>
            <w:webHidden/>
          </w:rPr>
          <w:tab/>
        </w:r>
        <w:r w:rsidR="00F56986">
          <w:rPr>
            <w:noProof/>
            <w:webHidden/>
          </w:rPr>
          <w:fldChar w:fldCharType="begin"/>
        </w:r>
        <w:r w:rsidR="00F56986">
          <w:rPr>
            <w:noProof/>
            <w:webHidden/>
          </w:rPr>
          <w:instrText xml:space="preserve"> PAGEREF _Toc91341471 \h </w:instrText>
        </w:r>
        <w:r w:rsidR="00F56986">
          <w:rPr>
            <w:noProof/>
            <w:webHidden/>
          </w:rPr>
        </w:r>
        <w:r w:rsidR="00F56986">
          <w:rPr>
            <w:noProof/>
            <w:webHidden/>
          </w:rPr>
          <w:fldChar w:fldCharType="separate"/>
        </w:r>
        <w:r w:rsidR="00F56986">
          <w:rPr>
            <w:noProof/>
            <w:webHidden/>
          </w:rPr>
          <w:t>103</w:t>
        </w:r>
        <w:r w:rsidR="00F56986">
          <w:rPr>
            <w:noProof/>
            <w:webHidden/>
          </w:rPr>
          <w:fldChar w:fldCharType="end"/>
        </w:r>
      </w:hyperlink>
    </w:p>
    <w:p w14:paraId="7FE52076" w14:textId="56C8A5CD" w:rsidR="00F56986" w:rsidRDefault="00DF3C65">
      <w:pPr>
        <w:pStyle w:val="TOC2"/>
        <w:tabs>
          <w:tab w:val="right" w:leader="dot" w:pos="8630"/>
        </w:tabs>
        <w:rPr>
          <w:rFonts w:asciiTheme="minorHAnsi" w:eastAsiaTheme="minorEastAsia" w:hAnsiTheme="minorHAnsi" w:cstheme="minorBidi"/>
          <w:noProof/>
          <w:sz w:val="22"/>
          <w:szCs w:val="22"/>
          <w:lang w:eastAsia="en-CA"/>
        </w:rPr>
      </w:pPr>
      <w:hyperlink w:anchor="_Toc91341472" w:history="1">
        <w:r w:rsidR="00F56986" w:rsidRPr="00FE24C3">
          <w:rPr>
            <w:rStyle w:val="Hyperlink"/>
            <w:noProof/>
          </w:rPr>
          <w:t>3 Other Forecasters' Box Plots of the Error Distribution</w:t>
        </w:r>
        <w:r w:rsidR="00F56986">
          <w:rPr>
            <w:noProof/>
            <w:webHidden/>
          </w:rPr>
          <w:tab/>
        </w:r>
        <w:r w:rsidR="00F56986">
          <w:rPr>
            <w:noProof/>
            <w:webHidden/>
          </w:rPr>
          <w:fldChar w:fldCharType="begin"/>
        </w:r>
        <w:r w:rsidR="00F56986">
          <w:rPr>
            <w:noProof/>
            <w:webHidden/>
          </w:rPr>
          <w:instrText xml:space="preserve"> PAGEREF _Toc91341472 \h </w:instrText>
        </w:r>
        <w:r w:rsidR="00F56986">
          <w:rPr>
            <w:noProof/>
            <w:webHidden/>
          </w:rPr>
        </w:r>
        <w:r w:rsidR="00F56986">
          <w:rPr>
            <w:noProof/>
            <w:webHidden/>
          </w:rPr>
          <w:fldChar w:fldCharType="separate"/>
        </w:r>
        <w:r w:rsidR="00F56986">
          <w:rPr>
            <w:noProof/>
            <w:webHidden/>
          </w:rPr>
          <w:t>104</w:t>
        </w:r>
        <w:r w:rsidR="00F56986">
          <w:rPr>
            <w:noProof/>
            <w:webHidden/>
          </w:rPr>
          <w:fldChar w:fldCharType="end"/>
        </w:r>
      </w:hyperlink>
    </w:p>
    <w:p w14:paraId="141B44A8" w14:textId="42991576"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73" w:history="1">
        <w:r w:rsidR="00F56986" w:rsidRPr="00FE24C3">
          <w:rPr>
            <w:rStyle w:val="Hyperlink"/>
            <w:noProof/>
          </w:rPr>
          <w:t>3.1 The Toronto Dataset</w:t>
        </w:r>
        <w:r w:rsidR="00F56986">
          <w:rPr>
            <w:noProof/>
            <w:webHidden/>
          </w:rPr>
          <w:tab/>
        </w:r>
        <w:r w:rsidR="00F56986">
          <w:rPr>
            <w:noProof/>
            <w:webHidden/>
          </w:rPr>
          <w:fldChar w:fldCharType="begin"/>
        </w:r>
        <w:r w:rsidR="00F56986">
          <w:rPr>
            <w:noProof/>
            <w:webHidden/>
          </w:rPr>
          <w:instrText xml:space="preserve"> PAGEREF _Toc91341473 \h </w:instrText>
        </w:r>
        <w:r w:rsidR="00F56986">
          <w:rPr>
            <w:noProof/>
            <w:webHidden/>
          </w:rPr>
        </w:r>
        <w:r w:rsidR="00F56986">
          <w:rPr>
            <w:noProof/>
            <w:webHidden/>
          </w:rPr>
          <w:fldChar w:fldCharType="separate"/>
        </w:r>
        <w:r w:rsidR="00F56986">
          <w:rPr>
            <w:noProof/>
            <w:webHidden/>
          </w:rPr>
          <w:t>104</w:t>
        </w:r>
        <w:r w:rsidR="00F56986">
          <w:rPr>
            <w:noProof/>
            <w:webHidden/>
          </w:rPr>
          <w:fldChar w:fldCharType="end"/>
        </w:r>
      </w:hyperlink>
    </w:p>
    <w:p w14:paraId="7525A92F" w14:textId="529F6DA9"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74" w:history="1">
        <w:r w:rsidR="00F56986" w:rsidRPr="00FE24C3">
          <w:rPr>
            <w:rStyle w:val="Hyperlink"/>
            <w:noProof/>
          </w:rPr>
          <w:t>3.2 The Ottawa Dataset</w:t>
        </w:r>
        <w:r w:rsidR="00F56986">
          <w:rPr>
            <w:noProof/>
            <w:webHidden/>
          </w:rPr>
          <w:tab/>
        </w:r>
        <w:r w:rsidR="00F56986">
          <w:rPr>
            <w:noProof/>
            <w:webHidden/>
          </w:rPr>
          <w:fldChar w:fldCharType="begin"/>
        </w:r>
        <w:r w:rsidR="00F56986">
          <w:rPr>
            <w:noProof/>
            <w:webHidden/>
          </w:rPr>
          <w:instrText xml:space="preserve"> PAGEREF _Toc91341474 \h </w:instrText>
        </w:r>
        <w:r w:rsidR="00F56986">
          <w:rPr>
            <w:noProof/>
            <w:webHidden/>
          </w:rPr>
        </w:r>
        <w:r w:rsidR="00F56986">
          <w:rPr>
            <w:noProof/>
            <w:webHidden/>
          </w:rPr>
          <w:fldChar w:fldCharType="separate"/>
        </w:r>
        <w:r w:rsidR="00F56986">
          <w:rPr>
            <w:noProof/>
            <w:webHidden/>
          </w:rPr>
          <w:t>109</w:t>
        </w:r>
        <w:r w:rsidR="00F56986">
          <w:rPr>
            <w:noProof/>
            <w:webHidden/>
          </w:rPr>
          <w:fldChar w:fldCharType="end"/>
        </w:r>
      </w:hyperlink>
    </w:p>
    <w:p w14:paraId="40D86D34" w14:textId="45380066" w:rsidR="00F56986" w:rsidRDefault="00DF3C65">
      <w:pPr>
        <w:pStyle w:val="TOC3"/>
        <w:tabs>
          <w:tab w:val="right" w:leader="dot" w:pos="8630"/>
        </w:tabs>
        <w:rPr>
          <w:rFonts w:asciiTheme="minorHAnsi" w:eastAsiaTheme="minorEastAsia" w:hAnsiTheme="minorHAnsi" w:cstheme="minorBidi"/>
          <w:noProof/>
          <w:sz w:val="22"/>
          <w:szCs w:val="22"/>
          <w:lang w:eastAsia="en-CA"/>
        </w:rPr>
      </w:pPr>
      <w:hyperlink w:anchor="_Toc91341475" w:history="1">
        <w:r w:rsidR="00F56986" w:rsidRPr="00FE24C3">
          <w:rPr>
            <w:rStyle w:val="Hyperlink"/>
            <w:noProof/>
          </w:rPr>
          <w:t>3.3 The Saint John Dataset</w:t>
        </w:r>
        <w:r w:rsidR="00F56986">
          <w:rPr>
            <w:noProof/>
            <w:webHidden/>
          </w:rPr>
          <w:tab/>
        </w:r>
        <w:r w:rsidR="00F56986">
          <w:rPr>
            <w:noProof/>
            <w:webHidden/>
          </w:rPr>
          <w:fldChar w:fldCharType="begin"/>
        </w:r>
        <w:r w:rsidR="00F56986">
          <w:rPr>
            <w:noProof/>
            <w:webHidden/>
          </w:rPr>
          <w:instrText xml:space="preserve"> PAGEREF _Toc91341475 \h </w:instrText>
        </w:r>
        <w:r w:rsidR="00F56986">
          <w:rPr>
            <w:noProof/>
            <w:webHidden/>
          </w:rPr>
        </w:r>
        <w:r w:rsidR="00F56986">
          <w:rPr>
            <w:noProof/>
            <w:webHidden/>
          </w:rPr>
          <w:fldChar w:fldCharType="separate"/>
        </w:r>
        <w:r w:rsidR="00F56986">
          <w:rPr>
            <w:noProof/>
            <w:webHidden/>
          </w:rPr>
          <w:t>113</w:t>
        </w:r>
        <w:r w:rsidR="00F56986">
          <w:rPr>
            <w:noProof/>
            <w:webHidden/>
          </w:rPr>
          <w:fldChar w:fldCharType="end"/>
        </w:r>
      </w:hyperlink>
    </w:p>
    <w:p w14:paraId="709A5F3D" w14:textId="49E24AEB"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341401"/>
      <w:r>
        <w:lastRenderedPageBreak/>
        <w:t>List of Tables</w:t>
      </w:r>
      <w:bookmarkEnd w:id="5"/>
      <w:r>
        <w:t xml:space="preserve"> </w:t>
      </w:r>
    </w:p>
    <w:p w14:paraId="57E197C6" w14:textId="5866A429" w:rsidR="00F56986"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341476" w:history="1">
        <w:r w:rsidR="00F56986" w:rsidRPr="000D3793">
          <w:rPr>
            <w:rStyle w:val="Hyperlink"/>
            <w:noProof/>
          </w:rPr>
          <w:t>Table 1 - Formulas for Several Frequently Used Performance Metrics</w:t>
        </w:r>
        <w:r w:rsidR="00F56986">
          <w:rPr>
            <w:noProof/>
            <w:webHidden/>
          </w:rPr>
          <w:tab/>
        </w:r>
        <w:r w:rsidR="00F56986">
          <w:rPr>
            <w:noProof/>
            <w:webHidden/>
          </w:rPr>
          <w:fldChar w:fldCharType="begin"/>
        </w:r>
        <w:r w:rsidR="00F56986">
          <w:rPr>
            <w:noProof/>
            <w:webHidden/>
          </w:rPr>
          <w:instrText xml:space="preserve"> PAGEREF _Toc91341476 \h </w:instrText>
        </w:r>
        <w:r w:rsidR="00F56986">
          <w:rPr>
            <w:noProof/>
            <w:webHidden/>
          </w:rPr>
        </w:r>
        <w:r w:rsidR="00F56986">
          <w:rPr>
            <w:noProof/>
            <w:webHidden/>
          </w:rPr>
          <w:fldChar w:fldCharType="separate"/>
        </w:r>
        <w:r w:rsidR="00F56986">
          <w:rPr>
            <w:noProof/>
            <w:webHidden/>
          </w:rPr>
          <w:t>27</w:t>
        </w:r>
        <w:r w:rsidR="00F56986">
          <w:rPr>
            <w:noProof/>
            <w:webHidden/>
          </w:rPr>
          <w:fldChar w:fldCharType="end"/>
        </w:r>
      </w:hyperlink>
    </w:p>
    <w:p w14:paraId="04887740" w14:textId="47CF48B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77" w:history="1">
        <w:r w:rsidR="00F56986" w:rsidRPr="000D3793">
          <w:rPr>
            <w:rStyle w:val="Hyperlink"/>
            <w:noProof/>
          </w:rPr>
          <w:t>Table 2 - The MLR Forecaster's Independent Variables</w:t>
        </w:r>
        <w:r w:rsidR="00F56986">
          <w:rPr>
            <w:noProof/>
            <w:webHidden/>
          </w:rPr>
          <w:tab/>
        </w:r>
        <w:r w:rsidR="00F56986">
          <w:rPr>
            <w:noProof/>
            <w:webHidden/>
          </w:rPr>
          <w:fldChar w:fldCharType="begin"/>
        </w:r>
        <w:r w:rsidR="00F56986">
          <w:rPr>
            <w:noProof/>
            <w:webHidden/>
          </w:rPr>
          <w:instrText xml:space="preserve"> PAGEREF _Toc91341477 \h </w:instrText>
        </w:r>
        <w:r w:rsidR="00F56986">
          <w:rPr>
            <w:noProof/>
            <w:webHidden/>
          </w:rPr>
        </w:r>
        <w:r w:rsidR="00F56986">
          <w:rPr>
            <w:noProof/>
            <w:webHidden/>
          </w:rPr>
          <w:fldChar w:fldCharType="separate"/>
        </w:r>
        <w:r w:rsidR="00F56986">
          <w:rPr>
            <w:noProof/>
            <w:webHidden/>
          </w:rPr>
          <w:t>32</w:t>
        </w:r>
        <w:r w:rsidR="00F56986">
          <w:rPr>
            <w:noProof/>
            <w:webHidden/>
          </w:rPr>
          <w:fldChar w:fldCharType="end"/>
        </w:r>
      </w:hyperlink>
    </w:p>
    <w:p w14:paraId="02539072" w14:textId="18F2AC5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78" w:history="1">
        <w:r w:rsidR="00F56986" w:rsidRPr="000D3793">
          <w:rPr>
            <w:rStyle w:val="Hyperlink"/>
            <w:noProof/>
          </w:rPr>
          <w:t>Table 3 - The SARIMAX hyperparameters that were used across all datasets</w:t>
        </w:r>
        <w:r w:rsidR="00F56986">
          <w:rPr>
            <w:noProof/>
            <w:webHidden/>
          </w:rPr>
          <w:tab/>
        </w:r>
        <w:r w:rsidR="00F56986">
          <w:rPr>
            <w:noProof/>
            <w:webHidden/>
          </w:rPr>
          <w:fldChar w:fldCharType="begin"/>
        </w:r>
        <w:r w:rsidR="00F56986">
          <w:rPr>
            <w:noProof/>
            <w:webHidden/>
          </w:rPr>
          <w:instrText xml:space="preserve"> PAGEREF _Toc91341478 \h </w:instrText>
        </w:r>
        <w:r w:rsidR="00F56986">
          <w:rPr>
            <w:noProof/>
            <w:webHidden/>
          </w:rPr>
        </w:r>
        <w:r w:rsidR="00F56986">
          <w:rPr>
            <w:noProof/>
            <w:webHidden/>
          </w:rPr>
          <w:fldChar w:fldCharType="separate"/>
        </w:r>
        <w:r w:rsidR="00F56986">
          <w:rPr>
            <w:noProof/>
            <w:webHidden/>
          </w:rPr>
          <w:t>32</w:t>
        </w:r>
        <w:r w:rsidR="00F56986">
          <w:rPr>
            <w:noProof/>
            <w:webHidden/>
          </w:rPr>
          <w:fldChar w:fldCharType="end"/>
        </w:r>
      </w:hyperlink>
    </w:p>
    <w:p w14:paraId="5AD90FBF" w14:textId="0A7965F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79" w:history="1">
        <w:r w:rsidR="00F56986" w:rsidRPr="000D3793">
          <w:rPr>
            <w:rStyle w:val="Hyperlink"/>
            <w:noProof/>
          </w:rPr>
          <w:t>Table 4 - Overall MAPE and RMSE for Each Forecaster – Toronto Dataset</w:t>
        </w:r>
        <w:r w:rsidR="00F56986">
          <w:rPr>
            <w:noProof/>
            <w:webHidden/>
          </w:rPr>
          <w:tab/>
        </w:r>
        <w:r w:rsidR="00F56986">
          <w:rPr>
            <w:noProof/>
            <w:webHidden/>
          </w:rPr>
          <w:fldChar w:fldCharType="begin"/>
        </w:r>
        <w:r w:rsidR="00F56986">
          <w:rPr>
            <w:noProof/>
            <w:webHidden/>
          </w:rPr>
          <w:instrText xml:space="preserve"> PAGEREF _Toc91341479 \h </w:instrText>
        </w:r>
        <w:r w:rsidR="00F56986">
          <w:rPr>
            <w:noProof/>
            <w:webHidden/>
          </w:rPr>
        </w:r>
        <w:r w:rsidR="00F56986">
          <w:rPr>
            <w:noProof/>
            <w:webHidden/>
          </w:rPr>
          <w:fldChar w:fldCharType="separate"/>
        </w:r>
        <w:r w:rsidR="00F56986">
          <w:rPr>
            <w:noProof/>
            <w:webHidden/>
          </w:rPr>
          <w:t>38</w:t>
        </w:r>
        <w:r w:rsidR="00F56986">
          <w:rPr>
            <w:noProof/>
            <w:webHidden/>
          </w:rPr>
          <w:fldChar w:fldCharType="end"/>
        </w:r>
      </w:hyperlink>
    </w:p>
    <w:p w14:paraId="543E0447" w14:textId="3F9CF847"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0" w:history="1">
        <w:r w:rsidR="00F56986" w:rsidRPr="000D3793">
          <w:rPr>
            <w:rStyle w:val="Hyperlink"/>
            <w:noProof/>
          </w:rPr>
          <w:t>Table 5 - Matrix Analysis of Peak Values and Time Difference – Toronto Dataset</w:t>
        </w:r>
        <w:r w:rsidR="00F56986">
          <w:rPr>
            <w:noProof/>
            <w:webHidden/>
          </w:rPr>
          <w:tab/>
        </w:r>
        <w:r w:rsidR="00F56986">
          <w:rPr>
            <w:noProof/>
            <w:webHidden/>
          </w:rPr>
          <w:fldChar w:fldCharType="begin"/>
        </w:r>
        <w:r w:rsidR="00F56986">
          <w:rPr>
            <w:noProof/>
            <w:webHidden/>
          </w:rPr>
          <w:instrText xml:space="preserve"> PAGEREF _Toc91341480 \h </w:instrText>
        </w:r>
        <w:r w:rsidR="00F56986">
          <w:rPr>
            <w:noProof/>
            <w:webHidden/>
          </w:rPr>
        </w:r>
        <w:r w:rsidR="00F56986">
          <w:rPr>
            <w:noProof/>
            <w:webHidden/>
          </w:rPr>
          <w:fldChar w:fldCharType="separate"/>
        </w:r>
        <w:r w:rsidR="00F56986">
          <w:rPr>
            <w:noProof/>
            <w:webHidden/>
          </w:rPr>
          <w:t>38</w:t>
        </w:r>
        <w:r w:rsidR="00F56986">
          <w:rPr>
            <w:noProof/>
            <w:webHidden/>
          </w:rPr>
          <w:fldChar w:fldCharType="end"/>
        </w:r>
      </w:hyperlink>
    </w:p>
    <w:p w14:paraId="6A370C3B" w14:textId="094C4C7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1" w:history="1">
        <w:r w:rsidR="00F56986" w:rsidRPr="000D3793">
          <w:rPr>
            <w:rStyle w:val="Hyperlink"/>
            <w:noProof/>
          </w:rPr>
          <w:t>Table 6 - Overall MAPE and RMSE for Each Forecaster – Ottawa Dataset</w:t>
        </w:r>
        <w:r w:rsidR="00F56986">
          <w:rPr>
            <w:noProof/>
            <w:webHidden/>
          </w:rPr>
          <w:tab/>
        </w:r>
        <w:r w:rsidR="00F56986">
          <w:rPr>
            <w:noProof/>
            <w:webHidden/>
          </w:rPr>
          <w:fldChar w:fldCharType="begin"/>
        </w:r>
        <w:r w:rsidR="00F56986">
          <w:rPr>
            <w:noProof/>
            <w:webHidden/>
          </w:rPr>
          <w:instrText xml:space="preserve"> PAGEREF _Toc91341481 \h </w:instrText>
        </w:r>
        <w:r w:rsidR="00F56986">
          <w:rPr>
            <w:noProof/>
            <w:webHidden/>
          </w:rPr>
        </w:r>
        <w:r w:rsidR="00F56986">
          <w:rPr>
            <w:noProof/>
            <w:webHidden/>
          </w:rPr>
          <w:fldChar w:fldCharType="separate"/>
        </w:r>
        <w:r w:rsidR="00F56986">
          <w:rPr>
            <w:noProof/>
            <w:webHidden/>
          </w:rPr>
          <w:t>40</w:t>
        </w:r>
        <w:r w:rsidR="00F56986">
          <w:rPr>
            <w:noProof/>
            <w:webHidden/>
          </w:rPr>
          <w:fldChar w:fldCharType="end"/>
        </w:r>
      </w:hyperlink>
    </w:p>
    <w:p w14:paraId="5CDD179C" w14:textId="2AAF35D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2" w:history="1">
        <w:r w:rsidR="00F56986" w:rsidRPr="000D3793">
          <w:rPr>
            <w:rStyle w:val="Hyperlink"/>
            <w:noProof/>
          </w:rPr>
          <w:t>Table 7 - Matrix Analysis of Peak Values and Time Difference – Ottawa Dataset</w:t>
        </w:r>
        <w:r w:rsidR="00F56986">
          <w:rPr>
            <w:noProof/>
            <w:webHidden/>
          </w:rPr>
          <w:tab/>
        </w:r>
        <w:r w:rsidR="00F56986">
          <w:rPr>
            <w:noProof/>
            <w:webHidden/>
          </w:rPr>
          <w:fldChar w:fldCharType="begin"/>
        </w:r>
        <w:r w:rsidR="00F56986">
          <w:rPr>
            <w:noProof/>
            <w:webHidden/>
          </w:rPr>
          <w:instrText xml:space="preserve"> PAGEREF _Toc91341482 \h </w:instrText>
        </w:r>
        <w:r w:rsidR="00F56986">
          <w:rPr>
            <w:noProof/>
            <w:webHidden/>
          </w:rPr>
        </w:r>
        <w:r w:rsidR="00F56986">
          <w:rPr>
            <w:noProof/>
            <w:webHidden/>
          </w:rPr>
          <w:fldChar w:fldCharType="separate"/>
        </w:r>
        <w:r w:rsidR="00F56986">
          <w:rPr>
            <w:noProof/>
            <w:webHidden/>
          </w:rPr>
          <w:t>40</w:t>
        </w:r>
        <w:r w:rsidR="00F56986">
          <w:rPr>
            <w:noProof/>
            <w:webHidden/>
          </w:rPr>
          <w:fldChar w:fldCharType="end"/>
        </w:r>
      </w:hyperlink>
    </w:p>
    <w:p w14:paraId="28DFB642" w14:textId="70CDB441"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3" w:history="1">
        <w:r w:rsidR="00F56986" w:rsidRPr="000D3793">
          <w:rPr>
            <w:rStyle w:val="Hyperlink"/>
            <w:noProof/>
          </w:rPr>
          <w:t>Table 8 - Overall MAPE and RMSE for Each Forecaster – Saint John Dataset</w:t>
        </w:r>
        <w:r w:rsidR="00F56986">
          <w:rPr>
            <w:noProof/>
            <w:webHidden/>
          </w:rPr>
          <w:tab/>
        </w:r>
        <w:r w:rsidR="00F56986">
          <w:rPr>
            <w:noProof/>
            <w:webHidden/>
          </w:rPr>
          <w:fldChar w:fldCharType="begin"/>
        </w:r>
        <w:r w:rsidR="00F56986">
          <w:rPr>
            <w:noProof/>
            <w:webHidden/>
          </w:rPr>
          <w:instrText xml:space="preserve"> PAGEREF _Toc91341483 \h </w:instrText>
        </w:r>
        <w:r w:rsidR="00F56986">
          <w:rPr>
            <w:noProof/>
            <w:webHidden/>
          </w:rPr>
        </w:r>
        <w:r w:rsidR="00F56986">
          <w:rPr>
            <w:noProof/>
            <w:webHidden/>
          </w:rPr>
          <w:fldChar w:fldCharType="separate"/>
        </w:r>
        <w:r w:rsidR="00F56986">
          <w:rPr>
            <w:noProof/>
            <w:webHidden/>
          </w:rPr>
          <w:t>41</w:t>
        </w:r>
        <w:r w:rsidR="00F56986">
          <w:rPr>
            <w:noProof/>
            <w:webHidden/>
          </w:rPr>
          <w:fldChar w:fldCharType="end"/>
        </w:r>
      </w:hyperlink>
    </w:p>
    <w:p w14:paraId="295FBBBF" w14:textId="0F729E76"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4" w:history="1">
        <w:r w:rsidR="00F56986" w:rsidRPr="000D3793">
          <w:rPr>
            <w:rStyle w:val="Hyperlink"/>
            <w:noProof/>
          </w:rPr>
          <w:t>Table 9 - Matrix Analysis of Peak Values and Time Difference – Saint John Dataset</w:t>
        </w:r>
        <w:r w:rsidR="00F56986">
          <w:rPr>
            <w:noProof/>
            <w:webHidden/>
          </w:rPr>
          <w:tab/>
        </w:r>
        <w:r w:rsidR="00F56986">
          <w:rPr>
            <w:noProof/>
            <w:webHidden/>
          </w:rPr>
          <w:fldChar w:fldCharType="begin"/>
        </w:r>
        <w:r w:rsidR="00F56986">
          <w:rPr>
            <w:noProof/>
            <w:webHidden/>
          </w:rPr>
          <w:instrText xml:space="preserve"> PAGEREF _Toc91341484 \h </w:instrText>
        </w:r>
        <w:r w:rsidR="00F56986">
          <w:rPr>
            <w:noProof/>
            <w:webHidden/>
          </w:rPr>
        </w:r>
        <w:r w:rsidR="00F56986">
          <w:rPr>
            <w:noProof/>
            <w:webHidden/>
          </w:rPr>
          <w:fldChar w:fldCharType="separate"/>
        </w:r>
        <w:r w:rsidR="00F56986">
          <w:rPr>
            <w:noProof/>
            <w:webHidden/>
          </w:rPr>
          <w:t>41</w:t>
        </w:r>
        <w:r w:rsidR="00F56986">
          <w:rPr>
            <w:noProof/>
            <w:webHidden/>
          </w:rPr>
          <w:fldChar w:fldCharType="end"/>
        </w:r>
      </w:hyperlink>
    </w:p>
    <w:p w14:paraId="58B269F3" w14:textId="4C9E420F"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5" w:history="1">
        <w:r w:rsidR="00F56986" w:rsidRPr="000D3793">
          <w:rPr>
            <w:rStyle w:val="Hyperlink"/>
            <w:noProof/>
          </w:rPr>
          <w:t>Table 10 - Seasonal MAPE and RMSE for the Toronto Dataset</w:t>
        </w:r>
        <w:r w:rsidR="00F56986">
          <w:rPr>
            <w:noProof/>
            <w:webHidden/>
          </w:rPr>
          <w:tab/>
        </w:r>
        <w:r w:rsidR="00F56986">
          <w:rPr>
            <w:noProof/>
            <w:webHidden/>
          </w:rPr>
          <w:fldChar w:fldCharType="begin"/>
        </w:r>
        <w:r w:rsidR="00F56986">
          <w:rPr>
            <w:noProof/>
            <w:webHidden/>
          </w:rPr>
          <w:instrText xml:space="preserve"> PAGEREF _Toc91341485 \h </w:instrText>
        </w:r>
        <w:r w:rsidR="00F56986">
          <w:rPr>
            <w:noProof/>
            <w:webHidden/>
          </w:rPr>
        </w:r>
        <w:r w:rsidR="00F56986">
          <w:rPr>
            <w:noProof/>
            <w:webHidden/>
          </w:rPr>
          <w:fldChar w:fldCharType="separate"/>
        </w:r>
        <w:r w:rsidR="00F56986">
          <w:rPr>
            <w:noProof/>
            <w:webHidden/>
          </w:rPr>
          <w:t>49</w:t>
        </w:r>
        <w:r w:rsidR="00F56986">
          <w:rPr>
            <w:noProof/>
            <w:webHidden/>
          </w:rPr>
          <w:fldChar w:fldCharType="end"/>
        </w:r>
      </w:hyperlink>
    </w:p>
    <w:p w14:paraId="4F9767C4" w14:textId="5BCEA46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6" w:history="1">
        <w:r w:rsidR="00F56986" w:rsidRPr="000D3793">
          <w:rPr>
            <w:rStyle w:val="Hyperlink"/>
            <w:noProof/>
          </w:rPr>
          <w:t>Table 11 - Seasonal MAPE and RMSE for the Ottawa Dataset</w:t>
        </w:r>
        <w:r w:rsidR="00F56986">
          <w:rPr>
            <w:noProof/>
            <w:webHidden/>
          </w:rPr>
          <w:tab/>
        </w:r>
        <w:r w:rsidR="00F56986">
          <w:rPr>
            <w:noProof/>
            <w:webHidden/>
          </w:rPr>
          <w:fldChar w:fldCharType="begin"/>
        </w:r>
        <w:r w:rsidR="00F56986">
          <w:rPr>
            <w:noProof/>
            <w:webHidden/>
          </w:rPr>
          <w:instrText xml:space="preserve"> PAGEREF _Toc91341486 \h </w:instrText>
        </w:r>
        <w:r w:rsidR="00F56986">
          <w:rPr>
            <w:noProof/>
            <w:webHidden/>
          </w:rPr>
        </w:r>
        <w:r w:rsidR="00F56986">
          <w:rPr>
            <w:noProof/>
            <w:webHidden/>
          </w:rPr>
          <w:fldChar w:fldCharType="separate"/>
        </w:r>
        <w:r w:rsidR="00F56986">
          <w:rPr>
            <w:noProof/>
            <w:webHidden/>
          </w:rPr>
          <w:t>57</w:t>
        </w:r>
        <w:r w:rsidR="00F56986">
          <w:rPr>
            <w:noProof/>
            <w:webHidden/>
          </w:rPr>
          <w:fldChar w:fldCharType="end"/>
        </w:r>
      </w:hyperlink>
    </w:p>
    <w:p w14:paraId="7E74B7E5" w14:textId="2207846F"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7" w:history="1">
        <w:r w:rsidR="00F56986" w:rsidRPr="000D3793">
          <w:rPr>
            <w:rStyle w:val="Hyperlink"/>
            <w:noProof/>
          </w:rPr>
          <w:t>Table 12 - Seasonal MAPE and RMSE for the Saint John Dataset</w:t>
        </w:r>
        <w:r w:rsidR="00F56986">
          <w:rPr>
            <w:noProof/>
            <w:webHidden/>
          </w:rPr>
          <w:tab/>
        </w:r>
        <w:r w:rsidR="00F56986">
          <w:rPr>
            <w:noProof/>
            <w:webHidden/>
          </w:rPr>
          <w:fldChar w:fldCharType="begin"/>
        </w:r>
        <w:r w:rsidR="00F56986">
          <w:rPr>
            <w:noProof/>
            <w:webHidden/>
          </w:rPr>
          <w:instrText xml:space="preserve"> PAGEREF _Toc91341487 \h </w:instrText>
        </w:r>
        <w:r w:rsidR="00F56986">
          <w:rPr>
            <w:noProof/>
            <w:webHidden/>
          </w:rPr>
        </w:r>
        <w:r w:rsidR="00F56986">
          <w:rPr>
            <w:noProof/>
            <w:webHidden/>
          </w:rPr>
          <w:fldChar w:fldCharType="separate"/>
        </w:r>
        <w:r w:rsidR="00F56986">
          <w:rPr>
            <w:noProof/>
            <w:webHidden/>
          </w:rPr>
          <w:t>64</w:t>
        </w:r>
        <w:r w:rsidR="00F56986">
          <w:rPr>
            <w:noProof/>
            <w:webHidden/>
          </w:rPr>
          <w:fldChar w:fldCharType="end"/>
        </w:r>
      </w:hyperlink>
    </w:p>
    <w:p w14:paraId="5EBFC965" w14:textId="608D8D6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8" w:history="1">
        <w:r w:rsidR="00F56986" w:rsidRPr="000D3793">
          <w:rPr>
            <w:rStyle w:val="Hyperlink"/>
            <w:noProof/>
          </w:rPr>
          <w:t>Table 13 - The SARIMAX hyperparameters that were used across all datasets</w:t>
        </w:r>
        <w:r w:rsidR="00F56986">
          <w:rPr>
            <w:noProof/>
            <w:webHidden/>
          </w:rPr>
          <w:tab/>
        </w:r>
        <w:r w:rsidR="00F56986">
          <w:rPr>
            <w:noProof/>
            <w:webHidden/>
          </w:rPr>
          <w:fldChar w:fldCharType="begin"/>
        </w:r>
        <w:r w:rsidR="00F56986">
          <w:rPr>
            <w:noProof/>
            <w:webHidden/>
          </w:rPr>
          <w:instrText xml:space="preserve"> PAGEREF _Toc91341488 \h </w:instrText>
        </w:r>
        <w:r w:rsidR="00F56986">
          <w:rPr>
            <w:noProof/>
            <w:webHidden/>
          </w:rPr>
        </w:r>
        <w:r w:rsidR="00F56986">
          <w:rPr>
            <w:noProof/>
            <w:webHidden/>
          </w:rPr>
          <w:fldChar w:fldCharType="separate"/>
        </w:r>
        <w:r w:rsidR="00F56986">
          <w:rPr>
            <w:noProof/>
            <w:webHidden/>
          </w:rPr>
          <w:t>91</w:t>
        </w:r>
        <w:r w:rsidR="00F56986">
          <w:rPr>
            <w:noProof/>
            <w:webHidden/>
          </w:rPr>
          <w:fldChar w:fldCharType="end"/>
        </w:r>
      </w:hyperlink>
    </w:p>
    <w:p w14:paraId="7E9E159C" w14:textId="30AB41F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89" w:history="1">
        <w:r w:rsidR="00F56986" w:rsidRPr="000D3793">
          <w:rPr>
            <w:rStyle w:val="Hyperlink"/>
            <w:noProof/>
          </w:rPr>
          <w:t>Table 14 – The Overall Performance Metrics – Toronto Dataset</w:t>
        </w:r>
        <w:r w:rsidR="00F56986">
          <w:rPr>
            <w:noProof/>
            <w:webHidden/>
          </w:rPr>
          <w:tab/>
        </w:r>
        <w:r w:rsidR="00F56986">
          <w:rPr>
            <w:noProof/>
            <w:webHidden/>
          </w:rPr>
          <w:fldChar w:fldCharType="begin"/>
        </w:r>
        <w:r w:rsidR="00F56986">
          <w:rPr>
            <w:noProof/>
            <w:webHidden/>
          </w:rPr>
          <w:instrText xml:space="preserve"> PAGEREF _Toc91341489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11AFED6C" w14:textId="0009CFD6"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0" w:history="1">
        <w:r w:rsidR="00F56986" w:rsidRPr="000D3793">
          <w:rPr>
            <w:rStyle w:val="Hyperlink"/>
            <w:noProof/>
          </w:rPr>
          <w:t>Table 15 - The Overall Performance Metrics – Ottawa Dataset</w:t>
        </w:r>
        <w:r w:rsidR="00F56986">
          <w:rPr>
            <w:noProof/>
            <w:webHidden/>
          </w:rPr>
          <w:tab/>
        </w:r>
        <w:r w:rsidR="00F56986">
          <w:rPr>
            <w:noProof/>
            <w:webHidden/>
          </w:rPr>
          <w:fldChar w:fldCharType="begin"/>
        </w:r>
        <w:r w:rsidR="00F56986">
          <w:rPr>
            <w:noProof/>
            <w:webHidden/>
          </w:rPr>
          <w:instrText xml:space="preserve"> PAGEREF _Toc91341490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25340381" w14:textId="6234A64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1" w:history="1">
        <w:r w:rsidR="00F56986" w:rsidRPr="000D3793">
          <w:rPr>
            <w:rStyle w:val="Hyperlink"/>
            <w:noProof/>
          </w:rPr>
          <w:t>Table 16 - The Overall Performance Metrics – Saint John Dataset</w:t>
        </w:r>
        <w:r w:rsidR="00F56986">
          <w:rPr>
            <w:noProof/>
            <w:webHidden/>
          </w:rPr>
          <w:tab/>
        </w:r>
        <w:r w:rsidR="00F56986">
          <w:rPr>
            <w:noProof/>
            <w:webHidden/>
          </w:rPr>
          <w:fldChar w:fldCharType="begin"/>
        </w:r>
        <w:r w:rsidR="00F56986">
          <w:rPr>
            <w:noProof/>
            <w:webHidden/>
          </w:rPr>
          <w:instrText xml:space="preserve"> PAGEREF _Toc91341491 \h </w:instrText>
        </w:r>
        <w:r w:rsidR="00F56986">
          <w:rPr>
            <w:noProof/>
            <w:webHidden/>
          </w:rPr>
        </w:r>
        <w:r w:rsidR="00F56986">
          <w:rPr>
            <w:noProof/>
            <w:webHidden/>
          </w:rPr>
          <w:fldChar w:fldCharType="separate"/>
        </w:r>
        <w:r w:rsidR="00F56986">
          <w:rPr>
            <w:noProof/>
            <w:webHidden/>
          </w:rPr>
          <w:t>102</w:t>
        </w:r>
        <w:r w:rsidR="00F56986">
          <w:rPr>
            <w:noProof/>
            <w:webHidden/>
          </w:rPr>
          <w:fldChar w:fldCharType="end"/>
        </w:r>
      </w:hyperlink>
    </w:p>
    <w:p w14:paraId="41310AC4" w14:textId="5777395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341402"/>
      <w:r>
        <w:lastRenderedPageBreak/>
        <w:t>List of Figures</w:t>
      </w:r>
      <w:bookmarkEnd w:id="6"/>
      <w:r>
        <w:t xml:space="preserve"> </w:t>
      </w:r>
    </w:p>
    <w:p w14:paraId="05AE389A" w14:textId="3F08FF1D" w:rsidR="00F56986"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341492" w:history="1">
        <w:r w:rsidR="00F56986" w:rsidRPr="002374E6">
          <w:rPr>
            <w:rStyle w:val="Hyperlink"/>
            <w:noProof/>
          </w:rPr>
          <w:t>Figure 1 - The Block Diagram of the Third Generation ANNSTLF [37]</w:t>
        </w:r>
        <w:r w:rsidR="00F56986">
          <w:rPr>
            <w:noProof/>
            <w:webHidden/>
          </w:rPr>
          <w:tab/>
        </w:r>
        <w:r w:rsidR="00F56986">
          <w:rPr>
            <w:noProof/>
            <w:webHidden/>
          </w:rPr>
          <w:fldChar w:fldCharType="begin"/>
        </w:r>
        <w:r w:rsidR="00F56986">
          <w:rPr>
            <w:noProof/>
            <w:webHidden/>
          </w:rPr>
          <w:instrText xml:space="preserve"> PAGEREF _Toc91341492 \h </w:instrText>
        </w:r>
        <w:r w:rsidR="00F56986">
          <w:rPr>
            <w:noProof/>
            <w:webHidden/>
          </w:rPr>
        </w:r>
        <w:r w:rsidR="00F56986">
          <w:rPr>
            <w:noProof/>
            <w:webHidden/>
          </w:rPr>
          <w:fldChar w:fldCharType="separate"/>
        </w:r>
        <w:r w:rsidR="00F56986">
          <w:rPr>
            <w:noProof/>
            <w:webHidden/>
          </w:rPr>
          <w:t>13</w:t>
        </w:r>
        <w:r w:rsidR="00F56986">
          <w:rPr>
            <w:noProof/>
            <w:webHidden/>
          </w:rPr>
          <w:fldChar w:fldCharType="end"/>
        </w:r>
      </w:hyperlink>
    </w:p>
    <w:p w14:paraId="07BE13E3" w14:textId="391210E2"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3" w:history="1">
        <w:r w:rsidR="00F56986" w:rsidRPr="002374E6">
          <w:rPr>
            <w:rStyle w:val="Hyperlink"/>
            <w:noProof/>
          </w:rPr>
          <w:t>Figure 2 - The Structure of a Simple Feed-forward ANN</w:t>
        </w:r>
        <w:r w:rsidR="00F56986">
          <w:rPr>
            <w:noProof/>
            <w:webHidden/>
          </w:rPr>
          <w:tab/>
        </w:r>
        <w:r w:rsidR="00F56986">
          <w:rPr>
            <w:noProof/>
            <w:webHidden/>
          </w:rPr>
          <w:fldChar w:fldCharType="begin"/>
        </w:r>
        <w:r w:rsidR="00F56986">
          <w:rPr>
            <w:noProof/>
            <w:webHidden/>
          </w:rPr>
          <w:instrText xml:space="preserve"> PAGEREF _Toc91341493 \h </w:instrText>
        </w:r>
        <w:r w:rsidR="00F56986">
          <w:rPr>
            <w:noProof/>
            <w:webHidden/>
          </w:rPr>
        </w:r>
        <w:r w:rsidR="00F56986">
          <w:rPr>
            <w:noProof/>
            <w:webHidden/>
          </w:rPr>
          <w:fldChar w:fldCharType="separate"/>
        </w:r>
        <w:r w:rsidR="00F56986">
          <w:rPr>
            <w:noProof/>
            <w:webHidden/>
          </w:rPr>
          <w:t>14</w:t>
        </w:r>
        <w:r w:rsidR="00F56986">
          <w:rPr>
            <w:noProof/>
            <w:webHidden/>
          </w:rPr>
          <w:fldChar w:fldCharType="end"/>
        </w:r>
      </w:hyperlink>
    </w:p>
    <w:p w14:paraId="220D97D3" w14:textId="40197EC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4" w:history="1">
        <w:r w:rsidR="00F56986" w:rsidRPr="002374E6">
          <w:rPr>
            <w:rStyle w:val="Hyperlink"/>
            <w:noProof/>
          </w:rPr>
          <w:t>Figure 3 - Unrolled Recurrent Neural Network (RNN) [133]</w:t>
        </w:r>
        <w:r w:rsidR="00F56986">
          <w:rPr>
            <w:noProof/>
            <w:webHidden/>
          </w:rPr>
          <w:tab/>
        </w:r>
        <w:r w:rsidR="00F56986">
          <w:rPr>
            <w:noProof/>
            <w:webHidden/>
          </w:rPr>
          <w:fldChar w:fldCharType="begin"/>
        </w:r>
        <w:r w:rsidR="00F56986">
          <w:rPr>
            <w:noProof/>
            <w:webHidden/>
          </w:rPr>
          <w:instrText xml:space="preserve"> PAGEREF _Toc91341494 \h </w:instrText>
        </w:r>
        <w:r w:rsidR="00F56986">
          <w:rPr>
            <w:noProof/>
            <w:webHidden/>
          </w:rPr>
        </w:r>
        <w:r w:rsidR="00F56986">
          <w:rPr>
            <w:noProof/>
            <w:webHidden/>
          </w:rPr>
          <w:fldChar w:fldCharType="separate"/>
        </w:r>
        <w:r w:rsidR="00F56986">
          <w:rPr>
            <w:noProof/>
            <w:webHidden/>
          </w:rPr>
          <w:t>18</w:t>
        </w:r>
        <w:r w:rsidR="00F56986">
          <w:rPr>
            <w:noProof/>
            <w:webHidden/>
          </w:rPr>
          <w:fldChar w:fldCharType="end"/>
        </w:r>
      </w:hyperlink>
    </w:p>
    <w:p w14:paraId="7E864181" w14:textId="4E5CBF6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5" w:history="1">
        <w:r w:rsidR="00F56986" w:rsidRPr="002374E6">
          <w:rPr>
            <w:rStyle w:val="Hyperlink"/>
            <w:noProof/>
          </w:rPr>
          <w:t>Figure 4 - The Block of Long-Term Short-Term Memory [134]</w:t>
        </w:r>
        <w:r w:rsidR="00F56986">
          <w:rPr>
            <w:noProof/>
            <w:webHidden/>
          </w:rPr>
          <w:tab/>
        </w:r>
        <w:r w:rsidR="00F56986">
          <w:rPr>
            <w:noProof/>
            <w:webHidden/>
          </w:rPr>
          <w:fldChar w:fldCharType="begin"/>
        </w:r>
        <w:r w:rsidR="00F56986">
          <w:rPr>
            <w:noProof/>
            <w:webHidden/>
          </w:rPr>
          <w:instrText xml:space="preserve"> PAGEREF _Toc91341495 \h </w:instrText>
        </w:r>
        <w:r w:rsidR="00F56986">
          <w:rPr>
            <w:noProof/>
            <w:webHidden/>
          </w:rPr>
        </w:r>
        <w:r w:rsidR="00F56986">
          <w:rPr>
            <w:noProof/>
            <w:webHidden/>
          </w:rPr>
          <w:fldChar w:fldCharType="separate"/>
        </w:r>
        <w:r w:rsidR="00F56986">
          <w:rPr>
            <w:noProof/>
            <w:webHidden/>
          </w:rPr>
          <w:t>18</w:t>
        </w:r>
        <w:r w:rsidR="00F56986">
          <w:rPr>
            <w:noProof/>
            <w:webHidden/>
          </w:rPr>
          <w:fldChar w:fldCharType="end"/>
        </w:r>
      </w:hyperlink>
    </w:p>
    <w:p w14:paraId="7F8BF97B" w14:textId="30728D96"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6" w:history="1">
        <w:r w:rsidR="00F56986" w:rsidRPr="002374E6">
          <w:rPr>
            <w:rStyle w:val="Hyperlink"/>
            <w:noProof/>
          </w:rPr>
          <w:t>Figure 5 – A Simple One-Dimensional CNN's Architecture [147]</w:t>
        </w:r>
        <w:r w:rsidR="00F56986">
          <w:rPr>
            <w:noProof/>
            <w:webHidden/>
          </w:rPr>
          <w:tab/>
        </w:r>
        <w:r w:rsidR="00F56986">
          <w:rPr>
            <w:noProof/>
            <w:webHidden/>
          </w:rPr>
          <w:fldChar w:fldCharType="begin"/>
        </w:r>
        <w:r w:rsidR="00F56986">
          <w:rPr>
            <w:noProof/>
            <w:webHidden/>
          </w:rPr>
          <w:instrText xml:space="preserve"> PAGEREF _Toc91341496 \h </w:instrText>
        </w:r>
        <w:r w:rsidR="00F56986">
          <w:rPr>
            <w:noProof/>
            <w:webHidden/>
          </w:rPr>
        </w:r>
        <w:r w:rsidR="00F56986">
          <w:rPr>
            <w:noProof/>
            <w:webHidden/>
          </w:rPr>
          <w:fldChar w:fldCharType="separate"/>
        </w:r>
        <w:r w:rsidR="00F56986">
          <w:rPr>
            <w:noProof/>
            <w:webHidden/>
          </w:rPr>
          <w:t>20</w:t>
        </w:r>
        <w:r w:rsidR="00F56986">
          <w:rPr>
            <w:noProof/>
            <w:webHidden/>
          </w:rPr>
          <w:fldChar w:fldCharType="end"/>
        </w:r>
      </w:hyperlink>
    </w:p>
    <w:p w14:paraId="37EEDB32" w14:textId="46A83F96"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7" w:history="1">
        <w:r w:rsidR="00F56986" w:rsidRPr="002374E6">
          <w:rPr>
            <w:rStyle w:val="Hyperlink"/>
            <w:noProof/>
          </w:rPr>
          <w:t>Figure 6 – Peak Load vs Base Load [165]</w:t>
        </w:r>
        <w:r w:rsidR="00F56986">
          <w:rPr>
            <w:noProof/>
            <w:webHidden/>
          </w:rPr>
          <w:tab/>
        </w:r>
        <w:r w:rsidR="00F56986">
          <w:rPr>
            <w:noProof/>
            <w:webHidden/>
          </w:rPr>
          <w:fldChar w:fldCharType="begin"/>
        </w:r>
        <w:r w:rsidR="00F56986">
          <w:rPr>
            <w:noProof/>
            <w:webHidden/>
          </w:rPr>
          <w:instrText xml:space="preserve"> PAGEREF _Toc91341497 \h </w:instrText>
        </w:r>
        <w:r w:rsidR="00F56986">
          <w:rPr>
            <w:noProof/>
            <w:webHidden/>
          </w:rPr>
        </w:r>
        <w:r w:rsidR="00F56986">
          <w:rPr>
            <w:noProof/>
            <w:webHidden/>
          </w:rPr>
          <w:fldChar w:fldCharType="separate"/>
        </w:r>
        <w:r w:rsidR="00F56986">
          <w:rPr>
            <w:noProof/>
            <w:webHidden/>
          </w:rPr>
          <w:t>26</w:t>
        </w:r>
        <w:r w:rsidR="00F56986">
          <w:rPr>
            <w:noProof/>
            <w:webHidden/>
          </w:rPr>
          <w:fldChar w:fldCharType="end"/>
        </w:r>
      </w:hyperlink>
    </w:p>
    <w:p w14:paraId="615BDC36" w14:textId="659C993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8" w:history="1">
        <w:r w:rsidR="00F56986" w:rsidRPr="002374E6">
          <w:rPr>
            <w:rStyle w:val="Hyperlink"/>
            <w:noProof/>
          </w:rPr>
          <w:t>Figure 7 – 2019 Average Daily Demand for Loads Across All Datasets</w:t>
        </w:r>
        <w:r w:rsidR="00F56986">
          <w:rPr>
            <w:noProof/>
            <w:webHidden/>
          </w:rPr>
          <w:tab/>
        </w:r>
        <w:r w:rsidR="00F56986">
          <w:rPr>
            <w:noProof/>
            <w:webHidden/>
          </w:rPr>
          <w:fldChar w:fldCharType="begin"/>
        </w:r>
        <w:r w:rsidR="00F56986">
          <w:rPr>
            <w:noProof/>
            <w:webHidden/>
          </w:rPr>
          <w:instrText xml:space="preserve"> PAGEREF _Toc91341498 \h </w:instrText>
        </w:r>
        <w:r w:rsidR="00F56986">
          <w:rPr>
            <w:noProof/>
            <w:webHidden/>
          </w:rPr>
        </w:r>
        <w:r w:rsidR="00F56986">
          <w:rPr>
            <w:noProof/>
            <w:webHidden/>
          </w:rPr>
          <w:fldChar w:fldCharType="separate"/>
        </w:r>
        <w:r w:rsidR="00F56986">
          <w:rPr>
            <w:noProof/>
            <w:webHidden/>
          </w:rPr>
          <w:t>29</w:t>
        </w:r>
        <w:r w:rsidR="00F56986">
          <w:rPr>
            <w:noProof/>
            <w:webHidden/>
          </w:rPr>
          <w:fldChar w:fldCharType="end"/>
        </w:r>
      </w:hyperlink>
    </w:p>
    <w:p w14:paraId="1C1BF5A9" w14:textId="1640AD73"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499" w:history="1">
        <w:r w:rsidR="00F56986" w:rsidRPr="002374E6">
          <w:rPr>
            <w:rStyle w:val="Hyperlink"/>
            <w:noProof/>
          </w:rPr>
          <w:t>Figure 8 – The Structure of the BLF and CLF Network</w:t>
        </w:r>
        <w:r w:rsidR="00F56986">
          <w:rPr>
            <w:noProof/>
            <w:webHidden/>
          </w:rPr>
          <w:tab/>
        </w:r>
        <w:r w:rsidR="00F56986">
          <w:rPr>
            <w:noProof/>
            <w:webHidden/>
          </w:rPr>
          <w:fldChar w:fldCharType="begin"/>
        </w:r>
        <w:r w:rsidR="00F56986">
          <w:rPr>
            <w:noProof/>
            <w:webHidden/>
          </w:rPr>
          <w:instrText xml:space="preserve"> PAGEREF _Toc91341499 \h </w:instrText>
        </w:r>
        <w:r w:rsidR="00F56986">
          <w:rPr>
            <w:noProof/>
            <w:webHidden/>
          </w:rPr>
        </w:r>
        <w:r w:rsidR="00F56986">
          <w:rPr>
            <w:noProof/>
            <w:webHidden/>
          </w:rPr>
          <w:fldChar w:fldCharType="separate"/>
        </w:r>
        <w:r w:rsidR="00F56986">
          <w:rPr>
            <w:noProof/>
            <w:webHidden/>
          </w:rPr>
          <w:t>34</w:t>
        </w:r>
        <w:r w:rsidR="00F56986">
          <w:rPr>
            <w:noProof/>
            <w:webHidden/>
          </w:rPr>
          <w:fldChar w:fldCharType="end"/>
        </w:r>
      </w:hyperlink>
    </w:p>
    <w:p w14:paraId="77AC1967" w14:textId="54ED1012"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0" w:history="1">
        <w:r w:rsidR="00F56986" w:rsidRPr="002374E6">
          <w:rPr>
            <w:rStyle w:val="Hyperlink"/>
            <w:noProof/>
          </w:rPr>
          <w:t>Figure 9: (a) Overall Error Distribution for All Forecasters; (b) Actual and Forecasted Load Demand for July 17th-21st - Toronto Dataset</w:t>
        </w:r>
        <w:r w:rsidR="00F56986">
          <w:rPr>
            <w:noProof/>
            <w:webHidden/>
          </w:rPr>
          <w:tab/>
        </w:r>
        <w:r w:rsidR="00F56986">
          <w:rPr>
            <w:noProof/>
            <w:webHidden/>
          </w:rPr>
          <w:fldChar w:fldCharType="begin"/>
        </w:r>
        <w:r w:rsidR="00F56986">
          <w:rPr>
            <w:noProof/>
            <w:webHidden/>
          </w:rPr>
          <w:instrText xml:space="preserve"> PAGEREF _Toc91341500 \h </w:instrText>
        </w:r>
        <w:r w:rsidR="00F56986">
          <w:rPr>
            <w:noProof/>
            <w:webHidden/>
          </w:rPr>
        </w:r>
        <w:r w:rsidR="00F56986">
          <w:rPr>
            <w:noProof/>
            <w:webHidden/>
          </w:rPr>
          <w:fldChar w:fldCharType="separate"/>
        </w:r>
        <w:r w:rsidR="00F56986">
          <w:rPr>
            <w:noProof/>
            <w:webHidden/>
          </w:rPr>
          <w:t>39</w:t>
        </w:r>
        <w:r w:rsidR="00F56986">
          <w:rPr>
            <w:noProof/>
            <w:webHidden/>
          </w:rPr>
          <w:fldChar w:fldCharType="end"/>
        </w:r>
      </w:hyperlink>
    </w:p>
    <w:p w14:paraId="2057696C" w14:textId="2F2398D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1" w:history="1">
        <w:r w:rsidR="00F56986" w:rsidRPr="002374E6">
          <w:rPr>
            <w:rStyle w:val="Hyperlink"/>
            <w:noProof/>
          </w:rPr>
          <w:t>Figure 10: (a) Overall Error Distribution for All Forecasters; (b) Actual and Forecasted Load Demand for July 17th-21st - Ottawa Dataset</w:t>
        </w:r>
        <w:r w:rsidR="00F56986">
          <w:rPr>
            <w:noProof/>
            <w:webHidden/>
          </w:rPr>
          <w:tab/>
        </w:r>
        <w:r w:rsidR="00F56986">
          <w:rPr>
            <w:noProof/>
            <w:webHidden/>
          </w:rPr>
          <w:fldChar w:fldCharType="begin"/>
        </w:r>
        <w:r w:rsidR="00F56986">
          <w:rPr>
            <w:noProof/>
            <w:webHidden/>
          </w:rPr>
          <w:instrText xml:space="preserve"> PAGEREF _Toc91341501 \h </w:instrText>
        </w:r>
        <w:r w:rsidR="00F56986">
          <w:rPr>
            <w:noProof/>
            <w:webHidden/>
          </w:rPr>
        </w:r>
        <w:r w:rsidR="00F56986">
          <w:rPr>
            <w:noProof/>
            <w:webHidden/>
          </w:rPr>
          <w:fldChar w:fldCharType="separate"/>
        </w:r>
        <w:r w:rsidR="00F56986">
          <w:rPr>
            <w:noProof/>
            <w:webHidden/>
          </w:rPr>
          <w:t>40</w:t>
        </w:r>
        <w:r w:rsidR="00F56986">
          <w:rPr>
            <w:noProof/>
            <w:webHidden/>
          </w:rPr>
          <w:fldChar w:fldCharType="end"/>
        </w:r>
      </w:hyperlink>
    </w:p>
    <w:p w14:paraId="54742861" w14:textId="77D6BB52"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2" w:history="1">
        <w:r w:rsidR="00F56986" w:rsidRPr="002374E6">
          <w:rPr>
            <w:rStyle w:val="Hyperlink"/>
            <w:noProof/>
          </w:rPr>
          <w:t>Figure 11: (a) Overall Error Distribution for All Forecasters; (b) Actual and Forecasted Load Demand for December 17th-21st – Saint John Dataset</w:t>
        </w:r>
        <w:r w:rsidR="00F56986">
          <w:rPr>
            <w:noProof/>
            <w:webHidden/>
          </w:rPr>
          <w:tab/>
        </w:r>
        <w:r w:rsidR="00F56986">
          <w:rPr>
            <w:noProof/>
            <w:webHidden/>
          </w:rPr>
          <w:fldChar w:fldCharType="begin"/>
        </w:r>
        <w:r w:rsidR="00F56986">
          <w:rPr>
            <w:noProof/>
            <w:webHidden/>
          </w:rPr>
          <w:instrText xml:space="preserve"> PAGEREF _Toc91341502 \h </w:instrText>
        </w:r>
        <w:r w:rsidR="00F56986">
          <w:rPr>
            <w:noProof/>
            <w:webHidden/>
          </w:rPr>
        </w:r>
        <w:r w:rsidR="00F56986">
          <w:rPr>
            <w:noProof/>
            <w:webHidden/>
          </w:rPr>
          <w:fldChar w:fldCharType="separate"/>
        </w:r>
        <w:r w:rsidR="00F56986">
          <w:rPr>
            <w:noProof/>
            <w:webHidden/>
          </w:rPr>
          <w:t>42</w:t>
        </w:r>
        <w:r w:rsidR="00F56986">
          <w:rPr>
            <w:noProof/>
            <w:webHidden/>
          </w:rPr>
          <w:fldChar w:fldCharType="end"/>
        </w:r>
      </w:hyperlink>
    </w:p>
    <w:p w14:paraId="073DEA68" w14:textId="667D0A5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3" w:history="1">
        <w:r w:rsidR="00F56986" w:rsidRPr="002374E6">
          <w:rPr>
            <w:rStyle w:val="Hyperlink"/>
            <w:noProof/>
          </w:rPr>
          <w:t>Figure 12: (a) Hourly MAPE for All Forecasters, (b-d) Hourly Error Distributions for CNN, LSTM, and ANN Forecasters – Toronto Dataset</w:t>
        </w:r>
        <w:r w:rsidR="00F56986">
          <w:rPr>
            <w:noProof/>
            <w:webHidden/>
          </w:rPr>
          <w:tab/>
        </w:r>
        <w:r w:rsidR="00F56986">
          <w:rPr>
            <w:noProof/>
            <w:webHidden/>
          </w:rPr>
          <w:fldChar w:fldCharType="begin"/>
        </w:r>
        <w:r w:rsidR="00F56986">
          <w:rPr>
            <w:noProof/>
            <w:webHidden/>
          </w:rPr>
          <w:instrText xml:space="preserve"> PAGEREF _Toc91341503 \h </w:instrText>
        </w:r>
        <w:r w:rsidR="00F56986">
          <w:rPr>
            <w:noProof/>
            <w:webHidden/>
          </w:rPr>
        </w:r>
        <w:r w:rsidR="00F56986">
          <w:rPr>
            <w:noProof/>
            <w:webHidden/>
          </w:rPr>
          <w:fldChar w:fldCharType="separate"/>
        </w:r>
        <w:r w:rsidR="00F56986">
          <w:rPr>
            <w:noProof/>
            <w:webHidden/>
          </w:rPr>
          <w:t>45</w:t>
        </w:r>
        <w:r w:rsidR="00F56986">
          <w:rPr>
            <w:noProof/>
            <w:webHidden/>
          </w:rPr>
          <w:fldChar w:fldCharType="end"/>
        </w:r>
      </w:hyperlink>
    </w:p>
    <w:p w14:paraId="6D565119" w14:textId="3048977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4" w:history="1">
        <w:r w:rsidR="00F56986" w:rsidRPr="002374E6">
          <w:rPr>
            <w:rStyle w:val="Hyperlink"/>
            <w:noProof/>
          </w:rPr>
          <w:t>Figure 13: (a) Daily MAPE for All Forecasters, (b-d) Daily Error Distributions for CNN, LSTM, and ANN Forecasters – Toronto Dataset</w:t>
        </w:r>
        <w:r w:rsidR="00F56986">
          <w:rPr>
            <w:noProof/>
            <w:webHidden/>
          </w:rPr>
          <w:tab/>
        </w:r>
        <w:r w:rsidR="00F56986">
          <w:rPr>
            <w:noProof/>
            <w:webHidden/>
          </w:rPr>
          <w:fldChar w:fldCharType="begin"/>
        </w:r>
        <w:r w:rsidR="00F56986">
          <w:rPr>
            <w:noProof/>
            <w:webHidden/>
          </w:rPr>
          <w:instrText xml:space="preserve"> PAGEREF _Toc91341504 \h </w:instrText>
        </w:r>
        <w:r w:rsidR="00F56986">
          <w:rPr>
            <w:noProof/>
            <w:webHidden/>
          </w:rPr>
        </w:r>
        <w:r w:rsidR="00F56986">
          <w:rPr>
            <w:noProof/>
            <w:webHidden/>
          </w:rPr>
          <w:fldChar w:fldCharType="separate"/>
        </w:r>
        <w:r w:rsidR="00F56986">
          <w:rPr>
            <w:noProof/>
            <w:webHidden/>
          </w:rPr>
          <w:t>47</w:t>
        </w:r>
        <w:r w:rsidR="00F56986">
          <w:rPr>
            <w:noProof/>
            <w:webHidden/>
          </w:rPr>
          <w:fldChar w:fldCharType="end"/>
        </w:r>
      </w:hyperlink>
    </w:p>
    <w:p w14:paraId="23722A90" w14:textId="4A2DE1E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5" w:history="1">
        <w:r w:rsidR="00F56986" w:rsidRPr="002374E6">
          <w:rPr>
            <w:rStyle w:val="Hyperlink"/>
            <w:noProof/>
          </w:rPr>
          <w:t>Figure 14: (a) Monthly MAPE for All Forecasters, (b-d) Monthly Error Distributions for CNN, LSTM, and ANN Forecasters – Toronto Dataset</w:t>
        </w:r>
        <w:r w:rsidR="00F56986">
          <w:rPr>
            <w:noProof/>
            <w:webHidden/>
          </w:rPr>
          <w:tab/>
        </w:r>
        <w:r w:rsidR="00F56986">
          <w:rPr>
            <w:noProof/>
            <w:webHidden/>
          </w:rPr>
          <w:fldChar w:fldCharType="begin"/>
        </w:r>
        <w:r w:rsidR="00F56986">
          <w:rPr>
            <w:noProof/>
            <w:webHidden/>
          </w:rPr>
          <w:instrText xml:space="preserve"> PAGEREF _Toc91341505 \h </w:instrText>
        </w:r>
        <w:r w:rsidR="00F56986">
          <w:rPr>
            <w:noProof/>
            <w:webHidden/>
          </w:rPr>
        </w:r>
        <w:r w:rsidR="00F56986">
          <w:rPr>
            <w:noProof/>
            <w:webHidden/>
          </w:rPr>
          <w:fldChar w:fldCharType="separate"/>
        </w:r>
        <w:r w:rsidR="00F56986">
          <w:rPr>
            <w:noProof/>
            <w:webHidden/>
          </w:rPr>
          <w:t>48</w:t>
        </w:r>
        <w:r w:rsidR="00F56986">
          <w:rPr>
            <w:noProof/>
            <w:webHidden/>
          </w:rPr>
          <w:fldChar w:fldCharType="end"/>
        </w:r>
      </w:hyperlink>
    </w:p>
    <w:p w14:paraId="6DD7A12A" w14:textId="3259273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6" w:history="1">
        <w:r w:rsidR="00F56986" w:rsidRPr="002374E6">
          <w:rPr>
            <w:rStyle w:val="Hyperlink"/>
            <w:noProof/>
          </w:rPr>
          <w:t>Figure 15 - Scatter Plot of Load Demand versus Temperature – Toronto Dataset</w:t>
        </w:r>
        <w:r w:rsidR="00F56986">
          <w:rPr>
            <w:noProof/>
            <w:webHidden/>
          </w:rPr>
          <w:tab/>
        </w:r>
        <w:r w:rsidR="00F56986">
          <w:rPr>
            <w:noProof/>
            <w:webHidden/>
          </w:rPr>
          <w:fldChar w:fldCharType="begin"/>
        </w:r>
        <w:r w:rsidR="00F56986">
          <w:rPr>
            <w:noProof/>
            <w:webHidden/>
          </w:rPr>
          <w:instrText xml:space="preserve"> PAGEREF _Toc91341506 \h </w:instrText>
        </w:r>
        <w:r w:rsidR="00F56986">
          <w:rPr>
            <w:noProof/>
            <w:webHidden/>
          </w:rPr>
        </w:r>
        <w:r w:rsidR="00F56986">
          <w:rPr>
            <w:noProof/>
            <w:webHidden/>
          </w:rPr>
          <w:fldChar w:fldCharType="separate"/>
        </w:r>
        <w:r w:rsidR="00F56986">
          <w:rPr>
            <w:noProof/>
            <w:webHidden/>
          </w:rPr>
          <w:t>50</w:t>
        </w:r>
        <w:r w:rsidR="00F56986">
          <w:rPr>
            <w:noProof/>
            <w:webHidden/>
          </w:rPr>
          <w:fldChar w:fldCharType="end"/>
        </w:r>
      </w:hyperlink>
    </w:p>
    <w:p w14:paraId="044EB3B5" w14:textId="2009BE3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7" w:history="1">
        <w:r w:rsidR="00F56986" w:rsidRPr="002374E6">
          <w:rPr>
            <w:rStyle w:val="Hyperlink"/>
            <w:noProof/>
          </w:rPr>
          <w:t>Figure 16: (a) Hourly MAPE for All Forecasters, (b-d) Hourly Error Distributions for CNN, LSTM, and ANN Forecasters – Ottawa Dataset</w:t>
        </w:r>
        <w:r w:rsidR="00F56986">
          <w:rPr>
            <w:noProof/>
            <w:webHidden/>
          </w:rPr>
          <w:tab/>
        </w:r>
        <w:r w:rsidR="00F56986">
          <w:rPr>
            <w:noProof/>
            <w:webHidden/>
          </w:rPr>
          <w:fldChar w:fldCharType="begin"/>
        </w:r>
        <w:r w:rsidR="00F56986">
          <w:rPr>
            <w:noProof/>
            <w:webHidden/>
          </w:rPr>
          <w:instrText xml:space="preserve"> PAGEREF _Toc91341507 \h </w:instrText>
        </w:r>
        <w:r w:rsidR="00F56986">
          <w:rPr>
            <w:noProof/>
            <w:webHidden/>
          </w:rPr>
        </w:r>
        <w:r w:rsidR="00F56986">
          <w:rPr>
            <w:noProof/>
            <w:webHidden/>
          </w:rPr>
          <w:fldChar w:fldCharType="separate"/>
        </w:r>
        <w:r w:rsidR="00F56986">
          <w:rPr>
            <w:noProof/>
            <w:webHidden/>
          </w:rPr>
          <w:t>52</w:t>
        </w:r>
        <w:r w:rsidR="00F56986">
          <w:rPr>
            <w:noProof/>
            <w:webHidden/>
          </w:rPr>
          <w:fldChar w:fldCharType="end"/>
        </w:r>
      </w:hyperlink>
    </w:p>
    <w:p w14:paraId="5A50EC83" w14:textId="2F55C80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8" w:history="1">
        <w:r w:rsidR="00F56986" w:rsidRPr="002374E6">
          <w:rPr>
            <w:rStyle w:val="Hyperlink"/>
            <w:noProof/>
          </w:rPr>
          <w:t>Figure 17: (a) Daily MAPE for All Forecasters, (b-d) Daily Error Distributions for CNN, LSTM, and ANN Forecasters – Ottawa Dataset</w:t>
        </w:r>
        <w:r w:rsidR="00F56986">
          <w:rPr>
            <w:noProof/>
            <w:webHidden/>
          </w:rPr>
          <w:tab/>
        </w:r>
        <w:r w:rsidR="00F56986">
          <w:rPr>
            <w:noProof/>
            <w:webHidden/>
          </w:rPr>
          <w:fldChar w:fldCharType="begin"/>
        </w:r>
        <w:r w:rsidR="00F56986">
          <w:rPr>
            <w:noProof/>
            <w:webHidden/>
          </w:rPr>
          <w:instrText xml:space="preserve"> PAGEREF _Toc91341508 \h </w:instrText>
        </w:r>
        <w:r w:rsidR="00F56986">
          <w:rPr>
            <w:noProof/>
            <w:webHidden/>
          </w:rPr>
        </w:r>
        <w:r w:rsidR="00F56986">
          <w:rPr>
            <w:noProof/>
            <w:webHidden/>
          </w:rPr>
          <w:fldChar w:fldCharType="separate"/>
        </w:r>
        <w:r w:rsidR="00F56986">
          <w:rPr>
            <w:noProof/>
            <w:webHidden/>
          </w:rPr>
          <w:t>54</w:t>
        </w:r>
        <w:r w:rsidR="00F56986">
          <w:rPr>
            <w:noProof/>
            <w:webHidden/>
          </w:rPr>
          <w:fldChar w:fldCharType="end"/>
        </w:r>
      </w:hyperlink>
    </w:p>
    <w:p w14:paraId="6D8E3B8C" w14:textId="6D7DEAF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09" w:history="1">
        <w:r w:rsidR="00F56986" w:rsidRPr="002374E6">
          <w:rPr>
            <w:rStyle w:val="Hyperlink"/>
            <w:noProof/>
          </w:rPr>
          <w:t>Figure 18: (a) Monthly MAPE for All Forecasters, (b-d) Monthly Error Distributions for CNN, LSTM, and ANN Forecasters – Ottawa Dataset</w:t>
        </w:r>
        <w:r w:rsidR="00F56986">
          <w:rPr>
            <w:noProof/>
            <w:webHidden/>
          </w:rPr>
          <w:tab/>
        </w:r>
        <w:r w:rsidR="00F56986">
          <w:rPr>
            <w:noProof/>
            <w:webHidden/>
          </w:rPr>
          <w:fldChar w:fldCharType="begin"/>
        </w:r>
        <w:r w:rsidR="00F56986">
          <w:rPr>
            <w:noProof/>
            <w:webHidden/>
          </w:rPr>
          <w:instrText xml:space="preserve"> PAGEREF _Toc91341509 \h </w:instrText>
        </w:r>
        <w:r w:rsidR="00F56986">
          <w:rPr>
            <w:noProof/>
            <w:webHidden/>
          </w:rPr>
        </w:r>
        <w:r w:rsidR="00F56986">
          <w:rPr>
            <w:noProof/>
            <w:webHidden/>
          </w:rPr>
          <w:fldChar w:fldCharType="separate"/>
        </w:r>
        <w:r w:rsidR="00F56986">
          <w:rPr>
            <w:noProof/>
            <w:webHidden/>
          </w:rPr>
          <w:t>55</w:t>
        </w:r>
        <w:r w:rsidR="00F56986">
          <w:rPr>
            <w:noProof/>
            <w:webHidden/>
          </w:rPr>
          <w:fldChar w:fldCharType="end"/>
        </w:r>
      </w:hyperlink>
    </w:p>
    <w:p w14:paraId="048F6186" w14:textId="108C5CD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0" w:history="1">
        <w:r w:rsidR="00F56986" w:rsidRPr="002374E6">
          <w:rPr>
            <w:rStyle w:val="Hyperlink"/>
            <w:noProof/>
          </w:rPr>
          <w:t>Figure 19 - Scatter Plot of Load Demand versus Temperature – Ottawa Dataset</w:t>
        </w:r>
        <w:r w:rsidR="00F56986">
          <w:rPr>
            <w:noProof/>
            <w:webHidden/>
          </w:rPr>
          <w:tab/>
        </w:r>
        <w:r w:rsidR="00F56986">
          <w:rPr>
            <w:noProof/>
            <w:webHidden/>
          </w:rPr>
          <w:fldChar w:fldCharType="begin"/>
        </w:r>
        <w:r w:rsidR="00F56986">
          <w:rPr>
            <w:noProof/>
            <w:webHidden/>
          </w:rPr>
          <w:instrText xml:space="preserve"> PAGEREF _Toc91341510 \h </w:instrText>
        </w:r>
        <w:r w:rsidR="00F56986">
          <w:rPr>
            <w:noProof/>
            <w:webHidden/>
          </w:rPr>
        </w:r>
        <w:r w:rsidR="00F56986">
          <w:rPr>
            <w:noProof/>
            <w:webHidden/>
          </w:rPr>
          <w:fldChar w:fldCharType="separate"/>
        </w:r>
        <w:r w:rsidR="00F56986">
          <w:rPr>
            <w:noProof/>
            <w:webHidden/>
          </w:rPr>
          <w:t>57</w:t>
        </w:r>
        <w:r w:rsidR="00F56986">
          <w:rPr>
            <w:noProof/>
            <w:webHidden/>
          </w:rPr>
          <w:fldChar w:fldCharType="end"/>
        </w:r>
      </w:hyperlink>
    </w:p>
    <w:p w14:paraId="0B9D084E" w14:textId="52971E5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1" w:history="1">
        <w:r w:rsidR="00F56986" w:rsidRPr="002374E6">
          <w:rPr>
            <w:rStyle w:val="Hyperlink"/>
            <w:noProof/>
          </w:rPr>
          <w:t>Figure 20: (a) Hourly MAPE for All Forecasters, (b-d) Hourly Error Distributions for CNN, LSTM, and ANN Forecasters – Saint John Dataset</w:t>
        </w:r>
        <w:r w:rsidR="00F56986">
          <w:rPr>
            <w:noProof/>
            <w:webHidden/>
          </w:rPr>
          <w:tab/>
        </w:r>
        <w:r w:rsidR="00F56986">
          <w:rPr>
            <w:noProof/>
            <w:webHidden/>
          </w:rPr>
          <w:fldChar w:fldCharType="begin"/>
        </w:r>
        <w:r w:rsidR="00F56986">
          <w:rPr>
            <w:noProof/>
            <w:webHidden/>
          </w:rPr>
          <w:instrText xml:space="preserve"> PAGEREF _Toc91341511 \h </w:instrText>
        </w:r>
        <w:r w:rsidR="00F56986">
          <w:rPr>
            <w:noProof/>
            <w:webHidden/>
          </w:rPr>
        </w:r>
        <w:r w:rsidR="00F56986">
          <w:rPr>
            <w:noProof/>
            <w:webHidden/>
          </w:rPr>
          <w:fldChar w:fldCharType="separate"/>
        </w:r>
        <w:r w:rsidR="00F56986">
          <w:rPr>
            <w:noProof/>
            <w:webHidden/>
          </w:rPr>
          <w:t>59</w:t>
        </w:r>
        <w:r w:rsidR="00F56986">
          <w:rPr>
            <w:noProof/>
            <w:webHidden/>
          </w:rPr>
          <w:fldChar w:fldCharType="end"/>
        </w:r>
      </w:hyperlink>
    </w:p>
    <w:p w14:paraId="22545BC6" w14:textId="6309C9C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2" w:history="1">
        <w:r w:rsidR="00F56986" w:rsidRPr="002374E6">
          <w:rPr>
            <w:rStyle w:val="Hyperlink"/>
            <w:noProof/>
          </w:rPr>
          <w:t>Figure 21: (a) Daily MAPE for All Forecasters, (b-d) Daily Error Distributions for CNN, LSTM, and ANN Forecasters – Saint John Dataset</w:t>
        </w:r>
        <w:r w:rsidR="00F56986">
          <w:rPr>
            <w:noProof/>
            <w:webHidden/>
          </w:rPr>
          <w:tab/>
        </w:r>
        <w:r w:rsidR="00F56986">
          <w:rPr>
            <w:noProof/>
            <w:webHidden/>
          </w:rPr>
          <w:fldChar w:fldCharType="begin"/>
        </w:r>
        <w:r w:rsidR="00F56986">
          <w:rPr>
            <w:noProof/>
            <w:webHidden/>
          </w:rPr>
          <w:instrText xml:space="preserve"> PAGEREF _Toc91341512 \h </w:instrText>
        </w:r>
        <w:r w:rsidR="00F56986">
          <w:rPr>
            <w:noProof/>
            <w:webHidden/>
          </w:rPr>
        </w:r>
        <w:r w:rsidR="00F56986">
          <w:rPr>
            <w:noProof/>
            <w:webHidden/>
          </w:rPr>
          <w:fldChar w:fldCharType="separate"/>
        </w:r>
        <w:r w:rsidR="00F56986">
          <w:rPr>
            <w:noProof/>
            <w:webHidden/>
          </w:rPr>
          <w:t>61</w:t>
        </w:r>
        <w:r w:rsidR="00F56986">
          <w:rPr>
            <w:noProof/>
            <w:webHidden/>
          </w:rPr>
          <w:fldChar w:fldCharType="end"/>
        </w:r>
      </w:hyperlink>
    </w:p>
    <w:p w14:paraId="195180B1" w14:textId="7C56DA2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3" w:history="1">
        <w:r w:rsidR="00F56986" w:rsidRPr="002374E6">
          <w:rPr>
            <w:rStyle w:val="Hyperlink"/>
            <w:noProof/>
          </w:rPr>
          <w:t>Figure 22 - Monthly MAPE for Each Forecaster – Saint John Dataset</w:t>
        </w:r>
        <w:r w:rsidR="00F56986">
          <w:rPr>
            <w:noProof/>
            <w:webHidden/>
          </w:rPr>
          <w:tab/>
        </w:r>
        <w:r w:rsidR="00F56986">
          <w:rPr>
            <w:noProof/>
            <w:webHidden/>
          </w:rPr>
          <w:fldChar w:fldCharType="begin"/>
        </w:r>
        <w:r w:rsidR="00F56986">
          <w:rPr>
            <w:noProof/>
            <w:webHidden/>
          </w:rPr>
          <w:instrText xml:space="preserve"> PAGEREF _Toc91341513 \h </w:instrText>
        </w:r>
        <w:r w:rsidR="00F56986">
          <w:rPr>
            <w:noProof/>
            <w:webHidden/>
          </w:rPr>
        </w:r>
        <w:r w:rsidR="00F56986">
          <w:rPr>
            <w:noProof/>
            <w:webHidden/>
          </w:rPr>
          <w:fldChar w:fldCharType="separate"/>
        </w:r>
        <w:r w:rsidR="00F56986">
          <w:rPr>
            <w:noProof/>
            <w:webHidden/>
          </w:rPr>
          <w:t>62</w:t>
        </w:r>
        <w:r w:rsidR="00F56986">
          <w:rPr>
            <w:noProof/>
            <w:webHidden/>
          </w:rPr>
          <w:fldChar w:fldCharType="end"/>
        </w:r>
      </w:hyperlink>
    </w:p>
    <w:p w14:paraId="66C2BDE5" w14:textId="7478E345"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4" w:history="1">
        <w:r w:rsidR="00F56986" w:rsidRPr="002374E6">
          <w:rPr>
            <w:rStyle w:val="Hyperlink"/>
            <w:noProof/>
          </w:rPr>
          <w:t>Figure 23 - Monthly Error Distribution for CNN, LSTM, ANN, and SARIMAX Forecasters – Saint John Dataset</w:t>
        </w:r>
        <w:r w:rsidR="00F56986">
          <w:rPr>
            <w:noProof/>
            <w:webHidden/>
          </w:rPr>
          <w:tab/>
        </w:r>
        <w:r w:rsidR="00F56986">
          <w:rPr>
            <w:noProof/>
            <w:webHidden/>
          </w:rPr>
          <w:fldChar w:fldCharType="begin"/>
        </w:r>
        <w:r w:rsidR="00F56986">
          <w:rPr>
            <w:noProof/>
            <w:webHidden/>
          </w:rPr>
          <w:instrText xml:space="preserve"> PAGEREF _Toc91341514 \h </w:instrText>
        </w:r>
        <w:r w:rsidR="00F56986">
          <w:rPr>
            <w:noProof/>
            <w:webHidden/>
          </w:rPr>
        </w:r>
        <w:r w:rsidR="00F56986">
          <w:rPr>
            <w:noProof/>
            <w:webHidden/>
          </w:rPr>
          <w:fldChar w:fldCharType="separate"/>
        </w:r>
        <w:r w:rsidR="00F56986">
          <w:rPr>
            <w:noProof/>
            <w:webHidden/>
          </w:rPr>
          <w:t>63</w:t>
        </w:r>
        <w:r w:rsidR="00F56986">
          <w:rPr>
            <w:noProof/>
            <w:webHidden/>
          </w:rPr>
          <w:fldChar w:fldCharType="end"/>
        </w:r>
      </w:hyperlink>
    </w:p>
    <w:p w14:paraId="57FBF1DA" w14:textId="79890CD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5" w:history="1">
        <w:r w:rsidR="00F56986" w:rsidRPr="002374E6">
          <w:rPr>
            <w:rStyle w:val="Hyperlink"/>
            <w:noProof/>
          </w:rPr>
          <w:t>Figure 24 - Scatter Plot of Load Demand versus Temperature – Saint John Dataset</w:t>
        </w:r>
        <w:r w:rsidR="00F56986">
          <w:rPr>
            <w:noProof/>
            <w:webHidden/>
          </w:rPr>
          <w:tab/>
        </w:r>
        <w:r w:rsidR="00F56986">
          <w:rPr>
            <w:noProof/>
            <w:webHidden/>
          </w:rPr>
          <w:fldChar w:fldCharType="begin"/>
        </w:r>
        <w:r w:rsidR="00F56986">
          <w:rPr>
            <w:noProof/>
            <w:webHidden/>
          </w:rPr>
          <w:instrText xml:space="preserve"> PAGEREF _Toc91341515 \h </w:instrText>
        </w:r>
        <w:r w:rsidR="00F56986">
          <w:rPr>
            <w:noProof/>
            <w:webHidden/>
          </w:rPr>
        </w:r>
        <w:r w:rsidR="00F56986">
          <w:rPr>
            <w:noProof/>
            <w:webHidden/>
          </w:rPr>
          <w:fldChar w:fldCharType="separate"/>
        </w:r>
        <w:r w:rsidR="00F56986">
          <w:rPr>
            <w:noProof/>
            <w:webHidden/>
          </w:rPr>
          <w:t>65</w:t>
        </w:r>
        <w:r w:rsidR="00F56986">
          <w:rPr>
            <w:noProof/>
            <w:webHidden/>
          </w:rPr>
          <w:fldChar w:fldCharType="end"/>
        </w:r>
      </w:hyperlink>
    </w:p>
    <w:p w14:paraId="777A151A" w14:textId="000B865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6" w:history="1">
        <w:r w:rsidR="00F56986" w:rsidRPr="002374E6">
          <w:rPr>
            <w:rStyle w:val="Hyperlink"/>
            <w:noProof/>
          </w:rPr>
          <w:t>Figure 25 – Excerpt from the Toronto Dataset</w:t>
        </w:r>
        <w:r w:rsidR="00F56986">
          <w:rPr>
            <w:noProof/>
            <w:webHidden/>
          </w:rPr>
          <w:tab/>
        </w:r>
        <w:r w:rsidR="00F56986">
          <w:rPr>
            <w:noProof/>
            <w:webHidden/>
          </w:rPr>
          <w:fldChar w:fldCharType="begin"/>
        </w:r>
        <w:r w:rsidR="00F56986">
          <w:rPr>
            <w:noProof/>
            <w:webHidden/>
          </w:rPr>
          <w:instrText xml:space="preserve"> PAGEREF _Toc91341516 \h </w:instrText>
        </w:r>
        <w:r w:rsidR="00F56986">
          <w:rPr>
            <w:noProof/>
            <w:webHidden/>
          </w:rPr>
        </w:r>
        <w:r w:rsidR="00F56986">
          <w:rPr>
            <w:noProof/>
            <w:webHidden/>
          </w:rPr>
          <w:fldChar w:fldCharType="separate"/>
        </w:r>
        <w:r w:rsidR="00F56986">
          <w:rPr>
            <w:noProof/>
            <w:webHidden/>
          </w:rPr>
          <w:t>92</w:t>
        </w:r>
        <w:r w:rsidR="00F56986">
          <w:rPr>
            <w:noProof/>
            <w:webHidden/>
          </w:rPr>
          <w:fldChar w:fldCharType="end"/>
        </w:r>
      </w:hyperlink>
    </w:p>
    <w:p w14:paraId="21888FA4" w14:textId="5E670AB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7" w:history="1">
        <w:r w:rsidR="00F56986" w:rsidRPr="002374E6">
          <w:rPr>
            <w:rStyle w:val="Hyperlink"/>
            <w:noProof/>
          </w:rPr>
          <w:t>Figure 26 – Plot of the Initial Auto Correlation – Toronto Dataset</w:t>
        </w:r>
        <w:r w:rsidR="00F56986">
          <w:rPr>
            <w:noProof/>
            <w:webHidden/>
          </w:rPr>
          <w:tab/>
        </w:r>
        <w:r w:rsidR="00F56986">
          <w:rPr>
            <w:noProof/>
            <w:webHidden/>
          </w:rPr>
          <w:fldChar w:fldCharType="begin"/>
        </w:r>
        <w:r w:rsidR="00F56986">
          <w:rPr>
            <w:noProof/>
            <w:webHidden/>
          </w:rPr>
          <w:instrText xml:space="preserve"> PAGEREF _Toc91341517 \h </w:instrText>
        </w:r>
        <w:r w:rsidR="00F56986">
          <w:rPr>
            <w:noProof/>
            <w:webHidden/>
          </w:rPr>
        </w:r>
        <w:r w:rsidR="00F56986">
          <w:rPr>
            <w:noProof/>
            <w:webHidden/>
          </w:rPr>
          <w:fldChar w:fldCharType="separate"/>
        </w:r>
        <w:r w:rsidR="00F56986">
          <w:rPr>
            <w:noProof/>
            <w:webHidden/>
          </w:rPr>
          <w:t>93</w:t>
        </w:r>
        <w:r w:rsidR="00F56986">
          <w:rPr>
            <w:noProof/>
            <w:webHidden/>
          </w:rPr>
          <w:fldChar w:fldCharType="end"/>
        </w:r>
      </w:hyperlink>
    </w:p>
    <w:p w14:paraId="0EFB5089" w14:textId="0D14B5F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8" w:history="1">
        <w:r w:rsidR="00F56986" w:rsidRPr="002374E6">
          <w:rPr>
            <w:rStyle w:val="Hyperlink"/>
            <w:noProof/>
          </w:rPr>
          <w:t>Figure 27 – ACF Plot Following Seasonal Differencing – Toronto Dataset</w:t>
        </w:r>
        <w:r w:rsidR="00F56986">
          <w:rPr>
            <w:noProof/>
            <w:webHidden/>
          </w:rPr>
          <w:tab/>
        </w:r>
        <w:r w:rsidR="00F56986">
          <w:rPr>
            <w:noProof/>
            <w:webHidden/>
          </w:rPr>
          <w:fldChar w:fldCharType="begin"/>
        </w:r>
        <w:r w:rsidR="00F56986">
          <w:rPr>
            <w:noProof/>
            <w:webHidden/>
          </w:rPr>
          <w:instrText xml:space="preserve"> PAGEREF _Toc91341518 \h </w:instrText>
        </w:r>
        <w:r w:rsidR="00F56986">
          <w:rPr>
            <w:noProof/>
            <w:webHidden/>
          </w:rPr>
        </w:r>
        <w:r w:rsidR="00F56986">
          <w:rPr>
            <w:noProof/>
            <w:webHidden/>
          </w:rPr>
          <w:fldChar w:fldCharType="separate"/>
        </w:r>
        <w:r w:rsidR="00F56986">
          <w:rPr>
            <w:noProof/>
            <w:webHidden/>
          </w:rPr>
          <w:t>93</w:t>
        </w:r>
        <w:r w:rsidR="00F56986">
          <w:rPr>
            <w:noProof/>
            <w:webHidden/>
          </w:rPr>
          <w:fldChar w:fldCharType="end"/>
        </w:r>
      </w:hyperlink>
    </w:p>
    <w:p w14:paraId="5A4D55F5" w14:textId="4248E7E5"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19" w:history="1">
        <w:r w:rsidR="00F56986" w:rsidRPr="002374E6">
          <w:rPr>
            <w:rStyle w:val="Hyperlink"/>
            <w:noProof/>
          </w:rPr>
          <w:t>Figure 28 – ACF Plot After Seasonal and Non-Seasonal Differencing – Toronto Dataset</w:t>
        </w:r>
        <w:r w:rsidR="00F56986">
          <w:rPr>
            <w:noProof/>
            <w:webHidden/>
          </w:rPr>
          <w:tab/>
        </w:r>
        <w:r w:rsidR="00F56986">
          <w:rPr>
            <w:noProof/>
            <w:webHidden/>
          </w:rPr>
          <w:fldChar w:fldCharType="begin"/>
        </w:r>
        <w:r w:rsidR="00F56986">
          <w:rPr>
            <w:noProof/>
            <w:webHidden/>
          </w:rPr>
          <w:instrText xml:space="preserve"> PAGEREF _Toc91341519 \h </w:instrText>
        </w:r>
        <w:r w:rsidR="00F56986">
          <w:rPr>
            <w:noProof/>
            <w:webHidden/>
          </w:rPr>
        </w:r>
        <w:r w:rsidR="00F56986">
          <w:rPr>
            <w:noProof/>
            <w:webHidden/>
          </w:rPr>
          <w:fldChar w:fldCharType="separate"/>
        </w:r>
        <w:r w:rsidR="00F56986">
          <w:rPr>
            <w:noProof/>
            <w:webHidden/>
          </w:rPr>
          <w:t>94</w:t>
        </w:r>
        <w:r w:rsidR="00F56986">
          <w:rPr>
            <w:noProof/>
            <w:webHidden/>
          </w:rPr>
          <w:fldChar w:fldCharType="end"/>
        </w:r>
      </w:hyperlink>
    </w:p>
    <w:p w14:paraId="63E78F10" w14:textId="4069F84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0" w:history="1">
        <w:r w:rsidR="00F56986" w:rsidRPr="002374E6">
          <w:rPr>
            <w:rStyle w:val="Hyperlink"/>
            <w:noProof/>
          </w:rPr>
          <w:t>Figure 29 - PACF Plot After Seasonal and Non-Seasonal Differencing – Toronto Dataset</w:t>
        </w:r>
        <w:r w:rsidR="00F56986">
          <w:rPr>
            <w:noProof/>
            <w:webHidden/>
          </w:rPr>
          <w:tab/>
        </w:r>
        <w:r w:rsidR="00F56986">
          <w:rPr>
            <w:noProof/>
            <w:webHidden/>
          </w:rPr>
          <w:fldChar w:fldCharType="begin"/>
        </w:r>
        <w:r w:rsidR="00F56986">
          <w:rPr>
            <w:noProof/>
            <w:webHidden/>
          </w:rPr>
          <w:instrText xml:space="preserve"> PAGEREF _Toc91341520 \h </w:instrText>
        </w:r>
        <w:r w:rsidR="00F56986">
          <w:rPr>
            <w:noProof/>
            <w:webHidden/>
          </w:rPr>
        </w:r>
        <w:r w:rsidR="00F56986">
          <w:rPr>
            <w:noProof/>
            <w:webHidden/>
          </w:rPr>
          <w:fldChar w:fldCharType="separate"/>
        </w:r>
        <w:r w:rsidR="00F56986">
          <w:rPr>
            <w:noProof/>
            <w:webHidden/>
          </w:rPr>
          <w:t>94</w:t>
        </w:r>
        <w:r w:rsidR="00F56986">
          <w:rPr>
            <w:noProof/>
            <w:webHidden/>
          </w:rPr>
          <w:fldChar w:fldCharType="end"/>
        </w:r>
      </w:hyperlink>
    </w:p>
    <w:p w14:paraId="45684AB4" w14:textId="1791AF2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1" w:history="1">
        <w:r w:rsidR="00F56986" w:rsidRPr="002374E6">
          <w:rPr>
            <w:rStyle w:val="Hyperlink"/>
            <w:noProof/>
          </w:rPr>
          <w:t>Figure 30 - Excerpt from the Ottawa Dataset</w:t>
        </w:r>
        <w:r w:rsidR="00F56986">
          <w:rPr>
            <w:noProof/>
            <w:webHidden/>
          </w:rPr>
          <w:tab/>
        </w:r>
        <w:r w:rsidR="00F56986">
          <w:rPr>
            <w:noProof/>
            <w:webHidden/>
          </w:rPr>
          <w:fldChar w:fldCharType="begin"/>
        </w:r>
        <w:r w:rsidR="00F56986">
          <w:rPr>
            <w:noProof/>
            <w:webHidden/>
          </w:rPr>
          <w:instrText xml:space="preserve"> PAGEREF _Toc91341521 \h </w:instrText>
        </w:r>
        <w:r w:rsidR="00F56986">
          <w:rPr>
            <w:noProof/>
            <w:webHidden/>
          </w:rPr>
        </w:r>
        <w:r w:rsidR="00F56986">
          <w:rPr>
            <w:noProof/>
            <w:webHidden/>
          </w:rPr>
          <w:fldChar w:fldCharType="separate"/>
        </w:r>
        <w:r w:rsidR="00F56986">
          <w:rPr>
            <w:noProof/>
            <w:webHidden/>
          </w:rPr>
          <w:t>95</w:t>
        </w:r>
        <w:r w:rsidR="00F56986">
          <w:rPr>
            <w:noProof/>
            <w:webHidden/>
          </w:rPr>
          <w:fldChar w:fldCharType="end"/>
        </w:r>
      </w:hyperlink>
    </w:p>
    <w:p w14:paraId="4D06B8D3" w14:textId="1B5AB46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2" w:history="1">
        <w:r w:rsidR="00F56986" w:rsidRPr="002374E6">
          <w:rPr>
            <w:rStyle w:val="Hyperlink"/>
            <w:noProof/>
          </w:rPr>
          <w:t>Figure 31 - Plot of the Initial Auto Correlation – Ottawa Dataset</w:t>
        </w:r>
        <w:r w:rsidR="00F56986">
          <w:rPr>
            <w:noProof/>
            <w:webHidden/>
          </w:rPr>
          <w:tab/>
        </w:r>
        <w:r w:rsidR="00F56986">
          <w:rPr>
            <w:noProof/>
            <w:webHidden/>
          </w:rPr>
          <w:fldChar w:fldCharType="begin"/>
        </w:r>
        <w:r w:rsidR="00F56986">
          <w:rPr>
            <w:noProof/>
            <w:webHidden/>
          </w:rPr>
          <w:instrText xml:space="preserve"> PAGEREF _Toc91341522 \h </w:instrText>
        </w:r>
        <w:r w:rsidR="00F56986">
          <w:rPr>
            <w:noProof/>
            <w:webHidden/>
          </w:rPr>
        </w:r>
        <w:r w:rsidR="00F56986">
          <w:rPr>
            <w:noProof/>
            <w:webHidden/>
          </w:rPr>
          <w:fldChar w:fldCharType="separate"/>
        </w:r>
        <w:r w:rsidR="00F56986">
          <w:rPr>
            <w:noProof/>
            <w:webHidden/>
          </w:rPr>
          <w:t>96</w:t>
        </w:r>
        <w:r w:rsidR="00F56986">
          <w:rPr>
            <w:noProof/>
            <w:webHidden/>
          </w:rPr>
          <w:fldChar w:fldCharType="end"/>
        </w:r>
      </w:hyperlink>
    </w:p>
    <w:p w14:paraId="15ED63E7" w14:textId="0B84D4CB"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3" w:history="1">
        <w:r w:rsidR="00F56986" w:rsidRPr="002374E6">
          <w:rPr>
            <w:rStyle w:val="Hyperlink"/>
            <w:noProof/>
          </w:rPr>
          <w:t>Figure 32 - ACF Plot Following Seasonal Differencing – Ottawa Dataset</w:t>
        </w:r>
        <w:r w:rsidR="00F56986">
          <w:rPr>
            <w:noProof/>
            <w:webHidden/>
          </w:rPr>
          <w:tab/>
        </w:r>
        <w:r w:rsidR="00F56986">
          <w:rPr>
            <w:noProof/>
            <w:webHidden/>
          </w:rPr>
          <w:fldChar w:fldCharType="begin"/>
        </w:r>
        <w:r w:rsidR="00F56986">
          <w:rPr>
            <w:noProof/>
            <w:webHidden/>
          </w:rPr>
          <w:instrText xml:space="preserve"> PAGEREF _Toc91341523 \h </w:instrText>
        </w:r>
        <w:r w:rsidR="00F56986">
          <w:rPr>
            <w:noProof/>
            <w:webHidden/>
          </w:rPr>
        </w:r>
        <w:r w:rsidR="00F56986">
          <w:rPr>
            <w:noProof/>
            <w:webHidden/>
          </w:rPr>
          <w:fldChar w:fldCharType="separate"/>
        </w:r>
        <w:r w:rsidR="00F56986">
          <w:rPr>
            <w:noProof/>
            <w:webHidden/>
          </w:rPr>
          <w:t>97</w:t>
        </w:r>
        <w:r w:rsidR="00F56986">
          <w:rPr>
            <w:noProof/>
            <w:webHidden/>
          </w:rPr>
          <w:fldChar w:fldCharType="end"/>
        </w:r>
      </w:hyperlink>
    </w:p>
    <w:p w14:paraId="4F1E41F3" w14:textId="1D7512C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4" w:history="1">
        <w:r w:rsidR="00F56986" w:rsidRPr="002374E6">
          <w:rPr>
            <w:rStyle w:val="Hyperlink"/>
            <w:noProof/>
          </w:rPr>
          <w:t>Figure 33 - ACF Plot After Seasonal and Non-Seasonal Differencing – Ottawa Dataset</w:t>
        </w:r>
        <w:r w:rsidR="00F56986">
          <w:rPr>
            <w:noProof/>
            <w:webHidden/>
          </w:rPr>
          <w:tab/>
        </w:r>
        <w:r w:rsidR="00F56986">
          <w:rPr>
            <w:noProof/>
            <w:webHidden/>
          </w:rPr>
          <w:fldChar w:fldCharType="begin"/>
        </w:r>
        <w:r w:rsidR="00F56986">
          <w:rPr>
            <w:noProof/>
            <w:webHidden/>
          </w:rPr>
          <w:instrText xml:space="preserve"> PAGEREF _Toc91341524 \h </w:instrText>
        </w:r>
        <w:r w:rsidR="00F56986">
          <w:rPr>
            <w:noProof/>
            <w:webHidden/>
          </w:rPr>
        </w:r>
        <w:r w:rsidR="00F56986">
          <w:rPr>
            <w:noProof/>
            <w:webHidden/>
          </w:rPr>
          <w:fldChar w:fldCharType="separate"/>
        </w:r>
        <w:r w:rsidR="00F56986">
          <w:rPr>
            <w:noProof/>
            <w:webHidden/>
          </w:rPr>
          <w:t>97</w:t>
        </w:r>
        <w:r w:rsidR="00F56986">
          <w:rPr>
            <w:noProof/>
            <w:webHidden/>
          </w:rPr>
          <w:fldChar w:fldCharType="end"/>
        </w:r>
      </w:hyperlink>
    </w:p>
    <w:p w14:paraId="56D4E77C" w14:textId="15A12A3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5" w:history="1">
        <w:r w:rsidR="00F56986" w:rsidRPr="002374E6">
          <w:rPr>
            <w:rStyle w:val="Hyperlink"/>
            <w:noProof/>
          </w:rPr>
          <w:t>Figure 34 - PACF Plot After Seasonal and Non-Seasonal Differencing – Ottawa Dataset</w:t>
        </w:r>
        <w:r w:rsidR="00F56986">
          <w:rPr>
            <w:noProof/>
            <w:webHidden/>
          </w:rPr>
          <w:tab/>
        </w:r>
        <w:r w:rsidR="00F56986">
          <w:rPr>
            <w:noProof/>
            <w:webHidden/>
          </w:rPr>
          <w:fldChar w:fldCharType="begin"/>
        </w:r>
        <w:r w:rsidR="00F56986">
          <w:rPr>
            <w:noProof/>
            <w:webHidden/>
          </w:rPr>
          <w:instrText xml:space="preserve"> PAGEREF _Toc91341525 \h </w:instrText>
        </w:r>
        <w:r w:rsidR="00F56986">
          <w:rPr>
            <w:noProof/>
            <w:webHidden/>
          </w:rPr>
        </w:r>
        <w:r w:rsidR="00F56986">
          <w:rPr>
            <w:noProof/>
            <w:webHidden/>
          </w:rPr>
          <w:fldChar w:fldCharType="separate"/>
        </w:r>
        <w:r w:rsidR="00F56986">
          <w:rPr>
            <w:noProof/>
            <w:webHidden/>
          </w:rPr>
          <w:t>98</w:t>
        </w:r>
        <w:r w:rsidR="00F56986">
          <w:rPr>
            <w:noProof/>
            <w:webHidden/>
          </w:rPr>
          <w:fldChar w:fldCharType="end"/>
        </w:r>
      </w:hyperlink>
    </w:p>
    <w:p w14:paraId="40C16294" w14:textId="08F5FCC3"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6" w:history="1">
        <w:r w:rsidR="00F56986" w:rsidRPr="002374E6">
          <w:rPr>
            <w:rStyle w:val="Hyperlink"/>
            <w:noProof/>
          </w:rPr>
          <w:t>Figure 35 - Excerpt from the Saint John Dataset</w:t>
        </w:r>
        <w:r w:rsidR="00F56986">
          <w:rPr>
            <w:noProof/>
            <w:webHidden/>
          </w:rPr>
          <w:tab/>
        </w:r>
        <w:r w:rsidR="00F56986">
          <w:rPr>
            <w:noProof/>
            <w:webHidden/>
          </w:rPr>
          <w:fldChar w:fldCharType="begin"/>
        </w:r>
        <w:r w:rsidR="00F56986">
          <w:rPr>
            <w:noProof/>
            <w:webHidden/>
          </w:rPr>
          <w:instrText xml:space="preserve"> PAGEREF _Toc91341526 \h </w:instrText>
        </w:r>
        <w:r w:rsidR="00F56986">
          <w:rPr>
            <w:noProof/>
            <w:webHidden/>
          </w:rPr>
        </w:r>
        <w:r w:rsidR="00F56986">
          <w:rPr>
            <w:noProof/>
            <w:webHidden/>
          </w:rPr>
          <w:fldChar w:fldCharType="separate"/>
        </w:r>
        <w:r w:rsidR="00F56986">
          <w:rPr>
            <w:noProof/>
            <w:webHidden/>
          </w:rPr>
          <w:t>99</w:t>
        </w:r>
        <w:r w:rsidR="00F56986">
          <w:rPr>
            <w:noProof/>
            <w:webHidden/>
          </w:rPr>
          <w:fldChar w:fldCharType="end"/>
        </w:r>
      </w:hyperlink>
    </w:p>
    <w:p w14:paraId="55EF9C22" w14:textId="5532F37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7" w:history="1">
        <w:r w:rsidR="00F56986" w:rsidRPr="002374E6">
          <w:rPr>
            <w:rStyle w:val="Hyperlink"/>
            <w:noProof/>
          </w:rPr>
          <w:t>Figure 36 - Plot of the Initial Auto Correlation – Saint John Dataset</w:t>
        </w:r>
        <w:r w:rsidR="00F56986">
          <w:rPr>
            <w:noProof/>
            <w:webHidden/>
          </w:rPr>
          <w:tab/>
        </w:r>
        <w:r w:rsidR="00F56986">
          <w:rPr>
            <w:noProof/>
            <w:webHidden/>
          </w:rPr>
          <w:fldChar w:fldCharType="begin"/>
        </w:r>
        <w:r w:rsidR="00F56986">
          <w:rPr>
            <w:noProof/>
            <w:webHidden/>
          </w:rPr>
          <w:instrText xml:space="preserve"> PAGEREF _Toc91341527 \h </w:instrText>
        </w:r>
        <w:r w:rsidR="00F56986">
          <w:rPr>
            <w:noProof/>
            <w:webHidden/>
          </w:rPr>
        </w:r>
        <w:r w:rsidR="00F56986">
          <w:rPr>
            <w:noProof/>
            <w:webHidden/>
          </w:rPr>
          <w:fldChar w:fldCharType="separate"/>
        </w:r>
        <w:r w:rsidR="00F56986">
          <w:rPr>
            <w:noProof/>
            <w:webHidden/>
          </w:rPr>
          <w:t>100</w:t>
        </w:r>
        <w:r w:rsidR="00F56986">
          <w:rPr>
            <w:noProof/>
            <w:webHidden/>
          </w:rPr>
          <w:fldChar w:fldCharType="end"/>
        </w:r>
      </w:hyperlink>
    </w:p>
    <w:p w14:paraId="6445B26B" w14:textId="2E7D77B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8" w:history="1">
        <w:r w:rsidR="00F56986" w:rsidRPr="002374E6">
          <w:rPr>
            <w:rStyle w:val="Hyperlink"/>
            <w:noProof/>
          </w:rPr>
          <w:t>Figure 37 - ACF Plot Following Seasonal Differencing – Saint John Dataset</w:t>
        </w:r>
        <w:r w:rsidR="00F56986">
          <w:rPr>
            <w:noProof/>
            <w:webHidden/>
          </w:rPr>
          <w:tab/>
        </w:r>
        <w:r w:rsidR="00F56986">
          <w:rPr>
            <w:noProof/>
            <w:webHidden/>
          </w:rPr>
          <w:fldChar w:fldCharType="begin"/>
        </w:r>
        <w:r w:rsidR="00F56986">
          <w:rPr>
            <w:noProof/>
            <w:webHidden/>
          </w:rPr>
          <w:instrText xml:space="preserve"> PAGEREF _Toc91341528 \h </w:instrText>
        </w:r>
        <w:r w:rsidR="00F56986">
          <w:rPr>
            <w:noProof/>
            <w:webHidden/>
          </w:rPr>
        </w:r>
        <w:r w:rsidR="00F56986">
          <w:rPr>
            <w:noProof/>
            <w:webHidden/>
          </w:rPr>
          <w:fldChar w:fldCharType="separate"/>
        </w:r>
        <w:r w:rsidR="00F56986">
          <w:rPr>
            <w:noProof/>
            <w:webHidden/>
          </w:rPr>
          <w:t>100</w:t>
        </w:r>
        <w:r w:rsidR="00F56986">
          <w:rPr>
            <w:noProof/>
            <w:webHidden/>
          </w:rPr>
          <w:fldChar w:fldCharType="end"/>
        </w:r>
      </w:hyperlink>
    </w:p>
    <w:p w14:paraId="60DAAC8E" w14:textId="115C75C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29" w:history="1">
        <w:r w:rsidR="00F56986" w:rsidRPr="002374E6">
          <w:rPr>
            <w:rStyle w:val="Hyperlink"/>
            <w:noProof/>
          </w:rPr>
          <w:t>Figure 38 - ACF Plot After Seasonal and Non-Seasonal Differencing – Saint John Dataset</w:t>
        </w:r>
        <w:r w:rsidR="00F56986">
          <w:rPr>
            <w:noProof/>
            <w:webHidden/>
          </w:rPr>
          <w:tab/>
        </w:r>
        <w:r w:rsidR="00F56986">
          <w:rPr>
            <w:noProof/>
            <w:webHidden/>
          </w:rPr>
          <w:fldChar w:fldCharType="begin"/>
        </w:r>
        <w:r w:rsidR="00F56986">
          <w:rPr>
            <w:noProof/>
            <w:webHidden/>
          </w:rPr>
          <w:instrText xml:space="preserve"> PAGEREF _Toc91341529 \h </w:instrText>
        </w:r>
        <w:r w:rsidR="00F56986">
          <w:rPr>
            <w:noProof/>
            <w:webHidden/>
          </w:rPr>
        </w:r>
        <w:r w:rsidR="00F56986">
          <w:rPr>
            <w:noProof/>
            <w:webHidden/>
          </w:rPr>
          <w:fldChar w:fldCharType="separate"/>
        </w:r>
        <w:r w:rsidR="00F56986">
          <w:rPr>
            <w:noProof/>
            <w:webHidden/>
          </w:rPr>
          <w:t>101</w:t>
        </w:r>
        <w:r w:rsidR="00F56986">
          <w:rPr>
            <w:noProof/>
            <w:webHidden/>
          </w:rPr>
          <w:fldChar w:fldCharType="end"/>
        </w:r>
      </w:hyperlink>
    </w:p>
    <w:p w14:paraId="401A9CD3" w14:textId="598FFE4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0" w:history="1">
        <w:r w:rsidR="00F56986" w:rsidRPr="002374E6">
          <w:rPr>
            <w:rStyle w:val="Hyperlink"/>
            <w:noProof/>
          </w:rPr>
          <w:t>Figure 39 - PACF Plot After Seasonal and Non-Seasonal Differencing – Saint John Dataset</w:t>
        </w:r>
        <w:r w:rsidR="00F56986">
          <w:rPr>
            <w:noProof/>
            <w:webHidden/>
          </w:rPr>
          <w:tab/>
        </w:r>
        <w:r w:rsidR="00F56986">
          <w:rPr>
            <w:noProof/>
            <w:webHidden/>
          </w:rPr>
          <w:fldChar w:fldCharType="begin"/>
        </w:r>
        <w:r w:rsidR="00F56986">
          <w:rPr>
            <w:noProof/>
            <w:webHidden/>
          </w:rPr>
          <w:instrText xml:space="preserve"> PAGEREF _Toc91341530 \h </w:instrText>
        </w:r>
        <w:r w:rsidR="00F56986">
          <w:rPr>
            <w:noProof/>
            <w:webHidden/>
          </w:rPr>
        </w:r>
        <w:r w:rsidR="00F56986">
          <w:rPr>
            <w:noProof/>
            <w:webHidden/>
          </w:rPr>
          <w:fldChar w:fldCharType="separate"/>
        </w:r>
        <w:r w:rsidR="00F56986">
          <w:rPr>
            <w:noProof/>
            <w:webHidden/>
          </w:rPr>
          <w:t>101</w:t>
        </w:r>
        <w:r w:rsidR="00F56986">
          <w:rPr>
            <w:noProof/>
            <w:webHidden/>
          </w:rPr>
          <w:fldChar w:fldCharType="end"/>
        </w:r>
      </w:hyperlink>
    </w:p>
    <w:p w14:paraId="57FF314E" w14:textId="242B70B0"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1" w:history="1">
        <w:r w:rsidR="00F56986" w:rsidRPr="002374E6">
          <w:rPr>
            <w:rStyle w:val="Hyperlink"/>
            <w:noProof/>
          </w:rPr>
          <w:t>Figure 40 - Load Demand on March 11, 2019, and CNN Forecast – Toronto Dataset</w:t>
        </w:r>
        <w:r w:rsidR="00F56986">
          <w:rPr>
            <w:noProof/>
            <w:webHidden/>
          </w:rPr>
          <w:tab/>
        </w:r>
        <w:r w:rsidR="00F56986">
          <w:rPr>
            <w:noProof/>
            <w:webHidden/>
          </w:rPr>
          <w:fldChar w:fldCharType="begin"/>
        </w:r>
        <w:r w:rsidR="00F56986">
          <w:rPr>
            <w:noProof/>
            <w:webHidden/>
          </w:rPr>
          <w:instrText xml:space="preserve"> PAGEREF _Toc91341531 \h </w:instrText>
        </w:r>
        <w:r w:rsidR="00F56986">
          <w:rPr>
            <w:noProof/>
            <w:webHidden/>
          </w:rPr>
        </w:r>
        <w:r w:rsidR="00F56986">
          <w:rPr>
            <w:noProof/>
            <w:webHidden/>
          </w:rPr>
          <w:fldChar w:fldCharType="separate"/>
        </w:r>
        <w:r w:rsidR="00F56986">
          <w:rPr>
            <w:noProof/>
            <w:webHidden/>
          </w:rPr>
          <w:t>103</w:t>
        </w:r>
        <w:r w:rsidR="00F56986">
          <w:rPr>
            <w:noProof/>
            <w:webHidden/>
          </w:rPr>
          <w:fldChar w:fldCharType="end"/>
        </w:r>
      </w:hyperlink>
    </w:p>
    <w:p w14:paraId="74135154" w14:textId="47BC223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2" w:history="1">
        <w:r w:rsidR="00F56986" w:rsidRPr="002374E6">
          <w:rPr>
            <w:rStyle w:val="Hyperlink"/>
            <w:noProof/>
          </w:rPr>
          <w:t>Figure 41 - Hourly Error Distribution for the MLR Forecaster – Toronto Dataset</w:t>
        </w:r>
        <w:r w:rsidR="00F56986">
          <w:rPr>
            <w:noProof/>
            <w:webHidden/>
          </w:rPr>
          <w:tab/>
        </w:r>
        <w:r w:rsidR="00F56986">
          <w:rPr>
            <w:noProof/>
            <w:webHidden/>
          </w:rPr>
          <w:fldChar w:fldCharType="begin"/>
        </w:r>
        <w:r w:rsidR="00F56986">
          <w:rPr>
            <w:noProof/>
            <w:webHidden/>
          </w:rPr>
          <w:instrText xml:space="preserve"> PAGEREF _Toc91341532 \h </w:instrText>
        </w:r>
        <w:r w:rsidR="00F56986">
          <w:rPr>
            <w:noProof/>
            <w:webHidden/>
          </w:rPr>
        </w:r>
        <w:r w:rsidR="00F56986">
          <w:rPr>
            <w:noProof/>
            <w:webHidden/>
          </w:rPr>
          <w:fldChar w:fldCharType="separate"/>
        </w:r>
        <w:r w:rsidR="00F56986">
          <w:rPr>
            <w:noProof/>
            <w:webHidden/>
          </w:rPr>
          <w:t>104</w:t>
        </w:r>
        <w:r w:rsidR="00F56986">
          <w:rPr>
            <w:noProof/>
            <w:webHidden/>
          </w:rPr>
          <w:fldChar w:fldCharType="end"/>
        </w:r>
      </w:hyperlink>
    </w:p>
    <w:p w14:paraId="2423F51C" w14:textId="1705693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3" w:history="1">
        <w:r w:rsidR="00F56986" w:rsidRPr="002374E6">
          <w:rPr>
            <w:rStyle w:val="Hyperlink"/>
            <w:noProof/>
          </w:rPr>
          <w:t>Figure 42 - Hourly Error Distribution for the SARIMAX Forecaster – Toronto Dataset</w:t>
        </w:r>
        <w:r w:rsidR="00F56986">
          <w:rPr>
            <w:noProof/>
            <w:webHidden/>
          </w:rPr>
          <w:tab/>
        </w:r>
        <w:r w:rsidR="00F56986">
          <w:rPr>
            <w:noProof/>
            <w:webHidden/>
          </w:rPr>
          <w:fldChar w:fldCharType="begin"/>
        </w:r>
        <w:r w:rsidR="00F56986">
          <w:rPr>
            <w:noProof/>
            <w:webHidden/>
          </w:rPr>
          <w:instrText xml:space="preserve"> PAGEREF _Toc91341533 \h </w:instrText>
        </w:r>
        <w:r w:rsidR="00F56986">
          <w:rPr>
            <w:noProof/>
            <w:webHidden/>
          </w:rPr>
        </w:r>
        <w:r w:rsidR="00F56986">
          <w:rPr>
            <w:noProof/>
            <w:webHidden/>
          </w:rPr>
          <w:fldChar w:fldCharType="separate"/>
        </w:r>
        <w:r w:rsidR="00F56986">
          <w:rPr>
            <w:noProof/>
            <w:webHidden/>
          </w:rPr>
          <w:t>105</w:t>
        </w:r>
        <w:r w:rsidR="00F56986">
          <w:rPr>
            <w:noProof/>
            <w:webHidden/>
          </w:rPr>
          <w:fldChar w:fldCharType="end"/>
        </w:r>
      </w:hyperlink>
    </w:p>
    <w:p w14:paraId="127EF4BD" w14:textId="0E19019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4" w:history="1">
        <w:r w:rsidR="00F56986" w:rsidRPr="002374E6">
          <w:rPr>
            <w:rStyle w:val="Hyperlink"/>
            <w:noProof/>
          </w:rPr>
          <w:t>Figure 43 - Hourly Error Distribution for the SNF Forecaster – Toronto Dataset</w:t>
        </w:r>
        <w:r w:rsidR="00F56986">
          <w:rPr>
            <w:noProof/>
            <w:webHidden/>
          </w:rPr>
          <w:tab/>
        </w:r>
        <w:r w:rsidR="00F56986">
          <w:rPr>
            <w:noProof/>
            <w:webHidden/>
          </w:rPr>
          <w:fldChar w:fldCharType="begin"/>
        </w:r>
        <w:r w:rsidR="00F56986">
          <w:rPr>
            <w:noProof/>
            <w:webHidden/>
          </w:rPr>
          <w:instrText xml:space="preserve"> PAGEREF _Toc91341534 \h </w:instrText>
        </w:r>
        <w:r w:rsidR="00F56986">
          <w:rPr>
            <w:noProof/>
            <w:webHidden/>
          </w:rPr>
        </w:r>
        <w:r w:rsidR="00F56986">
          <w:rPr>
            <w:noProof/>
            <w:webHidden/>
          </w:rPr>
          <w:fldChar w:fldCharType="separate"/>
        </w:r>
        <w:r w:rsidR="00F56986">
          <w:rPr>
            <w:noProof/>
            <w:webHidden/>
          </w:rPr>
          <w:t>105</w:t>
        </w:r>
        <w:r w:rsidR="00F56986">
          <w:rPr>
            <w:noProof/>
            <w:webHidden/>
          </w:rPr>
          <w:fldChar w:fldCharType="end"/>
        </w:r>
      </w:hyperlink>
    </w:p>
    <w:p w14:paraId="2B7FA7AA" w14:textId="70536D4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5" w:history="1">
        <w:r w:rsidR="00F56986" w:rsidRPr="002374E6">
          <w:rPr>
            <w:rStyle w:val="Hyperlink"/>
            <w:noProof/>
          </w:rPr>
          <w:t>Figure 44 - Daily Error Distribution for the MLR Forecaster – Toronto Dataset</w:t>
        </w:r>
        <w:r w:rsidR="00F56986">
          <w:rPr>
            <w:noProof/>
            <w:webHidden/>
          </w:rPr>
          <w:tab/>
        </w:r>
        <w:r w:rsidR="00F56986">
          <w:rPr>
            <w:noProof/>
            <w:webHidden/>
          </w:rPr>
          <w:fldChar w:fldCharType="begin"/>
        </w:r>
        <w:r w:rsidR="00F56986">
          <w:rPr>
            <w:noProof/>
            <w:webHidden/>
          </w:rPr>
          <w:instrText xml:space="preserve"> PAGEREF _Toc91341535 \h </w:instrText>
        </w:r>
        <w:r w:rsidR="00F56986">
          <w:rPr>
            <w:noProof/>
            <w:webHidden/>
          </w:rPr>
        </w:r>
        <w:r w:rsidR="00F56986">
          <w:rPr>
            <w:noProof/>
            <w:webHidden/>
          </w:rPr>
          <w:fldChar w:fldCharType="separate"/>
        </w:r>
        <w:r w:rsidR="00F56986">
          <w:rPr>
            <w:noProof/>
            <w:webHidden/>
          </w:rPr>
          <w:t>106</w:t>
        </w:r>
        <w:r w:rsidR="00F56986">
          <w:rPr>
            <w:noProof/>
            <w:webHidden/>
          </w:rPr>
          <w:fldChar w:fldCharType="end"/>
        </w:r>
      </w:hyperlink>
    </w:p>
    <w:p w14:paraId="5B4FF6A7" w14:textId="78119CF3"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6" w:history="1">
        <w:r w:rsidR="00F56986" w:rsidRPr="002374E6">
          <w:rPr>
            <w:rStyle w:val="Hyperlink"/>
            <w:noProof/>
          </w:rPr>
          <w:t>Figure 45 - Daily Error Distribution for the SARIMAX Forecaster – Toronto Dataset</w:t>
        </w:r>
        <w:r w:rsidR="00F56986">
          <w:rPr>
            <w:noProof/>
            <w:webHidden/>
          </w:rPr>
          <w:tab/>
        </w:r>
        <w:r w:rsidR="00F56986">
          <w:rPr>
            <w:noProof/>
            <w:webHidden/>
          </w:rPr>
          <w:fldChar w:fldCharType="begin"/>
        </w:r>
        <w:r w:rsidR="00F56986">
          <w:rPr>
            <w:noProof/>
            <w:webHidden/>
          </w:rPr>
          <w:instrText xml:space="preserve"> PAGEREF _Toc91341536 \h </w:instrText>
        </w:r>
        <w:r w:rsidR="00F56986">
          <w:rPr>
            <w:noProof/>
            <w:webHidden/>
          </w:rPr>
        </w:r>
        <w:r w:rsidR="00F56986">
          <w:rPr>
            <w:noProof/>
            <w:webHidden/>
          </w:rPr>
          <w:fldChar w:fldCharType="separate"/>
        </w:r>
        <w:r w:rsidR="00F56986">
          <w:rPr>
            <w:noProof/>
            <w:webHidden/>
          </w:rPr>
          <w:t>106</w:t>
        </w:r>
        <w:r w:rsidR="00F56986">
          <w:rPr>
            <w:noProof/>
            <w:webHidden/>
          </w:rPr>
          <w:fldChar w:fldCharType="end"/>
        </w:r>
      </w:hyperlink>
    </w:p>
    <w:p w14:paraId="25B652F7" w14:textId="680262A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7" w:history="1">
        <w:r w:rsidR="00F56986" w:rsidRPr="002374E6">
          <w:rPr>
            <w:rStyle w:val="Hyperlink"/>
            <w:noProof/>
          </w:rPr>
          <w:t>Figure 46 - Daily Error Distribution for the SNF Forecaster – Toronto Dataset</w:t>
        </w:r>
        <w:r w:rsidR="00F56986">
          <w:rPr>
            <w:noProof/>
            <w:webHidden/>
          </w:rPr>
          <w:tab/>
        </w:r>
        <w:r w:rsidR="00F56986">
          <w:rPr>
            <w:noProof/>
            <w:webHidden/>
          </w:rPr>
          <w:fldChar w:fldCharType="begin"/>
        </w:r>
        <w:r w:rsidR="00F56986">
          <w:rPr>
            <w:noProof/>
            <w:webHidden/>
          </w:rPr>
          <w:instrText xml:space="preserve"> PAGEREF _Toc91341537 \h </w:instrText>
        </w:r>
        <w:r w:rsidR="00F56986">
          <w:rPr>
            <w:noProof/>
            <w:webHidden/>
          </w:rPr>
        </w:r>
        <w:r w:rsidR="00F56986">
          <w:rPr>
            <w:noProof/>
            <w:webHidden/>
          </w:rPr>
          <w:fldChar w:fldCharType="separate"/>
        </w:r>
        <w:r w:rsidR="00F56986">
          <w:rPr>
            <w:noProof/>
            <w:webHidden/>
          </w:rPr>
          <w:t>107</w:t>
        </w:r>
        <w:r w:rsidR="00F56986">
          <w:rPr>
            <w:noProof/>
            <w:webHidden/>
          </w:rPr>
          <w:fldChar w:fldCharType="end"/>
        </w:r>
      </w:hyperlink>
    </w:p>
    <w:p w14:paraId="5E998F97" w14:textId="76A8C35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8" w:history="1">
        <w:r w:rsidR="00F56986" w:rsidRPr="002374E6">
          <w:rPr>
            <w:rStyle w:val="Hyperlink"/>
            <w:noProof/>
          </w:rPr>
          <w:t>Figure 47 - Monthly Error Distribution for MLR Forecaster– Toronto Dataset</w:t>
        </w:r>
        <w:r w:rsidR="00F56986">
          <w:rPr>
            <w:noProof/>
            <w:webHidden/>
          </w:rPr>
          <w:tab/>
        </w:r>
        <w:r w:rsidR="00F56986">
          <w:rPr>
            <w:noProof/>
            <w:webHidden/>
          </w:rPr>
          <w:fldChar w:fldCharType="begin"/>
        </w:r>
        <w:r w:rsidR="00F56986">
          <w:rPr>
            <w:noProof/>
            <w:webHidden/>
          </w:rPr>
          <w:instrText xml:space="preserve"> PAGEREF _Toc91341538 \h </w:instrText>
        </w:r>
        <w:r w:rsidR="00F56986">
          <w:rPr>
            <w:noProof/>
            <w:webHidden/>
          </w:rPr>
        </w:r>
        <w:r w:rsidR="00F56986">
          <w:rPr>
            <w:noProof/>
            <w:webHidden/>
          </w:rPr>
          <w:fldChar w:fldCharType="separate"/>
        </w:r>
        <w:r w:rsidR="00F56986">
          <w:rPr>
            <w:noProof/>
            <w:webHidden/>
          </w:rPr>
          <w:t>107</w:t>
        </w:r>
        <w:r w:rsidR="00F56986">
          <w:rPr>
            <w:noProof/>
            <w:webHidden/>
          </w:rPr>
          <w:fldChar w:fldCharType="end"/>
        </w:r>
      </w:hyperlink>
    </w:p>
    <w:p w14:paraId="44268718" w14:textId="59CF638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39" w:history="1">
        <w:r w:rsidR="00F56986" w:rsidRPr="002374E6">
          <w:rPr>
            <w:rStyle w:val="Hyperlink"/>
            <w:noProof/>
          </w:rPr>
          <w:t>Figure 48 - Monthly Error Distribution for SARIMAX Forecaster– Toronto Dataset</w:t>
        </w:r>
        <w:r w:rsidR="00F56986">
          <w:rPr>
            <w:noProof/>
            <w:webHidden/>
          </w:rPr>
          <w:tab/>
        </w:r>
        <w:r w:rsidR="00F56986">
          <w:rPr>
            <w:noProof/>
            <w:webHidden/>
          </w:rPr>
          <w:fldChar w:fldCharType="begin"/>
        </w:r>
        <w:r w:rsidR="00F56986">
          <w:rPr>
            <w:noProof/>
            <w:webHidden/>
          </w:rPr>
          <w:instrText xml:space="preserve"> PAGEREF _Toc91341539 \h </w:instrText>
        </w:r>
        <w:r w:rsidR="00F56986">
          <w:rPr>
            <w:noProof/>
            <w:webHidden/>
          </w:rPr>
        </w:r>
        <w:r w:rsidR="00F56986">
          <w:rPr>
            <w:noProof/>
            <w:webHidden/>
          </w:rPr>
          <w:fldChar w:fldCharType="separate"/>
        </w:r>
        <w:r w:rsidR="00F56986">
          <w:rPr>
            <w:noProof/>
            <w:webHidden/>
          </w:rPr>
          <w:t>108</w:t>
        </w:r>
        <w:r w:rsidR="00F56986">
          <w:rPr>
            <w:noProof/>
            <w:webHidden/>
          </w:rPr>
          <w:fldChar w:fldCharType="end"/>
        </w:r>
      </w:hyperlink>
    </w:p>
    <w:p w14:paraId="15198B7F" w14:textId="63E5AED4"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0" w:history="1">
        <w:r w:rsidR="00F56986" w:rsidRPr="002374E6">
          <w:rPr>
            <w:rStyle w:val="Hyperlink"/>
            <w:noProof/>
          </w:rPr>
          <w:t>Figure 49 - Monthly Error Distribution for SNF Forecaster– Toronto Dataset</w:t>
        </w:r>
        <w:r w:rsidR="00F56986">
          <w:rPr>
            <w:noProof/>
            <w:webHidden/>
          </w:rPr>
          <w:tab/>
        </w:r>
        <w:r w:rsidR="00F56986">
          <w:rPr>
            <w:noProof/>
            <w:webHidden/>
          </w:rPr>
          <w:fldChar w:fldCharType="begin"/>
        </w:r>
        <w:r w:rsidR="00F56986">
          <w:rPr>
            <w:noProof/>
            <w:webHidden/>
          </w:rPr>
          <w:instrText xml:space="preserve"> PAGEREF _Toc91341540 \h </w:instrText>
        </w:r>
        <w:r w:rsidR="00F56986">
          <w:rPr>
            <w:noProof/>
            <w:webHidden/>
          </w:rPr>
        </w:r>
        <w:r w:rsidR="00F56986">
          <w:rPr>
            <w:noProof/>
            <w:webHidden/>
          </w:rPr>
          <w:fldChar w:fldCharType="separate"/>
        </w:r>
        <w:r w:rsidR="00F56986">
          <w:rPr>
            <w:noProof/>
            <w:webHidden/>
          </w:rPr>
          <w:t>108</w:t>
        </w:r>
        <w:r w:rsidR="00F56986">
          <w:rPr>
            <w:noProof/>
            <w:webHidden/>
          </w:rPr>
          <w:fldChar w:fldCharType="end"/>
        </w:r>
      </w:hyperlink>
    </w:p>
    <w:p w14:paraId="10095092" w14:textId="23DAF7A1"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1" w:history="1">
        <w:r w:rsidR="00F56986" w:rsidRPr="002374E6">
          <w:rPr>
            <w:rStyle w:val="Hyperlink"/>
            <w:noProof/>
          </w:rPr>
          <w:t>Figure 50 - Hourly Error Distribution for the MLR Forecaster – Ottawa Dataset</w:t>
        </w:r>
        <w:r w:rsidR="00F56986">
          <w:rPr>
            <w:noProof/>
            <w:webHidden/>
          </w:rPr>
          <w:tab/>
        </w:r>
        <w:r w:rsidR="00F56986">
          <w:rPr>
            <w:noProof/>
            <w:webHidden/>
          </w:rPr>
          <w:fldChar w:fldCharType="begin"/>
        </w:r>
        <w:r w:rsidR="00F56986">
          <w:rPr>
            <w:noProof/>
            <w:webHidden/>
          </w:rPr>
          <w:instrText xml:space="preserve"> PAGEREF _Toc91341541 \h </w:instrText>
        </w:r>
        <w:r w:rsidR="00F56986">
          <w:rPr>
            <w:noProof/>
            <w:webHidden/>
          </w:rPr>
        </w:r>
        <w:r w:rsidR="00F56986">
          <w:rPr>
            <w:noProof/>
            <w:webHidden/>
          </w:rPr>
          <w:fldChar w:fldCharType="separate"/>
        </w:r>
        <w:r w:rsidR="00F56986">
          <w:rPr>
            <w:noProof/>
            <w:webHidden/>
          </w:rPr>
          <w:t>109</w:t>
        </w:r>
        <w:r w:rsidR="00F56986">
          <w:rPr>
            <w:noProof/>
            <w:webHidden/>
          </w:rPr>
          <w:fldChar w:fldCharType="end"/>
        </w:r>
      </w:hyperlink>
    </w:p>
    <w:p w14:paraId="5064A4D0" w14:textId="465E3EF7"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2" w:history="1">
        <w:r w:rsidR="00F56986" w:rsidRPr="002374E6">
          <w:rPr>
            <w:rStyle w:val="Hyperlink"/>
            <w:noProof/>
          </w:rPr>
          <w:t>Figure 51 - Hourly Error Distribution for the SARIMAX Forecaster – Ottawa Dataset</w:t>
        </w:r>
        <w:r w:rsidR="00F56986">
          <w:rPr>
            <w:noProof/>
            <w:webHidden/>
          </w:rPr>
          <w:tab/>
        </w:r>
        <w:r w:rsidR="00F56986">
          <w:rPr>
            <w:noProof/>
            <w:webHidden/>
          </w:rPr>
          <w:fldChar w:fldCharType="begin"/>
        </w:r>
        <w:r w:rsidR="00F56986">
          <w:rPr>
            <w:noProof/>
            <w:webHidden/>
          </w:rPr>
          <w:instrText xml:space="preserve"> PAGEREF _Toc91341542 \h </w:instrText>
        </w:r>
        <w:r w:rsidR="00F56986">
          <w:rPr>
            <w:noProof/>
            <w:webHidden/>
          </w:rPr>
        </w:r>
        <w:r w:rsidR="00F56986">
          <w:rPr>
            <w:noProof/>
            <w:webHidden/>
          </w:rPr>
          <w:fldChar w:fldCharType="separate"/>
        </w:r>
        <w:r w:rsidR="00F56986">
          <w:rPr>
            <w:noProof/>
            <w:webHidden/>
          </w:rPr>
          <w:t>109</w:t>
        </w:r>
        <w:r w:rsidR="00F56986">
          <w:rPr>
            <w:noProof/>
            <w:webHidden/>
          </w:rPr>
          <w:fldChar w:fldCharType="end"/>
        </w:r>
      </w:hyperlink>
    </w:p>
    <w:p w14:paraId="4013AD1C" w14:textId="13ACA0F3"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3" w:history="1">
        <w:r w:rsidR="00F56986" w:rsidRPr="002374E6">
          <w:rPr>
            <w:rStyle w:val="Hyperlink"/>
            <w:noProof/>
          </w:rPr>
          <w:t>Figure 52 - Hourly Error Distribution for the SNF Forecaster – Ottawa Dataset</w:t>
        </w:r>
        <w:r w:rsidR="00F56986">
          <w:rPr>
            <w:noProof/>
            <w:webHidden/>
          </w:rPr>
          <w:tab/>
        </w:r>
        <w:r w:rsidR="00F56986">
          <w:rPr>
            <w:noProof/>
            <w:webHidden/>
          </w:rPr>
          <w:fldChar w:fldCharType="begin"/>
        </w:r>
        <w:r w:rsidR="00F56986">
          <w:rPr>
            <w:noProof/>
            <w:webHidden/>
          </w:rPr>
          <w:instrText xml:space="preserve"> PAGEREF _Toc91341543 \h </w:instrText>
        </w:r>
        <w:r w:rsidR="00F56986">
          <w:rPr>
            <w:noProof/>
            <w:webHidden/>
          </w:rPr>
        </w:r>
        <w:r w:rsidR="00F56986">
          <w:rPr>
            <w:noProof/>
            <w:webHidden/>
          </w:rPr>
          <w:fldChar w:fldCharType="separate"/>
        </w:r>
        <w:r w:rsidR="00F56986">
          <w:rPr>
            <w:noProof/>
            <w:webHidden/>
          </w:rPr>
          <w:t>110</w:t>
        </w:r>
        <w:r w:rsidR="00F56986">
          <w:rPr>
            <w:noProof/>
            <w:webHidden/>
          </w:rPr>
          <w:fldChar w:fldCharType="end"/>
        </w:r>
      </w:hyperlink>
    </w:p>
    <w:p w14:paraId="4DE4D414" w14:textId="6F2703C6"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4" w:history="1">
        <w:r w:rsidR="00F56986" w:rsidRPr="002374E6">
          <w:rPr>
            <w:rStyle w:val="Hyperlink"/>
            <w:noProof/>
          </w:rPr>
          <w:t>Figure 53 - Daily Error Distribution for the MLR Forecaster – Ottawa Dataset</w:t>
        </w:r>
        <w:r w:rsidR="00F56986">
          <w:rPr>
            <w:noProof/>
            <w:webHidden/>
          </w:rPr>
          <w:tab/>
        </w:r>
        <w:r w:rsidR="00F56986">
          <w:rPr>
            <w:noProof/>
            <w:webHidden/>
          </w:rPr>
          <w:fldChar w:fldCharType="begin"/>
        </w:r>
        <w:r w:rsidR="00F56986">
          <w:rPr>
            <w:noProof/>
            <w:webHidden/>
          </w:rPr>
          <w:instrText xml:space="preserve"> PAGEREF _Toc91341544 \h </w:instrText>
        </w:r>
        <w:r w:rsidR="00F56986">
          <w:rPr>
            <w:noProof/>
            <w:webHidden/>
          </w:rPr>
        </w:r>
        <w:r w:rsidR="00F56986">
          <w:rPr>
            <w:noProof/>
            <w:webHidden/>
          </w:rPr>
          <w:fldChar w:fldCharType="separate"/>
        </w:r>
        <w:r w:rsidR="00F56986">
          <w:rPr>
            <w:noProof/>
            <w:webHidden/>
          </w:rPr>
          <w:t>110</w:t>
        </w:r>
        <w:r w:rsidR="00F56986">
          <w:rPr>
            <w:noProof/>
            <w:webHidden/>
          </w:rPr>
          <w:fldChar w:fldCharType="end"/>
        </w:r>
      </w:hyperlink>
    </w:p>
    <w:p w14:paraId="5EA8D2FD" w14:textId="6103CA3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5" w:history="1">
        <w:r w:rsidR="00F56986" w:rsidRPr="002374E6">
          <w:rPr>
            <w:rStyle w:val="Hyperlink"/>
            <w:noProof/>
          </w:rPr>
          <w:t>Figure 54 - Daily Error Distribution for the SARIMAX Forecaster – Ottawa Dataset</w:t>
        </w:r>
        <w:r w:rsidR="00F56986">
          <w:rPr>
            <w:noProof/>
            <w:webHidden/>
          </w:rPr>
          <w:tab/>
        </w:r>
        <w:r w:rsidR="00F56986">
          <w:rPr>
            <w:noProof/>
            <w:webHidden/>
          </w:rPr>
          <w:fldChar w:fldCharType="begin"/>
        </w:r>
        <w:r w:rsidR="00F56986">
          <w:rPr>
            <w:noProof/>
            <w:webHidden/>
          </w:rPr>
          <w:instrText xml:space="preserve"> PAGEREF _Toc91341545 \h </w:instrText>
        </w:r>
        <w:r w:rsidR="00F56986">
          <w:rPr>
            <w:noProof/>
            <w:webHidden/>
          </w:rPr>
        </w:r>
        <w:r w:rsidR="00F56986">
          <w:rPr>
            <w:noProof/>
            <w:webHidden/>
          </w:rPr>
          <w:fldChar w:fldCharType="separate"/>
        </w:r>
        <w:r w:rsidR="00F56986">
          <w:rPr>
            <w:noProof/>
            <w:webHidden/>
          </w:rPr>
          <w:t>111</w:t>
        </w:r>
        <w:r w:rsidR="00F56986">
          <w:rPr>
            <w:noProof/>
            <w:webHidden/>
          </w:rPr>
          <w:fldChar w:fldCharType="end"/>
        </w:r>
      </w:hyperlink>
    </w:p>
    <w:p w14:paraId="0DB317F1" w14:textId="758FC27A"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6" w:history="1">
        <w:r w:rsidR="00F56986" w:rsidRPr="002374E6">
          <w:rPr>
            <w:rStyle w:val="Hyperlink"/>
            <w:noProof/>
          </w:rPr>
          <w:t>Figure 55 - Daily Error Distribution for the SNF Forecaster – Ottawa Dataset</w:t>
        </w:r>
        <w:r w:rsidR="00F56986">
          <w:rPr>
            <w:noProof/>
            <w:webHidden/>
          </w:rPr>
          <w:tab/>
        </w:r>
        <w:r w:rsidR="00F56986">
          <w:rPr>
            <w:noProof/>
            <w:webHidden/>
          </w:rPr>
          <w:fldChar w:fldCharType="begin"/>
        </w:r>
        <w:r w:rsidR="00F56986">
          <w:rPr>
            <w:noProof/>
            <w:webHidden/>
          </w:rPr>
          <w:instrText xml:space="preserve"> PAGEREF _Toc91341546 \h </w:instrText>
        </w:r>
        <w:r w:rsidR="00F56986">
          <w:rPr>
            <w:noProof/>
            <w:webHidden/>
          </w:rPr>
        </w:r>
        <w:r w:rsidR="00F56986">
          <w:rPr>
            <w:noProof/>
            <w:webHidden/>
          </w:rPr>
          <w:fldChar w:fldCharType="separate"/>
        </w:r>
        <w:r w:rsidR="00F56986">
          <w:rPr>
            <w:noProof/>
            <w:webHidden/>
          </w:rPr>
          <w:t>111</w:t>
        </w:r>
        <w:r w:rsidR="00F56986">
          <w:rPr>
            <w:noProof/>
            <w:webHidden/>
          </w:rPr>
          <w:fldChar w:fldCharType="end"/>
        </w:r>
      </w:hyperlink>
    </w:p>
    <w:p w14:paraId="2AAA3ED6" w14:textId="635D0979"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7" w:history="1">
        <w:r w:rsidR="00F56986" w:rsidRPr="002374E6">
          <w:rPr>
            <w:rStyle w:val="Hyperlink"/>
            <w:noProof/>
          </w:rPr>
          <w:t>Figure 56 - Monthly Error Distribution for MLR Forecaster – Ottawa Dataset</w:t>
        </w:r>
        <w:r w:rsidR="00F56986">
          <w:rPr>
            <w:noProof/>
            <w:webHidden/>
          </w:rPr>
          <w:tab/>
        </w:r>
        <w:r w:rsidR="00F56986">
          <w:rPr>
            <w:noProof/>
            <w:webHidden/>
          </w:rPr>
          <w:fldChar w:fldCharType="begin"/>
        </w:r>
        <w:r w:rsidR="00F56986">
          <w:rPr>
            <w:noProof/>
            <w:webHidden/>
          </w:rPr>
          <w:instrText xml:space="preserve"> PAGEREF _Toc91341547 \h </w:instrText>
        </w:r>
        <w:r w:rsidR="00F56986">
          <w:rPr>
            <w:noProof/>
            <w:webHidden/>
          </w:rPr>
        </w:r>
        <w:r w:rsidR="00F56986">
          <w:rPr>
            <w:noProof/>
            <w:webHidden/>
          </w:rPr>
          <w:fldChar w:fldCharType="separate"/>
        </w:r>
        <w:r w:rsidR="00F56986">
          <w:rPr>
            <w:noProof/>
            <w:webHidden/>
          </w:rPr>
          <w:t>112</w:t>
        </w:r>
        <w:r w:rsidR="00F56986">
          <w:rPr>
            <w:noProof/>
            <w:webHidden/>
          </w:rPr>
          <w:fldChar w:fldCharType="end"/>
        </w:r>
      </w:hyperlink>
    </w:p>
    <w:p w14:paraId="603959C1" w14:textId="28EF84F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8" w:history="1">
        <w:r w:rsidR="00F56986" w:rsidRPr="002374E6">
          <w:rPr>
            <w:rStyle w:val="Hyperlink"/>
            <w:noProof/>
          </w:rPr>
          <w:t>Figure 57 - Monthly Error Distribution for SARIMAX Forecaster – Ottawa Dataset</w:t>
        </w:r>
        <w:r w:rsidR="00F56986">
          <w:rPr>
            <w:noProof/>
            <w:webHidden/>
          </w:rPr>
          <w:tab/>
        </w:r>
        <w:r w:rsidR="00F56986">
          <w:rPr>
            <w:noProof/>
            <w:webHidden/>
          </w:rPr>
          <w:fldChar w:fldCharType="begin"/>
        </w:r>
        <w:r w:rsidR="00F56986">
          <w:rPr>
            <w:noProof/>
            <w:webHidden/>
          </w:rPr>
          <w:instrText xml:space="preserve"> PAGEREF _Toc91341548 \h </w:instrText>
        </w:r>
        <w:r w:rsidR="00F56986">
          <w:rPr>
            <w:noProof/>
            <w:webHidden/>
          </w:rPr>
        </w:r>
        <w:r w:rsidR="00F56986">
          <w:rPr>
            <w:noProof/>
            <w:webHidden/>
          </w:rPr>
          <w:fldChar w:fldCharType="separate"/>
        </w:r>
        <w:r w:rsidR="00F56986">
          <w:rPr>
            <w:noProof/>
            <w:webHidden/>
          </w:rPr>
          <w:t>112</w:t>
        </w:r>
        <w:r w:rsidR="00F56986">
          <w:rPr>
            <w:noProof/>
            <w:webHidden/>
          </w:rPr>
          <w:fldChar w:fldCharType="end"/>
        </w:r>
      </w:hyperlink>
    </w:p>
    <w:p w14:paraId="13351BEE" w14:textId="5D87357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49" w:history="1">
        <w:r w:rsidR="00F56986" w:rsidRPr="002374E6">
          <w:rPr>
            <w:rStyle w:val="Hyperlink"/>
            <w:noProof/>
          </w:rPr>
          <w:t>Figure 58 - Monthly Error Distribution for SNF Forecaster – Ottawa Dataset</w:t>
        </w:r>
        <w:r w:rsidR="00F56986">
          <w:rPr>
            <w:noProof/>
            <w:webHidden/>
          </w:rPr>
          <w:tab/>
        </w:r>
        <w:r w:rsidR="00F56986">
          <w:rPr>
            <w:noProof/>
            <w:webHidden/>
          </w:rPr>
          <w:fldChar w:fldCharType="begin"/>
        </w:r>
        <w:r w:rsidR="00F56986">
          <w:rPr>
            <w:noProof/>
            <w:webHidden/>
          </w:rPr>
          <w:instrText xml:space="preserve"> PAGEREF _Toc91341549 \h </w:instrText>
        </w:r>
        <w:r w:rsidR="00F56986">
          <w:rPr>
            <w:noProof/>
            <w:webHidden/>
          </w:rPr>
        </w:r>
        <w:r w:rsidR="00F56986">
          <w:rPr>
            <w:noProof/>
            <w:webHidden/>
          </w:rPr>
          <w:fldChar w:fldCharType="separate"/>
        </w:r>
        <w:r w:rsidR="00F56986">
          <w:rPr>
            <w:noProof/>
            <w:webHidden/>
          </w:rPr>
          <w:t>113</w:t>
        </w:r>
        <w:r w:rsidR="00F56986">
          <w:rPr>
            <w:noProof/>
            <w:webHidden/>
          </w:rPr>
          <w:fldChar w:fldCharType="end"/>
        </w:r>
      </w:hyperlink>
    </w:p>
    <w:p w14:paraId="777D32A1" w14:textId="5C0FCE8C"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0" w:history="1">
        <w:r w:rsidR="00F56986" w:rsidRPr="002374E6">
          <w:rPr>
            <w:rStyle w:val="Hyperlink"/>
            <w:noProof/>
          </w:rPr>
          <w:t>Figure 59 - Hourly Error Distribution for the MLR Forecaster – Saint John Dataset</w:t>
        </w:r>
        <w:r w:rsidR="00F56986">
          <w:rPr>
            <w:noProof/>
            <w:webHidden/>
          </w:rPr>
          <w:tab/>
        </w:r>
        <w:r w:rsidR="00F56986">
          <w:rPr>
            <w:noProof/>
            <w:webHidden/>
          </w:rPr>
          <w:fldChar w:fldCharType="begin"/>
        </w:r>
        <w:r w:rsidR="00F56986">
          <w:rPr>
            <w:noProof/>
            <w:webHidden/>
          </w:rPr>
          <w:instrText xml:space="preserve"> PAGEREF _Toc91341550 \h </w:instrText>
        </w:r>
        <w:r w:rsidR="00F56986">
          <w:rPr>
            <w:noProof/>
            <w:webHidden/>
          </w:rPr>
        </w:r>
        <w:r w:rsidR="00F56986">
          <w:rPr>
            <w:noProof/>
            <w:webHidden/>
          </w:rPr>
          <w:fldChar w:fldCharType="separate"/>
        </w:r>
        <w:r w:rsidR="00F56986">
          <w:rPr>
            <w:noProof/>
            <w:webHidden/>
          </w:rPr>
          <w:t>113</w:t>
        </w:r>
        <w:r w:rsidR="00F56986">
          <w:rPr>
            <w:noProof/>
            <w:webHidden/>
          </w:rPr>
          <w:fldChar w:fldCharType="end"/>
        </w:r>
      </w:hyperlink>
    </w:p>
    <w:p w14:paraId="190C3B09" w14:textId="38EB7BBB"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1" w:history="1">
        <w:r w:rsidR="00F56986" w:rsidRPr="002374E6">
          <w:rPr>
            <w:rStyle w:val="Hyperlink"/>
            <w:noProof/>
          </w:rPr>
          <w:t>Figure 60 - Hourly Error Distribution for the SARIMAX Forecaster – Saint John Dataset</w:t>
        </w:r>
        <w:r w:rsidR="00F56986">
          <w:rPr>
            <w:noProof/>
            <w:webHidden/>
          </w:rPr>
          <w:tab/>
        </w:r>
        <w:r w:rsidR="00F56986">
          <w:rPr>
            <w:noProof/>
            <w:webHidden/>
          </w:rPr>
          <w:fldChar w:fldCharType="begin"/>
        </w:r>
        <w:r w:rsidR="00F56986">
          <w:rPr>
            <w:noProof/>
            <w:webHidden/>
          </w:rPr>
          <w:instrText xml:space="preserve"> PAGEREF _Toc91341551 \h </w:instrText>
        </w:r>
        <w:r w:rsidR="00F56986">
          <w:rPr>
            <w:noProof/>
            <w:webHidden/>
          </w:rPr>
        </w:r>
        <w:r w:rsidR="00F56986">
          <w:rPr>
            <w:noProof/>
            <w:webHidden/>
          </w:rPr>
          <w:fldChar w:fldCharType="separate"/>
        </w:r>
        <w:r w:rsidR="00F56986">
          <w:rPr>
            <w:noProof/>
            <w:webHidden/>
          </w:rPr>
          <w:t>114</w:t>
        </w:r>
        <w:r w:rsidR="00F56986">
          <w:rPr>
            <w:noProof/>
            <w:webHidden/>
          </w:rPr>
          <w:fldChar w:fldCharType="end"/>
        </w:r>
      </w:hyperlink>
    </w:p>
    <w:p w14:paraId="05417528" w14:textId="61DEED8D"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2" w:history="1">
        <w:r w:rsidR="00F56986" w:rsidRPr="002374E6">
          <w:rPr>
            <w:rStyle w:val="Hyperlink"/>
            <w:noProof/>
          </w:rPr>
          <w:t>Figure 61 - Hourly Error Distribution for the SNF Forecaster – Saint John Dataset</w:t>
        </w:r>
        <w:r w:rsidR="00F56986">
          <w:rPr>
            <w:noProof/>
            <w:webHidden/>
          </w:rPr>
          <w:tab/>
        </w:r>
        <w:r w:rsidR="00F56986">
          <w:rPr>
            <w:noProof/>
            <w:webHidden/>
          </w:rPr>
          <w:fldChar w:fldCharType="begin"/>
        </w:r>
        <w:r w:rsidR="00F56986">
          <w:rPr>
            <w:noProof/>
            <w:webHidden/>
          </w:rPr>
          <w:instrText xml:space="preserve"> PAGEREF _Toc91341552 \h </w:instrText>
        </w:r>
        <w:r w:rsidR="00F56986">
          <w:rPr>
            <w:noProof/>
            <w:webHidden/>
          </w:rPr>
        </w:r>
        <w:r w:rsidR="00F56986">
          <w:rPr>
            <w:noProof/>
            <w:webHidden/>
          </w:rPr>
          <w:fldChar w:fldCharType="separate"/>
        </w:r>
        <w:r w:rsidR="00F56986">
          <w:rPr>
            <w:noProof/>
            <w:webHidden/>
          </w:rPr>
          <w:t>114</w:t>
        </w:r>
        <w:r w:rsidR="00F56986">
          <w:rPr>
            <w:noProof/>
            <w:webHidden/>
          </w:rPr>
          <w:fldChar w:fldCharType="end"/>
        </w:r>
      </w:hyperlink>
    </w:p>
    <w:p w14:paraId="3B382B71" w14:textId="0E01213E"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3" w:history="1">
        <w:r w:rsidR="00F56986" w:rsidRPr="002374E6">
          <w:rPr>
            <w:rStyle w:val="Hyperlink"/>
            <w:noProof/>
          </w:rPr>
          <w:t>Figure 62 - Daily Error Distribution for the MLR Forecaster – Saint John Dataset</w:t>
        </w:r>
        <w:r w:rsidR="00F56986">
          <w:rPr>
            <w:noProof/>
            <w:webHidden/>
          </w:rPr>
          <w:tab/>
        </w:r>
        <w:r w:rsidR="00F56986">
          <w:rPr>
            <w:noProof/>
            <w:webHidden/>
          </w:rPr>
          <w:fldChar w:fldCharType="begin"/>
        </w:r>
        <w:r w:rsidR="00F56986">
          <w:rPr>
            <w:noProof/>
            <w:webHidden/>
          </w:rPr>
          <w:instrText xml:space="preserve"> PAGEREF _Toc91341553 \h </w:instrText>
        </w:r>
        <w:r w:rsidR="00F56986">
          <w:rPr>
            <w:noProof/>
            <w:webHidden/>
          </w:rPr>
        </w:r>
        <w:r w:rsidR="00F56986">
          <w:rPr>
            <w:noProof/>
            <w:webHidden/>
          </w:rPr>
          <w:fldChar w:fldCharType="separate"/>
        </w:r>
        <w:r w:rsidR="00F56986">
          <w:rPr>
            <w:noProof/>
            <w:webHidden/>
          </w:rPr>
          <w:t>115</w:t>
        </w:r>
        <w:r w:rsidR="00F56986">
          <w:rPr>
            <w:noProof/>
            <w:webHidden/>
          </w:rPr>
          <w:fldChar w:fldCharType="end"/>
        </w:r>
      </w:hyperlink>
    </w:p>
    <w:p w14:paraId="74E75275" w14:textId="2A698C32"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4" w:history="1">
        <w:r w:rsidR="00F56986" w:rsidRPr="002374E6">
          <w:rPr>
            <w:rStyle w:val="Hyperlink"/>
            <w:noProof/>
          </w:rPr>
          <w:t>Figure 63 - Daily Error Distribution for the SARIMAX Forecaster – Saint John Dataset</w:t>
        </w:r>
        <w:r w:rsidR="00F56986">
          <w:rPr>
            <w:noProof/>
            <w:webHidden/>
          </w:rPr>
          <w:tab/>
        </w:r>
        <w:r w:rsidR="00F56986">
          <w:rPr>
            <w:noProof/>
            <w:webHidden/>
          </w:rPr>
          <w:fldChar w:fldCharType="begin"/>
        </w:r>
        <w:r w:rsidR="00F56986">
          <w:rPr>
            <w:noProof/>
            <w:webHidden/>
          </w:rPr>
          <w:instrText xml:space="preserve"> PAGEREF _Toc91341554 \h </w:instrText>
        </w:r>
        <w:r w:rsidR="00F56986">
          <w:rPr>
            <w:noProof/>
            <w:webHidden/>
          </w:rPr>
        </w:r>
        <w:r w:rsidR="00F56986">
          <w:rPr>
            <w:noProof/>
            <w:webHidden/>
          </w:rPr>
          <w:fldChar w:fldCharType="separate"/>
        </w:r>
        <w:r w:rsidR="00F56986">
          <w:rPr>
            <w:noProof/>
            <w:webHidden/>
          </w:rPr>
          <w:t>115</w:t>
        </w:r>
        <w:r w:rsidR="00F56986">
          <w:rPr>
            <w:noProof/>
            <w:webHidden/>
          </w:rPr>
          <w:fldChar w:fldCharType="end"/>
        </w:r>
      </w:hyperlink>
    </w:p>
    <w:p w14:paraId="69534C7C" w14:textId="2131E47B"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5" w:history="1">
        <w:r w:rsidR="00F56986" w:rsidRPr="002374E6">
          <w:rPr>
            <w:rStyle w:val="Hyperlink"/>
            <w:noProof/>
          </w:rPr>
          <w:t>Figure 64 - Daily Error Distribution for the SNF Forecaster – Saint John Dataset</w:t>
        </w:r>
        <w:r w:rsidR="00F56986">
          <w:rPr>
            <w:noProof/>
            <w:webHidden/>
          </w:rPr>
          <w:tab/>
        </w:r>
        <w:r w:rsidR="00F56986">
          <w:rPr>
            <w:noProof/>
            <w:webHidden/>
          </w:rPr>
          <w:fldChar w:fldCharType="begin"/>
        </w:r>
        <w:r w:rsidR="00F56986">
          <w:rPr>
            <w:noProof/>
            <w:webHidden/>
          </w:rPr>
          <w:instrText xml:space="preserve"> PAGEREF _Toc91341555 \h </w:instrText>
        </w:r>
        <w:r w:rsidR="00F56986">
          <w:rPr>
            <w:noProof/>
            <w:webHidden/>
          </w:rPr>
        </w:r>
        <w:r w:rsidR="00F56986">
          <w:rPr>
            <w:noProof/>
            <w:webHidden/>
          </w:rPr>
          <w:fldChar w:fldCharType="separate"/>
        </w:r>
        <w:r w:rsidR="00F56986">
          <w:rPr>
            <w:noProof/>
            <w:webHidden/>
          </w:rPr>
          <w:t>116</w:t>
        </w:r>
        <w:r w:rsidR="00F56986">
          <w:rPr>
            <w:noProof/>
            <w:webHidden/>
          </w:rPr>
          <w:fldChar w:fldCharType="end"/>
        </w:r>
      </w:hyperlink>
    </w:p>
    <w:p w14:paraId="3BAA2629" w14:textId="04C86D2B"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6" w:history="1">
        <w:r w:rsidR="00F56986" w:rsidRPr="002374E6">
          <w:rPr>
            <w:rStyle w:val="Hyperlink"/>
            <w:noProof/>
          </w:rPr>
          <w:t>Figure 65 - Monthly Error Distribution for MLR Forecaster – Saint John Dataset</w:t>
        </w:r>
        <w:r w:rsidR="00F56986">
          <w:rPr>
            <w:noProof/>
            <w:webHidden/>
          </w:rPr>
          <w:tab/>
        </w:r>
        <w:r w:rsidR="00F56986">
          <w:rPr>
            <w:noProof/>
            <w:webHidden/>
          </w:rPr>
          <w:fldChar w:fldCharType="begin"/>
        </w:r>
        <w:r w:rsidR="00F56986">
          <w:rPr>
            <w:noProof/>
            <w:webHidden/>
          </w:rPr>
          <w:instrText xml:space="preserve"> PAGEREF _Toc91341556 \h </w:instrText>
        </w:r>
        <w:r w:rsidR="00F56986">
          <w:rPr>
            <w:noProof/>
            <w:webHidden/>
          </w:rPr>
        </w:r>
        <w:r w:rsidR="00F56986">
          <w:rPr>
            <w:noProof/>
            <w:webHidden/>
          </w:rPr>
          <w:fldChar w:fldCharType="separate"/>
        </w:r>
        <w:r w:rsidR="00F56986">
          <w:rPr>
            <w:noProof/>
            <w:webHidden/>
          </w:rPr>
          <w:t>116</w:t>
        </w:r>
        <w:r w:rsidR="00F56986">
          <w:rPr>
            <w:noProof/>
            <w:webHidden/>
          </w:rPr>
          <w:fldChar w:fldCharType="end"/>
        </w:r>
      </w:hyperlink>
    </w:p>
    <w:p w14:paraId="0986C911" w14:textId="32CC6B78" w:rsidR="00F56986" w:rsidRDefault="00DF3C65">
      <w:pPr>
        <w:pStyle w:val="TableofFigures"/>
        <w:tabs>
          <w:tab w:val="right" w:leader="dot" w:pos="8630"/>
        </w:tabs>
        <w:rPr>
          <w:rFonts w:asciiTheme="minorHAnsi" w:eastAsiaTheme="minorEastAsia" w:hAnsiTheme="minorHAnsi" w:cstheme="minorBidi"/>
          <w:noProof/>
          <w:sz w:val="22"/>
          <w:szCs w:val="22"/>
          <w:lang w:eastAsia="en-CA"/>
        </w:rPr>
      </w:pPr>
      <w:hyperlink w:anchor="_Toc91341557" w:history="1">
        <w:r w:rsidR="00F56986" w:rsidRPr="002374E6">
          <w:rPr>
            <w:rStyle w:val="Hyperlink"/>
            <w:noProof/>
          </w:rPr>
          <w:t>Figure 66 - Monthly Error Distribution for SNF Forecaster – Saint John Dataset</w:t>
        </w:r>
        <w:r w:rsidR="00F56986">
          <w:rPr>
            <w:noProof/>
            <w:webHidden/>
          </w:rPr>
          <w:tab/>
        </w:r>
        <w:r w:rsidR="00F56986">
          <w:rPr>
            <w:noProof/>
            <w:webHidden/>
          </w:rPr>
          <w:fldChar w:fldCharType="begin"/>
        </w:r>
        <w:r w:rsidR="00F56986">
          <w:rPr>
            <w:noProof/>
            <w:webHidden/>
          </w:rPr>
          <w:instrText xml:space="preserve"> PAGEREF _Toc91341557 \h </w:instrText>
        </w:r>
        <w:r w:rsidR="00F56986">
          <w:rPr>
            <w:noProof/>
            <w:webHidden/>
          </w:rPr>
        </w:r>
        <w:r w:rsidR="00F56986">
          <w:rPr>
            <w:noProof/>
            <w:webHidden/>
          </w:rPr>
          <w:fldChar w:fldCharType="separate"/>
        </w:r>
        <w:r w:rsidR="00F56986">
          <w:rPr>
            <w:noProof/>
            <w:webHidden/>
          </w:rPr>
          <w:t>117</w:t>
        </w:r>
        <w:r w:rsidR="00F56986">
          <w:rPr>
            <w:noProof/>
            <w:webHidden/>
          </w:rPr>
          <w:fldChar w:fldCharType="end"/>
        </w:r>
      </w:hyperlink>
    </w:p>
    <w:p w14:paraId="4B85F338" w14:textId="12DC404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34140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341404"/>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1341405"/>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1341406"/>
      <w:r>
        <w:lastRenderedPageBreak/>
        <w:t xml:space="preserve">2 </w:t>
      </w:r>
      <w:r w:rsidRPr="00CC7F1A">
        <w:t>Overview of Load Forecasting</w:t>
      </w:r>
      <w:bookmarkEnd w:id="11"/>
    </w:p>
    <w:p w14:paraId="2337E4C3" w14:textId="1D3B186F" w:rsidR="00A9222D" w:rsidRDefault="00A9222D" w:rsidP="00376A2D">
      <w:pPr>
        <w:ind w:firstLine="288"/>
      </w:pPr>
      <w:r w:rsidRPr="00A9222D">
        <w:t xml:space="preserve">This chapter provides an overview of load forecasting. It </w:t>
      </w:r>
      <w:del w:id="12" w:author="Dawn MacIsaac" w:date="2021-12-27T04:58:00Z">
        <w:r w:rsidRPr="00A9222D" w:rsidDel="007D7C5F">
          <w:delText>goes over</w:delText>
        </w:r>
      </w:del>
      <w:ins w:id="13" w:author="Dawn MacIsaac" w:date="2021-12-27T04:58:00Z">
        <w:r w:rsidR="007D7C5F">
          <w:t>covers</w:t>
        </w:r>
      </w:ins>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ins w:id="14" w:author="Dawn MacIsaac" w:date="2021-12-27T04:59:00Z">
        <w:r w:rsidR="007D7C5F">
          <w:t xml:space="preserve">load demand, including </w:t>
        </w:r>
      </w:ins>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14DDBD15" w:rsidR="00C74566" w:rsidRDefault="00A9222D" w:rsidP="00A9222D">
      <w:pPr>
        <w:ind w:firstLine="288"/>
      </w:pPr>
      <w:del w:id="15" w:author="Dawn MacIsaac" w:date="2021-12-27T05:00:00Z">
        <w:r w:rsidRPr="00A9222D" w:rsidDel="007D7C5F">
          <w:delText xml:space="preserve">However, because </w:delText>
        </w:r>
      </w:del>
      <w:ins w:id="16" w:author="Dawn MacIsaac" w:date="2021-12-27T05:00:00Z">
        <w:r w:rsidR="007D7C5F">
          <w:t>B</w:t>
        </w:r>
        <w:r w:rsidR="007D7C5F" w:rsidRPr="00A9222D">
          <w:t xml:space="preserve">ecause </w:t>
        </w:r>
      </w:ins>
      <w:r w:rsidRPr="00A9222D">
        <w:t xml:space="preserve">load forecasting and peak load prediction are complex, the power system operator must take into account a plethora of factors </w:t>
      </w:r>
      <w:del w:id="17" w:author="Dawn MacIsaac" w:date="2021-12-27T05:01:00Z">
        <w:r w:rsidRPr="00A9222D" w:rsidDel="007D7C5F">
          <w:delText xml:space="preserve">and </w:delText>
        </w:r>
      </w:del>
      <w:ins w:id="18" w:author="Dawn MacIsaac" w:date="2021-12-27T05:01:00Z">
        <w:r w:rsidR="007D7C5F">
          <w:t>including</w:t>
        </w:r>
        <w:r w:rsidR="007D7C5F" w:rsidRPr="00A9222D">
          <w:t xml:space="preserve"> </w:t>
        </w:r>
      </w:ins>
      <w:r w:rsidRPr="00A9222D">
        <w:t xml:space="preserve">variables that will be used as inputs for </w:t>
      </w:r>
      <w:del w:id="19" w:author="Dawn MacIsaac" w:date="2021-12-27T05:01:00Z">
        <w:r w:rsidRPr="00A9222D" w:rsidDel="007D7C5F">
          <w:delText xml:space="preserve">load </w:delText>
        </w:r>
      </w:del>
      <w:r w:rsidRPr="00A9222D">
        <w:t xml:space="preserve">forecasting, as well as the length of their </w:t>
      </w:r>
      <w:commentRangeStart w:id="20"/>
      <w:r w:rsidRPr="00A9222D">
        <w:t>forecasting samples</w:t>
      </w:r>
      <w:commentRangeEnd w:id="20"/>
      <w:r w:rsidR="007D7C5F">
        <w:rPr>
          <w:rStyle w:val="CommentReference"/>
        </w:rPr>
        <w:commentReference w:id="20"/>
      </w:r>
      <w:r w:rsidRPr="00A9222D">
        <w:t xml:space="preserve"> or forecasting horizon</w:t>
      </w:r>
      <w:r>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21" w:name="_Toc91341407"/>
      <w:r>
        <w:t>2.</w:t>
      </w:r>
      <w:r w:rsidR="00FF2743">
        <w:t>1</w:t>
      </w:r>
      <w:r>
        <w:t xml:space="preserve"> </w:t>
      </w:r>
      <w:r w:rsidRPr="003E1694">
        <w:t>Factors That Affect the Load Demand</w:t>
      </w:r>
      <w:bookmarkEnd w:id="21"/>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22" w:name="_Toc91341408"/>
      <w:r>
        <w:lastRenderedPageBreak/>
        <w:t>2.</w:t>
      </w:r>
      <w:r w:rsidR="00443401">
        <w:t>2</w:t>
      </w:r>
      <w:r>
        <w:t xml:space="preserve"> Load Forecasting Horizons</w:t>
      </w:r>
      <w:bookmarkEnd w:id="22"/>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commentRangeStart w:id="23"/>
      <w:commentRangeStart w:id="24"/>
      <w:r w:rsidRPr="00CB6D1E">
        <w:t xml:space="preserve">: short-term load forecasting (STLF, &lt; 2-weeks), </w:t>
      </w:r>
      <w:commentRangeEnd w:id="23"/>
      <w:r w:rsidR="004B2516">
        <w:rPr>
          <w:rStyle w:val="CommentReference"/>
        </w:rPr>
        <w:commentReference w:id="23"/>
      </w:r>
      <w:commentRangeEnd w:id="24"/>
      <w:r w:rsidR="004B2516">
        <w:rPr>
          <w:rStyle w:val="CommentReference"/>
        </w:rPr>
        <w:commentReference w:id="24"/>
      </w:r>
      <w:r w:rsidRPr="00CB6D1E">
        <w:t xml:space="preserve">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25" w:name="_Toc91341409"/>
      <w:r>
        <w:t>2</w:t>
      </w:r>
      <w:r w:rsidR="00F83023">
        <w:t>.</w:t>
      </w:r>
      <w:r w:rsidR="00443401">
        <w:t>3</w:t>
      </w:r>
      <w:r>
        <w:t xml:space="preserve"> </w:t>
      </w:r>
      <w:r w:rsidR="00722795">
        <w:t xml:space="preserve">The Benchmark </w:t>
      </w:r>
      <w:r w:rsidR="00076604">
        <w:t>Forecasters</w:t>
      </w:r>
      <w:bookmarkEnd w:id="25"/>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6ECA685C" w:rsidR="004A1D66" w:rsidRDefault="004A1D66" w:rsidP="004A1D66">
      <w:pPr>
        <w:pStyle w:val="Heading3"/>
      </w:pPr>
      <w:bookmarkStart w:id="26" w:name="_Toc91341410"/>
      <w:r>
        <w:t>2.</w:t>
      </w:r>
      <w:r w:rsidR="00443401">
        <w:t>3</w:t>
      </w:r>
      <w:r>
        <w:t>.1 The Seasonal Na</w:t>
      </w:r>
      <w:del w:id="27" w:author="Dawn MacIsaac" w:date="2021-12-27T05:06:00Z">
        <w:r w:rsidDel="00A14651">
          <w:delText>ï</w:delText>
        </w:r>
      </w:del>
      <w:ins w:id="28" w:author="Dawn MacIsaac" w:date="2021-12-27T05:06:00Z">
        <w:r w:rsidR="00A14651">
          <w:t>i</w:t>
        </w:r>
      </w:ins>
      <w:r>
        <w:t>ve Forecaster (SNF)</w:t>
      </w:r>
      <w:bookmarkEnd w:id="26"/>
    </w:p>
    <w:p w14:paraId="1A5FFC96" w14:textId="48E12324"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del w:id="29" w:author="Dawn MacIsaac" w:date="2021-12-27T05:05:00Z">
        <w:r w:rsidRPr="002242F1" w:rsidDel="00A14651">
          <w:delText xml:space="preserve">simple </w:delText>
        </w:r>
      </w:del>
      <w:ins w:id="30" w:author="Dawn MacIsaac" w:date="2021-12-27T05:05:00Z">
        <w:r w:rsidR="00A14651">
          <w:t>na</w:t>
        </w:r>
      </w:ins>
      <w:ins w:id="31" w:author="Dawn MacIsaac" w:date="2021-12-27T05:06:00Z">
        <w:r w:rsidR="00A14651">
          <w:t>i</w:t>
        </w:r>
      </w:ins>
      <w:ins w:id="32" w:author="Dawn MacIsaac" w:date="2021-12-27T05:05:00Z">
        <w:r w:rsidR="00A14651">
          <w:t>ve</w:t>
        </w:r>
        <w:r w:rsidR="00A14651" w:rsidRPr="002242F1">
          <w:t xml:space="preserve"> </w:t>
        </w:r>
      </w:ins>
      <w:r w:rsidRPr="002242F1">
        <w:t xml:space="preserve">forecaster outperforms a more complex forecasting model, we know that the complex model adds little value.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ins w:id="33" w:author="Dawn MacIsaac" w:date="2021-12-27T05:07:00Z">
        <w:r w:rsidR="00A14651">
          <w:t>.</w:t>
        </w:r>
      </w:ins>
      <w:r w:rsidRPr="002242F1">
        <w:t xml:space="preserve"> The Seasonal Nave Forecaster (SNF) improves the nave </w:t>
      </w:r>
      <w:r w:rsidRPr="002242F1">
        <w:lastRenderedPageBreak/>
        <w:t xml:space="preserve">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0F110244"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5pt;height:17.8pt" o:ole="">
            <v:imagedata r:id="rId15" o:title=""/>
          </v:shape>
          <o:OLEObject Type="Embed" ProgID="Equation.DSMT4" ShapeID="_x0000_i1025" DrawAspect="Content" ObjectID="_1702099707"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56986">
          <w:rPr>
            <w:noProof/>
          </w:rPr>
          <w:instrText>1</w:instrText>
        </w:r>
      </w:fldSimple>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7pt;height:10.7pt" o:ole="">
            <v:imagedata r:id="rId17" o:title=""/>
          </v:shape>
          <o:OLEObject Type="Embed" ProgID="Equation.DSMT4" ShapeID="_x0000_i1026" DrawAspect="Content" ObjectID="_1702099708" r:id="rId18"/>
        </w:object>
      </w:r>
      <w:r>
        <w:t xml:space="preserve"> is the time series</w:t>
      </w:r>
      <w:r w:rsidR="000930A5">
        <w:t xml:space="preserve">, </w:t>
      </w:r>
      <w:r w:rsidR="000930A5" w:rsidRPr="000930A5">
        <w:rPr>
          <w:position w:val="-10"/>
        </w:rPr>
        <w:object w:dxaOrig="220" w:dyaOrig="320" w14:anchorId="7D419F0D">
          <v:shape id="_x0000_i1027" type="#_x0000_t75" style="width:11.4pt;height:15.7pt" o:ole="">
            <v:imagedata r:id="rId19" o:title=""/>
          </v:shape>
          <o:OLEObject Type="Embed" ProgID="Equation.DSMT4" ShapeID="_x0000_i1027" DrawAspect="Content" ObjectID="_1702099709" r:id="rId20"/>
        </w:object>
      </w:r>
      <w:r w:rsidR="000930A5">
        <w:t>is the forecasted value</w:t>
      </w:r>
      <w:r w:rsidR="009F688E">
        <w:t xml:space="preserve">, </w:t>
      </w:r>
      <w:r w:rsidR="009F688E" w:rsidRPr="009F688E">
        <w:rPr>
          <w:position w:val="-6"/>
        </w:rPr>
        <w:object w:dxaOrig="139" w:dyaOrig="240" w14:anchorId="57E37128">
          <v:shape id="_x0000_i1028" type="#_x0000_t75" style="width:6.4pt;height:12.1pt" o:ole="">
            <v:imagedata r:id="rId21" o:title=""/>
          </v:shape>
          <o:OLEObject Type="Embed" ProgID="Equation.DSMT4" ShapeID="_x0000_i1028" DrawAspect="Content" ObjectID="_1702099710"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34" w:name="_Toc91341411"/>
      <w:r>
        <w:t>2.</w:t>
      </w:r>
      <w:r w:rsidR="00443401">
        <w:t>3</w:t>
      </w:r>
      <w:r>
        <w:t>.2 The Multiple Linear Regression Forecaster (MLR)</w:t>
      </w:r>
      <w:bookmarkEnd w:id="34"/>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21E26DA7" w:rsidR="009B1240" w:rsidRDefault="009B1240" w:rsidP="009B1240">
      <w:pPr>
        <w:pStyle w:val="MTDisplayEquation"/>
        <w:jc w:val="center"/>
      </w:pPr>
      <w:r w:rsidRPr="009B1240">
        <w:rPr>
          <w:position w:val="-12"/>
        </w:rPr>
        <w:object w:dxaOrig="2260" w:dyaOrig="360" w14:anchorId="6585A027">
          <v:shape id="_x0000_i1029" type="#_x0000_t75" style="width:113.15pt;height:18.25pt" o:ole="">
            <v:imagedata r:id="rId23" o:title=""/>
          </v:shape>
          <o:OLEObject Type="Embed" ProgID="Equation.DSMT4" ShapeID="_x0000_i1029" DrawAspect="Content" ObjectID="_1702099711"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56986">
          <w:rPr>
            <w:noProof/>
          </w:rPr>
          <w:instrText>2</w:instrText>
        </w:r>
      </w:fldSimple>
      <w:r>
        <w:instrText>)</w:instrText>
      </w:r>
      <w:r>
        <w:fldChar w:fldCharType="end"/>
      </w:r>
    </w:p>
    <w:p w14:paraId="7A2EAA9B" w14:textId="4D56E4D3"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pt;height:15.9pt" o:ole="">
            <v:imagedata r:id="rId25" o:title=""/>
          </v:shape>
          <o:OLEObject Type="Embed" ProgID="Equation.DSMT4" ShapeID="_x0000_i1030" DrawAspect="Content" ObjectID="_1702099712"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7" o:title=""/>
          </v:shape>
          <o:OLEObject Type="Embed" ProgID="Equation.DSMT4" ShapeID="_x0000_i1031" DrawAspect="Content" ObjectID="_1702099713" r:id="rId28"/>
        </w:object>
      </w:r>
      <w:r>
        <w:t xml:space="preserve">and </w:t>
      </w:r>
      <w:r w:rsidRPr="006143C7">
        <w:rPr>
          <w:noProof/>
          <w:position w:val="-12"/>
        </w:rPr>
        <w:object w:dxaOrig="260" w:dyaOrig="360" w14:anchorId="7BA4FD4F">
          <v:shape id="_x0000_i1032" type="#_x0000_t75" style="width:12.6pt;height:18.7pt" o:ole="">
            <v:imagedata r:id="rId29" o:title=""/>
          </v:shape>
          <o:OLEObject Type="Embed" ProgID="Equation.DSMT4" ShapeID="_x0000_i1032" DrawAspect="Content" ObjectID="_1702099714" r:id="rId30"/>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31" o:title=""/>
          </v:shape>
          <o:OLEObject Type="Embed" ProgID="Equation.DSMT4" ShapeID="_x0000_i1033" DrawAspect="Content" ObjectID="_1702099715"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8pt;height:11.2pt" o:ole="">
            <v:imagedata r:id="rId33" o:title=""/>
          </v:shape>
          <o:OLEObject Type="Embed" ProgID="Equation.DSMT4" ShapeID="_x0000_i1034" DrawAspect="Content" ObjectID="_1702099716"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ins w:id="35" w:author="Dawn MacIsaac" w:date="2021-12-27T05:14:00Z">
        <w:r w:rsidR="005929FB">
          <w:t xml:space="preserve"> </w:t>
        </w:r>
        <w:commentRangeStart w:id="36"/>
        <w:r w:rsidR="005929FB">
          <w:t>[]</w:t>
        </w:r>
        <w:commentRangeEnd w:id="36"/>
        <w:r w:rsidR="005929FB">
          <w:rPr>
            <w:rStyle w:val="CommentReference"/>
          </w:rPr>
          <w:commentReference w:id="36"/>
        </w:r>
      </w:ins>
    </w:p>
    <w:p w14:paraId="65A547CF" w14:textId="6F12B6CD" w:rsidR="004A1D66" w:rsidRDefault="004A1D66" w:rsidP="004A1D66">
      <w:pPr>
        <w:pStyle w:val="Heading3"/>
      </w:pPr>
      <w:bookmarkStart w:id="37" w:name="_Toc91341412"/>
      <w:r>
        <w:t>2.</w:t>
      </w:r>
      <w:r w:rsidR="00443401">
        <w:t>3</w:t>
      </w:r>
      <w:r>
        <w:t xml:space="preserve">.3 </w:t>
      </w:r>
      <w:r w:rsidR="0056711B">
        <w:t>The Auto-Regressive Integrated Moving Average Forecaster (ARIMA)</w:t>
      </w:r>
      <w:bookmarkEnd w:id="3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52FCF1A2" w:rsidR="00493BC5" w:rsidRDefault="001246CF" w:rsidP="00B0205E">
      <w:pPr>
        <w:ind w:firstLine="288"/>
      </w:pPr>
      <w:commentRangeStart w:id="38"/>
      <w:commentRangeStart w:id="39"/>
      <w:r w:rsidRPr="001246CF">
        <w:t>SARIMAX (p, d, q) x (P, D, Q)</w:t>
      </w:r>
      <w:r w:rsidR="00C743AD">
        <w:rPr>
          <w:vertAlign w:val="subscript"/>
        </w:rPr>
        <w:t>S</w:t>
      </w:r>
      <w:r w:rsidRPr="001246CF">
        <w:t xml:space="preserve"> is the SARIMAX model's general form</w:t>
      </w:r>
      <w:commentRangeEnd w:id="38"/>
      <w:r w:rsidR="00E0732B">
        <w:rPr>
          <w:rStyle w:val="CommentReference"/>
        </w:rPr>
        <w:commentReference w:id="38"/>
      </w:r>
      <w:commentRangeEnd w:id="39"/>
      <w:r w:rsidR="00E0732B">
        <w:rPr>
          <w:rStyle w:val="CommentReference"/>
        </w:rPr>
        <w:commentReference w:id="39"/>
      </w:r>
      <w:r w:rsidRPr="001246CF">
        <w:t xml:space="preserve">. The AR term's order is indicated by the letter </w:t>
      </w:r>
      <w:del w:id="40" w:author="Dawn MacIsaac" w:date="2021-12-27T05:12:00Z">
        <w:r w:rsidRPr="001246CF" w:rsidDel="00240B13">
          <w:delText>"</w:delText>
        </w:r>
      </w:del>
      <w:ins w:id="41" w:author="Dawn MacIsaac" w:date="2021-12-27T05:12:00Z">
        <w:r w:rsidR="00240B13">
          <w:t>’</w:t>
        </w:r>
      </w:ins>
      <w:r w:rsidRPr="001246CF">
        <w:t>p</w:t>
      </w:r>
      <w:ins w:id="42" w:author="Dawn MacIsaac" w:date="2021-12-27T05:12:00Z">
        <w:r w:rsidR="00240B13">
          <w:t>’</w:t>
        </w:r>
      </w:ins>
      <w:del w:id="43" w:author="Dawn MacIsaac" w:date="2021-12-27T05:11:00Z">
        <w:r w:rsidRPr="001246CF" w:rsidDel="00240B13">
          <w:delText>.</w:delText>
        </w:r>
      </w:del>
      <w:del w:id="44" w:author="Dawn MacIsaac" w:date="2021-12-27T05:12:00Z">
        <w:r w:rsidRPr="001246CF" w:rsidDel="00240B13">
          <w:delText>"</w:delText>
        </w:r>
      </w:del>
      <w:ins w:id="45" w:author="Dawn MacIsaac" w:date="2021-12-27T05:11:00Z">
        <w:r w:rsidR="00240B13">
          <w:t>,  while</w:t>
        </w:r>
      </w:ins>
      <w:r w:rsidRPr="001246CF">
        <w:t xml:space="preserve"> </w:t>
      </w:r>
      <w:del w:id="46" w:author="Dawn MacIsaac" w:date="2021-12-27T05:12:00Z">
        <w:r w:rsidRPr="001246CF" w:rsidDel="00240B13">
          <w:delText>"</w:delText>
        </w:r>
      </w:del>
      <w:ins w:id="47" w:author="Dawn MacIsaac" w:date="2021-12-27T05:12:00Z">
        <w:r w:rsidR="00240B13">
          <w:t>’</w:t>
        </w:r>
      </w:ins>
      <w:r w:rsidRPr="001246CF">
        <w:t>d</w:t>
      </w:r>
      <w:ins w:id="48" w:author="Dawn MacIsaac" w:date="2021-12-27T05:12:00Z">
        <w:r w:rsidR="00240B13">
          <w:t>’</w:t>
        </w:r>
      </w:ins>
      <w:del w:id="49" w:author="Dawn MacIsaac" w:date="2021-12-27T05:12:00Z">
        <w:r w:rsidRPr="001246CF" w:rsidDel="00240B13">
          <w:delText>"</w:delText>
        </w:r>
      </w:del>
      <w:r w:rsidRPr="001246CF">
        <w:t xml:space="preserve"> denotes the order of differencing required to make the data stationary. The order of the MA term is indicated by the letter </w:t>
      </w:r>
      <w:del w:id="50" w:author="Dawn MacIsaac" w:date="2021-12-27T05:12:00Z">
        <w:r w:rsidRPr="001246CF" w:rsidDel="00240B13">
          <w:delText>"</w:delText>
        </w:r>
      </w:del>
      <w:ins w:id="51" w:author="Dawn MacIsaac" w:date="2021-12-27T05:12:00Z">
        <w:r w:rsidR="00240B13">
          <w:t>’</w:t>
        </w:r>
      </w:ins>
      <w:r w:rsidRPr="001246CF">
        <w:t>q</w:t>
      </w:r>
      <w:del w:id="52" w:author="Dawn MacIsaac" w:date="2021-12-27T05:12:00Z">
        <w:r w:rsidRPr="001246CF" w:rsidDel="00240B13">
          <w:delText>."</w:delText>
        </w:r>
      </w:del>
      <w:ins w:id="53" w:author="Dawn MacIsaac" w:date="2021-12-27T05:12:00Z">
        <w:r w:rsidR="00240B13">
          <w:t>’.</w:t>
        </w:r>
      </w:ins>
      <w:r w:rsidRPr="001246CF">
        <w:t xml:space="preserve"> The seasonal term orders are denoted by the letters </w:t>
      </w:r>
      <w:ins w:id="54" w:author="Dawn MacIsaac" w:date="2021-12-27T05:12:00Z">
        <w:r w:rsidR="00240B13">
          <w:t>‘</w:t>
        </w:r>
      </w:ins>
      <w:r w:rsidRPr="001246CF">
        <w:t>P</w:t>
      </w:r>
      <w:ins w:id="55" w:author="Dawn MacIsaac" w:date="2021-12-27T05:12:00Z">
        <w:r w:rsidR="00240B13">
          <w:t>’</w:t>
        </w:r>
      </w:ins>
      <w:r w:rsidRPr="001246CF">
        <w:t xml:space="preserve">, </w:t>
      </w:r>
      <w:ins w:id="56" w:author="Dawn MacIsaac" w:date="2021-12-27T05:12:00Z">
        <w:r w:rsidR="00240B13">
          <w:t>‘</w:t>
        </w:r>
      </w:ins>
      <w:r w:rsidRPr="001246CF">
        <w:t>D</w:t>
      </w:r>
      <w:ins w:id="57" w:author="Dawn MacIsaac" w:date="2021-12-27T05:12:00Z">
        <w:r w:rsidR="00240B13">
          <w:t>’</w:t>
        </w:r>
      </w:ins>
      <w:r w:rsidRPr="001246CF">
        <w:t xml:space="preserve">, and </w:t>
      </w:r>
      <w:ins w:id="58" w:author="Dawn MacIsaac" w:date="2021-12-27T05:12:00Z">
        <w:r w:rsidR="00240B13">
          <w:t>‘</w:t>
        </w:r>
      </w:ins>
      <w:r w:rsidRPr="001246CF">
        <w:t>Q</w:t>
      </w:r>
      <w:ins w:id="59" w:author="Dawn MacIsaac" w:date="2021-12-27T05:12:00Z">
        <w:r w:rsidR="00240B13">
          <w:t>’</w:t>
        </w:r>
      </w:ins>
      <w:r w:rsidRPr="001246CF">
        <w:t xml:space="preserve">. The number of time steps in a season is denoted by </w:t>
      </w:r>
      <w:ins w:id="60" w:author="Dawn MacIsaac" w:date="2021-12-27T05:12:00Z">
        <w:r w:rsidR="00240B13">
          <w:t>‘</w:t>
        </w:r>
      </w:ins>
      <w:r w:rsidRPr="001246CF">
        <w:t>S</w:t>
      </w:r>
      <w:ins w:id="61" w:author="Dawn MacIsaac" w:date="2021-12-27T05:12:00Z">
        <w:r w:rsidR="00240B13">
          <w:t>’</w:t>
        </w:r>
      </w:ins>
      <w:r w:rsidRPr="001246CF">
        <w:t xml:space="preserve"> (S = 24 for hourly data with daily seasonality). The mathematical representation of the SARIMAX model is shown in the equation below.</w:t>
      </w:r>
    </w:p>
    <w:p w14:paraId="6F49625A" w14:textId="5D2DBD05" w:rsidR="003C54FF" w:rsidRDefault="0011402B" w:rsidP="00976D83">
      <w:pPr>
        <w:pStyle w:val="MTDisplayEquation"/>
        <w:jc w:val="center"/>
      </w:pPr>
      <w:r w:rsidRPr="000C6357">
        <w:rPr>
          <w:position w:val="-52"/>
        </w:rPr>
        <w:object w:dxaOrig="5780" w:dyaOrig="1160" w14:anchorId="06D9357D">
          <v:shape id="_x0000_i1035" type="#_x0000_t75" style="width:284.25pt;height:57.95pt" o:ole="">
            <v:imagedata r:id="rId35" o:title=""/>
          </v:shape>
          <o:OLEObject Type="Embed" ProgID="Equation.DSMT4" ShapeID="_x0000_i1035" DrawAspect="Content" ObjectID="_1702099717"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F56986">
          <w:rPr>
            <w:noProof/>
          </w:rPr>
          <w:instrText>3</w:instrText>
        </w:r>
      </w:fldSimple>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6pt;height:18.25pt" o:ole="">
            <v:imagedata r:id="rId37" o:title=""/>
          </v:shape>
          <o:OLEObject Type="Embed" ProgID="Equation.DSMT4" ShapeID="_x0000_i1036" DrawAspect="Content" ObjectID="_1702099718"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8pt;height:18.7pt" o:ole="">
            <v:imagedata r:id="rId39" o:title=""/>
          </v:shape>
          <o:OLEObject Type="Embed" ProgID="Equation.DSMT4" ShapeID="_x0000_i1037" DrawAspect="Content" ObjectID="_1702099719"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4pt;height:18.25pt" o:ole="">
            <v:imagedata r:id="rId41" o:title=""/>
          </v:shape>
          <o:OLEObject Type="Embed" ProgID="Equation.DSMT4" ShapeID="_x0000_i1038" DrawAspect="Content" ObjectID="_1702099720"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7pt" o:ole="">
            <v:imagedata r:id="rId43" o:title=""/>
          </v:shape>
          <o:OLEObject Type="Embed" ProgID="Equation.DSMT4" ShapeID="_x0000_i1039" DrawAspect="Content" ObjectID="_1702099721" r:id="rId44"/>
        </w:object>
      </w:r>
      <w:r w:rsidR="00473371">
        <w:t xml:space="preserve">. </w:t>
      </w:r>
      <w:r w:rsidR="008A1FA6" w:rsidRPr="00B276BF">
        <w:rPr>
          <w:position w:val="-12"/>
        </w:rPr>
        <w:object w:dxaOrig="1340" w:dyaOrig="360" w14:anchorId="77CF9169">
          <v:shape id="_x0000_i1040" type="#_x0000_t75" style="width:66.85pt;height:18.25pt" o:ole="">
            <v:imagedata r:id="rId45" o:title=""/>
          </v:shape>
          <o:OLEObject Type="Embed" ProgID="Equation.DSMT4" ShapeID="_x0000_i1040" DrawAspect="Content" ObjectID="_1702099722"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7pt" o:ole="">
            <v:imagedata r:id="rId47" o:title=""/>
          </v:shape>
          <o:OLEObject Type="Embed" ProgID="Equation.DSMT4" ShapeID="_x0000_i1041" DrawAspect="Content" ObjectID="_1702099723" r:id="rId48"/>
        </w:object>
      </w:r>
      <w:r w:rsidR="00F93F87" w:rsidRPr="00F93F87">
        <w:t xml:space="preserve"> </w:t>
      </w:r>
      <w:r w:rsidR="00473371" w:rsidRPr="00473371">
        <w:t>denotes the weight of the terms in the nonseasonal moving average</w:t>
      </w:r>
      <w:r w:rsidR="00F93F87">
        <w:t xml:space="preserve">. </w:t>
      </w:r>
      <w:r w:rsidR="008A1FA6" w:rsidRPr="00B276BF">
        <w:rPr>
          <w:position w:val="-14"/>
        </w:rPr>
        <w:object w:dxaOrig="1320" w:dyaOrig="380" w14:anchorId="06A779BF">
          <v:shape id="_x0000_i1042" type="#_x0000_t75" style="width:65.9pt;height:18.7pt" o:ole="">
            <v:imagedata r:id="rId49" o:title=""/>
          </v:shape>
          <o:OLEObject Type="Embed" ProgID="Equation.DSMT4" ShapeID="_x0000_i1042" DrawAspect="Content" ObjectID="_1702099724"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3D5BE4" w:rsidRPr="00B276BF">
        <w:rPr>
          <w:position w:val="-4"/>
        </w:rPr>
        <w:object w:dxaOrig="260" w:dyaOrig="300" w14:anchorId="7E396608">
          <v:shape id="_x0000_i1043" type="#_x0000_t75" style="width:12.6pt;height:14.95pt" o:ole="">
            <v:imagedata r:id="rId51" o:title=""/>
          </v:shape>
          <o:OLEObject Type="Embed" ProgID="Equation.DSMT4" ShapeID="_x0000_i1043" DrawAspect="Content" ObjectID="_1702099725" r:id="rId52"/>
        </w:object>
      </w:r>
      <w:r w:rsidR="00E54E09" w:rsidRPr="00E54E09">
        <w:t>refers to the lag operator such that</w:t>
      </w:r>
      <w:r w:rsidR="00942BEC">
        <w:t xml:space="preserve"> </w:t>
      </w:r>
      <w:r w:rsidR="003D5BE4" w:rsidRPr="00F93F87">
        <w:rPr>
          <w:position w:val="-12"/>
        </w:rPr>
        <w:object w:dxaOrig="1040" w:dyaOrig="380" w14:anchorId="54F2206A">
          <v:shape id="_x0000_i1044" type="#_x0000_t75" style="width:51.9pt;height:18.7pt" o:ole="">
            <v:imagedata r:id="rId53" o:title=""/>
          </v:shape>
          <o:OLEObject Type="Embed" ProgID="Equation.DSMT4" ShapeID="_x0000_i1044" DrawAspect="Content" ObjectID="_1702099726"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6pt;height:18.25pt" o:ole="">
            <v:imagedata r:id="rId55" o:title=""/>
          </v:shape>
          <o:OLEObject Type="Embed" ProgID="Equation.DSMT4" ShapeID="_x0000_i1045" DrawAspect="Content" ObjectID="_1702099727" r:id="rId56"/>
        </w:object>
      </w:r>
      <w:r>
        <w:t>.</w:t>
      </w:r>
    </w:p>
    <w:p w14:paraId="7900F386" w14:textId="1330A9AC"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62" w:name="_Toc91341413"/>
      <w:bookmarkStart w:id="63" w:name="_Toc69470498"/>
      <w:bookmarkStart w:id="64" w:name="_Toc69470953"/>
      <w:bookmarkStart w:id="65" w:name="_Toc80892975"/>
      <w:r>
        <w:t>2.</w:t>
      </w:r>
      <w:r w:rsidR="00443401">
        <w:t>3</w:t>
      </w:r>
      <w:r>
        <w:t xml:space="preserve">.4 </w:t>
      </w:r>
      <w:r w:rsidR="002C1B91" w:rsidRPr="002C1B91">
        <w:t>Artificial Neural Network Short Term Load Forecaster – Generation Three (ANNSTLF-G3)</w:t>
      </w:r>
      <w:bookmarkEnd w:id="62"/>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anchor distT="0" distB="0" distL="114300" distR="114300" simplePos="0" relativeHeight="251658240" behindDoc="0" locked="0" layoutInCell="1" allowOverlap="1" wp14:anchorId="2CD30729" wp14:editId="6C2F5452">
            <wp:simplePos x="0" y="0"/>
            <wp:positionH relativeFrom="column">
              <wp:posOffset>1104843</wp:posOffset>
            </wp:positionH>
            <wp:positionV relativeFrom="paragraph">
              <wp:posOffset>44450</wp:posOffset>
            </wp:positionV>
            <wp:extent cx="3398891" cy="2387159"/>
            <wp:effectExtent l="0" t="0" r="0" b="0"/>
            <wp:wrapNone/>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398891" cy="2387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C394C" w14:textId="51138759" w:rsidR="007C7721" w:rsidRDefault="007C7721" w:rsidP="007C7721">
      <w:pPr>
        <w:ind w:firstLine="288"/>
        <w:jc w:val="center"/>
      </w:pPr>
    </w:p>
    <w:p w14:paraId="753C52D8" w14:textId="38E5FE27" w:rsidR="007C7721" w:rsidRDefault="007C7721" w:rsidP="007C7721">
      <w:pPr>
        <w:ind w:firstLine="288"/>
        <w:jc w:val="center"/>
      </w:pPr>
    </w:p>
    <w:p w14:paraId="6A540352" w14:textId="341042DF" w:rsidR="007C7721" w:rsidRDefault="007C7721" w:rsidP="007C7721">
      <w:pPr>
        <w:ind w:firstLine="288"/>
        <w:jc w:val="center"/>
      </w:pPr>
    </w:p>
    <w:p w14:paraId="6EE235EF" w14:textId="773BF241" w:rsidR="007C7721" w:rsidRDefault="007C7721" w:rsidP="007C7721">
      <w:pPr>
        <w:ind w:firstLine="288"/>
        <w:jc w:val="center"/>
      </w:pPr>
    </w:p>
    <w:p w14:paraId="51C99F20" w14:textId="77777777" w:rsidR="007C7721" w:rsidRDefault="007C7721" w:rsidP="007C7721">
      <w:pPr>
        <w:ind w:firstLine="288"/>
        <w:jc w:val="center"/>
      </w:pPr>
    </w:p>
    <w:p w14:paraId="3D1281CD" w14:textId="2E1F33BA" w:rsidR="007C7721" w:rsidRDefault="007C7721" w:rsidP="007C7721">
      <w:pPr>
        <w:ind w:firstLine="288"/>
        <w:jc w:val="center"/>
      </w:pPr>
    </w:p>
    <w:p w14:paraId="5048AAAB" w14:textId="77777777" w:rsidR="007C7721" w:rsidRDefault="007C7721" w:rsidP="007C7721">
      <w:pPr>
        <w:pStyle w:val="Caption"/>
        <w:ind w:firstLine="288"/>
        <w:jc w:val="center"/>
      </w:pPr>
      <w:bookmarkStart w:id="66" w:name="_Ref89269510"/>
      <w:bookmarkStart w:id="67" w:name="_Toc91341492"/>
      <w:bookmarkStart w:id="68" w:name="_Toc88746136"/>
      <w:r>
        <w:t xml:space="preserve">Figure </w:t>
      </w:r>
      <w:r>
        <w:fldChar w:fldCharType="begin"/>
      </w:r>
      <w:r>
        <w:instrText xml:space="preserve"> SEQ Figure \* ARABIC </w:instrText>
      </w:r>
      <w:r>
        <w:fldChar w:fldCharType="separate"/>
      </w:r>
      <w:r>
        <w:rPr>
          <w:noProof/>
        </w:rPr>
        <w:t>1</w:t>
      </w:r>
      <w:r>
        <w:rPr>
          <w:noProof/>
        </w:rPr>
        <w:fldChar w:fldCharType="end"/>
      </w:r>
      <w:bookmarkEnd w:id="66"/>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68"/>
      <w:r w:rsidRPr="00CD4715">
        <w:rPr>
          <w:b w:val="0"/>
          <w:noProof/>
        </w:rPr>
        <w:t>[37]</w:t>
      </w:r>
      <w:bookmarkEnd w:id="67"/>
      <w:r>
        <w:fldChar w:fldCharType="end"/>
      </w:r>
    </w:p>
    <w:p w14:paraId="41B60777" w14:textId="6DDC4104" w:rsidR="00C23ACC" w:rsidRDefault="007C7721" w:rsidP="00785EB6">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50BE5C85" w14:textId="77777777" w:rsidR="007C7721" w:rsidRDefault="00A127AE" w:rsidP="001A7F97">
      <w:pPr>
        <w:ind w:firstLine="288"/>
      </w:pPr>
      <w:r>
        <w:fldChar w:fldCharType="begin"/>
      </w:r>
      <w:r>
        <w:instrText xml:space="preserve"> REF _Ref89269386 \h </w:instrText>
      </w:r>
      <w:r>
        <w:fldChar w:fldCharType="separate"/>
      </w:r>
      <w:r w:rsidR="00F56986">
        <w:t xml:space="preserve">Figure </w:t>
      </w:r>
      <w:r w:rsidR="00F56986">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7777777" w:rsidR="007C7721" w:rsidRDefault="007C7721" w:rsidP="007C7721">
      <w:pPr>
        <w:pStyle w:val="Caption"/>
        <w:jc w:val="center"/>
      </w:pPr>
      <w:bookmarkStart w:id="69" w:name="_Ref89269386"/>
      <w:bookmarkStart w:id="70" w:name="_Toc91341493"/>
      <w:r>
        <w:t xml:space="preserve">Figure </w:t>
      </w:r>
      <w:r>
        <w:fldChar w:fldCharType="begin"/>
      </w:r>
      <w:r>
        <w:instrText xml:space="preserve"> SEQ Figure \* ARABIC </w:instrText>
      </w:r>
      <w:r>
        <w:fldChar w:fldCharType="separate"/>
      </w:r>
      <w:r>
        <w:rPr>
          <w:noProof/>
        </w:rPr>
        <w:t>2</w:t>
      </w:r>
      <w:r>
        <w:rPr>
          <w:noProof/>
        </w:rPr>
        <w:fldChar w:fldCharType="end"/>
      </w:r>
      <w:bookmarkEnd w:id="69"/>
      <w:r>
        <w:t xml:space="preserve"> - </w:t>
      </w:r>
      <w:r w:rsidRPr="009C510B">
        <w:t>The Structure of a Simple Feed-forward</w:t>
      </w:r>
      <w:r>
        <w:t xml:space="preserve"> ANN</w:t>
      </w:r>
      <w:bookmarkEnd w:id="70"/>
    </w:p>
    <w:p w14:paraId="3DFDBEAE" w14:textId="707E8C40" w:rsidR="00A127AE" w:rsidRDefault="00A127AE" w:rsidP="00785EB6">
      <w:r w:rsidRPr="00A127AE">
        <w:t>As shown in</w:t>
      </w:r>
      <w:r w:rsidR="00785EB6">
        <w:t xml:space="preserve"> the figure</w:t>
      </w:r>
      <w:r w:rsidRPr="00A127AE">
        <w:t xml:space="preserve">, an ANN's neurons are divided into three layers: input, hidden, and output. Each layer of the network in the example contains three neurons, and the network is fully connected, which means that each input is connected to each neuron. It is referred </w:t>
      </w:r>
      <w:r w:rsidRPr="00A127AE">
        <w:lastRenderedPageBreak/>
        <w:t>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01133F4A"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F56986">
        <w:t xml:space="preserve">Figure </w:t>
      </w:r>
      <w:r w:rsidR="00F56986">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71" w:name="_Toc91341414"/>
      <w:bookmarkEnd w:id="63"/>
      <w:bookmarkEnd w:id="64"/>
      <w:bookmarkEnd w:id="65"/>
      <w:r>
        <w:t>2.</w:t>
      </w:r>
      <w:r w:rsidR="00443401">
        <w:t>4</w:t>
      </w:r>
      <w:r>
        <w:t xml:space="preserve"> Deep Learning </w:t>
      </w:r>
      <w:r w:rsidR="00B71E89">
        <w:t>Forecasters</w:t>
      </w:r>
      <w:bookmarkEnd w:id="71"/>
    </w:p>
    <w:p w14:paraId="1796CFAF" w14:textId="06CC18B6"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w:t>
      </w:r>
      <w:commentRangeStart w:id="72"/>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72"/>
      <w:r w:rsidR="0010621F">
        <w:rPr>
          <w:rStyle w:val="CommentReference"/>
        </w:rPr>
        <w:commentReference w:id="72"/>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del w:id="73" w:author="Dawn MacIsaac" w:date="2021-12-27T05:36:00Z">
        <w:r w:rsidRPr="00D90428" w:rsidDel="0010621F">
          <w:delText>impossible due to a lack of domain knowledge</w:delText>
        </w:r>
      </w:del>
      <w:ins w:id="74" w:author="Dawn MacIsaac" w:date="2021-12-27T05:36:00Z">
        <w:r w:rsidR="0010621F">
          <w:t>burdensome</w:t>
        </w:r>
      </w:ins>
      <w:r w:rsidRPr="00D90428">
        <w:t>,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w:t>
      </w:r>
      <w:commentRangeStart w:id="75"/>
      <w:r w:rsidRPr="00D90428">
        <w:t>detecting highly nonlinear relationships and shared uncertainties in data</w:t>
      </w:r>
      <w:commentRangeEnd w:id="75"/>
      <w:r w:rsidR="005279DA">
        <w:rPr>
          <w:rStyle w:val="CommentReference"/>
        </w:rPr>
        <w:commentReference w:id="75"/>
      </w:r>
      <w:r w:rsidRPr="00D90428">
        <w:t xml:space="preserve">,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76" w:name="_Toc91341415"/>
      <w:r>
        <w:t>2.4.1 Deep Learning Techniques</w:t>
      </w:r>
      <w:bookmarkEnd w:id="76"/>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76E34E81"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F56986">
        <w:t xml:space="preserve">Figure </w:t>
      </w:r>
      <w:r w:rsidR="00F56986">
        <w:rPr>
          <w:noProof/>
        </w:rPr>
        <w:t>3</w:t>
      </w:r>
      <w:r>
        <w:fldChar w:fldCharType="end"/>
      </w:r>
      <w:r w:rsidRPr="00635BE9">
        <w:t xml:space="preserve">. Using the previous state as an input adds a hidden layer for each state. Because RNNs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506633CC" w:rsidR="00B1775E" w:rsidRDefault="00B1775E" w:rsidP="00B1775E">
      <w:pPr>
        <w:pStyle w:val="Caption"/>
        <w:jc w:val="center"/>
      </w:pPr>
      <w:bookmarkStart w:id="77" w:name="_Ref89888397"/>
      <w:bookmarkStart w:id="78" w:name="_Toc91341494"/>
      <w:r>
        <w:t xml:space="preserve">Figure </w:t>
      </w:r>
      <w:fldSimple w:instr=" SEQ Figure \* ARABIC ">
        <w:r w:rsidR="00F56986">
          <w:rPr>
            <w:noProof/>
          </w:rPr>
          <w:t>3</w:t>
        </w:r>
      </w:fldSimple>
      <w:bookmarkEnd w:id="77"/>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78"/>
      <w:r>
        <w:fldChar w:fldCharType="end"/>
      </w:r>
    </w:p>
    <w:p w14:paraId="06CC226A" w14:textId="058BE24E"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F56986">
        <w:t xml:space="preserve">Figure </w:t>
      </w:r>
      <w:r w:rsidR="00F56986">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CA89F83" w:rsidR="00D567DD" w:rsidRDefault="00D567DD" w:rsidP="00D567DD">
      <w:pPr>
        <w:pStyle w:val="Caption"/>
        <w:jc w:val="center"/>
      </w:pPr>
      <w:bookmarkStart w:id="79" w:name="_Ref85228496"/>
      <w:bookmarkStart w:id="80" w:name="_Toc91341495"/>
      <w:r>
        <w:t xml:space="preserve">Figure </w:t>
      </w:r>
      <w:fldSimple w:instr=" SEQ Figure \* ARABIC ">
        <w:r w:rsidR="00F56986">
          <w:rPr>
            <w:noProof/>
          </w:rPr>
          <w:t>4</w:t>
        </w:r>
      </w:fldSimple>
      <w:bookmarkEnd w:id="79"/>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80"/>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27F37F3F" w:rsidR="008B0A2E" w:rsidRDefault="008B0A2E" w:rsidP="00D567DD">
      <w:pPr>
        <w:ind w:firstLine="288"/>
      </w:pPr>
      <w:r w:rsidRPr="008B0A2E">
        <w:t xml:space="preserve">The first stage in LSTM is </w:t>
      </w:r>
      <w:del w:id="81" w:author="Dawn MacIsaac" w:date="2021-12-27T05:48:00Z">
        <w:r w:rsidRPr="008B0A2E" w:rsidDel="00F46787">
          <w:delText xml:space="preserve">for </w:delText>
        </w:r>
      </w:del>
      <w:r w:rsidRPr="008B0A2E">
        <w:t>a sigmoid layer known as the "Forget Gate"</w:t>
      </w:r>
      <w:ins w:id="82" w:author="Dawn MacIsaac" w:date="2021-12-27T05:48:00Z">
        <w:r w:rsidR="00F46787">
          <w:t>, used</w:t>
        </w:r>
      </w:ins>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6E421372"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w:t>
      </w:r>
      <w:del w:id="83" w:author="Dawn MacIsaac" w:date="2021-12-27T05:51:00Z">
        <w:r w:rsidR="005C6C8F" w:rsidRPr="00421202" w:rsidDel="00A730C6">
          <w:delText>data grids</w:delText>
        </w:r>
      </w:del>
      <w:ins w:id="84" w:author="Dawn MacIsaac" w:date="2021-12-27T05:51:00Z">
        <w:r w:rsidR="00A730C6">
          <w:t>applications</w:t>
        </w:r>
      </w:ins>
      <w:r w:rsidR="005C6C8F" w:rsidRPr="00421202">
        <w:t>,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w:t>
      </w:r>
      <w:r w:rsidR="00503584" w:rsidRPr="00503584">
        <w:lastRenderedPageBreak/>
        <w:t>load 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F56986" w:rsidDel="00DE5B87">
        <w:t xml:space="preserve">Figure </w:t>
      </w:r>
      <w:r w:rsidR="00F56986">
        <w:rPr>
          <w:noProof/>
        </w:rPr>
        <w:t>5</w:t>
      </w:r>
      <w:r w:rsidR="006237AA">
        <w:fldChar w:fldCharType="end"/>
      </w:r>
      <w:r w:rsidR="006237AA" w:rsidRPr="006237AA">
        <w:t xml:space="preserve"> depicts the architecture of a one-dimensional CNN</w:t>
      </w:r>
      <w:del w:id="85" w:author="Dawn MacIsaac" w:date="2021-12-27T05:52:00Z">
        <w:r w:rsidR="006237AA" w:rsidRPr="006237AA" w:rsidDel="00A730C6">
          <w:delText>; we will go over the details and how each major layer works in the following paragraphs</w:delText>
        </w:r>
      </w:del>
      <w:r w:rsidR="006237AA" w:rsidRPr="006237AA">
        <w:t>.</w:t>
      </w:r>
    </w:p>
    <w:p w14:paraId="6140A730" w14:textId="3FB0C5B7" w:rsidR="00EC4942" w:rsidDel="00DE5B87" w:rsidRDefault="002E3566" w:rsidP="00EC4942">
      <w:pPr>
        <w:keepNext/>
        <w:ind w:firstLine="288"/>
        <w:jc w:val="center"/>
      </w:pPr>
      <w:r>
        <w:rPr>
          <w:noProof/>
        </w:rPr>
        <w:drawing>
          <wp:inline distT="0" distB="0" distL="0" distR="0" wp14:anchorId="33386254" wp14:editId="36C890C4">
            <wp:extent cx="5219700" cy="2717165"/>
            <wp:effectExtent l="0" t="0" r="0"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49F92E2C" w:rsidR="00EC4942" w:rsidRDefault="00EC4942" w:rsidP="00EC4942">
      <w:pPr>
        <w:pStyle w:val="Caption"/>
        <w:jc w:val="center"/>
      </w:pPr>
      <w:bookmarkStart w:id="86" w:name="_Ref91070238"/>
      <w:bookmarkStart w:id="87" w:name="_Toc91341496"/>
      <w:commentRangeStart w:id="88"/>
      <w:commentRangeStart w:id="89"/>
      <w:commentRangeStart w:id="90"/>
      <w:commentRangeStart w:id="91"/>
      <w:r w:rsidDel="00DE5B87">
        <w:t xml:space="preserve">Figure </w:t>
      </w:r>
      <w:fldSimple w:instr=" SEQ Figure \* ARABIC ">
        <w:r w:rsidR="00F56986">
          <w:rPr>
            <w:noProof/>
          </w:rPr>
          <w:t>5</w:t>
        </w:r>
      </w:fldSimple>
      <w:bookmarkEnd w:id="86"/>
      <w:r w:rsidDel="00DE5B87">
        <w:t xml:space="preserve"> – </w:t>
      </w:r>
      <w:r w:rsidRPr="00080ABC" w:rsidDel="00DE5B87">
        <w:t>A Simple One-Dimensional CNN's Architecture</w:t>
      </w:r>
      <w:commentRangeEnd w:id="88"/>
      <w:r w:rsidDel="00DE5B87">
        <w:rPr>
          <w:rStyle w:val="CommentReference"/>
          <w:b w:val="0"/>
          <w:bCs w:val="0"/>
        </w:rPr>
        <w:commentReference w:id="88"/>
      </w:r>
      <w:commentRangeEnd w:id="89"/>
      <w:r w:rsidR="00BA5826">
        <w:rPr>
          <w:rStyle w:val="CommentReference"/>
          <w:b w:val="0"/>
          <w:bCs w:val="0"/>
        </w:rPr>
        <w:commentReference w:id="89"/>
      </w:r>
      <w:commentRangeEnd w:id="90"/>
      <w:r w:rsidR="000D12EF">
        <w:rPr>
          <w:rStyle w:val="CommentReference"/>
          <w:b w:val="0"/>
          <w:bCs w:val="0"/>
        </w:rPr>
        <w:commentReference w:id="90"/>
      </w:r>
      <w:commentRangeEnd w:id="91"/>
      <w:r w:rsidR="00A730C6">
        <w:rPr>
          <w:rStyle w:val="CommentReference"/>
          <w:b w:val="0"/>
          <w:bCs w:val="0"/>
        </w:rPr>
        <w:commentReference w:id="91"/>
      </w:r>
      <w:r w:rsidR="002E3566">
        <w:t xml:space="preserve"> </w:t>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87"/>
      <w:r w:rsidR="002E3566">
        <w:fldChar w:fldCharType="end"/>
      </w:r>
    </w:p>
    <w:p w14:paraId="0A1A5ADB" w14:textId="00125683" w:rsidR="00961848" w:rsidRDefault="005D2B43" w:rsidP="00850230">
      <w:pPr>
        <w:ind w:firstLine="288"/>
      </w:pPr>
      <w:ins w:id="92" w:author="Dawn MacIsaac" w:date="2021-12-27T05:56:00Z">
        <w:r>
          <w:t xml:space="preserve">A </w:t>
        </w:r>
      </w:ins>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 </w:t>
      </w:r>
      <w:commentRangeStart w:id="93"/>
      <w:r w:rsidR="001F44D8" w:rsidRPr="001833DF">
        <w:t>The final stage is made up of fully connected layers that compute the final output of the previous pooling layer.</w:t>
      </w:r>
      <w:commentRangeEnd w:id="93"/>
      <w:r w:rsidR="005061DF">
        <w:rPr>
          <w:rStyle w:val="CommentReference"/>
        </w:rPr>
        <w:commentReference w:id="93"/>
      </w:r>
      <w:r w:rsidR="001F44D8">
        <w:t xml:space="preserve"> </w:t>
      </w:r>
      <w:r w:rsidR="00686B74"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The filter or kernel is a matrix that moves over the input data, performs the dot product with the sub-region of input data, and returns the matrix of dot products as the output.</w:t>
      </w:r>
      <w:r w:rsidR="00492B90">
        <w:t xml:space="preserve"> </w:t>
      </w:r>
    </w:p>
    <w:p w14:paraId="1466D5C9" w14:textId="7D8854F4" w:rsidR="00686B74" w:rsidRDefault="00961848" w:rsidP="00961848">
      <w:pPr>
        <w:ind w:firstLine="288"/>
      </w:pPr>
      <w:r w:rsidRPr="00961848">
        <w:lastRenderedPageBreak/>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fldChar w:fldCharType="begin"/>
      </w:r>
      <w:r>
        <w:instrText xml:space="preserve"> REF _Ref91070238 \h </w:instrText>
      </w:r>
      <w:r>
        <w:fldChar w:fldCharType="separate"/>
      </w:r>
      <w:r w:rsidR="00F56986" w:rsidDel="00DE5B87">
        <w:t xml:space="preserve">Figure </w:t>
      </w:r>
      <w:r w:rsidR="00F56986">
        <w:rPr>
          <w:noProof/>
        </w:rPr>
        <w:t>5</w:t>
      </w:r>
      <w:r>
        <w:fldChar w:fldCharType="end"/>
      </w:r>
      <w:r w:rsidRPr="00961848">
        <w:t xml:space="preserve"> with five feature maps.</w:t>
      </w:r>
      <w:r>
        <w:t xml:space="preserve"> </w:t>
      </w:r>
      <w:r w:rsidR="00686B74" w:rsidRPr="00686B74">
        <w:t xml:space="preserve">The feature map values indicate the locations of the filter and similar patterns in the input </w:t>
      </w:r>
      <w:r w:rsidR="00E241E3">
        <w:t>data</w:t>
      </w:r>
      <w:r w:rsidR="00686B74"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00686B74" w:rsidRPr="00686B74">
        <w:t xml:space="preserve"> </w:t>
      </w:r>
      <w:r w:rsidR="00124FBA" w:rsidRPr="00124FBA">
        <w:t>Each matrix element in the convolution filter represents the weights that are being trained, and these weights have an effect on the extracted convolved features.</w:t>
      </w:r>
    </w:p>
    <w:p w14:paraId="29F8FDED" w14:textId="0577265B" w:rsidR="00686B74" w:rsidRDefault="00686B74" w:rsidP="003908C4">
      <w:pPr>
        <w:ind w:firstLine="288"/>
      </w:pPr>
      <w:r w:rsidRPr="00686B74">
        <w:t xml:space="preserve">CNNs benefit from the convolution layer when extracting a large number of features or patterns from the input. </w:t>
      </w:r>
      <w:commentRangeStart w:id="94"/>
      <w:r w:rsidRPr="00686B74">
        <w:t xml:space="preserve">The number of filters </w:t>
      </w:r>
      <w:commentRangeEnd w:id="94"/>
      <w:r w:rsidR="003450DB">
        <w:rPr>
          <w:rStyle w:val="CommentReference"/>
        </w:rPr>
        <w:commentReference w:id="94"/>
      </w:r>
      <w:r w:rsidRPr="00686B74">
        <w:t xml:space="preserve">in the layer, which the operator can specify, determines how many times the convolution process can be performed by a CNN. </w:t>
      </w:r>
      <w:commentRangeStart w:id="95"/>
      <w:r w:rsidRPr="00686B74">
        <w:t>Each filter focuses on a distinct aspect of the input data</w:t>
      </w:r>
      <w:commentRangeEnd w:id="95"/>
      <w:r w:rsidR="0015215C">
        <w:rPr>
          <w:rStyle w:val="CommentReference"/>
        </w:rPr>
        <w:commentReference w:id="95"/>
      </w:r>
      <w:r w:rsidRPr="00686B74">
        <w:t xml:space="preserve">. A CNN network may contain multiple convolutional layers. </w:t>
      </w:r>
      <w:r w:rsidR="006122AB" w:rsidRPr="006122AB">
        <w:t xml:space="preserve">Because the convolutional layer can extract </w:t>
      </w:r>
      <w:commentRangeStart w:id="96"/>
      <w:r w:rsidR="006122AB" w:rsidRPr="006122AB">
        <w:t xml:space="preserve">meaningful features </w:t>
      </w:r>
      <w:commentRangeEnd w:id="96"/>
      <w:r w:rsidR="0015215C">
        <w:rPr>
          <w:rStyle w:val="CommentReference"/>
        </w:rPr>
        <w:commentReference w:id="96"/>
      </w:r>
      <w:r w:rsidR="006122AB" w:rsidRPr="006122AB">
        <w:t xml:space="preserve">from the input data, time series forecasting with CNNs may perform as well as or better than other forecasters and fully-connected ANNs. </w:t>
      </w:r>
      <w:r w:rsidR="00BB64F4" w:rsidRPr="00BB64F4">
        <w:t>Without the convolutional layers, all of the information in these features would have to be manually extracted and fed into the model.</w:t>
      </w:r>
      <w:r w:rsidR="00BB64F4">
        <w:t xml:space="preserve"> </w:t>
      </w:r>
      <w:r w:rsidRPr="00686B74">
        <w:t xml:space="preserve">This is also why the convolution layer is the first layer of the CNN; </w:t>
      </w:r>
      <w:commentRangeStart w:id="97"/>
      <w:r w:rsidRPr="00686B74">
        <w:t>otherwise, the sequential relationships and similarities in the data will be los</w:t>
      </w:r>
      <w:commentRangeEnd w:id="97"/>
      <w:r w:rsidR="0015215C">
        <w:rPr>
          <w:rStyle w:val="CommentReference"/>
        </w:rPr>
        <w:commentReference w:id="97"/>
      </w:r>
      <w:r w:rsidRPr="00686B74">
        <w:t>t.</w:t>
      </w:r>
    </w:p>
    <w:p w14:paraId="42745BA5" w14:textId="62F3B5AF" w:rsidR="00100B7E" w:rsidRDefault="00686B74" w:rsidP="0012595A">
      <w:pPr>
        <w:ind w:firstLine="288"/>
      </w:pPr>
      <w:r w:rsidRPr="00686B74">
        <w:t>Following the creation of multiple or a single feature map by the convolution layer, the elements contained in the feature map are activated using a non-linear activation function, most commonly a rectified linear unit (ReLU).</w:t>
      </w:r>
      <w:del w:id="98" w:author="Dawn MacIsaac" w:date="2021-12-27T06:21:00Z">
        <w:r w:rsidRPr="00686B74" w:rsidDel="003F6A94">
          <w:delText xml:space="preserve"> </w:delText>
        </w:r>
        <w:r w:rsidR="00BB64F4" w:rsidRPr="00BB64F4" w:rsidDel="003F6A94">
          <w:delText>Because convolution is a linear process</w:delText>
        </w:r>
      </w:del>
      <w:del w:id="99" w:author="Dawn MacIsaac" w:date="2021-12-27T06:20:00Z">
        <w:r w:rsidR="00BB64F4" w:rsidRPr="00BB64F4" w:rsidDel="0015215C">
          <w:delText xml:space="preserve"> in and of</w:delText>
        </w:r>
      </w:del>
      <w:del w:id="100" w:author="Dawn MacIsaac" w:date="2021-12-27T06:21:00Z">
        <w:r w:rsidR="00BB64F4" w:rsidRPr="00BB64F4" w:rsidDel="003F6A94">
          <w:delText xml:space="preserve"> itself, the ReLU activation function is widely used</w:delText>
        </w:r>
      </w:del>
      <w:r w:rsidR="00BB64F4" w:rsidRPr="00BB64F4">
        <w:t xml:space="preserve">; non-linearity is introduced by </w:t>
      </w:r>
      <w:r w:rsidR="00BB64F4" w:rsidRPr="00BB64F4">
        <w:lastRenderedPageBreak/>
        <w:t>the piecewise linear activation</w:t>
      </w:r>
      <w:ins w:id="101" w:author="Dawn MacIsaac" w:date="2021-12-27T06:23:00Z">
        <w:r w:rsidR="003F6A94">
          <w:t xml:space="preserve"> (linear </w:t>
        </w:r>
      </w:ins>
      <w:ins w:id="102" w:author="Dawn MacIsaac" w:date="2021-12-27T06:24:00Z">
        <w:r w:rsidR="003F6A94">
          <w:t xml:space="preserve">for positive values, </w:t>
        </w:r>
      </w:ins>
      <w:ins w:id="103" w:author="Dawn MacIsaac" w:date="2021-12-27T06:51:00Z">
        <w:r w:rsidR="008A10A4">
          <w:t>but</w:t>
        </w:r>
      </w:ins>
      <w:ins w:id="104" w:author="Dawn MacIsaac" w:date="2021-12-27T06:24:00Z">
        <w:r w:rsidR="003F6A94">
          <w:t xml:space="preserve"> 0 otherwise</w:t>
        </w:r>
      </w:ins>
      <w:ins w:id="105" w:author="Dawn MacIsaac" w:date="2021-12-27T06:23:00Z">
        <w:r w:rsidR="003F6A94">
          <w:t>)</w:t>
        </w:r>
      </w:ins>
      <w:del w:id="106" w:author="Dawn MacIsaac" w:date="2021-12-27T06:21:00Z">
        <w:r w:rsidR="00BB64F4" w:rsidRPr="00BB64F4" w:rsidDel="003F6A94">
          <w:delText xml:space="preserve"> functions used in the convolutional layers</w:delText>
        </w:r>
      </w:del>
      <w:ins w:id="107" w:author="Dawn MacIsaac" w:date="2021-12-27T06:21:00Z">
        <w:r w:rsidR="003F6A94">
          <w:t>.</w:t>
        </w:r>
      </w:ins>
      <w:del w:id="108" w:author="Dawn MacIsaac" w:date="2021-12-27T06:21:00Z">
        <w:r w:rsidR="00BB64F4" w:rsidRPr="00BB64F4" w:rsidDel="003F6A94">
          <w:delText>;</w:delText>
        </w:r>
      </w:del>
      <w:ins w:id="109" w:author="Dawn MacIsaac" w:date="2021-12-27T06:51:00Z">
        <w:r w:rsidR="008A10A4">
          <w:t xml:space="preserve">  Because gradients remain pr</w:t>
        </w:r>
      </w:ins>
      <w:ins w:id="110" w:author="Dawn MacIsaac" w:date="2021-12-27T06:52:00Z">
        <w:r w:rsidR="008A10A4">
          <w:t xml:space="preserve">oporitional to node activations </w:t>
        </w:r>
      </w:ins>
      <w:ins w:id="111" w:author="Dawn MacIsaac" w:date="2021-12-27T06:53:00Z">
        <w:r w:rsidR="008A10A4">
          <w:t>using ReLU, vanishing gradients are avoided.</w:t>
        </w:r>
      </w:ins>
      <w:del w:id="112" w:author="Dawn MacIsaac" w:date="2021-12-27T06:53:00Z">
        <w:r w:rsidR="00BB64F4" w:rsidRPr="00BB64F4" w:rsidDel="008A10A4">
          <w:delText xml:space="preserve"> ReLU functions are also easy to create and train because they behave similarly to linear functions.</w:delText>
        </w:r>
        <w:r w:rsidR="0012595A" w:rsidDel="008A10A4">
          <w:delText xml:space="preserve"> </w:delText>
        </w:r>
        <w:r w:rsidRPr="00686B74" w:rsidDel="008A10A4">
          <w:delText>When using non-linear activation functions, error propagation through multiple layers of a network frequently results in "vanishing gradient" issues, which prevent deep networks from learning effectively. This is avoided by employing an activation function with the same properties as a linear function</w:delText>
        </w:r>
      </w:del>
      <w:r w:rsidRPr="00686B74">
        <w:t>.</w:t>
      </w:r>
    </w:p>
    <w:p w14:paraId="683FAC9E" w14:textId="6E072D4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5E768506" w14:textId="3739FB6F" w:rsidR="001833DF" w:rsidRDefault="00DE0795" w:rsidP="001F44D8">
      <w:pPr>
        <w:ind w:firstLine="288"/>
      </w:pPr>
      <w:r w:rsidRPr="001833DF">
        <w:t>The fully-connected layer of a CNN has the same structure as a fully-connected feed-forward ANN layer</w:t>
      </w:r>
      <w:r>
        <w:t xml:space="preserve">. </w:t>
      </w:r>
      <w:r w:rsidR="001833DF" w:rsidRPr="001833DF">
        <w:t>The size and depth of the fully-connected part of the neural network model can be customized.</w:t>
      </w:r>
      <w:r w:rsidR="001F44D8">
        <w:t xml:space="preserve"> </w:t>
      </w:r>
      <w:r w:rsidR="001F44D8" w:rsidRPr="001F44D8">
        <w:t xml:space="preserve">All of the final CNN </w:t>
      </w:r>
      <w:commentRangeStart w:id="113"/>
      <w:r w:rsidR="001F44D8" w:rsidRPr="001F44D8">
        <w:t>outputs</w:t>
      </w:r>
      <w:commentRangeEnd w:id="113"/>
      <w:r w:rsidR="008A10A4">
        <w:rPr>
          <w:rStyle w:val="CommentReference"/>
        </w:rPr>
        <w:commentReference w:id="113"/>
      </w:r>
      <w:r w:rsidR="001F44D8" w:rsidRPr="001F44D8">
        <w:t xml:space="preserve"> are treated as features, which means </w:t>
      </w:r>
      <w:r w:rsidR="001F44D8" w:rsidRPr="001F44D8">
        <w:lastRenderedPageBreak/>
        <w:t>they are treated equally and independently.</w:t>
      </w:r>
      <w:r w:rsidR="001833DF" w:rsidRPr="001833DF">
        <w:t xml:space="preserve"> To generate the forecast, the fully connected layers combine the extracted features, and the neural network's output layer computes a non-linear regression. Patterns discovered in feature maps are fed into </w:t>
      </w:r>
      <w:commentRangeStart w:id="114"/>
      <w:r w:rsidR="001833DF" w:rsidRPr="001833DF">
        <w:t xml:space="preserve">the layers </w:t>
      </w:r>
      <w:commentRangeEnd w:id="114"/>
      <w:r w:rsidR="008A10A4">
        <w:rPr>
          <w:rStyle w:val="CommentReference"/>
        </w:rPr>
        <w:commentReference w:id="114"/>
      </w:r>
      <w:r w:rsidR="001833DF" w:rsidRPr="001833DF">
        <w:t xml:space="preserve">that follow. </w:t>
      </w:r>
      <w:commentRangeStart w:id="115"/>
      <w:r w:rsidRPr="00DE0795">
        <w:t xml:space="preserve">The CNN recognizes electricity load demand behavior and changes in behavior over time based on the convolutional layer's discovery of </w:t>
      </w:r>
      <w:commentRangeStart w:id="116"/>
      <w:r w:rsidRPr="00DE0795">
        <w:t>position</w:t>
      </w:r>
      <w:commentRangeEnd w:id="116"/>
      <w:r w:rsidR="00F510F8">
        <w:rPr>
          <w:rStyle w:val="CommentReference"/>
        </w:rPr>
        <w:commentReference w:id="116"/>
      </w:r>
      <w:r w:rsidRPr="00DE0795">
        <w:t>, intensity, frequency, and combinations of these patterns; this information is then used in the prediction computation</w:t>
      </w:r>
      <w:commentRangeEnd w:id="115"/>
      <w:r w:rsidR="00F510F8">
        <w:rPr>
          <w:rStyle w:val="CommentReference"/>
        </w:rPr>
        <w:commentReference w:id="115"/>
      </w:r>
      <w:r w:rsidRPr="00DE0795">
        <w:t>.</w:t>
      </w:r>
    </w:p>
    <w:p w14:paraId="5B9F3B13" w14:textId="2D6FA734" w:rsidR="00BA63AB" w:rsidRDefault="001833DF" w:rsidP="00E35171">
      <w:pPr>
        <w:ind w:firstLine="288"/>
      </w:pPr>
      <w:r w:rsidRPr="001833DF">
        <w:t xml:space="preserve"> </w:t>
      </w:r>
      <w:del w:id="117" w:author="Dawn MacIsaac" w:date="2021-12-27T06:57:00Z">
        <w:r w:rsidRPr="001833DF" w:rsidDel="00F510F8">
          <w:delText>In a nutshell</w:delText>
        </w:r>
      </w:del>
      <w:ins w:id="118" w:author="Dawn MacIsaac" w:date="2021-12-27T06:57:00Z">
        <w:r w:rsidR="00F510F8">
          <w:t>To summarize</w:t>
        </w:r>
      </w:ins>
      <w:r w:rsidRPr="001833DF">
        <w:t xml:space="preserve">, CNNs differ from fully-connected feed-forward networks in three ways: </w:t>
      </w:r>
      <w:commentRangeStart w:id="119"/>
      <w:r w:rsidRPr="001833DF">
        <w:t>sparse interactions, parameter sharing, and equivariant representations</w:t>
      </w:r>
      <w:commentRangeEnd w:id="119"/>
      <w:r w:rsidR="00F510F8">
        <w:rPr>
          <w:rStyle w:val="CommentReference"/>
        </w:rPr>
        <w:commentReference w:id="119"/>
      </w:r>
      <w:r w:rsidRPr="001833DF">
        <w:t xml:space="preserve">. In contrast to traditional neural networks, where each layer's input interacts with each layer's output, </w:t>
      </w:r>
      <w:commentRangeStart w:id="120"/>
      <w:r w:rsidRPr="001833DF">
        <w:t>CNNs have sparse interaction between neurons</w:t>
      </w:r>
      <w:commentRangeEnd w:id="120"/>
      <w:r w:rsidR="00F510F8">
        <w:rPr>
          <w:rStyle w:val="CommentReference"/>
        </w:rPr>
        <w:commentReference w:id="120"/>
      </w:r>
      <w:r w:rsidRPr="001833DF">
        <w:t xml:space="preserve">. Furthermore, in contrast to fully-connected layers, where the weights are independent of each other, </w:t>
      </w:r>
      <w:commentRangeStart w:id="121"/>
      <w:r w:rsidRPr="001833DF">
        <w:t>each output node of a feature map shares the same weights in convolutional layers</w:t>
      </w:r>
      <w:commentRangeEnd w:id="121"/>
      <w:r w:rsidR="00F510F8">
        <w:rPr>
          <w:rStyle w:val="CommentReference"/>
        </w:rPr>
        <w:commentReference w:id="121"/>
      </w:r>
      <w:r w:rsidRPr="001833DF">
        <w:t xml:space="preserve">. Because of the shared parameters, the convolutional layers are </w:t>
      </w:r>
      <w:commentRangeStart w:id="122"/>
      <w:r w:rsidRPr="001833DF">
        <w:t>equivariant to feature translation in the input</w:t>
      </w:r>
      <w:commentRangeEnd w:id="122"/>
      <w:r w:rsidR="00F510F8">
        <w:rPr>
          <w:rStyle w:val="CommentReference"/>
        </w:rPr>
        <w:commentReference w:id="122"/>
      </w:r>
      <w:r w:rsidRPr="001833DF">
        <w:t>.</w:t>
      </w:r>
      <w:r w:rsidR="00666CCE">
        <w:t xml:space="preserve"> </w:t>
      </w:r>
      <w:r w:rsidRPr="001833DF">
        <w:t>However, CNN training works similarly to fully connected ANNs.</w:t>
      </w:r>
      <w:r w:rsidR="00E35171" w:rsidRPr="00FF22D5">
        <w:t xml:space="preserve"> </w:t>
      </w:r>
    </w:p>
    <w:p w14:paraId="09764830" w14:textId="6DFF46CE" w:rsidR="00B66982" w:rsidRDefault="00FB7169" w:rsidP="00FB7169">
      <w:pPr>
        <w:pStyle w:val="Heading3"/>
      </w:pPr>
      <w:bookmarkStart w:id="123" w:name="_Toc91341416"/>
      <w:r>
        <w:t>2.4.2 LSTM and CNN as Load Forecasters</w:t>
      </w:r>
      <w:bookmarkEnd w:id="123"/>
    </w:p>
    <w:p w14:paraId="54DB7226" w14:textId="505CD14C" w:rsidR="00460018" w:rsidRDefault="004019FB" w:rsidP="00D23FC3">
      <w:pPr>
        <w:ind w:firstLine="288"/>
      </w:pPr>
      <w:r w:rsidRPr="004019FB">
        <w:t xml:space="preserve">In recent years, load forecasting researchers have </w:t>
      </w:r>
      <w:del w:id="124" w:author="Dawn MacIsaac" w:date="2021-12-27T07:00:00Z">
        <w:r w:rsidRPr="004019FB" w:rsidDel="00F510F8">
          <w:delText xml:space="preserve">focused </w:delText>
        </w:r>
      </w:del>
      <w:ins w:id="125" w:author="Dawn MacIsaac" w:date="2021-12-27T07:00:00Z">
        <w:r w:rsidR="00F510F8">
          <w:t>started to explore</w:t>
        </w:r>
        <w:r w:rsidR="00F510F8" w:rsidRPr="004019FB">
          <w:t xml:space="preserve"> </w:t>
        </w:r>
      </w:ins>
      <w:del w:id="126" w:author="Dawn MacIsaac" w:date="2021-12-27T07:00:00Z">
        <w:r w:rsidRPr="004019FB" w:rsidDel="00F510F8">
          <w:delText xml:space="preserve">on </w:delText>
        </w:r>
      </w:del>
      <w:r w:rsidRPr="004019FB">
        <w:t>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 xml:space="preserve">. </w:t>
      </w:r>
      <w:r w:rsidR="00460018" w:rsidRPr="00460018">
        <w:t xml:space="preserve">The authors of </w:t>
      </w:r>
      <w:r w:rsidR="00460018">
        <w:fldChar w:fldCharType="begin" w:fldLock="1"/>
      </w:r>
      <w:r w:rsidR="00DC221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460018">
        <w:fldChar w:fldCharType="separate"/>
      </w:r>
      <w:r w:rsidR="00AF0AC2" w:rsidRPr="00AF0AC2">
        <w:rPr>
          <w:noProof/>
        </w:rPr>
        <w:t>[142]</w:t>
      </w:r>
      <w:r w:rsidR="00460018">
        <w:fldChar w:fldCharType="end"/>
      </w:r>
      <w:r w:rsidR="00460018" w:rsidRPr="00460018">
        <w:t xml:space="preserve"> investigated seven distinct models using three real-world data sets and demonstrated </w:t>
      </w:r>
      <w:commentRangeStart w:id="127"/>
      <w:r w:rsidR="00460018" w:rsidRPr="00460018">
        <w:t xml:space="preserve">that deep learning techniques </w:t>
      </w:r>
      <w:commentRangeEnd w:id="127"/>
      <w:r w:rsidR="00F510F8">
        <w:rPr>
          <w:rStyle w:val="CommentReference"/>
        </w:rPr>
        <w:commentReference w:id="127"/>
      </w:r>
      <w:r w:rsidR="00460018" w:rsidRPr="00460018">
        <w:t xml:space="preserve">could be used in load forecasting applications instead of more traditional mathematical techniques like ARIMA. 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 xml:space="preserve">and CNN. In </w:t>
      </w:r>
      <w:r w:rsidR="00460018" w:rsidRPr="00460018">
        <w:lastRenderedPageBreak/>
        <w:t>terms of load forecasting stability, the</w:t>
      </w:r>
      <w:ins w:id="128" w:author="Dawn MacIsaac" w:date="2021-12-27T07:01:00Z">
        <w:r w:rsidR="00420E48">
          <w:t>ir</w:t>
        </w:r>
      </w:ins>
      <w:r w:rsidR="00460018" w:rsidRPr="00460018">
        <w:t xml:space="preserve"> proposed model outperformed the individual CNN and LTSM models. </w:t>
      </w:r>
    </w:p>
    <w:p w14:paraId="55875445" w14:textId="3AB401EB"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xml:space="preserve">, which combines a 1-D CNN with a fully connected network. They compared the proposed model's performance to that of five different machine </w:t>
      </w:r>
      <w:ins w:id="129" w:author="Dawn MacIsaac" w:date="2021-12-27T07:02:00Z">
        <w:r w:rsidR="00420E48">
          <w:t xml:space="preserve">and deep </w:t>
        </w:r>
      </w:ins>
      <w:r w:rsidRPr="00460018">
        <w:t>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1BA1160F" w14:textId="5D410F88" w:rsidR="001A2209" w:rsidRDefault="001A2209" w:rsidP="00A461E3">
      <w:pPr>
        <w:pStyle w:val="Heading2"/>
      </w:pPr>
      <w:bookmarkStart w:id="130" w:name="_Toc91341417"/>
      <w:commentRangeStart w:id="131"/>
      <w:r>
        <w:lastRenderedPageBreak/>
        <w:t>2.</w:t>
      </w:r>
      <w:r w:rsidR="00443401">
        <w:t>5</w:t>
      </w:r>
      <w:r>
        <w:t xml:space="preserve"> The Myth of Finding the One Size Fits All Technique</w:t>
      </w:r>
      <w:bookmarkEnd w:id="130"/>
    </w:p>
    <w:p w14:paraId="7C338CAC" w14:textId="563D35F3" w:rsidR="0008758E" w:rsidRPr="0008758E" w:rsidRDefault="008443C7" w:rsidP="008443C7">
      <w:pPr>
        <w:ind w:firstLine="288"/>
      </w:pPr>
      <w:r w:rsidRPr="008443C7">
        <w:t xml:space="preserve">Tao Hong talked about the myth of discovering the best technique </w:t>
      </w:r>
      <w:r>
        <w:fldChar w:fldCharType="begin" w:fldLock="1"/>
      </w:r>
      <w:r w:rsidR="0050586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commentRangeEnd w:id="131"/>
      <w:r w:rsidR="004105A8">
        <w:rPr>
          <w:rStyle w:val="CommentReference"/>
        </w:rPr>
        <w:commentReference w:id="131"/>
      </w:r>
    </w:p>
    <w:p w14:paraId="5513CA8B" w14:textId="1BE5D75F" w:rsidR="004737B0" w:rsidRDefault="004737B0" w:rsidP="004737B0">
      <w:pPr>
        <w:pStyle w:val="Heading2"/>
      </w:pPr>
      <w:bookmarkStart w:id="132" w:name="_Ref86061634"/>
      <w:bookmarkStart w:id="133" w:name="_Ref86061668"/>
      <w:bookmarkStart w:id="134" w:name="_Ref86061675"/>
      <w:bookmarkStart w:id="135" w:name="_Ref86061677"/>
      <w:bookmarkStart w:id="136" w:name="_Toc91341418"/>
      <w:r>
        <w:t>2.6 Peak Load</w:t>
      </w:r>
      <w:bookmarkEnd w:id="132"/>
      <w:bookmarkEnd w:id="133"/>
      <w:bookmarkEnd w:id="134"/>
      <w:bookmarkEnd w:id="135"/>
      <w:bookmarkEnd w:id="136"/>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60-minute cycles; the cycles refer to the minimum amount of time the demand must persist </w:t>
      </w:r>
      <w:r w:rsidRPr="00F254D3">
        <w:lastRenderedPageBreak/>
        <w:t>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32A74D26" w14:textId="77777777" w:rsidR="00187EB1" w:rsidRDefault="00187EB1" w:rsidP="00F254D3">
      <w:pPr>
        <w:ind w:firstLine="288"/>
      </w:pPr>
    </w:p>
    <w:p w14:paraId="2731F91F" w14:textId="07BA3671"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F56986">
        <w:t xml:space="preserve">Figure </w:t>
      </w:r>
      <w:r w:rsidR="00F56986">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DC2212">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[164]","plainTextFormattedCitation":"[164]","previouslyFormattedCitation":"[164]"},"properties":{"noteIndex":0},"schema":"https://github.com/citation-style-language/schema/raw/master/csl-citation.json"}</w:instrText>
      </w:r>
      <w:r w:rsidR="00F254D3">
        <w:fldChar w:fldCharType="separate"/>
      </w:r>
      <w:r w:rsidR="00DC2212" w:rsidRPr="00DC2212">
        <w:rPr>
          <w:noProof/>
        </w:rPr>
        <w:t>[164]</w:t>
      </w:r>
      <w:r w:rsidR="00F254D3">
        <w:fldChar w:fldCharType="end"/>
      </w:r>
      <w:r w:rsidR="00F254D3">
        <w:t xml:space="preserve">. </w:t>
      </w:r>
      <w:r w:rsidR="00AB67A5" w:rsidRPr="008443C7">
        <w:t>Peak load forecasting is critical for ensuring adequate generation, transmission, and distribution capacity.</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0AA3A09B" w:rsidR="00E141D4" w:rsidRDefault="00E141D4" w:rsidP="00E141D4">
      <w:pPr>
        <w:pStyle w:val="Caption"/>
        <w:jc w:val="center"/>
      </w:pPr>
      <w:bookmarkStart w:id="137" w:name="_Ref87447326"/>
      <w:bookmarkStart w:id="138" w:name="_Toc91341497"/>
      <w:r>
        <w:t xml:space="preserve">Figure </w:t>
      </w:r>
      <w:fldSimple w:instr=" SEQ Figure \* ARABIC ">
        <w:r w:rsidR="00F56986">
          <w:rPr>
            <w:noProof/>
          </w:rPr>
          <w:t>6</w:t>
        </w:r>
      </w:fldSimple>
      <w:bookmarkEnd w:id="137"/>
      <w:r>
        <w:t xml:space="preserve"> – Peak Load vs Base Load </w:t>
      </w:r>
      <w:r>
        <w:fldChar w:fldCharType="begin" w:fldLock="1"/>
      </w:r>
      <w:r w:rsidR="00DC2212">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C2212" w:rsidRPr="00DC2212">
        <w:rPr>
          <w:b w:val="0"/>
          <w:noProof/>
        </w:rPr>
        <w:t>[165]</w:t>
      </w:r>
      <w:bookmarkEnd w:id="138"/>
      <w:r>
        <w:fldChar w:fldCharType="end"/>
      </w:r>
    </w:p>
    <w:p w14:paraId="0126D6D8" w14:textId="071EB868" w:rsidR="008443C7" w:rsidRDefault="008443C7" w:rsidP="00187EB1">
      <w:pPr>
        <w:ind w:firstLine="288"/>
      </w:pPr>
      <w:r w:rsidRPr="008443C7">
        <w:t xml:space="preserve">Peaks </w:t>
      </w:r>
      <w:r w:rsidR="004019FB">
        <w:t>have three main characteristics</w:t>
      </w:r>
      <w:r w:rsidRPr="008443C7">
        <w:t>: their magnitude, their temporal location, and their width or duration. The peak's temporal location is the most important</w:t>
      </w:r>
      <w:del w:id="139" w:author="Dawn MacIsaac" w:date="2021-12-27T07:11:00Z">
        <w:r w:rsidRPr="008443C7" w:rsidDel="00E54FC7">
          <w:delText xml:space="preserve"> of all the</w:delText>
        </w:r>
      </w:del>
      <w:r w:rsidRPr="008443C7">
        <w:t xml:space="preserve"> characteristic</w:t>
      </w:r>
      <w:del w:id="140" w:author="Dawn MacIsaac" w:date="2021-12-27T07:11:00Z">
        <w:r w:rsidRPr="008443C7" w:rsidDel="00E54FC7">
          <w:delText>s, even more so than the peak's value</w:delText>
        </w:r>
      </w:del>
      <w:r w:rsidRPr="008443C7">
        <w:t xml:space="preserve">. Knowing when a peak will occur allows utilities to plan reserve power and demand response strategies to help reduce the peak, resulting in significant savings for both the utility and its customers. Understanding peak </w:t>
      </w:r>
      <w:r w:rsidRPr="008443C7">
        <w:lastRenderedPageBreak/>
        <w:t xml:space="preserve">load is critical for any business's energy 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AD9B1C5" w:rsidR="00F06187" w:rsidRDefault="00F06187" w:rsidP="00F06187">
      <w:pPr>
        <w:pStyle w:val="Heading2"/>
      </w:pPr>
      <w:bookmarkStart w:id="141" w:name="_Toc91341419"/>
      <w:r>
        <w:t>2.</w:t>
      </w:r>
      <w:r w:rsidR="00A461E3">
        <w:t>7</w:t>
      </w:r>
      <w:r>
        <w:t xml:space="preserve"> Performance Metrics</w:t>
      </w:r>
      <w:bookmarkEnd w:id="141"/>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metric </w:t>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most commonly used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75pt;height:33.65pt" o:ole="">
                  <v:imagedata r:id="rId63" o:title=""/>
                </v:shape>
                <o:OLEObject Type="Embed" ProgID="Equation.DSMT4" ShapeID="_x0000_i1046" DrawAspect="Content" ObjectID="_1702099728" r:id="rId64"/>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95pt;height:33.65pt" o:ole="">
                  <v:imagedata r:id="rId65" o:title=""/>
                </v:shape>
                <o:OLEObject Type="Embed" ProgID="Equation.DSMT4" ShapeID="_x0000_i1047" DrawAspect="Content" ObjectID="_1702099729" r:id="rId66"/>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05pt;height:33.65pt" o:ole="">
                  <v:imagedata r:id="rId67" o:title=""/>
                </v:shape>
                <o:OLEObject Type="Embed" ProgID="Equation.DSMT4" ShapeID="_x0000_i1048" DrawAspect="Content" ObjectID="_1702099730" r:id="rId68"/>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35pt" o:ole="">
                  <v:imagedata r:id="rId69" o:title=""/>
                </v:shape>
                <o:OLEObject Type="Embed" ProgID="Equation.DSMT4" ShapeID="_x0000_i1049" DrawAspect="Content" ObjectID="_1702099731" r:id="rId70"/>
              </w:object>
            </w:r>
          </w:p>
        </w:tc>
      </w:tr>
    </w:tbl>
    <w:p w14:paraId="0430D55A" w14:textId="2B8623A8" w:rsidR="00F06187" w:rsidRDefault="00F06187" w:rsidP="00F06187">
      <w:pPr>
        <w:pStyle w:val="Caption"/>
        <w:jc w:val="center"/>
        <w:rPr>
          <w:noProof/>
        </w:rPr>
      </w:pPr>
      <w:bookmarkStart w:id="142" w:name="_Ref85286186"/>
      <w:bookmarkStart w:id="143" w:name="_Toc91341476"/>
      <w:r>
        <w:t xml:space="preserve">Table </w:t>
      </w:r>
      <w:fldSimple w:instr=" SEQ Table \* ARABIC ">
        <w:r w:rsidR="00F56986">
          <w:rPr>
            <w:noProof/>
          </w:rPr>
          <w:t>1</w:t>
        </w:r>
      </w:fldSimple>
      <w:bookmarkEnd w:id="142"/>
      <w:r>
        <w:rPr>
          <w:noProof/>
        </w:rPr>
        <w:t xml:space="preserve"> - </w:t>
      </w:r>
      <w:r w:rsidRPr="00D6300C">
        <w:rPr>
          <w:noProof/>
        </w:rPr>
        <w:t>Formulas for Several Frequently Used Performance Metrics</w:t>
      </w:r>
      <w:bookmarkEnd w:id="143"/>
    </w:p>
    <w:p w14:paraId="2D4E63FC" w14:textId="698E1E90"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w:t>
      </w:r>
      <w:r w:rsidRPr="00505862">
        <w:lastRenderedPageBreak/>
        <w:t xml:space="preserve">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6051D3AF" w14:textId="69DD4FED" w:rsidR="00DD21E7" w:rsidRDefault="00DD21E7" w:rsidP="002E3920">
      <w:pPr>
        <w:ind w:firstLine="288"/>
      </w:pPr>
    </w:p>
    <w:p w14:paraId="4ADBC7F0" w14:textId="14E6E830" w:rsidR="00EB444C" w:rsidRPr="00CD3CAD" w:rsidRDefault="00B06A7F" w:rsidP="00EB444C">
      <w:pPr>
        <w:pStyle w:val="Heading1"/>
      </w:pPr>
      <w:bookmarkStart w:id="144" w:name="_Toc91341420"/>
      <w:r>
        <w:t>3</w:t>
      </w:r>
      <w:r w:rsidR="00EB444C">
        <w:t xml:space="preserve"> </w:t>
      </w:r>
      <w:r w:rsidR="00AD096F">
        <w:t>Investigation</w:t>
      </w:r>
      <w:bookmarkEnd w:id="144"/>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145"/>
      <w:r w:rsidRPr="009F0542">
        <w:t>STLF horizons were the focus of this work because they are an important component of a utility system's day-to-day operations and planning</w:t>
      </w:r>
      <w:commentRangeEnd w:id="145"/>
      <w:r w:rsidR="00916A93">
        <w:rPr>
          <w:rStyle w:val="CommentReference"/>
        </w:rPr>
        <w:commentReference w:id="145"/>
      </w:r>
      <w:r w:rsidRPr="009F0542">
        <w:t>.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146" w:name="_Toc91341421"/>
      <w:r>
        <w:t xml:space="preserve">3.1 </w:t>
      </w:r>
      <w:r w:rsidR="006C12C8" w:rsidRPr="0066112A">
        <w:t>Preparation of the Datasets</w:t>
      </w:r>
      <w:bookmarkEnd w:id="146"/>
    </w:p>
    <w:p w14:paraId="28204E69" w14:textId="18D3F3D6"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F56986">
        <w:t xml:space="preserve">Figure </w:t>
      </w:r>
      <w:r w:rsidR="00F56986">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1427BD93" w:rsidR="008330F7" w:rsidRDefault="00345818" w:rsidP="008A7132">
      <w:pPr>
        <w:ind w:firstLine="288"/>
      </w:pPr>
      <w:r w:rsidRPr="00345818">
        <w:lastRenderedPageBreak/>
        <w:t>Saint John Energy, a municipally owned utility reseller, provide</w:t>
      </w:r>
      <w:r w:rsidR="00D71906">
        <w:t>d</w:t>
      </w:r>
      <w:r w:rsidRPr="00345818">
        <w:t xml:space="preserve"> the third set. This data set was included because the </w:t>
      </w:r>
      <w:del w:id="147" w:author="Dawn MacIsaac" w:date="2021-12-27T07:18:00Z">
        <w:r w:rsidRPr="00345818" w:rsidDel="00F50563">
          <w:delText xml:space="preserve">proposed </w:delText>
        </w:r>
      </w:del>
      <w:r w:rsidRPr="00345818">
        <w:t>work is part of a larger Smart Grid Technologies project being carried out at UNB in collaboration with this utility reseller. Saint John Energy's data set is smaller than the others, spanning about 3.75 years from 2018 to October 20, 2021, but it 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8697055" w:rsidR="00582E6B" w:rsidRDefault="00582E6B" w:rsidP="00582E6B">
      <w:pPr>
        <w:pStyle w:val="Caption"/>
        <w:jc w:val="center"/>
      </w:pPr>
      <w:bookmarkStart w:id="148" w:name="_Ref88212193"/>
      <w:bookmarkStart w:id="149" w:name="_Ref88212185"/>
      <w:bookmarkStart w:id="150" w:name="_Toc91341498"/>
      <w:r>
        <w:t xml:space="preserve">Figure </w:t>
      </w:r>
      <w:fldSimple w:instr=" SEQ Figure \* ARABIC ">
        <w:r w:rsidR="00F56986">
          <w:rPr>
            <w:noProof/>
          </w:rPr>
          <w:t>7</w:t>
        </w:r>
      </w:fldSimple>
      <w:bookmarkEnd w:id="148"/>
      <w:r>
        <w:t xml:space="preserve"> </w:t>
      </w:r>
      <w:r w:rsidR="00DE66A1">
        <w:t>–</w:t>
      </w:r>
      <w:r>
        <w:t xml:space="preserve"> </w:t>
      </w:r>
      <w:bookmarkEnd w:id="149"/>
      <w:r w:rsidR="00DD255C" w:rsidRPr="00D43BC9">
        <w:t>2019 Average Daily Demand for Loads Across All Datasets</w:t>
      </w:r>
      <w:commentRangeStart w:id="151"/>
      <w:commentRangeStart w:id="152"/>
      <w:commentRangeEnd w:id="151"/>
      <w:r w:rsidR="00DD255C">
        <w:rPr>
          <w:rStyle w:val="CommentReference"/>
          <w:b w:val="0"/>
          <w:bCs w:val="0"/>
        </w:rPr>
        <w:commentReference w:id="151"/>
      </w:r>
      <w:bookmarkEnd w:id="150"/>
      <w:commentRangeEnd w:id="152"/>
      <w:r w:rsidR="00F50563">
        <w:rPr>
          <w:rStyle w:val="CommentReference"/>
          <w:b w:val="0"/>
          <w:bCs w:val="0"/>
        </w:rPr>
        <w:commentReference w:id="152"/>
      </w:r>
    </w:p>
    <w:p w14:paraId="720CA8DD" w14:textId="5DA16D00" w:rsidR="00732907" w:rsidRPr="00732907" w:rsidRDefault="00732907" w:rsidP="00732907">
      <w:pPr>
        <w:ind w:firstLine="288"/>
      </w:pPr>
      <w:r w:rsidRPr="00732907">
        <w:lastRenderedPageBreak/>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xml:space="preserve">. </w:t>
      </w:r>
      <w:ins w:id="153" w:author="Dawn MacIsaac" w:date="2021-12-27T07:20:00Z">
        <w:r w:rsidR="00F50563" w:rsidRPr="00732907">
          <w:t>Outliers were defined as test sample values that differed by more than three standard deviations from the median</w:t>
        </w:r>
        <w:r w:rsidR="00F50563">
          <w:t xml:space="preserve">.  </w:t>
        </w:r>
      </w:ins>
      <w:r w:rsidRPr="00732907">
        <w:t>A seven-sample window (length = 7 hours) was used, centered on the sample under test.</w:t>
      </w:r>
      <w:del w:id="154" w:author="Dawn MacIsaac" w:date="2021-12-27T07:20:00Z">
        <w:r w:rsidRPr="00732907" w:rsidDel="00F50563">
          <w:delText xml:space="preserve"> Outliers were defined as test sample values that differed by more than three standard deviations from the median</w:delText>
        </w:r>
      </w:del>
      <w:r w:rsidRPr="00732907">
        <w:t>.</w:t>
      </w:r>
    </w:p>
    <w:p w14:paraId="7579FC2D" w14:textId="73F7247E" w:rsidR="006C51DA" w:rsidRDefault="00732907" w:rsidP="00BE46B7">
      <w:pPr>
        <w:ind w:firstLine="288"/>
      </w:pPr>
      <w:r w:rsidRPr="00732907">
        <w:t>All data (load and temperature) were normalized using the Min-Max method, which scales values between zero and one by using the minimum and maximum values of the time series, as specified in:</w:t>
      </w:r>
    </w:p>
    <w:p w14:paraId="249D2AD4" w14:textId="150EB976" w:rsidR="008D2386" w:rsidRDefault="008D2386" w:rsidP="008D2386">
      <w:pPr>
        <w:pStyle w:val="MTDisplayEquation"/>
        <w:jc w:val="center"/>
      </w:pPr>
      <w:r w:rsidRPr="008D2386">
        <w:rPr>
          <w:position w:val="-24"/>
        </w:rPr>
        <w:object w:dxaOrig="5560" w:dyaOrig="620" w14:anchorId="27B69F5B">
          <v:shape id="_x0000_i1050" type="#_x0000_t75" style="width:278.2pt;height:30.85pt" o:ole="">
            <v:imagedata r:id="rId72" o:title=""/>
          </v:shape>
          <o:OLEObject Type="Embed" ProgID="Equation.DSMT4" ShapeID="_x0000_i1050" DrawAspect="Content" ObjectID="_1702099732" r:id="rId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56986">
          <w:rPr>
            <w:noProof/>
          </w:rPr>
          <w:instrText>4</w:instrText>
        </w:r>
      </w:fldSimple>
      <w:r>
        <w:instrText>)</w:instrText>
      </w:r>
      <w:r>
        <w:fldChar w:fldCharType="end"/>
      </w:r>
    </w:p>
    <w:p w14:paraId="1D3A2563" w14:textId="5C6966FB" w:rsidR="009E3A02" w:rsidRDefault="00732907" w:rsidP="00C57A60">
      <w:pPr>
        <w:rPr>
          <w:ins w:id="155" w:author="Dawn MacIsaac" w:date="2021-12-27T07:25:00Z"/>
        </w:rPr>
      </w:pPr>
      <w:r w:rsidRPr="00732907">
        <w:t xml:space="preserve">Before any performance metrics were calculated, the minimum and maximum values were saved </w:t>
      </w:r>
      <w:del w:id="156" w:author="Dawn MacIsaac" w:date="2021-12-27T07:20:00Z">
        <w:r w:rsidRPr="00732907" w:rsidDel="00F50563">
          <w:delText xml:space="preserve">and </w:delText>
        </w:r>
      </w:del>
      <w:ins w:id="157" w:author="Dawn MacIsaac" w:date="2021-12-27T07:20:00Z">
        <w:r w:rsidR="00F50563">
          <w:t>so they could be</w:t>
        </w:r>
        <w:r w:rsidR="00F50563" w:rsidRPr="00732907">
          <w:t xml:space="preserve"> </w:t>
        </w:r>
      </w:ins>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p>
    <w:p w14:paraId="52A0870B" w14:textId="7BF1A6E6" w:rsidR="00D20E51" w:rsidRDefault="00D20E51" w:rsidP="00C57A60">
      <w:pPr>
        <w:rPr>
          <w:ins w:id="158" w:author="Dawn MacIsaac" w:date="2021-12-27T07:25:00Z"/>
        </w:rPr>
      </w:pPr>
      <w:ins w:id="159" w:author="Dawn MacIsaac" w:date="2021-12-27T07:25:00Z">
        <w:r>
          <w:t>Table X delineates how the data were split into training and test sets:</w:t>
        </w:r>
      </w:ins>
    </w:p>
    <w:tbl>
      <w:tblPr>
        <w:tblStyle w:val="TableGrid"/>
        <w:tblW w:w="0" w:type="auto"/>
        <w:tblLook w:val="04A0" w:firstRow="1" w:lastRow="0" w:firstColumn="1" w:lastColumn="0" w:noHBand="0" w:noVBand="1"/>
      </w:tblPr>
      <w:tblGrid>
        <w:gridCol w:w="1255"/>
        <w:gridCol w:w="2160"/>
        <w:gridCol w:w="2250"/>
        <w:gridCol w:w="2965"/>
      </w:tblGrid>
      <w:tr w:rsidR="00CC77C2" w14:paraId="45F2C2FA" w14:textId="77777777" w:rsidTr="00CC77C2">
        <w:tc>
          <w:tcPr>
            <w:tcW w:w="1255" w:type="dxa"/>
          </w:tcPr>
          <w:p w14:paraId="26C200B2" w14:textId="77777777" w:rsidR="00CC77C2" w:rsidRDefault="00CC77C2" w:rsidP="00CC77C2">
            <w:pPr>
              <w:spacing w:line="240" w:lineRule="auto"/>
            </w:pPr>
          </w:p>
        </w:tc>
        <w:tc>
          <w:tcPr>
            <w:tcW w:w="2160" w:type="dxa"/>
          </w:tcPr>
          <w:p w14:paraId="7BA1860D" w14:textId="49112E6C" w:rsidR="00CC77C2" w:rsidRDefault="00CC77C2" w:rsidP="00BD43D5">
            <w:pPr>
              <w:spacing w:line="240" w:lineRule="auto"/>
              <w:jc w:val="center"/>
            </w:pPr>
            <w:r>
              <w:t>Toronto</w:t>
            </w:r>
          </w:p>
        </w:tc>
        <w:tc>
          <w:tcPr>
            <w:tcW w:w="2250" w:type="dxa"/>
          </w:tcPr>
          <w:p w14:paraId="7EA0954F" w14:textId="7AA464BA" w:rsidR="00CC77C2" w:rsidRDefault="00CC77C2" w:rsidP="00BD43D5">
            <w:pPr>
              <w:spacing w:line="240" w:lineRule="auto"/>
              <w:jc w:val="center"/>
            </w:pPr>
            <w:r>
              <w:t>Ottawa</w:t>
            </w:r>
          </w:p>
        </w:tc>
        <w:tc>
          <w:tcPr>
            <w:tcW w:w="2965" w:type="dxa"/>
          </w:tcPr>
          <w:p w14:paraId="718CE9D0" w14:textId="78D35EEB" w:rsidR="00CC77C2" w:rsidRDefault="00CC77C2" w:rsidP="00BD43D5">
            <w:pPr>
              <w:spacing w:line="240" w:lineRule="auto"/>
              <w:jc w:val="center"/>
            </w:pPr>
            <w:r>
              <w:t>Saint John</w:t>
            </w:r>
          </w:p>
        </w:tc>
      </w:tr>
      <w:tr w:rsidR="00CC77C2" w14:paraId="16CFEB0B" w14:textId="77777777" w:rsidTr="00CC77C2">
        <w:tc>
          <w:tcPr>
            <w:tcW w:w="1255" w:type="dxa"/>
          </w:tcPr>
          <w:p w14:paraId="0D2ED8C0" w14:textId="2421BE8B" w:rsidR="00CC77C2" w:rsidRDefault="00CC77C2" w:rsidP="00CC77C2">
            <w:pPr>
              <w:spacing w:line="240" w:lineRule="auto"/>
            </w:pPr>
            <w:r>
              <w:t>Training</w:t>
            </w:r>
          </w:p>
        </w:tc>
        <w:tc>
          <w:tcPr>
            <w:tcW w:w="2160" w:type="dxa"/>
          </w:tcPr>
          <w:p w14:paraId="593DEEC0" w14:textId="7FDACB0A" w:rsidR="00CC77C2" w:rsidRDefault="00CC77C2" w:rsidP="00CC77C2">
            <w:pPr>
              <w:spacing w:line="240" w:lineRule="auto"/>
            </w:pPr>
            <w:r>
              <w:t>2010/01 – 2018/12</w:t>
            </w:r>
          </w:p>
        </w:tc>
        <w:tc>
          <w:tcPr>
            <w:tcW w:w="2250" w:type="dxa"/>
          </w:tcPr>
          <w:p w14:paraId="37FD3403" w14:textId="6B91B24E" w:rsidR="00CC77C2" w:rsidRDefault="00CC77C2" w:rsidP="00CC77C2">
            <w:pPr>
              <w:spacing w:line="240" w:lineRule="auto"/>
            </w:pPr>
            <w:r>
              <w:t>2010/01 – 2018/12</w:t>
            </w:r>
          </w:p>
        </w:tc>
        <w:tc>
          <w:tcPr>
            <w:tcW w:w="2965" w:type="dxa"/>
          </w:tcPr>
          <w:p w14:paraId="07C11F06" w14:textId="12044E40" w:rsidR="00CC77C2" w:rsidRDefault="00CC77C2" w:rsidP="00CC77C2">
            <w:pPr>
              <w:spacing w:line="240" w:lineRule="auto"/>
            </w:pPr>
            <w:r>
              <w:t>2018/01</w:t>
            </w:r>
            <w:r w:rsidR="00BD43D5">
              <w:t>/01</w:t>
            </w:r>
            <w:r>
              <w:t xml:space="preserve"> – 2020/10/20</w:t>
            </w:r>
          </w:p>
        </w:tc>
      </w:tr>
      <w:tr w:rsidR="00CC77C2" w14:paraId="10B8CA93" w14:textId="77777777" w:rsidTr="00CC77C2">
        <w:tc>
          <w:tcPr>
            <w:tcW w:w="1255" w:type="dxa"/>
          </w:tcPr>
          <w:p w14:paraId="4178D1DF" w14:textId="04F3DE69" w:rsidR="00CC77C2" w:rsidRDefault="00CC77C2" w:rsidP="00CC77C2">
            <w:pPr>
              <w:spacing w:line="240" w:lineRule="auto"/>
            </w:pPr>
            <w:r>
              <w:t>Testing</w:t>
            </w:r>
          </w:p>
        </w:tc>
        <w:tc>
          <w:tcPr>
            <w:tcW w:w="2160" w:type="dxa"/>
          </w:tcPr>
          <w:p w14:paraId="53183FC9" w14:textId="6598F683" w:rsidR="00CC77C2" w:rsidRDefault="00CC77C2" w:rsidP="00CC77C2">
            <w:pPr>
              <w:spacing w:line="240" w:lineRule="auto"/>
            </w:pPr>
            <w:r>
              <w:t>2019/01 – 2019/12</w:t>
            </w:r>
          </w:p>
        </w:tc>
        <w:tc>
          <w:tcPr>
            <w:tcW w:w="2250" w:type="dxa"/>
          </w:tcPr>
          <w:p w14:paraId="6453F1D0" w14:textId="4F724CC0" w:rsidR="00CC77C2" w:rsidRDefault="00CC77C2" w:rsidP="00CC77C2">
            <w:pPr>
              <w:spacing w:line="240" w:lineRule="auto"/>
            </w:pPr>
            <w:r>
              <w:t>2019/01 – 2019/12</w:t>
            </w:r>
          </w:p>
        </w:tc>
        <w:tc>
          <w:tcPr>
            <w:tcW w:w="2965" w:type="dxa"/>
          </w:tcPr>
          <w:p w14:paraId="037092B5" w14:textId="4A22E3FA" w:rsidR="00CC77C2" w:rsidRDefault="00CC77C2" w:rsidP="00CC77C2">
            <w:pPr>
              <w:spacing w:line="240" w:lineRule="auto"/>
            </w:pPr>
            <w:r>
              <w:t xml:space="preserve">2020/10/21 – 2021/10/ </w:t>
            </w:r>
            <w:r w:rsidR="00BD43D5">
              <w:t>20</w:t>
            </w:r>
          </w:p>
        </w:tc>
      </w:tr>
    </w:tbl>
    <w:p w14:paraId="79AA449F" w14:textId="0ED42BA2" w:rsidR="00D20E51" w:rsidRDefault="00BD43D5" w:rsidP="00C57A60">
      <w:commentRangeStart w:id="160"/>
      <w:ins w:id="161" w:author="Dawn MacIsaac" w:date="2021-12-27T07:32:00Z">
        <w:r>
          <w:t>[]</w:t>
        </w:r>
        <w:commentRangeEnd w:id="160"/>
        <w:r>
          <w:rPr>
            <w:rStyle w:val="CommentReference"/>
          </w:rPr>
          <w:commentReference w:id="160"/>
        </w:r>
      </w:ins>
    </w:p>
    <w:p w14:paraId="0C429212" w14:textId="5435938C" w:rsidR="00054D25" w:rsidRDefault="00BC3B4F" w:rsidP="001077B2">
      <w:pPr>
        <w:pStyle w:val="Heading2"/>
      </w:pPr>
      <w:bookmarkStart w:id="162" w:name="_Toc91341422"/>
      <w:r>
        <w:t>3.</w:t>
      </w:r>
      <w:r w:rsidR="008F44DD">
        <w:t>2</w:t>
      </w:r>
      <w:r>
        <w:t xml:space="preserve"> </w:t>
      </w:r>
      <w:r w:rsidR="002A6B03" w:rsidRPr="002A6B03">
        <w:t xml:space="preserve">Implementation Specifications for </w:t>
      </w:r>
      <w:r w:rsidR="001A2C58">
        <w:t>Benchmark Forecasters</w:t>
      </w:r>
      <w:bookmarkEnd w:id="162"/>
    </w:p>
    <w:p w14:paraId="266A4DC2" w14:textId="21BCB79E" w:rsidR="00D80DD3" w:rsidRPr="00D80DD3" w:rsidRDefault="00D23763" w:rsidP="00D80DD3">
      <w:pPr>
        <w:ind w:firstLine="288"/>
      </w:pPr>
      <w:r>
        <w:t xml:space="preserve">MATLAB version R2021b was used to implement all </w:t>
      </w:r>
      <w:r w:rsidR="007729A9">
        <w:t xml:space="preserve">benchmark </w:t>
      </w:r>
      <w:r>
        <w:t>forecasters</w:t>
      </w:r>
      <w:commentRangeStart w:id="163"/>
      <w:r>
        <w:t xml:space="preserve">. </w:t>
      </w:r>
      <w:r w:rsidR="00D80DD3" w:rsidRPr="00661EA3">
        <w:t xml:space="preserve">All </w:t>
      </w:r>
      <w:r w:rsidR="00D80DD3">
        <w:t>forecaster</w:t>
      </w:r>
      <w:r w:rsidR="00D80DD3" w:rsidRPr="00661EA3">
        <w:t>s were used to forecast the upcoming day</w:t>
      </w:r>
      <w:r w:rsidR="00D80DD3">
        <w:t xml:space="preserve"> based on the previous day’s data. </w:t>
      </w:r>
      <w:r w:rsidR="00D80DD3" w:rsidRPr="00D80DD3">
        <w:t xml:space="preserve">Forecasts were </w:t>
      </w:r>
      <w:r w:rsidR="007729A9">
        <w:t>generated</w:t>
      </w:r>
      <w:r w:rsidR="00D80DD3" w:rsidRPr="00D80DD3">
        <w:t xml:space="preserve"> day by day, based on actual historical data. </w:t>
      </w:r>
      <w:r w:rsidR="001B1405">
        <w:t xml:space="preserve">A </w:t>
      </w:r>
      <w:r w:rsidR="00D80DD3" w:rsidRPr="00D80DD3">
        <w:t xml:space="preserve">recursive multi-step forecasting technique </w:t>
      </w:r>
      <w:r w:rsidR="001B1405">
        <w:t xml:space="preserve">was used. </w:t>
      </w:r>
      <w:r w:rsidR="00D80DD3" w:rsidRPr="00D80DD3">
        <w:t xml:space="preserve">that forecasts one day at a time. In other words, after </w:t>
      </w:r>
      <w:r w:rsidR="00D80DD3" w:rsidRPr="00D80DD3">
        <w:lastRenderedPageBreak/>
        <w:t xml:space="preserve">the next day had passed, we shifted our starting sample, and now we have the actual demand for the day that just passed. We now use inputs to forecast the next day based on the previous day's actuals. </w:t>
      </w:r>
      <w:commentRangeEnd w:id="163"/>
      <w:r w:rsidR="001B1405">
        <w:rPr>
          <w:rStyle w:val="CommentReference"/>
        </w:rPr>
        <w:commentReference w:id="163"/>
      </w:r>
      <w:r w:rsidR="00D80DD3" w:rsidRPr="00D80DD3">
        <w:t>This procedure was repeated daily for the duration of our test datasets.</w:t>
      </w:r>
    </w:p>
    <w:p w14:paraId="2C704394" w14:textId="521BD1F2" w:rsidR="00096339" w:rsidRDefault="00096339" w:rsidP="001A3FAF">
      <w:pPr>
        <w:pStyle w:val="Heading3"/>
      </w:pPr>
      <w:bookmarkStart w:id="164" w:name="_Toc91341423"/>
      <w:r>
        <w:t>3.</w:t>
      </w:r>
      <w:r w:rsidR="001077B2">
        <w:t>2</w:t>
      </w:r>
      <w:r>
        <w:t>.1 The Seasonal Naïve Forecaster (SNF)</w:t>
      </w:r>
      <w:bookmarkEnd w:id="164"/>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6pt;height:18.25pt" o:ole="">
            <v:imagedata r:id="rId74" o:title=""/>
          </v:shape>
          <o:OLEObject Type="Embed" ProgID="Equation.DSMT4" ShapeID="_x0000_i1051" DrawAspect="Content" ObjectID="_1702099733" r:id="rId75"/>
        </w:object>
      </w:r>
      <w:r w:rsidRPr="00BC1549">
        <w:t xml:space="preserve"> was calculated using an actual load lag value </w:t>
      </w:r>
      <w:r w:rsidR="00997CEA" w:rsidRPr="00BC1549">
        <w:rPr>
          <w:position w:val="-12"/>
        </w:rPr>
        <w:object w:dxaOrig="380" w:dyaOrig="360" w14:anchorId="102E1C44">
          <v:shape id="_x0000_i1052" type="#_x0000_t75" style="width:18.7pt;height:18.25pt" o:ole="">
            <v:imagedata r:id="rId76" o:title=""/>
          </v:shape>
          <o:OLEObject Type="Embed" ProgID="Equation.DSMT4" ShapeID="_x0000_i1052" DrawAspect="Content" ObjectID="_1702099734" r:id="rId77"/>
        </w:object>
      </w:r>
      <w:r w:rsidRPr="00BC1549">
        <w:t xml:space="preserve"> for lag </w:t>
      </w:r>
      <w:r w:rsidR="00F0284A">
        <w:t>l</w:t>
      </w:r>
      <w:r w:rsidRPr="00BC1549">
        <w:t xml:space="preserve"> = 168 hours (1 week):</w:t>
      </w:r>
    </w:p>
    <w:p w14:paraId="39D66F9D" w14:textId="4CF70F37" w:rsidR="00A27CD4" w:rsidRDefault="00A27CD4" w:rsidP="00A27CD4">
      <w:pPr>
        <w:pStyle w:val="MTDisplayEquation"/>
        <w:jc w:val="center"/>
      </w:pPr>
      <w:r w:rsidRPr="00A27CD4">
        <w:rPr>
          <w:position w:val="-14"/>
        </w:rPr>
        <w:object w:dxaOrig="1260" w:dyaOrig="380" w14:anchorId="142BE0DF">
          <v:shape id="_x0000_i1053" type="#_x0000_t75" style="width:64.5pt;height:18.7pt" o:ole="">
            <v:imagedata r:id="rId78" o:title=""/>
          </v:shape>
          <o:OLEObject Type="Embed" ProgID="Equation.DSMT4" ShapeID="_x0000_i1053" DrawAspect="Content" ObjectID="_1702099735"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56986">
          <w:rPr>
            <w:noProof/>
          </w:rPr>
          <w:instrText>5</w:instrText>
        </w:r>
      </w:fldSimple>
      <w:r>
        <w:instrText>)</w:instrText>
      </w:r>
      <w:r>
        <w:fldChar w:fldCharType="end"/>
      </w:r>
    </w:p>
    <w:p w14:paraId="5708A005" w14:textId="1B64E8BF" w:rsidR="00B11384" w:rsidRDefault="00A45DDF" w:rsidP="00655514">
      <w:r w:rsidRPr="00A45DDF">
        <w:t xml:space="preserve">The lag value of 168 was chosen because load forecasting data shows a high seasonality between weekly lag values, which is true </w:t>
      </w:r>
      <w:del w:id="165" w:author="Dawn MacIsaac" w:date="2021-12-27T07:40:00Z">
        <w:r w:rsidRPr="00A45DDF" w:rsidDel="001B1405">
          <w:delText xml:space="preserve">on </w:delText>
        </w:r>
      </w:del>
      <w:ins w:id="166" w:author="Dawn MacIsaac" w:date="2021-12-27T07:40:00Z">
        <w:r w:rsidR="001B1405">
          <w:t>for</w:t>
        </w:r>
        <w:r w:rsidR="001B1405" w:rsidRPr="00A45DDF">
          <w:t xml:space="preserve"> </w:t>
        </w:r>
      </w:ins>
      <w:r w:rsidRPr="00A45DDF">
        <w:t>all days of the week.</w:t>
      </w:r>
      <w:r>
        <w:t xml:space="preserve"> </w:t>
      </w:r>
      <w:r w:rsidR="00BC1549" w:rsidRPr="00BC1549">
        <w:t xml:space="preserve">No </w:t>
      </w:r>
      <w:ins w:id="167" w:author="Dawn MacIsaac" w:date="2021-12-27T08:03:00Z">
        <w:r w:rsidR="00C67E26">
          <w:t xml:space="preserve">model fitting or </w:t>
        </w:r>
      </w:ins>
      <w:r w:rsidR="00BC1549" w:rsidRPr="00BC1549">
        <w:t xml:space="preserve">training was required. This procedure was repeated </w:t>
      </w:r>
      <w:ins w:id="168" w:author="Dawn MacIsaac" w:date="2021-12-27T07:40:00Z">
        <w:r w:rsidR="001B1405">
          <w:t>to forecast</w:t>
        </w:r>
      </w:ins>
      <w:ins w:id="169" w:author="Dawn MacIsaac" w:date="2021-12-27T07:53:00Z">
        <w:r w:rsidR="00E81FC2">
          <w:t xml:space="preserve"> a values</w:t>
        </w:r>
      </w:ins>
      <w:ins w:id="170" w:author="Dawn MacIsaac" w:date="2021-12-27T07:40:00Z">
        <w:r w:rsidR="001B1405">
          <w:t xml:space="preserve"> </w:t>
        </w:r>
      </w:ins>
      <w:r w:rsidR="00B6050D">
        <w:t xml:space="preserve">for </w:t>
      </w:r>
      <w:del w:id="171" w:author="Dawn MacIsaac" w:date="2021-12-27T07:53:00Z">
        <w:r w:rsidR="00BC1549" w:rsidRPr="00BC1549" w:rsidDel="00E81FC2">
          <w:delText xml:space="preserve">every </w:delText>
        </w:r>
      </w:del>
      <w:ins w:id="172" w:author="Dawn MacIsaac" w:date="2021-12-27T07:53:00Z">
        <w:r w:rsidR="00E81FC2">
          <w:t>each</w:t>
        </w:r>
        <w:r w:rsidR="00E81FC2" w:rsidRPr="00BC1549">
          <w:t xml:space="preserve"> </w:t>
        </w:r>
      </w:ins>
      <w:r w:rsidR="00BC1549" w:rsidRPr="00BC1549">
        <w:t xml:space="preserve">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173" w:name="_Toc91341424"/>
      <w:r>
        <w:t>3.</w:t>
      </w:r>
      <w:r w:rsidR="006305CB">
        <w:t>2</w:t>
      </w:r>
      <w:r>
        <w:t>.2 The Multiple Linear Regression Forecaster (MLR)</w:t>
      </w:r>
      <w:bookmarkEnd w:id="173"/>
    </w:p>
    <w:p w14:paraId="7688CE2B" w14:textId="3419CFA5"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F56986">
        <w:t xml:space="preserve">Table </w:t>
      </w:r>
      <w:r w:rsidR="00F56986">
        <w:rPr>
          <w:noProof/>
        </w:rPr>
        <w:t>2</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commentRangeStart w:id="174"/>
    <w:p w14:paraId="79F80B24" w14:textId="7A756F17" w:rsidR="00A74DF2" w:rsidRDefault="009177C0" w:rsidP="008D2935">
      <w:pPr>
        <w:pStyle w:val="MTDisplayEquation"/>
        <w:ind w:firstLine="0"/>
        <w:jc w:val="center"/>
      </w:pPr>
      <w:r w:rsidRPr="00A74DF2">
        <w:rPr>
          <w:position w:val="-12"/>
        </w:rPr>
        <w:object w:dxaOrig="8080" w:dyaOrig="360" w14:anchorId="1E0817F0">
          <v:shape id="_x0000_i1054" type="#_x0000_t75" style="width:404.4pt;height:18.25pt" o:ole="">
            <v:imagedata r:id="rId80" o:title=""/>
          </v:shape>
          <o:OLEObject Type="Embed" ProgID="Equation.DSMT4" ShapeID="_x0000_i1054" DrawAspect="Content" ObjectID="_1702099736"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F56986">
          <w:rPr>
            <w:noProof/>
          </w:rPr>
          <w:instrText>6</w:instrText>
        </w:r>
      </w:fldSimple>
      <w:r w:rsidR="008D2935">
        <w:instrText>)</w:instrText>
      </w:r>
      <w:r w:rsidR="008D2935">
        <w:fldChar w:fldCharType="end"/>
      </w:r>
      <w:commentRangeEnd w:id="174"/>
      <w:r w:rsidR="00765AF7">
        <w:rPr>
          <w:rStyle w:val="CommentReference"/>
          <w:rFonts w:eastAsia="Times New Roman"/>
        </w:rPr>
        <w:commentReference w:id="174"/>
      </w:r>
    </w:p>
    <w:p w14:paraId="54FC1320" w14:textId="5F8B6977" w:rsidR="00487E67" w:rsidRDefault="00B10539" w:rsidP="008D2935">
      <w:pPr>
        <w:rPr>
          <w:ins w:id="175" w:author="Dawn MacIsaac" w:date="2021-12-27T07:52:00Z"/>
        </w:rPr>
      </w:pPr>
      <w:r>
        <w:t xml:space="preserve">where </w:t>
      </w:r>
      <w:r w:rsidRPr="006143C7">
        <w:rPr>
          <w:noProof/>
          <w:position w:val="-10"/>
        </w:rPr>
        <w:object w:dxaOrig="220" w:dyaOrig="320" w14:anchorId="320CF9A1">
          <v:shape id="_x0000_i1055" type="#_x0000_t75" style="width:11.2pt;height:15.9pt" o:ole="">
            <v:imagedata r:id="rId25" o:title=""/>
          </v:shape>
          <o:OLEObject Type="Embed" ProgID="Equation.DSMT4" ShapeID="_x0000_i1055" DrawAspect="Content" ObjectID="_1702099737" r:id="rId82"/>
        </w:object>
      </w:r>
      <w:r>
        <w:t xml:space="preserve"> is the predicted load, </w:t>
      </w:r>
      <w:r w:rsidRPr="00B10539">
        <w:rPr>
          <w:noProof/>
          <w:position w:val="-6"/>
        </w:rPr>
        <w:object w:dxaOrig="200" w:dyaOrig="220" w14:anchorId="36D15315">
          <v:shape id="_x0000_i1056" type="#_x0000_t75" style="width:10.3pt;height:11.2pt" o:ole="">
            <v:imagedata r:id="rId83" o:title=""/>
          </v:shape>
          <o:OLEObject Type="Embed" ProgID="Equation.DSMT4" ShapeID="_x0000_i1056" DrawAspect="Content" ObjectID="_1702099738" r:id="rId84"/>
        </w:object>
      </w:r>
      <w:r>
        <w:t xml:space="preserve">are the variables, </w:t>
      </w:r>
      <w:r w:rsidRPr="00A40178">
        <w:rPr>
          <w:noProof/>
          <w:position w:val="-10"/>
        </w:rPr>
        <w:object w:dxaOrig="240" w:dyaOrig="320" w14:anchorId="4D70090C">
          <v:shape id="_x0000_i1057" type="#_x0000_t75" style="width:12.15pt;height:16.35pt" o:ole="">
            <v:imagedata r:id="rId31" o:title=""/>
          </v:shape>
          <o:OLEObject Type="Embed" ProgID="Equation.DSMT4" ShapeID="_x0000_i1057" DrawAspect="Content" ObjectID="_1702099739" r:id="rId85"/>
        </w:object>
      </w:r>
      <w:r>
        <w:t xml:space="preserve"> are coefficients estimated by the model, and </w:t>
      </w:r>
      <w:r w:rsidRPr="00A40178">
        <w:rPr>
          <w:noProof/>
          <w:position w:val="-6"/>
        </w:rPr>
        <w:object w:dxaOrig="180" w:dyaOrig="220" w14:anchorId="5E17EBCC">
          <v:shape id="_x0000_i1058" type="#_x0000_t75" style="width:9.8pt;height:11.2pt" o:ole="">
            <v:imagedata r:id="rId33" o:title=""/>
          </v:shape>
          <o:OLEObject Type="Embed" ProgID="Equation.DSMT4" ShapeID="_x0000_i1058" DrawAspect="Content" ObjectID="_1702099740" r:id="rId86"/>
        </w:object>
      </w:r>
      <w:r>
        <w:t>is an error term</w:t>
      </w:r>
      <w:r w:rsidR="003F4CE9">
        <w:t xml:space="preserve">. </w:t>
      </w:r>
      <w:r w:rsidR="003F4CE9" w:rsidRPr="003F4CE9">
        <w:t>Temperature and load demand variables are normalized quantities.</w:t>
      </w:r>
    </w:p>
    <w:p w14:paraId="0259D738" w14:textId="77777777" w:rsidR="00E81FC2" w:rsidRDefault="00E81FC2" w:rsidP="008D293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66D58027" w:rsidR="004466DF" w:rsidRDefault="00C27247" w:rsidP="0090048A">
      <w:pPr>
        <w:pStyle w:val="Caption"/>
        <w:jc w:val="center"/>
      </w:pPr>
      <w:bookmarkStart w:id="176" w:name="_Ref90751753"/>
      <w:bookmarkStart w:id="177" w:name="_Toc91341477"/>
      <w:r>
        <w:t xml:space="preserve">Table </w:t>
      </w:r>
      <w:fldSimple w:instr=" SEQ Table \* ARABIC ">
        <w:r w:rsidR="00F56986">
          <w:rPr>
            <w:noProof/>
          </w:rPr>
          <w:t>2</w:t>
        </w:r>
      </w:fldSimple>
      <w:bookmarkEnd w:id="176"/>
      <w:r>
        <w:t xml:space="preserve"> - </w:t>
      </w:r>
      <w:r w:rsidRPr="00D0365A">
        <w:t>The MLR Forecaster's Independent Variables</w:t>
      </w:r>
      <w:bookmarkEnd w:id="177"/>
    </w:p>
    <w:p w14:paraId="6FAB284A" w14:textId="0660D02C"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del w:id="178" w:author="Dawn MacIsaac" w:date="2021-12-27T07:54:00Z">
        <w:r w:rsidRPr="00D46800" w:rsidDel="00713BA3">
          <w:delText>generated</w:delText>
        </w:r>
      </w:del>
      <w:ins w:id="179" w:author="Dawn MacIsaac" w:date="2021-12-27T07:54:00Z">
        <w:r w:rsidR="00713BA3">
          <w:t>specified</w:t>
        </w:r>
      </w:ins>
      <w:r w:rsidRPr="00D46800">
        <w:t>, it was used to forecast a value for each hour in the test set.</w:t>
      </w:r>
    </w:p>
    <w:p w14:paraId="531756C0" w14:textId="2EABE2FB" w:rsidR="00096339" w:rsidRDefault="00F407B3" w:rsidP="0080228C">
      <w:pPr>
        <w:pStyle w:val="Heading3"/>
      </w:pPr>
      <w:bookmarkStart w:id="180" w:name="_Toc9134142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180"/>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78586201" w:rsidR="006352B1" w:rsidRDefault="000F49F7" w:rsidP="000F49F7">
      <w:pPr>
        <w:ind w:firstLine="288"/>
        <w:jc w:val="center"/>
        <w:rPr>
          <w:ins w:id="181" w:author="Dawn MacIsaac" w:date="2021-12-27T07:57:00Z"/>
        </w:rPr>
      </w:pPr>
      <w:r w:rsidRPr="000C6357">
        <w:rPr>
          <w:position w:val="-52"/>
        </w:rPr>
        <w:object w:dxaOrig="5780" w:dyaOrig="1160" w14:anchorId="7D2696D9">
          <v:shape id="_x0000_i1059" type="#_x0000_t75" style="width:284.25pt;height:57.95pt" o:ole="">
            <v:imagedata r:id="rId35" o:title=""/>
          </v:shape>
          <o:OLEObject Type="Embed" ProgID="Equation.DSMT4" ShapeID="_x0000_i1059" DrawAspect="Content" ObjectID="_1702099741" r:id="rId87"/>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56986">
          <w:rPr>
            <w:noProof/>
          </w:rPr>
          <w:instrText>7</w:instrText>
        </w:r>
      </w:fldSimple>
      <w:r>
        <w:instrText>)</w:instrText>
      </w:r>
      <w:r>
        <w:fldChar w:fldCharType="end"/>
      </w:r>
    </w:p>
    <w:p w14:paraId="1023D0E7" w14:textId="74DEAD7A" w:rsidR="0091186F" w:rsidRDefault="0091186F" w:rsidP="00DC372F">
      <w:pPr>
        <w:ind w:firstLine="288"/>
      </w:pPr>
      <w:del w:id="182" w:author="Dawn MacIsaac" w:date="2021-12-27T07:59:00Z">
        <w:r w:rsidRPr="0091186F" w:rsidDel="00BD32F4">
          <w:delText>We used a</w:delText>
        </w:r>
      </w:del>
      <w:ins w:id="183" w:author="Dawn MacIsaac" w:date="2021-12-27T07:59:00Z">
        <w:r w:rsidR="00BD32F4">
          <w:t>A</w:t>
        </w:r>
      </w:ins>
      <w:r w:rsidRPr="0091186F">
        <w:t xml:space="preserve"> trial-and-error approach guided by autocorrelation (AC) and partial autocorrelation (PAC) plots </w:t>
      </w:r>
      <w:ins w:id="184" w:author="Dawn MacIsaac" w:date="2021-12-27T07:59:00Z">
        <w:r w:rsidR="00BD32F4">
          <w:t xml:space="preserve">was used </w:t>
        </w:r>
      </w:ins>
      <w:r w:rsidRPr="0091186F">
        <w:t xml:space="preserve">to specify the SARIMAX forecaster's </w:t>
      </w:r>
      <w:r w:rsidRPr="0091186F">
        <w:lastRenderedPageBreak/>
        <w:t xml:space="preserve">hyperparameters. </w:t>
      </w:r>
      <w:del w:id="185" w:author="Dawn MacIsaac" w:date="2021-12-27T07:59:00Z">
        <w:r w:rsidRPr="0091186F" w:rsidDel="00BD32F4">
          <w:delText>SARIMAX (p, d, q) x (P, D, Q)</w:delText>
        </w:r>
        <w:r w:rsidR="00120A14" w:rsidDel="00BD32F4">
          <w:rPr>
            <w:vertAlign w:val="subscript"/>
          </w:rPr>
          <w:delText>S</w:delText>
        </w:r>
        <w:r w:rsidRPr="0091186F" w:rsidDel="00BD32F4">
          <w:delText xml:space="preserve"> denotes the parameters of each data set, where p, d, and q denote the nonseasonal component of the AR part's lag vector, the degree of differentiation, and the MA part's lag vector, respectively. S represents seasonality in hours, whereas P, D, and Q represent seasonal parameters that are similar to non-seasonal parameters. </w:delText>
        </w:r>
      </w:del>
      <w:r w:rsidR="00DC372F">
        <w:fldChar w:fldCharType="begin"/>
      </w:r>
      <w:r w:rsidR="00DC372F">
        <w:instrText xml:space="preserve"> REF _Ref91171277 \h </w:instrText>
      </w:r>
      <w:r w:rsidR="00DC372F">
        <w:fldChar w:fldCharType="separate"/>
      </w:r>
      <w:r w:rsidR="00F56986">
        <w:t xml:space="preserve">Table </w:t>
      </w:r>
      <w:r w:rsidR="00F56986">
        <w:rPr>
          <w:noProof/>
        </w:rPr>
        <w:t>3</w:t>
      </w:r>
      <w:r w:rsidR="00DC372F">
        <w:fldChar w:fldCharType="end"/>
      </w:r>
      <w:r w:rsidR="00DC372F" w:rsidRPr="00DC372F">
        <w:t xml:space="preserve"> summarizes the parameters for each dataset</w:t>
      </w:r>
      <w:ins w:id="186" w:author="Dawn MacIsaac" w:date="2021-12-27T08:01:00Z">
        <w:r w:rsidR="00BD32F4">
          <w:t xml:space="preserve"> and </w:t>
        </w:r>
      </w:ins>
      <w:del w:id="187" w:author="Dawn MacIsaac" w:date="2021-12-27T08:01:00Z">
        <w:r w:rsidR="00DC372F" w:rsidRPr="00DC372F" w:rsidDel="00BD32F4">
          <w:delText>;</w:delText>
        </w:r>
      </w:del>
      <w:del w:id="188" w:author="Dawn MacIsaac" w:date="2021-12-27T08:00:00Z">
        <w:r w:rsidR="00DC372F" w:rsidRPr="00DC372F" w:rsidDel="00BD32F4">
          <w:delText xml:space="preserve"> the beauty of MATLAB is that we can specify the exact lag vectors to be used; the lag vectors we used are also listed on the table</w:delText>
        </w:r>
      </w:del>
      <w:r w:rsidR="00DC372F" w:rsidRPr="00DC372F">
        <w:t>.</w:t>
      </w:r>
      <w:r w:rsidR="00DC372F">
        <w:t xml:space="preserve"> </w:t>
      </w:r>
      <w:r w:rsidRPr="0091186F">
        <w:t>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3B8949D5" w14:textId="77777777" w:rsidR="00BD32F4" w:rsidRDefault="00BD32F4" w:rsidP="00BD32F4">
      <w:pPr>
        <w:pStyle w:val="Caption"/>
        <w:jc w:val="center"/>
      </w:pPr>
      <w:bookmarkStart w:id="189" w:name="_Ref91171277"/>
      <w:bookmarkStart w:id="190" w:name="_Toc91341478"/>
      <w:r>
        <w:t xml:space="preserve">Table </w:t>
      </w:r>
      <w:r>
        <w:fldChar w:fldCharType="begin"/>
      </w:r>
      <w:r>
        <w:instrText xml:space="preserve"> SEQ Table \* ARABIC </w:instrText>
      </w:r>
      <w:r>
        <w:fldChar w:fldCharType="separate"/>
      </w:r>
      <w:r>
        <w:rPr>
          <w:noProof/>
        </w:rPr>
        <w:t>3</w:t>
      </w:r>
      <w:r>
        <w:rPr>
          <w:noProof/>
        </w:rPr>
        <w:fldChar w:fldCharType="end"/>
      </w:r>
      <w:bookmarkEnd w:id="189"/>
      <w:r>
        <w:t xml:space="preserve"> - </w:t>
      </w:r>
      <w:r w:rsidRPr="00AF02BC">
        <w:t xml:space="preserve">The </w:t>
      </w:r>
      <w:r>
        <w:t>S</w:t>
      </w:r>
      <w:r w:rsidRPr="00AF02BC">
        <w:t>ARIMA</w:t>
      </w:r>
      <w:r>
        <w:t>X</w:t>
      </w:r>
      <w:r w:rsidRPr="00AF02BC">
        <w:t xml:space="preserve"> hyperparameters that were used </w:t>
      </w:r>
      <w:del w:id="191" w:author="Dawn MacIsaac" w:date="2021-12-27T07:58:00Z">
        <w:r w:rsidRPr="00AF02BC" w:rsidDel="00BD32F4">
          <w:delText xml:space="preserve">across all </w:delText>
        </w:r>
      </w:del>
      <w:ins w:id="192" w:author="Dawn MacIsaac" w:date="2021-12-27T07:58:00Z">
        <w:r>
          <w:t xml:space="preserve">for each </w:t>
        </w:r>
      </w:ins>
      <w:r w:rsidRPr="00AF02BC">
        <w:t>dataset</w:t>
      </w:r>
      <w:del w:id="193" w:author="Dawn MacIsaac" w:date="2021-12-27T07:58:00Z">
        <w:r w:rsidRPr="00AF02BC" w:rsidDel="00BD32F4">
          <w:delText>s</w:delText>
        </w:r>
      </w:del>
      <w:bookmarkEnd w:id="190"/>
    </w:p>
    <w:p w14:paraId="720B03E4" w14:textId="7A9C674A" w:rsidR="0091186F" w:rsidRDefault="0091186F" w:rsidP="00BA30A6">
      <w:pPr>
        <w:ind w:firstLine="288"/>
      </w:pPr>
      <w:commentRangeStart w:id="194"/>
      <w:r w:rsidRPr="0091186F">
        <w:t>The model was fitt</w:t>
      </w:r>
      <w:del w:id="195" w:author="Dawn MacIsaac" w:date="2021-12-27T08:02:00Z">
        <w:r w:rsidRPr="0091186F" w:rsidDel="00BD32F4">
          <w:delText>ed</w:delText>
        </w:r>
      </w:del>
      <w:r w:rsidRPr="0091186F">
        <w:t xml:space="preserve"> for each forecasted day using demand and temperature values from the previous 28 days, resulting in a unique model for each day</w:t>
      </w:r>
      <w:commentRangeEnd w:id="194"/>
      <w:r w:rsidR="00540BE6">
        <w:rPr>
          <w:rStyle w:val="CommentReference"/>
        </w:rPr>
        <w:commentReference w:id="194"/>
      </w:r>
      <w:r w:rsidRPr="0091186F">
        <w:t>.</w:t>
      </w:r>
      <w:del w:id="196" w:author="Dawn MacIsaac" w:date="2021-12-27T08:06:00Z">
        <w:r w:rsidRPr="0091186F" w:rsidDel="00C67E26">
          <w:delText xml:space="preserve"> The model was fitted using the parameters listed above, as well as a constant term</w:delText>
        </w:r>
      </w:del>
      <w:r w:rsidRPr="0091186F">
        <w:t xml:space="preserve">. </w:t>
      </w:r>
      <w:commentRangeStart w:id="197"/>
      <w:r w:rsidRPr="0091186F">
        <w:t>The model was then used to estimate the coefficients</w:t>
      </w:r>
      <w:commentRangeEnd w:id="197"/>
      <w:r w:rsidR="00C67E26">
        <w:rPr>
          <w:rStyle w:val="CommentReference"/>
        </w:rPr>
        <w:commentReference w:id="197"/>
      </w:r>
      <w:r w:rsidRPr="0091186F">
        <w:t>. The expectation-maximization algorithm was used to fit the model</w:t>
      </w:r>
      <w:ins w:id="198" w:author="Dawn MacIsaac" w:date="2021-12-27T08:30:00Z">
        <w:r w:rsidR="00E44C60">
          <w:t xml:space="preserve"> assuming a Student’s t distribution</w:t>
        </w:r>
      </w:ins>
      <w:ins w:id="199" w:author="Dawn MacIsaac" w:date="2021-12-27T08:31:00Z">
        <w:r w:rsidR="00E44C60">
          <w:t xml:space="preserve"> (which improved performance over a Gaussian distribution, based on preliminary trials)</w:t>
        </w:r>
      </w:ins>
      <w:r w:rsidRPr="0091186F">
        <w:t>.</w:t>
      </w:r>
      <w:del w:id="200" w:author="Dawn MacIsaac" w:date="2021-12-27T08:35:00Z">
        <w:r w:rsidRPr="0091186F" w:rsidDel="00540BE6">
          <w:delText xml:space="preserve"> </w:delText>
        </w:r>
        <w:commentRangeStart w:id="201"/>
        <w:r w:rsidRPr="0091186F" w:rsidDel="00540BE6">
          <w:delText>We used the student's t conditional probability distribution for innovation.</w:delText>
        </w:r>
        <w:commentRangeEnd w:id="201"/>
        <w:r w:rsidR="00E44C60" w:rsidDel="00540BE6">
          <w:rPr>
            <w:rStyle w:val="CommentReference"/>
          </w:rPr>
          <w:commentReference w:id="201"/>
        </w:r>
        <w:r w:rsidRPr="0091186F" w:rsidDel="00540BE6">
          <w:delText xml:space="preserve"> </w:delText>
        </w:r>
        <w:r w:rsidR="00BA30A6" w:rsidRPr="00BA30A6" w:rsidDel="00540BE6">
          <w:delText>Furthermore, we discovered that using this distribution instead of the Gaussian distribution improved performance due to expected peaked error distributions.</w:delText>
        </w:r>
      </w:del>
      <w:r w:rsidR="00BA30A6">
        <w:t xml:space="preserve"> </w:t>
      </w:r>
      <w:r w:rsidRPr="0091186F">
        <w:t>Following the development of the model, it was used to forecast hourly values for the next day, with the upcoming day's temperature acting as an exogenous variable.</w:t>
      </w:r>
    </w:p>
    <w:p w14:paraId="30C35DB9" w14:textId="37B993FB" w:rsidR="00F75072" w:rsidRDefault="00F75072" w:rsidP="001A3FAF">
      <w:pPr>
        <w:pStyle w:val="Heading3"/>
      </w:pPr>
      <w:bookmarkStart w:id="202" w:name="_Toc91341426"/>
      <w:r>
        <w:lastRenderedPageBreak/>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202"/>
    </w:p>
    <w:p w14:paraId="656ECC7D" w14:textId="3C133714" w:rsidR="00C5768F" w:rsidRPr="00C5768F" w:rsidRDefault="00C5768F" w:rsidP="00C5768F">
      <w:pPr>
        <w:ind w:firstLine="288"/>
      </w:pPr>
      <w:r>
        <w:fldChar w:fldCharType="begin"/>
      </w:r>
      <w:r>
        <w:instrText xml:space="preserve"> REF _Ref90043953 \h </w:instrText>
      </w:r>
      <w:r>
        <w:fldChar w:fldCharType="separate"/>
      </w:r>
      <w:r w:rsidR="00F56986">
        <w:t xml:space="preserve">Figure </w:t>
      </w:r>
      <w:r w:rsidR="00F56986">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E44C068" w:rsidR="000A1E8F" w:rsidRDefault="000A1E8F" w:rsidP="000A1E8F">
      <w:pPr>
        <w:pStyle w:val="Caption"/>
        <w:jc w:val="center"/>
      </w:pPr>
      <w:bookmarkStart w:id="203" w:name="_Ref90043953"/>
      <w:bookmarkStart w:id="204" w:name="_Toc91341499"/>
      <w:r>
        <w:t xml:space="preserve">Figure </w:t>
      </w:r>
      <w:fldSimple w:instr=" SEQ Figure \* ARABIC ">
        <w:r w:rsidR="00F56986">
          <w:rPr>
            <w:noProof/>
          </w:rPr>
          <w:t>8</w:t>
        </w:r>
      </w:fldSimple>
      <w:bookmarkEnd w:id="203"/>
      <w:r>
        <w:t xml:space="preserve"> – </w:t>
      </w:r>
      <w:r w:rsidRPr="008914C4">
        <w:t>The Structure of the B</w:t>
      </w:r>
      <w:r>
        <w:t>LF</w:t>
      </w:r>
      <w:r w:rsidRPr="008914C4">
        <w:t xml:space="preserve"> and C</w:t>
      </w:r>
      <w:r>
        <w:t>LF</w:t>
      </w:r>
      <w:r w:rsidRPr="008914C4">
        <w:t xml:space="preserve"> Network</w:t>
      </w:r>
      <w:bookmarkEnd w:id="204"/>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 xml:space="preserve">The output of each ANN was fed into the RLS combiner, resulting in a fine-tuned hourly load prediction. Prior to presenting the CLF outputs, they were supplemented with actual </w:t>
      </w:r>
      <w:r w:rsidRPr="00C5768F">
        <w:lastRenderedPageBreak/>
        <w:t>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205" w:name="_Toc91341427"/>
      <w:r>
        <w:t>3.</w:t>
      </w:r>
      <w:r w:rsidR="00E141F5">
        <w:t>3</w:t>
      </w:r>
      <w:r>
        <w:t xml:space="preserve"> </w:t>
      </w:r>
      <w:r w:rsidR="001A3FAF" w:rsidRPr="002A6B03">
        <w:t>Implementation Specifications for</w:t>
      </w:r>
      <w:r w:rsidR="001A3FAF">
        <w:t xml:space="preserve"> t</w:t>
      </w:r>
      <w:r>
        <w:t>he Deep Learning Forecasters</w:t>
      </w:r>
      <w:bookmarkEnd w:id="205"/>
    </w:p>
    <w:p w14:paraId="1669F607" w14:textId="79B1960F" w:rsidR="00F15766" w:rsidRDefault="00D16944" w:rsidP="00F15766">
      <w:pPr>
        <w:pStyle w:val="Heading3"/>
      </w:pPr>
      <w:bookmarkStart w:id="206" w:name="_Toc91341428"/>
      <w:r>
        <w:t>3.</w:t>
      </w:r>
      <w:r w:rsidR="00D77BAA">
        <w:t>3</w:t>
      </w:r>
      <w:r w:rsidR="00B93EB2">
        <w:t>.1</w:t>
      </w:r>
      <w:r>
        <w:t xml:space="preserve"> </w:t>
      </w:r>
      <w:r w:rsidR="00F15766">
        <w:t>The Long Short Term Memory Forecaster (LSTM)</w:t>
      </w:r>
      <w:bookmarkEnd w:id="206"/>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w:t>
      </w:r>
      <w:r w:rsidRPr="000B13E4">
        <w:lastRenderedPageBreak/>
        <w:t xml:space="preserve">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207" w:name="_Toc91341429"/>
      <w:r>
        <w:lastRenderedPageBreak/>
        <w:t>3.</w:t>
      </w:r>
      <w:r w:rsidR="008F086A">
        <w:t>3.2</w:t>
      </w:r>
      <w:r>
        <w:t xml:space="preserve"> </w:t>
      </w:r>
      <w:r w:rsidR="00AE21E5">
        <w:t>The Convolutional Neural Network Forecaster (CNN)</w:t>
      </w:r>
      <w:bookmarkEnd w:id="207"/>
    </w:p>
    <w:p w14:paraId="0E644294" w14:textId="375AF2B2" w:rsidR="00B62CC0" w:rsidRDefault="00433E42" w:rsidP="00B62CC0">
      <w:pPr>
        <w:ind w:firstLine="288"/>
      </w:pPr>
      <w:r w:rsidRPr="00433E42">
        <w:t>We implemented the CNN forecaster similarly to the LSTM forecaster using the ANNSTLF structure, and we saw improved results overall and across all timeframes as a result of using this architecture. The CNN models, like the LSTM models, were trained using the adam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t>The CNNs architecture is made up of six layers: an input layer with 79 input features, a convolutional layer with a filter size of 6 pixels in height, 5 pixels in width, and a total of 15 filters, a rectified linear unit activation layer (ReLU), a max-pooling layer with a pool size of 2 pixels in height and 1 pixel in width, a fully connected layer with 24 responses, and a regression output layer.</w:t>
      </w:r>
      <w:r>
        <w:t xml:space="preserve"> </w:t>
      </w:r>
      <w:r w:rsidRPr="00B62CC0">
        <w:t>The final CNN models predicted a value for each hour in our test sets, which were then combined by the adaptive RLS combiner.</w:t>
      </w:r>
    </w:p>
    <w:p w14:paraId="55FB1E9C" w14:textId="4168B8ED" w:rsidR="00961616" w:rsidRPr="00961616" w:rsidRDefault="008F44DD" w:rsidP="00FF3287">
      <w:pPr>
        <w:pStyle w:val="Heading2"/>
      </w:pPr>
      <w:bookmarkStart w:id="208" w:name="_Toc91341430"/>
      <w:r>
        <w:t>3.</w:t>
      </w:r>
      <w:r w:rsidR="005C5901">
        <w:t>4</w:t>
      </w:r>
      <w:r>
        <w:t xml:space="preserve"> Method Analysis</w:t>
      </w:r>
      <w:bookmarkEnd w:id="208"/>
    </w:p>
    <w:p w14:paraId="17307567" w14:textId="68A14384" w:rsidR="006A0653" w:rsidRDefault="00961616" w:rsidP="006A0653">
      <w:pPr>
        <w:ind w:firstLine="288"/>
      </w:pPr>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r w:rsidR="00B24E01">
        <w:t xml:space="preserve"> </w:t>
      </w:r>
      <w:r w:rsidR="00FF3287" w:rsidRPr="00FF3287">
        <w:t>Only the RLS combiner results were used in our accuracy calculations for all forecasters that used an RLS combiner to combine the outputs of two distinct models, the BLF and the CLF; the forecasters in question are CNN, LSTM, and ANN.</w:t>
      </w:r>
      <w:r w:rsidR="00B24E01">
        <w:t xml:space="preserve"> </w:t>
      </w:r>
      <w:r w:rsidR="006A0653" w:rsidRPr="006A0653">
        <w:t xml:space="preserve">This document's Appendix </w:t>
      </w:r>
      <w:r w:rsidR="006A0653" w:rsidRPr="006A0653">
        <w:lastRenderedPageBreak/>
        <w:t>B contains data on the overall performance of all forecasters using all of the performance metrics mentioned in Chapter 2.</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04CC74BE" w:rsidR="008F44DD" w:rsidRDefault="00D24C55" w:rsidP="001746BC">
      <w:pPr>
        <w:ind w:firstLine="288"/>
      </w:pPr>
      <w:r w:rsidRPr="00D24C55">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p>
    <w:p w14:paraId="022BBD4E" w14:textId="083ABC3E" w:rsidR="00116916" w:rsidRDefault="00116916" w:rsidP="008223C2">
      <w:pPr>
        <w:pStyle w:val="Heading2"/>
      </w:pPr>
      <w:bookmarkStart w:id="209" w:name="_Toc91341431"/>
      <w:r>
        <w:t>3.</w:t>
      </w:r>
      <w:r w:rsidR="00DF586D">
        <w:t>5</w:t>
      </w:r>
      <w:r w:rsidR="008223C2" w:rsidRPr="008223C2">
        <w:t xml:space="preserve"> The Performance of </w:t>
      </w:r>
      <w:r w:rsidR="00A039C8">
        <w:t>Forecaster</w:t>
      </w:r>
      <w:r w:rsidR="008223C2" w:rsidRPr="008223C2">
        <w:t>s on the Toronto Dataset</w:t>
      </w:r>
      <w:bookmarkEnd w:id="209"/>
    </w:p>
    <w:p w14:paraId="13765B5E" w14:textId="208AA68D" w:rsidR="006963BD" w:rsidRDefault="00AB39DE" w:rsidP="00DF72B3">
      <w:pPr>
        <w:ind w:firstLine="288"/>
      </w:pPr>
      <w:r>
        <w:fldChar w:fldCharType="begin"/>
      </w:r>
      <w:r>
        <w:instrText xml:space="preserve"> REF _Ref85285958 \h </w:instrText>
      </w:r>
      <w:r>
        <w:fldChar w:fldCharType="separate"/>
      </w:r>
      <w:r w:rsidR="00F56986">
        <w:t xml:space="preserve">Table </w:t>
      </w:r>
      <w:r w:rsidR="00F56986">
        <w:rPr>
          <w:noProof/>
        </w:rPr>
        <w:t>4</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F56986">
        <w:t xml:space="preserve">Figure </w:t>
      </w:r>
      <w:r w:rsidR="00F56986">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F56986">
        <w:t xml:space="preserve">Table </w:t>
      </w:r>
      <w:r w:rsidR="00F56986">
        <w:rPr>
          <w:noProof/>
        </w:rPr>
        <w:t>5</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F56986">
        <w:t xml:space="preserve">Figure </w:t>
      </w:r>
      <w:r w:rsidR="00F56986">
        <w:rPr>
          <w:noProof/>
        </w:rPr>
        <w:t>9</w:t>
      </w:r>
      <w:r w:rsidR="00DF72B3">
        <w:fldChar w:fldCharType="end"/>
      </w:r>
      <w:r w:rsidR="00DF72B3">
        <w:t>b</w:t>
      </w:r>
      <w:r w:rsidRPr="00AB39DE">
        <w:t xml:space="preserve"> depicts a snapshot of actual and forecasted load demand for the period of July 17th to July 21st; this </w:t>
      </w:r>
      <w:r w:rsidRPr="00AB39DE">
        <w:lastRenderedPageBreak/>
        <w:t>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718BD54E" w:rsidR="00D845F5" w:rsidRDefault="00D845F5" w:rsidP="006963BD">
      <w:pPr>
        <w:pStyle w:val="Caption"/>
        <w:jc w:val="center"/>
      </w:pPr>
      <w:bookmarkStart w:id="210" w:name="_Ref85285958"/>
      <w:bookmarkStart w:id="211" w:name="_Toc91341479"/>
      <w:r>
        <w:t xml:space="preserve">Table </w:t>
      </w:r>
      <w:fldSimple w:instr=" SEQ Table \* ARABIC ">
        <w:r w:rsidR="00F56986">
          <w:rPr>
            <w:noProof/>
          </w:rPr>
          <w:t>4</w:t>
        </w:r>
      </w:fldSimple>
      <w:bookmarkEnd w:id="210"/>
      <w:r>
        <w:t xml:space="preserve"> - </w:t>
      </w:r>
      <w:r w:rsidRPr="00356293">
        <w:t xml:space="preserve">Overall MAPE and RMSE for Each </w:t>
      </w:r>
      <w:r w:rsidR="00A039C8">
        <w:t>Forecaster</w:t>
      </w:r>
      <w:r w:rsidRPr="00356293">
        <w:t xml:space="preserve"> </w:t>
      </w:r>
      <w:r w:rsidRPr="000A402A">
        <w:t>– Toronto Dataset</w:t>
      </w:r>
      <w:bookmarkEnd w:id="2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2AEDAE81" w:rsidR="00A9660E" w:rsidRPr="00955AB5" w:rsidRDefault="00A9660E" w:rsidP="00196415">
      <w:pPr>
        <w:pStyle w:val="Caption"/>
        <w:jc w:val="center"/>
        <w:rPr>
          <w:sz w:val="16"/>
          <w:szCs w:val="16"/>
        </w:rPr>
      </w:pPr>
      <w:bookmarkStart w:id="212" w:name="_Ref85286062"/>
      <w:bookmarkStart w:id="213" w:name="_Toc91341480"/>
      <w:r>
        <w:t xml:space="preserve">Table </w:t>
      </w:r>
      <w:fldSimple w:instr=" SEQ Table \* ARABIC ">
        <w:r w:rsidR="00F56986">
          <w:rPr>
            <w:noProof/>
          </w:rPr>
          <w:t>5</w:t>
        </w:r>
      </w:fldSimple>
      <w:bookmarkEnd w:id="212"/>
      <w:r>
        <w:t xml:space="preserve"> - </w:t>
      </w:r>
      <w:r w:rsidRPr="0049763C">
        <w:t>Matrix Analysis of Peak Values and Time Difference – Toronto Dataset</w:t>
      </w:r>
      <w:bookmarkEnd w:id="213"/>
    </w:p>
    <w:p w14:paraId="0831F5E3" w14:textId="25D45777" w:rsidR="00196415" w:rsidRPr="00A9660E" w:rsidRDefault="00A0534F" w:rsidP="00A9660E">
      <w:pPr>
        <w:jc w:val="center"/>
        <w:rPr>
          <w:sz w:val="16"/>
          <w:szCs w:val="16"/>
        </w:rPr>
      </w:pPr>
      <w:r>
        <w:rPr>
          <w:noProof/>
          <w:sz w:val="16"/>
          <w:szCs w:val="16"/>
        </w:rPr>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0FA86E04" w:rsidR="000F2742" w:rsidRDefault="00A155C1" w:rsidP="00105F26">
      <w:pPr>
        <w:pStyle w:val="Caption"/>
        <w:jc w:val="center"/>
      </w:pPr>
      <w:bookmarkStart w:id="214" w:name="_Ref86081137"/>
      <w:bookmarkStart w:id="215" w:name="_Toc91341500"/>
      <w:r>
        <w:t xml:space="preserve">Figure </w:t>
      </w:r>
      <w:fldSimple w:instr=" SEQ Figure \* ARABIC ">
        <w:r w:rsidR="00F56986">
          <w:rPr>
            <w:noProof/>
          </w:rPr>
          <w:t>9</w:t>
        </w:r>
      </w:fldSimple>
      <w:bookmarkEnd w:id="214"/>
      <w:r w:rsidR="00387EEA">
        <w:rPr>
          <w:noProof/>
        </w:rPr>
        <w:t>:</w:t>
      </w:r>
      <w:r>
        <w:t xml:space="preserve"> </w:t>
      </w:r>
      <w:r w:rsidR="00AB39DE" w:rsidRPr="00AB39DE">
        <w:t>(a) Overall Error Distribution for All Forecasters; (b) Actual and Forecasted Load Demand for July 17th-21st - Toronto Dataset</w:t>
      </w:r>
      <w:bookmarkEnd w:id="215"/>
    </w:p>
    <w:p w14:paraId="75B5F696" w14:textId="371354AF" w:rsidR="007B0505" w:rsidRDefault="007B0505" w:rsidP="008223C2">
      <w:pPr>
        <w:pStyle w:val="Heading3"/>
      </w:pPr>
      <w:bookmarkStart w:id="216" w:name="_Toc91341432"/>
      <w:r>
        <w:t>3.</w:t>
      </w:r>
      <w:r w:rsidR="00B71491">
        <w:t>5</w:t>
      </w:r>
      <w:r>
        <w:t>.</w:t>
      </w:r>
      <w:r w:rsidR="00901E19">
        <w:t>1</w:t>
      </w:r>
      <w:r>
        <w:t xml:space="preserve"> </w:t>
      </w:r>
      <w:r w:rsidR="00B06C64" w:rsidRPr="00B06C64">
        <w:t>Discussion of the Toronto Dataset's Overall Performance</w:t>
      </w:r>
      <w:bookmarkEnd w:id="216"/>
    </w:p>
    <w:p w14:paraId="6D8667F9" w14:textId="2B8656D8"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F56986">
        <w:t xml:space="preserve">Table </w:t>
      </w:r>
      <w:r w:rsidR="00F56986">
        <w:rPr>
          <w:noProof/>
        </w:rPr>
        <w:t>4</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F56986">
        <w:t xml:space="preserve">Figure </w:t>
      </w:r>
      <w:r w:rsidR="00F56986">
        <w:rPr>
          <w:noProof/>
        </w:rPr>
        <w:t>9</w:t>
      </w:r>
      <w:r w:rsidR="00AD66DC">
        <w:fldChar w:fldCharType="end"/>
      </w:r>
      <w:r w:rsidR="00AD66DC">
        <w:t>a</w:t>
      </w:r>
      <w:r w:rsidR="00AD66DC" w:rsidRPr="00AD66DC">
        <w:t xml:space="preserve">, we can see that the CNN forecaster had </w:t>
      </w:r>
      <w:r w:rsidR="00AD66DC" w:rsidRPr="00AD66DC">
        <w:lastRenderedPageBreak/>
        <w:t>the tightest error distribution of all forecasters.</w:t>
      </w:r>
      <w:r w:rsidR="00AD66DC">
        <w:t xml:space="preserve"> </w:t>
      </w:r>
      <w:r w:rsidRPr="00264251">
        <w:t>The SNF forecaster produced the worst results, with the widest error distribution and the worst global metrics.</w:t>
      </w:r>
    </w:p>
    <w:p w14:paraId="6F4C5141" w14:textId="0F9F2F77" w:rsidR="00264251" w:rsidRDefault="00264251" w:rsidP="00183E15">
      <w:pPr>
        <w:ind w:firstLine="288"/>
      </w:pPr>
      <w:commentRangeStart w:id="217"/>
      <w:commentRangeStart w:id="218"/>
      <w:r w:rsidRPr="00264251">
        <w:t xml:space="preserve">According to the MAPE values in </w:t>
      </w:r>
      <w:r>
        <w:fldChar w:fldCharType="begin"/>
      </w:r>
      <w:r>
        <w:instrText xml:space="preserve"> REF _Ref85286062 \h </w:instrText>
      </w:r>
      <w:r>
        <w:fldChar w:fldCharType="separate"/>
      </w:r>
      <w:r w:rsidR="00F56986">
        <w:t xml:space="preserve">Table </w:t>
      </w:r>
      <w:r w:rsidR="00F56986">
        <w:rPr>
          <w:noProof/>
        </w:rPr>
        <w:t>5</w:t>
      </w:r>
      <w:r>
        <w:fldChar w:fldCharType="end"/>
      </w:r>
      <w:r w:rsidRPr="00264251">
        <w:t>, the CNN was the most accurate at predicting the magnitude of daily peaks, followed by the ANN and LSTM</w:t>
      </w:r>
      <w:commentRangeEnd w:id="217"/>
      <w:r w:rsidR="001B4EFB">
        <w:rPr>
          <w:rStyle w:val="CommentReference"/>
        </w:rPr>
        <w:commentReference w:id="217"/>
      </w:r>
      <w:commentRangeEnd w:id="218"/>
      <w:r w:rsidR="009B11D4">
        <w:rPr>
          <w:rStyle w:val="CommentReference"/>
        </w:rPr>
        <w:commentReference w:id="218"/>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219" w:name="_Toc91341433"/>
      <w:r>
        <w:t>3.6</w:t>
      </w:r>
      <w:r w:rsidRPr="008223C2">
        <w:t xml:space="preserve"> The Performance of </w:t>
      </w:r>
      <w:r w:rsidR="0025420C">
        <w:t>Forecaster</w:t>
      </w:r>
      <w:r w:rsidRPr="008223C2">
        <w:t xml:space="preserve">s on the </w:t>
      </w:r>
      <w:r>
        <w:t>Ottawa</w:t>
      </w:r>
      <w:r w:rsidRPr="008223C2">
        <w:t xml:space="preserve"> Dataset</w:t>
      </w:r>
      <w:bookmarkEnd w:id="219"/>
    </w:p>
    <w:p w14:paraId="72C634F1" w14:textId="530CFD53" w:rsidR="000F2742" w:rsidRDefault="00053566" w:rsidP="00053566">
      <w:pPr>
        <w:ind w:firstLine="288"/>
      </w:pPr>
      <w:r>
        <w:fldChar w:fldCharType="begin"/>
      </w:r>
      <w:r>
        <w:instrText xml:space="preserve"> REF _Ref85285966 \h </w:instrText>
      </w:r>
      <w:r>
        <w:fldChar w:fldCharType="separate"/>
      </w:r>
      <w:r w:rsidR="00F56986">
        <w:t xml:space="preserve">Table </w:t>
      </w:r>
      <w:r w:rsidR="00F56986">
        <w:rPr>
          <w:noProof/>
        </w:rPr>
        <w:t>6</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F56986">
        <w:t xml:space="preserve">Figure </w:t>
      </w:r>
      <w:r w:rsidR="00F56986">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F56986">
        <w:t xml:space="preserve">Table </w:t>
      </w:r>
      <w:r w:rsidR="00F56986">
        <w:rPr>
          <w:noProof/>
        </w:rPr>
        <w:t>7</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F56986">
        <w:t xml:space="preserve">Figure </w:t>
      </w:r>
      <w:r w:rsidR="00F56986">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17E566D7" w:rsidR="002C4587" w:rsidRDefault="002C4587" w:rsidP="002C4587">
      <w:pPr>
        <w:pStyle w:val="Caption"/>
        <w:jc w:val="center"/>
      </w:pPr>
      <w:bookmarkStart w:id="220" w:name="_Ref85285966"/>
      <w:bookmarkStart w:id="221" w:name="_Ref86082422"/>
      <w:bookmarkStart w:id="222" w:name="_Toc91341481"/>
      <w:r>
        <w:t xml:space="preserve">Table </w:t>
      </w:r>
      <w:fldSimple w:instr=" SEQ Table \* ARABIC ">
        <w:r w:rsidR="00F56986">
          <w:rPr>
            <w:noProof/>
          </w:rPr>
          <w:t>6</w:t>
        </w:r>
      </w:fldSimple>
      <w:bookmarkEnd w:id="220"/>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221"/>
      <w:bookmarkEnd w:id="222"/>
    </w:p>
    <w:p w14:paraId="57E74427" w14:textId="038DF1D5" w:rsidR="00957E3C" w:rsidRDefault="002A6AC0" w:rsidP="00E62306">
      <w:pPr>
        <w:jc w:val="center"/>
      </w:pPr>
      <w:r>
        <w:rPr>
          <w:noProof/>
        </w:rPr>
        <w:lastRenderedPageBreak/>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3C841B38" w:rsidR="00672D34" w:rsidRDefault="00957E3C" w:rsidP="004076A4">
      <w:pPr>
        <w:pStyle w:val="Caption"/>
        <w:jc w:val="center"/>
      </w:pPr>
      <w:bookmarkStart w:id="223" w:name="_Ref86082372"/>
      <w:bookmarkStart w:id="224" w:name="_Toc91341501"/>
      <w:r>
        <w:t xml:space="preserve">Figure </w:t>
      </w:r>
      <w:fldSimple w:instr=" SEQ Figure \* ARABIC ">
        <w:r w:rsidR="00F56986">
          <w:rPr>
            <w:noProof/>
          </w:rPr>
          <w:t>10</w:t>
        </w:r>
      </w:fldSimple>
      <w:bookmarkEnd w:id="223"/>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2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7AF03CA8" w:rsidR="008A4BDA" w:rsidRDefault="008A4BDA" w:rsidP="008A4BDA">
      <w:pPr>
        <w:pStyle w:val="Caption"/>
        <w:jc w:val="center"/>
      </w:pPr>
      <w:bookmarkStart w:id="225" w:name="_Ref85286056"/>
      <w:bookmarkStart w:id="226" w:name="_Toc91341482"/>
      <w:r>
        <w:t xml:space="preserve">Table </w:t>
      </w:r>
      <w:fldSimple w:instr=" SEQ Table \* ARABIC ">
        <w:r w:rsidR="00F56986">
          <w:rPr>
            <w:noProof/>
          </w:rPr>
          <w:t>7</w:t>
        </w:r>
      </w:fldSimple>
      <w:bookmarkEnd w:id="225"/>
      <w:r>
        <w:t xml:space="preserve"> - </w:t>
      </w:r>
      <w:r w:rsidRPr="0049763C">
        <w:t xml:space="preserve">Matrix Analysis of Peak Values and Time Difference </w:t>
      </w:r>
      <w:r w:rsidRPr="008305F8">
        <w:t xml:space="preserve">– </w:t>
      </w:r>
      <w:r>
        <w:t>Ottawa</w:t>
      </w:r>
      <w:r w:rsidRPr="008305F8">
        <w:t xml:space="preserve"> Dataset</w:t>
      </w:r>
      <w:bookmarkEnd w:id="226"/>
    </w:p>
    <w:p w14:paraId="72ECAF90" w14:textId="68C92B50" w:rsidR="00870C1A" w:rsidRDefault="00870C1A" w:rsidP="002456BD">
      <w:pPr>
        <w:pStyle w:val="Heading3"/>
      </w:pPr>
      <w:bookmarkStart w:id="227" w:name="_Toc9134143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227"/>
    </w:p>
    <w:p w14:paraId="355C6197" w14:textId="55634418" w:rsidR="00264251" w:rsidRDefault="00264251" w:rsidP="00264251">
      <w:pPr>
        <w:ind w:firstLine="288"/>
      </w:pPr>
      <w:r>
        <w:t xml:space="preserve">The overall performance of the Ottawa dataset is comparable to that of the Toronto dataset, as shown in </w:t>
      </w:r>
      <w:fldSimple w:instr=" REF _Ref85285966 ">
        <w:r w:rsidR="00F56986">
          <w:t xml:space="preserve">Table </w:t>
        </w:r>
        <w:r w:rsidR="00F56986">
          <w:rPr>
            <w:noProof/>
          </w:rPr>
          <w:t>6</w:t>
        </w:r>
      </w:fldSimple>
      <w:r>
        <w:t xml:space="preserve">. The MAPE and RMSE values of the CNN are the lowest, 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F56986">
        <w:t xml:space="preserve">Figure </w:t>
      </w:r>
      <w:r w:rsidR="00F56986">
        <w:rPr>
          <w:noProof/>
        </w:rPr>
        <w:t>10</w:t>
      </w:r>
      <w:r w:rsidR="00D31AEB">
        <w:fldChar w:fldCharType="end"/>
      </w:r>
      <w:r w:rsidR="00D31AEB" w:rsidRPr="00D31AEB">
        <w:t>a, while the SNF has the worst overall performance metrics and the widest error distribution.</w:t>
      </w:r>
    </w:p>
    <w:p w14:paraId="088F93A7" w14:textId="65BCE6C7"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F56986">
        <w:t xml:space="preserve">Table </w:t>
      </w:r>
      <w:r w:rsidR="00F56986">
        <w:rPr>
          <w:noProof/>
        </w:rPr>
        <w:t>7</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228" w:name="_Toc91341435"/>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228"/>
    </w:p>
    <w:p w14:paraId="2194C205" w14:textId="0484E343" w:rsidR="002745F8" w:rsidRDefault="00483AA4" w:rsidP="009823E9">
      <w:pPr>
        <w:ind w:firstLine="288"/>
      </w:pPr>
      <w:fldSimple w:instr=" REF _Ref86082938 ">
        <w:r w:rsidR="00F56986">
          <w:t xml:space="preserve">Table </w:t>
        </w:r>
        <w:r w:rsidR="00F56986">
          <w:rPr>
            <w:noProof/>
          </w:rPr>
          <w:t>8</w:t>
        </w:r>
      </w:fldSimple>
      <w:r w:rsidR="005C152D" w:rsidRPr="007517A5">
        <w:t xml:space="preserve"> </w:t>
      </w:r>
      <w:r w:rsidR="005C152D" w:rsidRPr="00AB39DE">
        <w:t xml:space="preserve">summarizes the key performance metrics across the test dataset, while </w:t>
      </w:r>
      <w:fldSimple w:instr=" REF _Ref86082912 ">
        <w:r w:rsidR="00F56986">
          <w:t xml:space="preserve">Figure </w:t>
        </w:r>
        <w:r w:rsidR="00F56986">
          <w:rPr>
            <w:noProof/>
          </w:rPr>
          <w:t>11</w:t>
        </w:r>
      </w:fldSimple>
      <w:r w:rsidR="005C152D">
        <w:t>a</w:t>
      </w:r>
      <w:r w:rsidR="005C152D" w:rsidRPr="00AB39DE">
        <w:t xml:space="preserve"> depicts the overall distribution of errors for each forecaster across the test dataset.</w:t>
      </w:r>
      <w:r w:rsidR="005C152D">
        <w:t xml:space="preserve"> </w:t>
      </w:r>
      <w:fldSimple w:instr=" REF _Ref86082938 ">
        <w:r w:rsidR="00F56986">
          <w:t xml:space="preserve">Table </w:t>
        </w:r>
        <w:r w:rsidR="00F56986">
          <w:rPr>
            <w:noProof/>
          </w:rPr>
          <w:t>8</w:t>
        </w:r>
      </w:fldSimple>
      <w:r w:rsidR="005C152D">
        <w:rPr>
          <w:noProof/>
        </w:rPr>
        <w:t xml:space="preserve"> </w:t>
      </w:r>
      <w:r w:rsidR="005C152D">
        <w:t>s</w:t>
      </w:r>
      <w:r w:rsidR="005C152D" w:rsidRPr="00AB39DE">
        <w:t xml:space="preserve">ummarizes the forecaster's performance in predicting daily peaks. </w:t>
      </w:r>
      <w:fldSimple w:instr=" REF _Ref86082912 ">
        <w:r w:rsidR="00F56986">
          <w:t xml:space="preserve">Figure </w:t>
        </w:r>
        <w:r w:rsidR="00F56986">
          <w:rPr>
            <w:noProof/>
          </w:rPr>
          <w:t>11</w:t>
        </w:r>
      </w:fldSimple>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42B090D" w:rsidR="00AC372F" w:rsidRDefault="00AC372F" w:rsidP="00AC372F">
      <w:pPr>
        <w:pStyle w:val="Caption"/>
        <w:jc w:val="center"/>
      </w:pPr>
      <w:bookmarkStart w:id="229" w:name="_Ref86082938"/>
      <w:bookmarkStart w:id="230" w:name="_Ref86082933"/>
      <w:bookmarkStart w:id="231" w:name="_Toc91341483"/>
      <w:r>
        <w:t xml:space="preserve">Table </w:t>
      </w:r>
      <w:fldSimple w:instr=" SEQ Table \* ARABIC ">
        <w:r w:rsidR="00F56986">
          <w:rPr>
            <w:noProof/>
          </w:rPr>
          <w:t>8</w:t>
        </w:r>
      </w:fldSimple>
      <w:bookmarkEnd w:id="229"/>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230"/>
      <w:bookmarkEnd w:id="2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2DD2E070" w:rsidR="00A82DDD" w:rsidRPr="00A82DDD" w:rsidRDefault="00A82DDD" w:rsidP="0069748C">
      <w:pPr>
        <w:pStyle w:val="Caption"/>
        <w:jc w:val="center"/>
      </w:pPr>
      <w:bookmarkStart w:id="232" w:name="_Ref86082945"/>
      <w:bookmarkStart w:id="233" w:name="_Toc91341484"/>
      <w:r>
        <w:t xml:space="preserve">Table </w:t>
      </w:r>
      <w:fldSimple w:instr=" SEQ Table \* ARABIC ">
        <w:r w:rsidR="00F56986">
          <w:rPr>
            <w:noProof/>
          </w:rPr>
          <w:t>9</w:t>
        </w:r>
      </w:fldSimple>
      <w:bookmarkEnd w:id="232"/>
      <w:r>
        <w:t xml:space="preserve"> - </w:t>
      </w:r>
      <w:r w:rsidRPr="0049763C">
        <w:t xml:space="preserve">Matrix Analysis of Peak Values and Time Difference </w:t>
      </w:r>
      <w:r w:rsidRPr="008305F8">
        <w:t xml:space="preserve">– </w:t>
      </w:r>
      <w:r>
        <w:t>Saint John</w:t>
      </w:r>
      <w:r w:rsidRPr="008305F8">
        <w:t xml:space="preserve"> Dataset</w:t>
      </w:r>
      <w:bookmarkEnd w:id="233"/>
    </w:p>
    <w:p w14:paraId="43B809FF" w14:textId="6EACDF4C" w:rsidR="001B2628" w:rsidRDefault="00261136" w:rsidP="00A35D02">
      <w:pPr>
        <w:keepNext/>
        <w:jc w:val="center"/>
      </w:pPr>
      <w:r>
        <w:rPr>
          <w:noProof/>
        </w:rPr>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E2FCD0E" w:rsidR="001B2628" w:rsidRDefault="001B2628" w:rsidP="001B2628">
      <w:pPr>
        <w:pStyle w:val="Caption"/>
        <w:jc w:val="center"/>
      </w:pPr>
      <w:bookmarkStart w:id="234" w:name="_Ref86082912"/>
      <w:bookmarkStart w:id="235" w:name="_Toc91341502"/>
      <w:r>
        <w:t xml:space="preserve">Figure </w:t>
      </w:r>
      <w:fldSimple w:instr=" SEQ Figure \* ARABIC ">
        <w:r w:rsidR="00F56986">
          <w:rPr>
            <w:noProof/>
          </w:rPr>
          <w:t>11</w:t>
        </w:r>
      </w:fldSimple>
      <w:bookmarkEnd w:id="234"/>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235"/>
    </w:p>
    <w:p w14:paraId="78E406D6" w14:textId="5CC5EF10" w:rsidR="00EC2424" w:rsidRDefault="00EC2424" w:rsidP="00902D40">
      <w:pPr>
        <w:pStyle w:val="Heading3"/>
      </w:pPr>
      <w:bookmarkStart w:id="236" w:name="_Toc91341436"/>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236"/>
    </w:p>
    <w:p w14:paraId="292A9FE4" w14:textId="20C1FB88" w:rsidR="00A40262" w:rsidRDefault="00483AA4" w:rsidP="00300F8D">
      <w:pPr>
        <w:ind w:firstLine="288"/>
      </w:pPr>
      <w:fldSimple w:instr=" REF _Ref86082938 ">
        <w:r w:rsidR="00F56986">
          <w:t xml:space="preserve">Table </w:t>
        </w:r>
        <w:r w:rsidR="00F56986">
          <w:rPr>
            <w:noProof/>
          </w:rPr>
          <w:t>8</w:t>
        </w:r>
      </w:fldSimple>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13D3EE0A"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F56986">
        <w:t xml:space="preserve">Table </w:t>
      </w:r>
      <w:r w:rsidR="00F56986">
        <w:rPr>
          <w:noProof/>
        </w:rPr>
        <w:t>9</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237" w:name="_Toc91341437"/>
      <w:r>
        <w:t>3.</w:t>
      </w:r>
      <w:r w:rsidR="007C73B1">
        <w:t>8</w:t>
      </w:r>
      <w:r>
        <w:t xml:space="preserve"> </w:t>
      </w:r>
      <w:r w:rsidR="004157AA">
        <w:t>Conclusion</w:t>
      </w:r>
      <w:bookmarkEnd w:id="237"/>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The SNF performed the worst across all datasets, 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lastRenderedPageBreak/>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238" w:name="_Toc91341438"/>
      <w:r>
        <w:lastRenderedPageBreak/>
        <w:t>4</w:t>
      </w:r>
      <w:r w:rsidR="002337EA">
        <w:t xml:space="preserve"> </w:t>
      </w:r>
      <w:r w:rsidR="00C77C33" w:rsidRPr="003151B5">
        <w:t>Comprehensive Evaluation of Our Forecasters' Performance</w:t>
      </w:r>
      <w:bookmarkEnd w:id="238"/>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64F68A27" w:rsidR="0077523D" w:rsidRDefault="007B322F" w:rsidP="009419A7">
      <w:pPr>
        <w:ind w:firstLine="288"/>
      </w:pPr>
      <w:r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r w:rsidR="00CF0D25"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p>
    <w:p w14:paraId="14C9E3A5" w14:textId="1E0C636C" w:rsidR="000F72A8" w:rsidRDefault="000F72A8" w:rsidP="00293FF8">
      <w:pPr>
        <w:pStyle w:val="Heading2"/>
      </w:pPr>
      <w:bookmarkStart w:id="239" w:name="_Toc91341439"/>
      <w:r w:rsidRPr="000F72A8">
        <w:t>4.</w:t>
      </w:r>
      <w:r w:rsidR="003C0F76">
        <w:t>1</w:t>
      </w:r>
      <w:r w:rsidRPr="000F72A8">
        <w:t xml:space="preserve"> </w:t>
      </w:r>
      <w:r w:rsidR="0019725E">
        <w:t>T</w:t>
      </w:r>
      <w:r w:rsidR="00EC6B8C" w:rsidRPr="00EC6B8C">
        <w:t>he Toronto Dataset</w:t>
      </w:r>
      <w:bookmarkEnd w:id="239"/>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240" w:name="_Toc91341440"/>
      <w:r>
        <w:lastRenderedPageBreak/>
        <w:t>4.</w:t>
      </w:r>
      <w:r w:rsidR="00C04AA4">
        <w:t>1.1</w:t>
      </w:r>
      <w:r>
        <w:t xml:space="preserve"> </w:t>
      </w:r>
      <w:r w:rsidR="0078706B" w:rsidRPr="0078706B">
        <w:t>The Hourly Performance</w:t>
      </w:r>
      <w:bookmarkEnd w:id="240"/>
    </w:p>
    <w:p w14:paraId="2CF9AB99" w14:textId="3E667660" w:rsidR="00C2770E" w:rsidRDefault="00053CB8" w:rsidP="001E7F93">
      <w:pPr>
        <w:ind w:firstLine="288"/>
      </w:pPr>
      <w:r>
        <w:fldChar w:fldCharType="begin"/>
      </w:r>
      <w:r>
        <w:instrText xml:space="preserve"> REF _Ref86154272 \h </w:instrText>
      </w:r>
      <w:r>
        <w:fldChar w:fldCharType="separate"/>
      </w:r>
      <w:r w:rsidR="00F56986">
        <w:t xml:space="preserve">Figure </w:t>
      </w:r>
      <w:r w:rsidR="00F56986">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7F0B3C4" w:rsidR="00F54CCB" w:rsidRDefault="00AE391D" w:rsidP="00D31286">
      <w:pPr>
        <w:pStyle w:val="Caption"/>
        <w:jc w:val="center"/>
      </w:pPr>
      <w:bookmarkStart w:id="241" w:name="_Ref86154272"/>
      <w:bookmarkStart w:id="242" w:name="_Toc91341503"/>
      <w:r>
        <w:t xml:space="preserve">Figure </w:t>
      </w:r>
      <w:fldSimple w:instr=" SEQ Figure \* ARABIC ">
        <w:r w:rsidR="00F56986">
          <w:rPr>
            <w:noProof/>
          </w:rPr>
          <w:t>12</w:t>
        </w:r>
      </w:fldSimple>
      <w:bookmarkEnd w:id="241"/>
      <w:r w:rsidR="00F97038" w:rsidRPr="00F97038">
        <w:rPr>
          <w:noProof/>
        </w:rPr>
        <w:t>: (a) Hourly MAPE for All Forecasters, (b-d) Hourly Error Distributions for CNN, LSTM, and ANN Forecasters – Toronto Dataset</w:t>
      </w:r>
      <w:bookmarkEnd w:id="242"/>
    </w:p>
    <w:p w14:paraId="120450EC" w14:textId="278C08A6" w:rsidR="003063F8" w:rsidRDefault="003063F8" w:rsidP="003063F8">
      <w:pPr>
        <w:pStyle w:val="Heading4"/>
      </w:pPr>
      <w:r>
        <w:t xml:space="preserve">4.1.1.1 </w:t>
      </w:r>
      <w:r w:rsidR="009D7DDB" w:rsidRPr="009D7DDB">
        <w:t>A Snippet on Hourly Performance</w:t>
      </w:r>
    </w:p>
    <w:p w14:paraId="057FB709" w14:textId="4C05222F"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F56986">
        <w:t xml:space="preserve">Figure </w:t>
      </w:r>
      <w:r w:rsidR="00F56986">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243" w:name="_Toc91341441"/>
      <w:r>
        <w:t>4.</w:t>
      </w:r>
      <w:r w:rsidR="00501A6D">
        <w:t>1.2</w:t>
      </w:r>
      <w:r>
        <w:t xml:space="preserve"> </w:t>
      </w:r>
      <w:r w:rsidR="0078706B" w:rsidRPr="0078706B">
        <w:t xml:space="preserve">The </w:t>
      </w:r>
      <w:r w:rsidR="0078706B">
        <w:t>Daily</w:t>
      </w:r>
      <w:r w:rsidR="0078706B" w:rsidRPr="0078706B">
        <w:t xml:space="preserve"> Performance</w:t>
      </w:r>
      <w:bookmarkEnd w:id="243"/>
    </w:p>
    <w:p w14:paraId="6DD0802A" w14:textId="4B28B247" w:rsidR="001A02D8" w:rsidRDefault="00E21F51" w:rsidP="001A02D8">
      <w:pPr>
        <w:ind w:firstLine="288"/>
      </w:pPr>
      <w:r w:rsidRPr="00E21F51">
        <w:t xml:space="preserve"> </w:t>
      </w:r>
      <w:r>
        <w:fldChar w:fldCharType="begin"/>
      </w:r>
      <w:r>
        <w:instrText xml:space="preserve"> REF _Ref86157486 \h </w:instrText>
      </w:r>
      <w:r>
        <w:fldChar w:fldCharType="separate"/>
      </w:r>
      <w:r w:rsidR="00F56986">
        <w:t xml:space="preserve">Figure </w:t>
      </w:r>
      <w:r w:rsidR="00F56986">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03D33E3C"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F56986">
        <w:t xml:space="preserve">Figure </w:t>
      </w:r>
      <w:r w:rsidR="00F56986">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64B454CE" w:rsidR="003E1CC6" w:rsidRDefault="00AA4CFF" w:rsidP="009E62B2">
      <w:pPr>
        <w:pStyle w:val="Caption"/>
        <w:jc w:val="center"/>
      </w:pPr>
      <w:bookmarkStart w:id="244" w:name="_Ref86157486"/>
      <w:bookmarkStart w:id="245" w:name="_Toc91341504"/>
      <w:r>
        <w:t xml:space="preserve">Figure </w:t>
      </w:r>
      <w:fldSimple w:instr=" SEQ Figure \* ARABIC ">
        <w:r w:rsidR="00F56986">
          <w:rPr>
            <w:noProof/>
          </w:rPr>
          <w:t>13</w:t>
        </w:r>
      </w:fldSimple>
      <w:bookmarkEnd w:id="244"/>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245"/>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149B2B24"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F56986">
        <w:t xml:space="preserve">Figure </w:t>
      </w:r>
      <w:r w:rsidR="00F56986">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24E6AA09" w:rsidR="00EC799F" w:rsidRDefault="00142014" w:rsidP="00850E80">
      <w:pPr>
        <w:pStyle w:val="Caption"/>
        <w:jc w:val="center"/>
      </w:pPr>
      <w:bookmarkStart w:id="246" w:name="_Ref86160504"/>
      <w:bookmarkStart w:id="247" w:name="_Toc91341505"/>
      <w:r>
        <w:t xml:space="preserve">Figure </w:t>
      </w:r>
      <w:fldSimple w:instr=" SEQ Figure \* ARABIC ">
        <w:r w:rsidR="00F56986">
          <w:rPr>
            <w:noProof/>
          </w:rPr>
          <w:t>14</w:t>
        </w:r>
      </w:fldSimple>
      <w:bookmarkEnd w:id="246"/>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247"/>
    </w:p>
    <w:p w14:paraId="7E235959" w14:textId="66669BB1" w:rsidR="00EE1033" w:rsidRDefault="00EE1033" w:rsidP="002B69C3">
      <w:pPr>
        <w:pStyle w:val="Heading3"/>
      </w:pPr>
      <w:bookmarkStart w:id="248" w:name="_Toc91341442"/>
      <w:r>
        <w:lastRenderedPageBreak/>
        <w:t>4.</w:t>
      </w:r>
      <w:r w:rsidR="001A469E">
        <w:t>1.4</w:t>
      </w:r>
      <w:r>
        <w:t xml:space="preserve"> </w:t>
      </w:r>
      <w:r w:rsidR="002B69C3" w:rsidRPr="002B69C3">
        <w:t>Performance During the Seasons</w:t>
      </w:r>
      <w:bookmarkEnd w:id="248"/>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1919FA30" w:rsidR="009E723C" w:rsidRDefault="00466A36" w:rsidP="00466A36">
      <w:pPr>
        <w:pStyle w:val="Caption"/>
        <w:jc w:val="center"/>
      </w:pPr>
      <w:bookmarkStart w:id="249" w:name="_Toc91341485"/>
      <w:r>
        <w:t xml:space="preserve">Table </w:t>
      </w:r>
      <w:fldSimple w:instr=" SEQ Table \* ARABIC ">
        <w:r w:rsidR="00F56986">
          <w:rPr>
            <w:noProof/>
          </w:rPr>
          <w:t>10</w:t>
        </w:r>
      </w:fldSimple>
      <w:r>
        <w:t xml:space="preserve"> </w:t>
      </w:r>
      <w:r w:rsidR="00704BB5">
        <w:t>-</w:t>
      </w:r>
      <w:r>
        <w:t xml:space="preserve"> </w:t>
      </w:r>
      <w:r w:rsidR="00040840" w:rsidRPr="00040840">
        <w:t>Seasonal MAPE and RMSE for the Toronto Dataset</w:t>
      </w:r>
      <w:bookmarkEnd w:id="249"/>
    </w:p>
    <w:p w14:paraId="10CD31F3" w14:textId="128766B9" w:rsidR="004070B9" w:rsidRDefault="004070B9" w:rsidP="00473FA9">
      <w:pPr>
        <w:pStyle w:val="Heading3"/>
      </w:pPr>
      <w:bookmarkStart w:id="250" w:name="_Toc91341443"/>
      <w:r>
        <w:t>4.1.</w:t>
      </w:r>
      <w:r w:rsidR="00FF0B8D">
        <w:t>5</w:t>
      </w:r>
      <w:r>
        <w:t xml:space="preserve"> </w:t>
      </w:r>
      <w:r w:rsidR="00A50162" w:rsidRPr="00A50162">
        <w:t>Comprehensive Analysis Discussion</w:t>
      </w:r>
      <w:bookmarkEnd w:id="250"/>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4DF74E0B" w:rsidR="00A63A98" w:rsidRDefault="00A63A98" w:rsidP="00A63A98">
      <w:pPr>
        <w:pStyle w:val="Caption"/>
        <w:jc w:val="center"/>
      </w:pPr>
      <w:bookmarkStart w:id="251" w:name="_Ref85632969"/>
      <w:bookmarkStart w:id="252" w:name="_Toc91341506"/>
      <w:r>
        <w:t xml:space="preserve">Figure </w:t>
      </w:r>
      <w:fldSimple w:instr=" SEQ Figure \* ARABIC ">
        <w:r w:rsidR="00F56986">
          <w:rPr>
            <w:noProof/>
          </w:rPr>
          <w:t>15</w:t>
        </w:r>
      </w:fldSimple>
      <w:bookmarkEnd w:id="251"/>
      <w:r>
        <w:t xml:space="preserve"> </w:t>
      </w:r>
      <w:r w:rsidR="00763158">
        <w:t>-</w:t>
      </w:r>
      <w:r>
        <w:t xml:space="preserve"> </w:t>
      </w:r>
      <w:r w:rsidR="00ED0E78" w:rsidRPr="00ED0E78">
        <w:t>Scatter Plot of Load Demand versus Temperature</w:t>
      </w:r>
      <w:r w:rsidR="00ED0E78">
        <w:t xml:space="preserve"> </w:t>
      </w:r>
      <w:r>
        <w:t>– Toronto Dataset</w:t>
      </w:r>
      <w:bookmarkEnd w:id="252"/>
    </w:p>
    <w:p w14:paraId="277E262F" w14:textId="59B82EB0"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F56986">
        <w:t xml:space="preserve">Figure </w:t>
      </w:r>
      <w:r w:rsidR="00F56986">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253"/>
      <w:commentRangeStart w:id="254"/>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253"/>
      <w:r w:rsidR="007C1E20">
        <w:rPr>
          <w:rStyle w:val="CommentReference"/>
        </w:rPr>
        <w:commentReference w:id="253"/>
      </w:r>
      <w:commentRangeEnd w:id="254"/>
      <w:r w:rsidR="0031731C">
        <w:rPr>
          <w:rStyle w:val="CommentReference"/>
        </w:rPr>
        <w:commentReference w:id="254"/>
      </w:r>
    </w:p>
    <w:p w14:paraId="450B9C5C" w14:textId="5662D9AF" w:rsidR="00687E78" w:rsidRDefault="00687E78" w:rsidP="0055729B">
      <w:pPr>
        <w:pStyle w:val="Heading2"/>
      </w:pPr>
      <w:bookmarkStart w:id="255" w:name="_Toc91341444"/>
      <w:r>
        <w:t>4.2 The Ottawa Dataset</w:t>
      </w:r>
      <w:bookmarkEnd w:id="25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256" w:name="_Toc91341445"/>
      <w:r>
        <w:t>4.2.1 The Hourly Performance</w:t>
      </w:r>
      <w:bookmarkEnd w:id="256"/>
    </w:p>
    <w:p w14:paraId="4B8B0B09" w14:textId="7F7D28F2" w:rsidR="00F23842" w:rsidRDefault="00F23842" w:rsidP="00F23842">
      <w:pPr>
        <w:ind w:firstLine="288"/>
      </w:pPr>
      <w:r>
        <w:fldChar w:fldCharType="begin"/>
      </w:r>
      <w:r>
        <w:instrText xml:space="preserve"> REF _Ref86167026 \h </w:instrText>
      </w:r>
      <w:r>
        <w:fldChar w:fldCharType="separate"/>
      </w:r>
      <w:r w:rsidR="00F56986">
        <w:t xml:space="preserve">Figure </w:t>
      </w:r>
      <w:r w:rsidR="00F56986">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3EC5FD3C" w:rsidR="00771949" w:rsidRDefault="000E7939" w:rsidP="00CA59C6">
      <w:pPr>
        <w:pStyle w:val="Caption"/>
        <w:jc w:val="center"/>
        <w:rPr>
          <w:noProof/>
        </w:rPr>
      </w:pPr>
      <w:bookmarkStart w:id="257" w:name="_Ref86167026"/>
      <w:bookmarkStart w:id="258" w:name="_Toc91341507"/>
      <w:r>
        <w:t xml:space="preserve">Figure </w:t>
      </w:r>
      <w:fldSimple w:instr=" SEQ Figure \* ARABIC ">
        <w:r w:rsidR="00F56986">
          <w:rPr>
            <w:noProof/>
          </w:rPr>
          <w:t>16</w:t>
        </w:r>
      </w:fldSimple>
      <w:bookmarkEnd w:id="257"/>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258"/>
    </w:p>
    <w:p w14:paraId="40551A9C" w14:textId="3E45185E" w:rsidR="002456F0" w:rsidRDefault="002456F0" w:rsidP="002456F0">
      <w:pPr>
        <w:pStyle w:val="Heading4"/>
      </w:pPr>
      <w:r>
        <w:t xml:space="preserve">4.2.1.1 </w:t>
      </w:r>
      <w:r w:rsidRPr="009D7DDB">
        <w:t>A Snippet on Hourly Performance</w:t>
      </w:r>
    </w:p>
    <w:p w14:paraId="7BC49F11" w14:textId="61CAC01E"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F56986">
        <w:t xml:space="preserve">Figure </w:t>
      </w:r>
      <w:r w:rsidR="00F56986">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259" w:name="_Toc91341446"/>
      <w:r>
        <w:t>4.2.</w:t>
      </w:r>
      <w:r w:rsidR="006E4C2F">
        <w:t xml:space="preserve">2 </w:t>
      </w:r>
      <w:r>
        <w:t>The Daily Performance</w:t>
      </w:r>
      <w:bookmarkEnd w:id="259"/>
    </w:p>
    <w:p w14:paraId="2E8A96B7" w14:textId="28E93E5F" w:rsidR="00FE4816" w:rsidRDefault="00C671ED" w:rsidP="006D6965">
      <w:pPr>
        <w:ind w:firstLine="288"/>
      </w:pPr>
      <w:r>
        <w:fldChar w:fldCharType="begin"/>
      </w:r>
      <w:r>
        <w:instrText xml:space="preserve"> REF _Ref86170999 \h </w:instrText>
      </w:r>
      <w:r>
        <w:fldChar w:fldCharType="separate"/>
      </w:r>
      <w:r w:rsidR="00F56986">
        <w:t xml:space="preserve">Figure </w:t>
      </w:r>
      <w:r w:rsidR="00F56986">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30FD7AF2"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F56986">
        <w:t xml:space="preserve">Figure </w:t>
      </w:r>
      <w:r w:rsidR="00F56986">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35EB1CE5" w:rsidR="002A5020" w:rsidRDefault="00470E05" w:rsidP="008138E3">
      <w:pPr>
        <w:pStyle w:val="Caption"/>
        <w:jc w:val="center"/>
      </w:pPr>
      <w:bookmarkStart w:id="260" w:name="_Ref86170999"/>
      <w:bookmarkStart w:id="261" w:name="_Toc91341508"/>
      <w:r>
        <w:t xml:space="preserve">Figure </w:t>
      </w:r>
      <w:fldSimple w:instr=" SEQ Figure \* ARABIC ">
        <w:r w:rsidR="00F56986">
          <w:rPr>
            <w:noProof/>
          </w:rPr>
          <w:t>17</w:t>
        </w:r>
      </w:fldSimple>
      <w:bookmarkEnd w:id="260"/>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261"/>
    </w:p>
    <w:p w14:paraId="6A37244B" w14:textId="774A708D" w:rsidR="0055487E" w:rsidRDefault="0055487E" w:rsidP="00386608">
      <w:pPr>
        <w:pStyle w:val="Heading3"/>
      </w:pPr>
      <w:bookmarkStart w:id="262" w:name="_Toc91341447"/>
      <w:r>
        <w:t>4.2.</w:t>
      </w:r>
      <w:r w:rsidR="00386608">
        <w:t>3</w:t>
      </w:r>
      <w:r w:rsidR="00812B52">
        <w:t xml:space="preserve"> The Monthly Performance</w:t>
      </w:r>
      <w:bookmarkEnd w:id="262"/>
    </w:p>
    <w:p w14:paraId="6575E388" w14:textId="38ABEF0A"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F56986">
        <w:t xml:space="preserve">Figure </w:t>
      </w:r>
      <w:r w:rsidR="00F56986">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5475BF4F" w:rsidR="006D5A46" w:rsidRDefault="009F2107" w:rsidP="006D0051">
      <w:pPr>
        <w:pStyle w:val="Caption"/>
        <w:jc w:val="center"/>
      </w:pPr>
      <w:bookmarkStart w:id="263" w:name="_Ref86172087"/>
      <w:bookmarkStart w:id="264" w:name="_Toc91341509"/>
      <w:r>
        <w:t xml:space="preserve">Figure </w:t>
      </w:r>
      <w:fldSimple w:instr=" SEQ Figure \* ARABIC ">
        <w:r w:rsidR="00F56986">
          <w:rPr>
            <w:noProof/>
          </w:rPr>
          <w:t>18</w:t>
        </w:r>
      </w:fldSimple>
      <w:bookmarkEnd w:id="263"/>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264"/>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7F6AFD41"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F56986">
        <w:t xml:space="preserve">Figure </w:t>
      </w:r>
      <w:r w:rsidR="00F56986">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265" w:name="_Toc91341448"/>
      <w:r>
        <w:t xml:space="preserve">4.2.4 </w:t>
      </w:r>
      <w:r w:rsidRPr="002B69C3">
        <w:t>Performance During the Seasons</w:t>
      </w:r>
      <w:bookmarkEnd w:id="265"/>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24D03D0" w:rsidR="008471CD" w:rsidRDefault="008471CD" w:rsidP="008471CD">
      <w:pPr>
        <w:pStyle w:val="Caption"/>
        <w:jc w:val="center"/>
      </w:pPr>
      <w:bookmarkStart w:id="266" w:name="_Toc91341486"/>
      <w:r>
        <w:t xml:space="preserve">Table </w:t>
      </w:r>
      <w:fldSimple w:instr=" SEQ Table \* ARABIC ">
        <w:r w:rsidR="00F56986">
          <w:rPr>
            <w:noProof/>
          </w:rPr>
          <w:t>11</w:t>
        </w:r>
      </w:fldSimple>
      <w:r>
        <w:t xml:space="preserve"> - </w:t>
      </w:r>
      <w:r w:rsidR="005A1C88" w:rsidRPr="00040840">
        <w:t xml:space="preserve">Seasonal MAPE and RMSE for the </w:t>
      </w:r>
      <w:r w:rsidR="005A1C88">
        <w:t>Ottawa</w:t>
      </w:r>
      <w:r w:rsidR="005A1C88" w:rsidRPr="00040840">
        <w:t xml:space="preserve"> Dataset</w:t>
      </w:r>
      <w:bookmarkEnd w:id="266"/>
    </w:p>
    <w:p w14:paraId="5D63D9DB" w14:textId="700A8524" w:rsidR="00FC32C5" w:rsidRDefault="00FC32C5" w:rsidP="00FC32C5">
      <w:pPr>
        <w:pStyle w:val="Heading3"/>
      </w:pPr>
      <w:bookmarkStart w:id="267" w:name="_Toc91341449"/>
      <w:r>
        <w:t xml:space="preserve">4.2.5 </w:t>
      </w:r>
      <w:r w:rsidRPr="00A50162">
        <w:t>Comprehensive Analysis Discussion</w:t>
      </w:r>
      <w:bookmarkEnd w:id="267"/>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4F29EE2A" w:rsidR="00CB62E4" w:rsidRDefault="00CB62E4" w:rsidP="00CB62E4">
      <w:pPr>
        <w:pStyle w:val="Caption"/>
        <w:jc w:val="center"/>
      </w:pPr>
      <w:bookmarkStart w:id="268" w:name="_Ref89988103"/>
      <w:bookmarkStart w:id="269" w:name="_Toc91341510"/>
      <w:r>
        <w:t xml:space="preserve">Figure </w:t>
      </w:r>
      <w:fldSimple w:instr=" SEQ Figure \* ARABIC ">
        <w:r w:rsidR="00F56986">
          <w:rPr>
            <w:noProof/>
          </w:rPr>
          <w:t>19</w:t>
        </w:r>
      </w:fldSimple>
      <w:bookmarkEnd w:id="268"/>
      <w:r>
        <w:t xml:space="preserve"> - </w:t>
      </w:r>
      <w:r w:rsidRPr="001C274B">
        <w:t>Scatter Plot of Load Demand versus Temperature</w:t>
      </w:r>
      <w:r>
        <w:t xml:space="preserve"> – Ottawa Dataset</w:t>
      </w:r>
      <w:bookmarkEnd w:id="269"/>
    </w:p>
    <w:p w14:paraId="03038B99" w14:textId="7F55DDE3" w:rsidR="00197524" w:rsidRDefault="00197524" w:rsidP="00197524">
      <w:pPr>
        <w:ind w:firstLine="288"/>
      </w:pPr>
      <w:r>
        <w:fldChar w:fldCharType="begin"/>
      </w:r>
      <w:r>
        <w:instrText xml:space="preserve"> REF _Ref89988103 \h </w:instrText>
      </w:r>
      <w:r>
        <w:fldChar w:fldCharType="separate"/>
      </w:r>
      <w:r w:rsidR="00F56986">
        <w:t xml:space="preserve">Figure </w:t>
      </w:r>
      <w:r w:rsidR="00F56986">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270" w:name="_Toc91341450"/>
      <w:r>
        <w:t>4.</w:t>
      </w:r>
      <w:r w:rsidR="0082408F">
        <w:t>3</w:t>
      </w:r>
      <w:r>
        <w:t xml:space="preserve"> The Saint John Dataset</w:t>
      </w:r>
      <w:bookmarkEnd w:id="27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271" w:name="_Toc91341451"/>
      <w:r>
        <w:t>4.3.1 The Hourly Performance</w:t>
      </w:r>
      <w:bookmarkEnd w:id="271"/>
    </w:p>
    <w:p w14:paraId="261F8437" w14:textId="03F089EE" w:rsidR="00A16CD9" w:rsidRDefault="00E542CC" w:rsidP="00A16CD9">
      <w:pPr>
        <w:ind w:firstLine="288"/>
      </w:pPr>
      <w:r>
        <w:fldChar w:fldCharType="begin"/>
      </w:r>
      <w:r>
        <w:instrText xml:space="preserve"> REF _Ref86233929 \h </w:instrText>
      </w:r>
      <w:r>
        <w:fldChar w:fldCharType="separate"/>
      </w:r>
      <w:r w:rsidR="00F56986">
        <w:t xml:space="preserve">Figure </w:t>
      </w:r>
      <w:r w:rsidR="00F56986">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1496AB20" w:rsidR="00855331" w:rsidRDefault="00ED000C" w:rsidP="00BB11E9">
      <w:pPr>
        <w:pStyle w:val="Caption"/>
        <w:jc w:val="center"/>
        <w:rPr>
          <w:noProof/>
        </w:rPr>
      </w:pPr>
      <w:bookmarkStart w:id="272" w:name="_Ref86233929"/>
      <w:bookmarkStart w:id="273" w:name="_Toc91341511"/>
      <w:r>
        <w:t xml:space="preserve">Figure </w:t>
      </w:r>
      <w:fldSimple w:instr=" SEQ Figure \* ARABIC ">
        <w:r w:rsidR="00F56986">
          <w:rPr>
            <w:noProof/>
          </w:rPr>
          <w:t>20</w:t>
        </w:r>
      </w:fldSimple>
      <w:bookmarkEnd w:id="272"/>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273"/>
    </w:p>
    <w:p w14:paraId="120C1A6E" w14:textId="32E3F297" w:rsidR="000811A4" w:rsidRDefault="00A3061F" w:rsidP="00937A20">
      <w:pPr>
        <w:pStyle w:val="Heading4"/>
      </w:pPr>
      <w:r>
        <w:lastRenderedPageBreak/>
        <w:t xml:space="preserve">4.3.1.1 </w:t>
      </w:r>
      <w:r w:rsidRPr="009D7DDB">
        <w:t>A Snippet on Hourly Performance</w:t>
      </w:r>
    </w:p>
    <w:p w14:paraId="6DDE6032" w14:textId="7C65A435"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F56986">
        <w:t xml:space="preserve">Figure </w:t>
      </w:r>
      <w:r w:rsidR="00F56986">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274"/>
      <w:commentRangeStart w:id="275"/>
      <w:r w:rsidRPr="0068001A">
        <w:t>The SARIMAX forecaster made the most accurate predictions between 1:00 and 6:00</w:t>
      </w:r>
      <w:commentRangeEnd w:id="274"/>
      <w:r w:rsidR="006416B9">
        <w:rPr>
          <w:rStyle w:val="CommentReference"/>
        </w:rPr>
        <w:commentReference w:id="274"/>
      </w:r>
      <w:commentRangeEnd w:id="275"/>
      <w:r w:rsidR="00FB65BC">
        <w:rPr>
          <w:rStyle w:val="CommentReference"/>
        </w:rPr>
        <w:commentReference w:id="275"/>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276" w:name="_Toc91341452"/>
      <w:r>
        <w:t>4.3.2 The Daily Performance</w:t>
      </w:r>
      <w:bookmarkEnd w:id="276"/>
    </w:p>
    <w:p w14:paraId="5B6C3A56" w14:textId="158B253A" w:rsidR="009501CD" w:rsidRDefault="009501CD" w:rsidP="009501CD">
      <w:pPr>
        <w:ind w:firstLine="288"/>
      </w:pPr>
      <w:r>
        <w:fldChar w:fldCharType="begin"/>
      </w:r>
      <w:r>
        <w:instrText xml:space="preserve"> REF _Ref86237580 \h </w:instrText>
      </w:r>
      <w:r>
        <w:fldChar w:fldCharType="separate"/>
      </w:r>
      <w:r w:rsidR="00F56986">
        <w:t xml:space="preserve">Figure </w:t>
      </w:r>
      <w:r w:rsidR="00F56986">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49FBC56"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F56986">
        <w:t xml:space="preserve">Figure </w:t>
      </w:r>
      <w:r w:rsidR="00F56986">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4238FB65" w:rsidR="00447A6E" w:rsidRDefault="00F05615" w:rsidP="00F05615">
      <w:pPr>
        <w:pStyle w:val="Caption"/>
        <w:jc w:val="center"/>
      </w:pPr>
      <w:bookmarkStart w:id="277" w:name="_Ref86237580"/>
      <w:bookmarkStart w:id="278" w:name="_Toc91341512"/>
      <w:r>
        <w:t xml:space="preserve">Figure </w:t>
      </w:r>
      <w:fldSimple w:instr=" SEQ Figure \* ARABIC ">
        <w:r w:rsidR="00F56986">
          <w:rPr>
            <w:noProof/>
          </w:rPr>
          <w:t>21</w:t>
        </w:r>
      </w:fldSimple>
      <w:bookmarkEnd w:id="277"/>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278"/>
    </w:p>
    <w:p w14:paraId="542CE18D" w14:textId="711B3414" w:rsidR="00EE7AB9" w:rsidRDefault="00EE7AB9" w:rsidP="00EE7AB9">
      <w:pPr>
        <w:pStyle w:val="Heading3"/>
      </w:pPr>
      <w:bookmarkStart w:id="279" w:name="_Toc91341453"/>
      <w:r>
        <w:lastRenderedPageBreak/>
        <w:t>4.</w:t>
      </w:r>
      <w:r w:rsidR="00AF1BCD">
        <w:t>3</w:t>
      </w:r>
      <w:r>
        <w:t>.3 The Monthly Performance</w:t>
      </w:r>
      <w:bookmarkEnd w:id="279"/>
    </w:p>
    <w:p w14:paraId="55D61693" w14:textId="15F69A79"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F56986">
        <w:t xml:space="preserve">Figure </w:t>
      </w:r>
      <w:r w:rsidR="00F56986">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F56986">
        <w:t xml:space="preserve">Figure </w:t>
      </w:r>
      <w:r w:rsidR="00F56986">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D418677" w:rsidR="0015084A" w:rsidRDefault="0015084A" w:rsidP="0015084A">
      <w:pPr>
        <w:pStyle w:val="Caption"/>
        <w:jc w:val="center"/>
      </w:pPr>
      <w:bookmarkStart w:id="280" w:name="_Ref86238423"/>
      <w:bookmarkStart w:id="281" w:name="_Toc91341513"/>
      <w:r>
        <w:t xml:space="preserve">Figure </w:t>
      </w:r>
      <w:fldSimple w:instr=" SEQ Figure \* ARABIC ">
        <w:r w:rsidR="00F56986">
          <w:rPr>
            <w:noProof/>
          </w:rPr>
          <w:t>22</w:t>
        </w:r>
      </w:fldSimple>
      <w:bookmarkEnd w:id="280"/>
      <w:r>
        <w:t xml:space="preserve"> - </w:t>
      </w:r>
      <w:r w:rsidR="00D3437E" w:rsidRPr="00D8190B">
        <w:t xml:space="preserve">Monthly MAPE for Each </w:t>
      </w:r>
      <w:r w:rsidR="00D3437E">
        <w:t>Forecaster</w:t>
      </w:r>
      <w:r w:rsidR="00D3437E" w:rsidRPr="00D8190B">
        <w:t xml:space="preserve"> </w:t>
      </w:r>
      <w:r w:rsidR="00D3437E">
        <w:t>– Saint John Dataset</w:t>
      </w:r>
      <w:bookmarkEnd w:id="281"/>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DFA995B" w:rsidR="00611460" w:rsidRDefault="00E516CF" w:rsidP="000E5632">
      <w:pPr>
        <w:pStyle w:val="Caption"/>
        <w:jc w:val="center"/>
      </w:pPr>
      <w:bookmarkStart w:id="282" w:name="_Ref90036482"/>
      <w:bookmarkStart w:id="283" w:name="_Toc91341514"/>
      <w:r>
        <w:t xml:space="preserve">Figure </w:t>
      </w:r>
      <w:fldSimple w:instr=" SEQ Figure \* ARABIC ">
        <w:r w:rsidR="00F56986">
          <w:rPr>
            <w:noProof/>
          </w:rPr>
          <w:t>23</w:t>
        </w:r>
      </w:fldSimple>
      <w:bookmarkEnd w:id="282"/>
      <w:r w:rsidR="000304B0">
        <w:t xml:space="preserve"> -</w:t>
      </w:r>
      <w:commentRangeStart w:id="284"/>
      <w:commentRangeStart w:id="285"/>
      <w:r w:rsidR="000304B0">
        <w:t xml:space="preserve"> </w:t>
      </w:r>
      <w:r w:rsidRPr="009A03DA">
        <w:t>Monthly Error Distribution for CNN</w:t>
      </w:r>
      <w:r>
        <w:t>, LSTM, ANN, and SARIMAX</w:t>
      </w:r>
      <w:r w:rsidRPr="009A03DA">
        <w:t xml:space="preserve"> </w:t>
      </w:r>
      <w:r>
        <w:t>Forecasters – Saint John Dataset</w:t>
      </w:r>
      <w:commentRangeEnd w:id="284"/>
      <w:r w:rsidR="000304B0">
        <w:rPr>
          <w:rStyle w:val="CommentReference"/>
          <w:b w:val="0"/>
          <w:bCs w:val="0"/>
        </w:rPr>
        <w:commentReference w:id="284"/>
      </w:r>
      <w:commentRangeEnd w:id="285"/>
      <w:r w:rsidR="00FB65BC">
        <w:rPr>
          <w:rStyle w:val="CommentReference"/>
          <w:b w:val="0"/>
          <w:bCs w:val="0"/>
        </w:rPr>
        <w:commentReference w:id="285"/>
      </w:r>
      <w:bookmarkEnd w:id="283"/>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286" w:name="_Toc91341454"/>
      <w:r>
        <w:t xml:space="preserve">4.3.4 </w:t>
      </w:r>
      <w:r w:rsidRPr="002B69C3">
        <w:t>Performance During the Seasons</w:t>
      </w:r>
      <w:bookmarkEnd w:id="286"/>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31D32B76" w:rsidR="00044156" w:rsidRDefault="009F2857" w:rsidP="009F2857">
      <w:pPr>
        <w:pStyle w:val="Caption"/>
        <w:jc w:val="center"/>
      </w:pPr>
      <w:bookmarkStart w:id="287" w:name="_Toc91341487"/>
      <w:r>
        <w:t xml:space="preserve">Table </w:t>
      </w:r>
      <w:fldSimple w:instr=" SEQ Table \* ARABIC ">
        <w:r w:rsidR="00F56986">
          <w:rPr>
            <w:noProof/>
          </w:rPr>
          <w:t>12</w:t>
        </w:r>
      </w:fldSimple>
      <w:r>
        <w:t xml:space="preserve"> - </w:t>
      </w:r>
      <w:r w:rsidRPr="00040840">
        <w:t xml:space="preserve">Seasonal MAPE and RMSE for the </w:t>
      </w:r>
      <w:r>
        <w:t>Saint John</w:t>
      </w:r>
      <w:r w:rsidRPr="00040840">
        <w:t xml:space="preserve"> Dataset</w:t>
      </w:r>
      <w:bookmarkEnd w:id="287"/>
    </w:p>
    <w:p w14:paraId="5C5F63B5" w14:textId="1EF16FC6" w:rsidR="00B71FA2" w:rsidRDefault="00B71FA2" w:rsidP="00B71FA2">
      <w:pPr>
        <w:pStyle w:val="Heading3"/>
      </w:pPr>
      <w:bookmarkStart w:id="288" w:name="_Toc91341455"/>
      <w:r>
        <w:lastRenderedPageBreak/>
        <w:t xml:space="preserve">4.3.5 </w:t>
      </w:r>
      <w:r w:rsidRPr="00A50162">
        <w:t>Comprehensive Analysis Discussion</w:t>
      </w:r>
      <w:bookmarkEnd w:id="288"/>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0D9BA5B9" w:rsidR="00DB6FCF" w:rsidRDefault="00DB6FCF" w:rsidP="00DB6FCF">
      <w:pPr>
        <w:pStyle w:val="Caption"/>
        <w:jc w:val="center"/>
      </w:pPr>
      <w:bookmarkStart w:id="289" w:name="_Toc91341515"/>
      <w:r>
        <w:t xml:space="preserve">Figure </w:t>
      </w:r>
      <w:fldSimple w:instr=" SEQ Figure \* ARABIC ">
        <w:r w:rsidR="00F56986">
          <w:rPr>
            <w:noProof/>
          </w:rPr>
          <w:t>24</w:t>
        </w:r>
      </w:fldSimple>
      <w:r>
        <w:t xml:space="preserve"> - </w:t>
      </w:r>
      <w:r w:rsidRPr="001C274B">
        <w:t>Scatter Plot of Load Demand versus Temperature</w:t>
      </w:r>
      <w:r>
        <w:t xml:space="preserve"> – Saint John Dataset</w:t>
      </w:r>
      <w:bookmarkEnd w:id="289"/>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The majority of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While CNN performed best overall on an hourly, daily, monthly, and seasonal basis, SARIMAX's accuracy during the majority of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290" w:name="_Toc91341456"/>
      <w:r>
        <w:lastRenderedPageBreak/>
        <w:t>5</w:t>
      </w:r>
      <w:r w:rsidR="00087018">
        <w:t xml:space="preserve"> </w:t>
      </w:r>
      <w:r w:rsidR="003029FE">
        <w:t>Conclusion</w:t>
      </w:r>
      <w:bookmarkEnd w:id="290"/>
    </w:p>
    <w:p w14:paraId="7C452520" w14:textId="68944091" w:rsidR="00A96202" w:rsidRDefault="00A96202" w:rsidP="00A96202">
      <w:pPr>
        <w:pStyle w:val="Heading2"/>
      </w:pPr>
      <w:bookmarkStart w:id="291" w:name="_Toc91341457"/>
      <w:r>
        <w:t xml:space="preserve">5.1 </w:t>
      </w:r>
      <w:r w:rsidR="0010026B">
        <w:t>Summary</w:t>
      </w:r>
      <w:bookmarkEnd w:id="291"/>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given that forecasters perform differently across datasets and time periods. The SNF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292" w:name="_Toc91341458"/>
      <w:r>
        <w:lastRenderedPageBreak/>
        <w:t>5</w:t>
      </w:r>
      <w:r w:rsidR="002401EE">
        <w:t>.</w:t>
      </w:r>
      <w:r w:rsidR="00A96202">
        <w:t>2</w:t>
      </w:r>
      <w:r w:rsidR="002401EE">
        <w:t xml:space="preserve"> Contributions</w:t>
      </w:r>
      <w:bookmarkEnd w:id="292"/>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93" w:name="_Toc91341459"/>
      <w:r>
        <w:t>5.</w:t>
      </w:r>
      <w:r w:rsidR="00A96202">
        <w:t>3</w:t>
      </w:r>
      <w:r>
        <w:t xml:space="preserve"> </w:t>
      </w:r>
      <w:r w:rsidR="00B06C82">
        <w:t>Future Work</w:t>
      </w:r>
      <w:bookmarkEnd w:id="293"/>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294" w:name="_Toc91341460"/>
      <w:r>
        <w:lastRenderedPageBreak/>
        <w:t>Bibliography</w:t>
      </w:r>
      <w:bookmarkEnd w:id="294"/>
    </w:p>
    <w:p w14:paraId="3F3F5AC6" w14:textId="7C798029" w:rsidR="000D12EF" w:rsidRPr="000D12EF" w:rsidRDefault="00287359" w:rsidP="000D12E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D12EF" w:rsidRPr="000D12EF">
        <w:rPr>
          <w:noProof/>
        </w:rPr>
        <w:t>[1]</w:t>
      </w:r>
      <w:r w:rsidR="000D12EF" w:rsidRPr="000D12EF">
        <w:rPr>
          <w:noProof/>
        </w:rPr>
        <w:tab/>
        <w:t xml:space="preserve">T. Hong and S. Fan, “Probabilistic electric load forecasting: A tutorial review,” </w:t>
      </w:r>
      <w:r w:rsidR="000D12EF" w:rsidRPr="000D12EF">
        <w:rPr>
          <w:i/>
          <w:iCs/>
          <w:noProof/>
        </w:rPr>
        <w:t>Int. J. Forecast.</w:t>
      </w:r>
      <w:r w:rsidR="000D12EF" w:rsidRPr="000D12EF">
        <w:rPr>
          <w:noProof/>
        </w:rPr>
        <w:t>, vol. 32, no. 3, pp. 914–938, 2016, doi: 10.1016/j.ijforecast.2015.11.011.</w:t>
      </w:r>
    </w:p>
    <w:p w14:paraId="7C8A2243" w14:textId="77777777" w:rsidR="000D12EF" w:rsidRPr="000D12EF" w:rsidRDefault="000D12EF" w:rsidP="000D12EF">
      <w:pPr>
        <w:widowControl w:val="0"/>
        <w:autoSpaceDE w:val="0"/>
        <w:autoSpaceDN w:val="0"/>
        <w:adjustRightInd w:val="0"/>
        <w:ind w:left="640" w:hanging="640"/>
        <w:rPr>
          <w:noProof/>
        </w:rPr>
      </w:pPr>
      <w:r w:rsidRPr="000D12EF">
        <w:rPr>
          <w:noProof/>
        </w:rPr>
        <w:t>[2]</w:t>
      </w:r>
      <w:r w:rsidRPr="000D12EF">
        <w:rPr>
          <w:noProof/>
        </w:rPr>
        <w:tab/>
        <w:t>K. Amarasinghe, D. L. Marino, and M. Manic, “Deep neural networks for energy load forecasting,” 2017, doi: 10.1109/ISIE.2017.8001465.</w:t>
      </w:r>
    </w:p>
    <w:p w14:paraId="5A51575A" w14:textId="77777777" w:rsidR="000D12EF" w:rsidRPr="000D12EF" w:rsidRDefault="000D12EF" w:rsidP="000D12EF">
      <w:pPr>
        <w:widowControl w:val="0"/>
        <w:autoSpaceDE w:val="0"/>
        <w:autoSpaceDN w:val="0"/>
        <w:adjustRightInd w:val="0"/>
        <w:ind w:left="640" w:hanging="640"/>
        <w:rPr>
          <w:noProof/>
        </w:rPr>
      </w:pPr>
      <w:r w:rsidRPr="000D12EF">
        <w:rPr>
          <w:noProof/>
        </w:rPr>
        <w:t>[3]</w:t>
      </w:r>
      <w:r w:rsidRPr="000D12EF">
        <w:rPr>
          <w:noProof/>
        </w:rPr>
        <w:tab/>
        <w:t xml:space="preserve">C. Kuster, Y. Rezgui, and M. Mourshed, “Electrical load forecasting models: A critical systematic review,” </w:t>
      </w:r>
      <w:r w:rsidRPr="000D12EF">
        <w:rPr>
          <w:i/>
          <w:iCs/>
          <w:noProof/>
        </w:rPr>
        <w:t>Sustainable Cities and Society</w:t>
      </w:r>
      <w:r w:rsidRPr="000D12EF">
        <w:rPr>
          <w:noProof/>
        </w:rPr>
        <w:t>. 2017, doi: 10.1016/j.scs.2017.08.009.</w:t>
      </w:r>
    </w:p>
    <w:p w14:paraId="7D911100" w14:textId="77777777" w:rsidR="000D12EF" w:rsidRPr="000D12EF" w:rsidRDefault="000D12EF" w:rsidP="000D12EF">
      <w:pPr>
        <w:widowControl w:val="0"/>
        <w:autoSpaceDE w:val="0"/>
        <w:autoSpaceDN w:val="0"/>
        <w:adjustRightInd w:val="0"/>
        <w:ind w:left="640" w:hanging="640"/>
        <w:rPr>
          <w:noProof/>
        </w:rPr>
      </w:pPr>
      <w:r w:rsidRPr="000D12EF">
        <w:rPr>
          <w:noProof/>
        </w:rPr>
        <w:t>[4]</w:t>
      </w:r>
      <w:r w:rsidRPr="000D12EF">
        <w:rPr>
          <w:noProof/>
        </w:rPr>
        <w:tab/>
        <w:t>W. He, “Load Forecasting via Deep Neural Networks,” 2017, doi: 10.1016/j.procs.2017.11.374.</w:t>
      </w:r>
    </w:p>
    <w:p w14:paraId="41463020" w14:textId="77777777" w:rsidR="000D12EF" w:rsidRPr="000D12EF" w:rsidRDefault="000D12EF" w:rsidP="000D12EF">
      <w:pPr>
        <w:widowControl w:val="0"/>
        <w:autoSpaceDE w:val="0"/>
        <w:autoSpaceDN w:val="0"/>
        <w:adjustRightInd w:val="0"/>
        <w:ind w:left="640" w:hanging="640"/>
        <w:rPr>
          <w:noProof/>
        </w:rPr>
      </w:pPr>
      <w:r w:rsidRPr="000D12EF">
        <w:rPr>
          <w:noProof/>
        </w:rPr>
        <w:t>[5]</w:t>
      </w:r>
      <w:r w:rsidRPr="000D12EF">
        <w:rPr>
          <w:noProof/>
        </w:rPr>
        <w:tab/>
        <w:t>J. Zheng, C. Xu, Z. Zhang, and X. Li, “Electric load forecasting in smart grids using Long-Short-Term-Memory based Recurrent Neural Network,” 2017, doi: 10.1109/CISS.2017.7926112.</w:t>
      </w:r>
    </w:p>
    <w:p w14:paraId="3CB110AB" w14:textId="77777777" w:rsidR="000D12EF" w:rsidRPr="000D12EF" w:rsidRDefault="000D12EF" w:rsidP="000D12EF">
      <w:pPr>
        <w:widowControl w:val="0"/>
        <w:autoSpaceDE w:val="0"/>
        <w:autoSpaceDN w:val="0"/>
        <w:adjustRightInd w:val="0"/>
        <w:ind w:left="640" w:hanging="640"/>
        <w:rPr>
          <w:noProof/>
        </w:rPr>
      </w:pPr>
      <w:r w:rsidRPr="000D12EF">
        <w:rPr>
          <w:noProof/>
        </w:rPr>
        <w:t>[6]</w:t>
      </w:r>
      <w:r w:rsidRPr="000D12EF">
        <w:rPr>
          <w:noProof/>
        </w:rPr>
        <w:tab/>
        <w:t xml:space="preserve">D. L. Marino, K. Amarasinghe, and M. Manic, “Building energy load forecasting using Deep Neural Networks,” </w:t>
      </w:r>
      <w:r w:rsidRPr="000D12EF">
        <w:rPr>
          <w:i/>
          <w:iCs/>
          <w:noProof/>
        </w:rPr>
        <w:t>IECON Proc. (Industrial Electron. Conf.</w:t>
      </w:r>
      <w:r w:rsidRPr="000D12EF">
        <w:rPr>
          <w:noProof/>
        </w:rPr>
        <w:t>, pp. 7046–7051, 2016, doi: 10.1109/IECON.2016.7793413.</w:t>
      </w:r>
    </w:p>
    <w:p w14:paraId="6FD9502D" w14:textId="77777777" w:rsidR="000D12EF" w:rsidRPr="000D12EF" w:rsidRDefault="000D12EF" w:rsidP="000D12EF">
      <w:pPr>
        <w:widowControl w:val="0"/>
        <w:autoSpaceDE w:val="0"/>
        <w:autoSpaceDN w:val="0"/>
        <w:adjustRightInd w:val="0"/>
        <w:ind w:left="640" w:hanging="640"/>
        <w:rPr>
          <w:noProof/>
        </w:rPr>
      </w:pPr>
      <w:r w:rsidRPr="000D12EF">
        <w:rPr>
          <w:noProof/>
        </w:rPr>
        <w:t>[7]</w:t>
      </w:r>
      <w:r w:rsidRPr="000D12EF">
        <w:rPr>
          <w:noProof/>
        </w:rPr>
        <w:tab/>
        <w:t xml:space="preserve">A. Almalaq and G. Edwards, “A review of deep learning methods applied on load forecasting,” </w:t>
      </w:r>
      <w:r w:rsidRPr="000D12EF">
        <w:rPr>
          <w:i/>
          <w:iCs/>
          <w:noProof/>
        </w:rPr>
        <w:t>Proc. - 16th IEEE Int. Conf. Mach. Learn. Appl. ICMLA 2017</w:t>
      </w:r>
      <w:r w:rsidRPr="000D12EF">
        <w:rPr>
          <w:noProof/>
        </w:rPr>
        <w:t>, vol. 2017-Decem, pp. 511–516, 2017, doi: 10.1109/ICMLA.2017.0-110.</w:t>
      </w:r>
    </w:p>
    <w:p w14:paraId="7EE5C94D" w14:textId="77777777" w:rsidR="000D12EF" w:rsidRPr="000D12EF" w:rsidRDefault="000D12EF" w:rsidP="000D12EF">
      <w:pPr>
        <w:widowControl w:val="0"/>
        <w:autoSpaceDE w:val="0"/>
        <w:autoSpaceDN w:val="0"/>
        <w:adjustRightInd w:val="0"/>
        <w:ind w:left="640" w:hanging="640"/>
        <w:rPr>
          <w:noProof/>
        </w:rPr>
      </w:pPr>
      <w:r w:rsidRPr="000D12EF">
        <w:rPr>
          <w:noProof/>
        </w:rPr>
        <w:t>[8]</w:t>
      </w:r>
      <w:r w:rsidRPr="000D12EF">
        <w:rPr>
          <w:noProof/>
        </w:rPr>
        <w:tab/>
        <w:t xml:space="preserve">W. Kong, Z. Y. Dong, Y. Jia, D. J. Hill, Y. Xu, and Y. Zhang, “Short-Term Residential Load Forecasting Based on LSTM Recurrent Neural Network,” </w:t>
      </w:r>
      <w:r w:rsidRPr="000D12EF">
        <w:rPr>
          <w:i/>
          <w:iCs/>
          <w:noProof/>
        </w:rPr>
        <w:t>IEEE Trans. Smart Grid</w:t>
      </w:r>
      <w:r w:rsidRPr="000D12EF">
        <w:rPr>
          <w:noProof/>
        </w:rPr>
        <w:t xml:space="preserve">, vol. 10, no. 1, pp. 841–851, 2019, doi: </w:t>
      </w:r>
      <w:r w:rsidRPr="000D12EF">
        <w:rPr>
          <w:noProof/>
        </w:rPr>
        <w:lastRenderedPageBreak/>
        <w:t>10.1109/TSG.2017.2753802.</w:t>
      </w:r>
    </w:p>
    <w:p w14:paraId="50689206" w14:textId="77777777" w:rsidR="000D12EF" w:rsidRPr="000D12EF" w:rsidRDefault="000D12EF" w:rsidP="000D12EF">
      <w:pPr>
        <w:widowControl w:val="0"/>
        <w:autoSpaceDE w:val="0"/>
        <w:autoSpaceDN w:val="0"/>
        <w:adjustRightInd w:val="0"/>
        <w:ind w:left="640" w:hanging="640"/>
        <w:rPr>
          <w:noProof/>
        </w:rPr>
      </w:pPr>
      <w:r w:rsidRPr="000D12EF">
        <w:rPr>
          <w:noProof/>
        </w:rPr>
        <w:t>[9]</w:t>
      </w:r>
      <w:r w:rsidRPr="000D12EF">
        <w:rPr>
          <w:noProof/>
        </w:rPr>
        <w:tab/>
        <w:t xml:space="preserve">S. Saurabh, H. Shoeb, A. B. Mohammad, S. Singh, S. Hussain, and M. A. Bazaz, “Short term load forecasting using artificial neural network,” in </w:t>
      </w:r>
      <w:r w:rsidRPr="000D12EF">
        <w:rPr>
          <w:i/>
          <w:iCs/>
          <w:noProof/>
        </w:rPr>
        <w:t>2017 4th International Conference on Image Information Processing, ICIIP 2017</w:t>
      </w:r>
      <w:r w:rsidRPr="000D12EF">
        <w:rPr>
          <w:noProof/>
        </w:rPr>
        <w:t>, 2018, pp. 159–163, doi: 10.1109/ICIIP.2017.8313703.</w:t>
      </w:r>
    </w:p>
    <w:p w14:paraId="56B6BE2E" w14:textId="77777777" w:rsidR="000D12EF" w:rsidRPr="000D12EF" w:rsidRDefault="000D12EF" w:rsidP="000D12EF">
      <w:pPr>
        <w:widowControl w:val="0"/>
        <w:autoSpaceDE w:val="0"/>
        <w:autoSpaceDN w:val="0"/>
        <w:adjustRightInd w:val="0"/>
        <w:ind w:left="640" w:hanging="640"/>
        <w:rPr>
          <w:noProof/>
        </w:rPr>
      </w:pPr>
      <w:r w:rsidRPr="000D12EF">
        <w:rPr>
          <w:noProof/>
        </w:rPr>
        <w:t>[10]</w:t>
      </w:r>
      <w:r w:rsidRPr="000D12EF">
        <w:rPr>
          <w:noProof/>
        </w:rPr>
        <w:tab/>
        <w:t xml:space="preserve">J. Zhang, Y. M. Wei, D. Li, Z. Tan, and J. Zhou, “Short term electricity load forecasting using a hybrid model,” </w:t>
      </w:r>
      <w:r w:rsidRPr="000D12EF">
        <w:rPr>
          <w:i/>
          <w:iCs/>
          <w:noProof/>
        </w:rPr>
        <w:t>Energy</w:t>
      </w:r>
      <w:r w:rsidRPr="000D12EF">
        <w:rPr>
          <w:noProof/>
        </w:rPr>
        <w:t>, 2018, doi: 10.1016/j.energy.2018.06.012.</w:t>
      </w:r>
    </w:p>
    <w:p w14:paraId="3BAAC7EC" w14:textId="77777777" w:rsidR="000D12EF" w:rsidRPr="000D12EF" w:rsidRDefault="000D12EF" w:rsidP="000D12EF">
      <w:pPr>
        <w:widowControl w:val="0"/>
        <w:autoSpaceDE w:val="0"/>
        <w:autoSpaceDN w:val="0"/>
        <w:adjustRightInd w:val="0"/>
        <w:ind w:left="640" w:hanging="640"/>
        <w:rPr>
          <w:noProof/>
        </w:rPr>
      </w:pPr>
      <w:r w:rsidRPr="000D12EF">
        <w:rPr>
          <w:noProof/>
        </w:rPr>
        <w:t>[11]</w:t>
      </w:r>
      <w:r w:rsidRPr="000D12EF">
        <w:rPr>
          <w:noProof/>
        </w:rPr>
        <w:tab/>
        <w:t xml:space="preserve">A. Rahman, V. Srikumar, and A. D. Smith, “Predicting electricity consumption for commercial and residential buildings using deep recurrent neural networks,” </w:t>
      </w:r>
      <w:r w:rsidRPr="000D12EF">
        <w:rPr>
          <w:i/>
          <w:iCs/>
          <w:noProof/>
        </w:rPr>
        <w:t>Appl. Energy</w:t>
      </w:r>
      <w:r w:rsidRPr="000D12EF">
        <w:rPr>
          <w:noProof/>
        </w:rPr>
        <w:t>, 2018, doi: 10.1016/j.apenergy.2017.12.051.</w:t>
      </w:r>
    </w:p>
    <w:p w14:paraId="21C48114" w14:textId="77777777" w:rsidR="000D12EF" w:rsidRPr="000D12EF" w:rsidRDefault="000D12EF" w:rsidP="000D12EF">
      <w:pPr>
        <w:widowControl w:val="0"/>
        <w:autoSpaceDE w:val="0"/>
        <w:autoSpaceDN w:val="0"/>
        <w:adjustRightInd w:val="0"/>
        <w:ind w:left="640" w:hanging="640"/>
        <w:rPr>
          <w:noProof/>
        </w:rPr>
      </w:pPr>
      <w:r w:rsidRPr="000D12EF">
        <w:rPr>
          <w:noProof/>
        </w:rPr>
        <w:t>[12]</w:t>
      </w:r>
      <w:r w:rsidRPr="000D12EF">
        <w:rPr>
          <w:noProof/>
        </w:rPr>
        <w:tab/>
        <w:t xml:space="preserve">B. Yildiz, J. I. Bilbao, and A. B. Sproul, “A review and analysis of regression and machine learning models on commercial building electricity load forecasting,” </w:t>
      </w:r>
      <w:r w:rsidRPr="000D12EF">
        <w:rPr>
          <w:i/>
          <w:iCs/>
          <w:noProof/>
        </w:rPr>
        <w:t>Renewable and Sustainable Energy Reviews</w:t>
      </w:r>
      <w:r w:rsidRPr="000D12EF">
        <w:rPr>
          <w:noProof/>
        </w:rPr>
        <w:t>. 2017, doi: 10.1016/j.rser.2017.02.023.</w:t>
      </w:r>
    </w:p>
    <w:p w14:paraId="0A9895AA" w14:textId="77777777" w:rsidR="000D12EF" w:rsidRPr="000D12EF" w:rsidRDefault="000D12EF" w:rsidP="000D12EF">
      <w:pPr>
        <w:widowControl w:val="0"/>
        <w:autoSpaceDE w:val="0"/>
        <w:autoSpaceDN w:val="0"/>
        <w:adjustRightInd w:val="0"/>
        <w:ind w:left="640" w:hanging="640"/>
        <w:rPr>
          <w:noProof/>
        </w:rPr>
      </w:pPr>
      <w:r w:rsidRPr="000D12EF">
        <w:rPr>
          <w:noProof/>
        </w:rPr>
        <w:t>[13]</w:t>
      </w:r>
      <w:r w:rsidRPr="000D12EF">
        <w:rPr>
          <w:noProof/>
        </w:rPr>
        <w:tab/>
        <w:t>A. Baliyan, K. Gaurav, and S. Kumar Mishra, “A review of short term load forecasting using artificial neural network models,” 2015, doi: 10.1016/j.procs.2015.04.160.</w:t>
      </w:r>
    </w:p>
    <w:p w14:paraId="1AB2537B" w14:textId="77777777" w:rsidR="000D12EF" w:rsidRPr="000D12EF" w:rsidRDefault="000D12EF" w:rsidP="000D12EF">
      <w:pPr>
        <w:widowControl w:val="0"/>
        <w:autoSpaceDE w:val="0"/>
        <w:autoSpaceDN w:val="0"/>
        <w:adjustRightInd w:val="0"/>
        <w:ind w:left="640" w:hanging="640"/>
        <w:rPr>
          <w:noProof/>
        </w:rPr>
      </w:pPr>
      <w:r w:rsidRPr="000D12EF">
        <w:rPr>
          <w:noProof/>
        </w:rPr>
        <w:t>[14]</w:t>
      </w:r>
      <w:r w:rsidRPr="000D12EF">
        <w:rPr>
          <w:noProof/>
        </w:rPr>
        <w:tab/>
        <w:t xml:space="preserve">I. K. Nti, M. Teimeh, O. Nyarko-Boateng, and A. F. Adekoya, “Electricity load forecasting: a systematic review,” </w:t>
      </w:r>
      <w:r w:rsidRPr="000D12EF">
        <w:rPr>
          <w:i/>
          <w:iCs/>
          <w:noProof/>
        </w:rPr>
        <w:t>J. Electr. Syst. Inf. Technol.</w:t>
      </w:r>
      <w:r w:rsidRPr="000D12EF">
        <w:rPr>
          <w:noProof/>
        </w:rPr>
        <w:t>, 2020, doi: 10.1186/s43067-020-00021-8.</w:t>
      </w:r>
    </w:p>
    <w:p w14:paraId="46395C6A" w14:textId="77777777" w:rsidR="000D12EF" w:rsidRPr="000D12EF" w:rsidRDefault="000D12EF" w:rsidP="000D12EF">
      <w:pPr>
        <w:widowControl w:val="0"/>
        <w:autoSpaceDE w:val="0"/>
        <w:autoSpaceDN w:val="0"/>
        <w:adjustRightInd w:val="0"/>
        <w:ind w:left="640" w:hanging="640"/>
        <w:rPr>
          <w:noProof/>
        </w:rPr>
      </w:pPr>
      <w:r w:rsidRPr="000D12EF">
        <w:rPr>
          <w:noProof/>
        </w:rPr>
        <w:t>[15]</w:t>
      </w:r>
      <w:r w:rsidRPr="000D12EF">
        <w:rPr>
          <w:noProof/>
        </w:rPr>
        <w:tab/>
        <w:t>E. Ela and B. Kirby, “ERCOT Event on February 26, 2008: Lessons Learned,” 2008, Accessed: Sep. 17, 2021. [Online]. Available: http://www.osti.gov/bridge.</w:t>
      </w:r>
    </w:p>
    <w:p w14:paraId="219B3A55" w14:textId="77777777" w:rsidR="000D12EF" w:rsidRPr="000D12EF" w:rsidRDefault="000D12EF" w:rsidP="000D12EF">
      <w:pPr>
        <w:widowControl w:val="0"/>
        <w:autoSpaceDE w:val="0"/>
        <w:autoSpaceDN w:val="0"/>
        <w:adjustRightInd w:val="0"/>
        <w:ind w:left="640" w:hanging="640"/>
        <w:rPr>
          <w:noProof/>
        </w:rPr>
      </w:pPr>
      <w:r w:rsidRPr="000D12EF">
        <w:rPr>
          <w:noProof/>
        </w:rPr>
        <w:t>[16]</w:t>
      </w:r>
      <w:r w:rsidRPr="000D12EF">
        <w:rPr>
          <w:noProof/>
        </w:rPr>
        <w:tab/>
        <w:t xml:space="preserve">“Freak Blackouts Plunge Korea into Darkness - The Chosun Ilbo (English Edition): </w:t>
      </w:r>
      <w:r w:rsidRPr="000D12EF">
        <w:rPr>
          <w:noProof/>
        </w:rPr>
        <w:lastRenderedPageBreak/>
        <w:t>Daily News from Korea - national/politics &gt; national,” 2011. http://english.chosun.com/site/data/html_dir/2011/09/16/2011091600558.html (accessed Sep. 17, 2021).</w:t>
      </w:r>
    </w:p>
    <w:p w14:paraId="5B1990F7" w14:textId="77777777" w:rsidR="000D12EF" w:rsidRPr="000D12EF" w:rsidRDefault="000D12EF" w:rsidP="000D12EF">
      <w:pPr>
        <w:widowControl w:val="0"/>
        <w:autoSpaceDE w:val="0"/>
        <w:autoSpaceDN w:val="0"/>
        <w:adjustRightInd w:val="0"/>
        <w:ind w:left="640" w:hanging="640"/>
        <w:rPr>
          <w:noProof/>
        </w:rPr>
      </w:pPr>
      <w:r w:rsidRPr="000D12EF">
        <w:rPr>
          <w:noProof/>
        </w:rPr>
        <w:t>[17]</w:t>
      </w:r>
      <w:r w:rsidRPr="000D12EF">
        <w:rPr>
          <w:noProof/>
        </w:rPr>
        <w:tab/>
        <w:t>S. Khan, N. Javaid, A. Chand, A. B. M. Khan, F. Rashid, and I. U. Afridi, “Electricity Load Forecasting for Each Day of Week Using Deep CNN,” 2019, doi: 10.1007/978-3-030-15035-8_107.</w:t>
      </w:r>
    </w:p>
    <w:p w14:paraId="7EDB3582" w14:textId="77777777" w:rsidR="000D12EF" w:rsidRPr="000D12EF" w:rsidRDefault="000D12EF" w:rsidP="000D12EF">
      <w:pPr>
        <w:widowControl w:val="0"/>
        <w:autoSpaceDE w:val="0"/>
        <w:autoSpaceDN w:val="0"/>
        <w:adjustRightInd w:val="0"/>
        <w:ind w:left="640" w:hanging="640"/>
        <w:rPr>
          <w:noProof/>
        </w:rPr>
      </w:pPr>
      <w:r w:rsidRPr="000D12EF">
        <w:rPr>
          <w:noProof/>
        </w:rPr>
        <w:t>[18]</w:t>
      </w:r>
      <w:r w:rsidRPr="000D12EF">
        <w:rPr>
          <w:noProof/>
        </w:rPr>
        <w:tab/>
        <w:t>M. Baccouche, F. Mamalet, and C. Wolf, “</w:t>
      </w:r>
      <w:r w:rsidRPr="000D12EF">
        <w:rPr>
          <w:rFonts w:ascii="MS Mincho" w:eastAsia="MS Mincho" w:hAnsi="MS Mincho" w:cs="MS Mincho" w:hint="eastAsia"/>
          <w:noProof/>
        </w:rPr>
        <w:t>（</w:t>
      </w:r>
      <w:r w:rsidRPr="000D12EF">
        <w:rPr>
          <w:noProof/>
        </w:rPr>
        <w:t xml:space="preserve">RGB)Sequential deep learning for human action recognition,” </w:t>
      </w:r>
      <w:r w:rsidRPr="000D12EF">
        <w:rPr>
          <w:i/>
          <w:iCs/>
          <w:noProof/>
        </w:rPr>
        <w:t>Int. Work. Hum. Behav. Underst.</w:t>
      </w:r>
      <w:r w:rsidRPr="000D12EF">
        <w:rPr>
          <w:noProof/>
        </w:rPr>
        <w:t>, 2011.</w:t>
      </w:r>
    </w:p>
    <w:p w14:paraId="3AA0BE01" w14:textId="77777777" w:rsidR="000D12EF" w:rsidRPr="000D12EF" w:rsidRDefault="000D12EF" w:rsidP="000D12EF">
      <w:pPr>
        <w:widowControl w:val="0"/>
        <w:autoSpaceDE w:val="0"/>
        <w:autoSpaceDN w:val="0"/>
        <w:adjustRightInd w:val="0"/>
        <w:ind w:left="640" w:hanging="640"/>
        <w:rPr>
          <w:noProof/>
        </w:rPr>
      </w:pPr>
      <w:r w:rsidRPr="000D12EF">
        <w:rPr>
          <w:noProof/>
        </w:rPr>
        <w:t>[19]</w:t>
      </w:r>
      <w:r w:rsidRPr="000D12EF">
        <w:rPr>
          <w:noProof/>
        </w:rPr>
        <w:tab/>
        <w:t xml:space="preserve">D. Yu, L. Deng, I. Jang, P. Kudumakis, M. Sandler, and K. Kang, “Deep learning and its applications to signal and information processing,” </w:t>
      </w:r>
      <w:r w:rsidRPr="000D12EF">
        <w:rPr>
          <w:i/>
          <w:iCs/>
          <w:noProof/>
        </w:rPr>
        <w:t>IEEE Signal Process. Mag.</w:t>
      </w:r>
      <w:r w:rsidRPr="000D12EF">
        <w:rPr>
          <w:noProof/>
        </w:rPr>
        <w:t>, 2011, doi: 10.1109/MSP.2010.939038.</w:t>
      </w:r>
    </w:p>
    <w:p w14:paraId="43A5F6EB" w14:textId="77777777" w:rsidR="000D12EF" w:rsidRPr="000D12EF" w:rsidRDefault="000D12EF" w:rsidP="000D12EF">
      <w:pPr>
        <w:widowControl w:val="0"/>
        <w:autoSpaceDE w:val="0"/>
        <w:autoSpaceDN w:val="0"/>
        <w:adjustRightInd w:val="0"/>
        <w:ind w:left="640" w:hanging="640"/>
        <w:rPr>
          <w:noProof/>
        </w:rPr>
      </w:pPr>
      <w:r w:rsidRPr="000D12EF">
        <w:rPr>
          <w:noProof/>
        </w:rPr>
        <w:t>[20]</w:t>
      </w:r>
      <w:r w:rsidRPr="000D12EF">
        <w:rPr>
          <w:noProof/>
        </w:rPr>
        <w:tab/>
        <w:t>M. Vos, C. Bender-Saebelkampf, and S. Albayrak, “Residential Short-Term Load Forecasting Using Convolutional Neural Networks,” 2018, doi: 10.1109/SmartGridComm.2018.8587494.</w:t>
      </w:r>
    </w:p>
    <w:p w14:paraId="50FE64F2" w14:textId="77777777" w:rsidR="000D12EF" w:rsidRPr="000D12EF" w:rsidRDefault="000D12EF" w:rsidP="000D12EF">
      <w:pPr>
        <w:widowControl w:val="0"/>
        <w:autoSpaceDE w:val="0"/>
        <w:autoSpaceDN w:val="0"/>
        <w:adjustRightInd w:val="0"/>
        <w:ind w:left="640" w:hanging="640"/>
        <w:rPr>
          <w:noProof/>
        </w:rPr>
      </w:pPr>
      <w:r w:rsidRPr="000D12EF">
        <w:rPr>
          <w:noProof/>
        </w:rPr>
        <w:t>[21]</w:t>
      </w:r>
      <w:r w:rsidRPr="000D12EF">
        <w:rPr>
          <w:noProof/>
        </w:rPr>
        <w:tab/>
        <w:t xml:space="preserve">H. S. Hippert, C. E. Pedreira, and R. C. Souza, “Neural networks for short-term load forecasting: A review and evaluation,” </w:t>
      </w:r>
      <w:r w:rsidRPr="000D12EF">
        <w:rPr>
          <w:i/>
          <w:iCs/>
          <w:noProof/>
        </w:rPr>
        <w:t>IEEE Trans. Power Syst.</w:t>
      </w:r>
      <w:r w:rsidRPr="000D12EF">
        <w:rPr>
          <w:noProof/>
        </w:rPr>
        <w:t>, 2001, doi: 10.1109/59.910780.</w:t>
      </w:r>
    </w:p>
    <w:p w14:paraId="4A736E02" w14:textId="77777777" w:rsidR="000D12EF" w:rsidRPr="000D12EF" w:rsidRDefault="000D12EF" w:rsidP="000D12EF">
      <w:pPr>
        <w:widowControl w:val="0"/>
        <w:autoSpaceDE w:val="0"/>
        <w:autoSpaceDN w:val="0"/>
        <w:adjustRightInd w:val="0"/>
        <w:ind w:left="640" w:hanging="640"/>
        <w:rPr>
          <w:noProof/>
        </w:rPr>
      </w:pPr>
      <w:r w:rsidRPr="000D12EF">
        <w:rPr>
          <w:noProof/>
        </w:rPr>
        <w:t>[22]</w:t>
      </w:r>
      <w:r w:rsidRPr="000D12EF">
        <w:rPr>
          <w:noProof/>
        </w:rPr>
        <w:tab/>
        <w:t xml:space="preserve">R. Houimli, M. Zmami, and O. Ben-Salha, “Short-term electric load forecasting in Tunisia using artificial neural networks,” </w:t>
      </w:r>
      <w:r w:rsidRPr="000D12EF">
        <w:rPr>
          <w:i/>
          <w:iCs/>
          <w:noProof/>
        </w:rPr>
        <w:t>Energy Syst.</w:t>
      </w:r>
      <w:r w:rsidRPr="000D12EF">
        <w:rPr>
          <w:noProof/>
        </w:rPr>
        <w:t>, 2020, doi: 10.1007/s12667-019-00324-4.</w:t>
      </w:r>
    </w:p>
    <w:p w14:paraId="49501140" w14:textId="77777777" w:rsidR="000D12EF" w:rsidRPr="000D12EF" w:rsidRDefault="000D12EF" w:rsidP="000D12EF">
      <w:pPr>
        <w:widowControl w:val="0"/>
        <w:autoSpaceDE w:val="0"/>
        <w:autoSpaceDN w:val="0"/>
        <w:adjustRightInd w:val="0"/>
        <w:ind w:left="640" w:hanging="640"/>
        <w:rPr>
          <w:noProof/>
        </w:rPr>
      </w:pPr>
      <w:r w:rsidRPr="000D12EF">
        <w:rPr>
          <w:noProof/>
        </w:rPr>
        <w:t>[23]</w:t>
      </w:r>
      <w:r w:rsidRPr="000D12EF">
        <w:rPr>
          <w:noProof/>
        </w:rPr>
        <w:tab/>
        <w:t xml:space="preserve">D. C. Park, R. J. Marks, L. E. Atlas, and M. J. Damborg, “Electric load forecasting using an artificial neural network - Power Systems, IEEE Transactions on,” </w:t>
      </w:r>
      <w:r w:rsidRPr="000D12EF">
        <w:rPr>
          <w:i/>
          <w:iCs/>
          <w:noProof/>
        </w:rPr>
        <w:t>IEEE Transadions Power Syst.</w:t>
      </w:r>
      <w:r w:rsidRPr="000D12EF">
        <w:rPr>
          <w:noProof/>
        </w:rPr>
        <w:t>, 1991.</w:t>
      </w:r>
    </w:p>
    <w:p w14:paraId="1FB2ABE1"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[24]</w:t>
      </w:r>
      <w:r w:rsidRPr="000D12EF">
        <w:rPr>
          <w:noProof/>
        </w:rPr>
        <w:tab/>
        <w:t xml:space="preserve">A. G. Bakirtzis, V. Petridis, S. J. Klartzis, M. C. Alexiadis, and A. H. Maissis, “A neural network short term load forecasting model for the greek power system,” </w:t>
      </w:r>
      <w:r w:rsidRPr="000D12EF">
        <w:rPr>
          <w:i/>
          <w:iCs/>
          <w:noProof/>
        </w:rPr>
        <w:t>IEEE Trans. Power Syst.</w:t>
      </w:r>
      <w:r w:rsidRPr="000D12EF">
        <w:rPr>
          <w:noProof/>
        </w:rPr>
        <w:t>, 1996, doi: 10.1109/59.496166.</w:t>
      </w:r>
    </w:p>
    <w:p w14:paraId="2478923C" w14:textId="77777777" w:rsidR="000D12EF" w:rsidRPr="000D12EF" w:rsidRDefault="000D12EF" w:rsidP="000D12EF">
      <w:pPr>
        <w:widowControl w:val="0"/>
        <w:autoSpaceDE w:val="0"/>
        <w:autoSpaceDN w:val="0"/>
        <w:adjustRightInd w:val="0"/>
        <w:ind w:left="640" w:hanging="640"/>
        <w:rPr>
          <w:noProof/>
        </w:rPr>
      </w:pPr>
      <w:r w:rsidRPr="000D12EF">
        <w:rPr>
          <w:noProof/>
        </w:rPr>
        <w:t>[25]</w:t>
      </w:r>
      <w:r w:rsidRPr="000D12EF">
        <w:rPr>
          <w:noProof/>
        </w:rPr>
        <w:tab/>
        <w:t>L. C. P. Velasco, C. R. Villezas, P. N. C. Palahang, and J. A. A. Dagaang, “Next day electric load forecasting using Artificial Neural Networks,” 2016, doi: 10.1109/HNICEM.2015.7393166.</w:t>
      </w:r>
    </w:p>
    <w:p w14:paraId="408EC3D1" w14:textId="77777777" w:rsidR="000D12EF" w:rsidRPr="000D12EF" w:rsidRDefault="000D12EF" w:rsidP="000D12EF">
      <w:pPr>
        <w:widowControl w:val="0"/>
        <w:autoSpaceDE w:val="0"/>
        <w:autoSpaceDN w:val="0"/>
        <w:adjustRightInd w:val="0"/>
        <w:ind w:left="640" w:hanging="640"/>
        <w:rPr>
          <w:noProof/>
        </w:rPr>
      </w:pPr>
      <w:r w:rsidRPr="000D12EF">
        <w:rPr>
          <w:noProof/>
        </w:rPr>
        <w:t>[26]</w:t>
      </w:r>
      <w:r w:rsidRPr="000D12EF">
        <w:rPr>
          <w:noProof/>
        </w:rPr>
        <w:tab/>
        <w:t xml:space="preserve">H. Hahn, S. Meyer-Nieberg, and S. Pickl, “Electric load forecasting methods: Tools for decision making,” </w:t>
      </w:r>
      <w:r w:rsidRPr="000D12EF">
        <w:rPr>
          <w:i/>
          <w:iCs/>
          <w:noProof/>
        </w:rPr>
        <w:t>Eur. J. Oper. Res.</w:t>
      </w:r>
      <w:r w:rsidRPr="000D12EF">
        <w:rPr>
          <w:noProof/>
        </w:rPr>
        <w:t>, 2009, doi: 10.1016/j.ejor.2009.01.062.</w:t>
      </w:r>
    </w:p>
    <w:p w14:paraId="3FFAEF5C" w14:textId="77777777" w:rsidR="000D12EF" w:rsidRPr="000D12EF" w:rsidRDefault="000D12EF" w:rsidP="000D12EF">
      <w:pPr>
        <w:widowControl w:val="0"/>
        <w:autoSpaceDE w:val="0"/>
        <w:autoSpaceDN w:val="0"/>
        <w:adjustRightInd w:val="0"/>
        <w:ind w:left="640" w:hanging="640"/>
        <w:rPr>
          <w:noProof/>
        </w:rPr>
      </w:pPr>
      <w:r w:rsidRPr="000D12EF">
        <w:rPr>
          <w:noProof/>
        </w:rPr>
        <w:t>[27]</w:t>
      </w:r>
      <w:r w:rsidRPr="000D12EF">
        <w:rPr>
          <w:noProof/>
        </w:rPr>
        <w:tab/>
        <w:t xml:space="preserve">G. Gross and F. D. Galiana, “SHORT-TERM LOAD FORECASTING.,” </w:t>
      </w:r>
      <w:r w:rsidRPr="000D12EF">
        <w:rPr>
          <w:i/>
          <w:iCs/>
          <w:noProof/>
        </w:rPr>
        <w:t>Proc. IEEE</w:t>
      </w:r>
      <w:r w:rsidRPr="000D12EF">
        <w:rPr>
          <w:noProof/>
        </w:rPr>
        <w:t>, 1987, doi: 10.1109/PROC.1987.13927.</w:t>
      </w:r>
    </w:p>
    <w:p w14:paraId="18BD6C60" w14:textId="77777777" w:rsidR="000D12EF" w:rsidRPr="000D12EF" w:rsidRDefault="000D12EF" w:rsidP="000D12EF">
      <w:pPr>
        <w:widowControl w:val="0"/>
        <w:autoSpaceDE w:val="0"/>
        <w:autoSpaceDN w:val="0"/>
        <w:adjustRightInd w:val="0"/>
        <w:ind w:left="640" w:hanging="640"/>
        <w:rPr>
          <w:noProof/>
        </w:rPr>
      </w:pPr>
      <w:r w:rsidRPr="000D12EF">
        <w:rPr>
          <w:noProof/>
        </w:rPr>
        <w:t>[28]</w:t>
      </w:r>
      <w:r w:rsidRPr="000D12EF">
        <w:rPr>
          <w:noProof/>
        </w:rPr>
        <w:tab/>
        <w:t>E. J. Wicksteed, “Short term electric load forecasting for British Columbia, Canada: an exploration of the use of numerical weather prediction data as a predictor in an artificial neural network,” University of British Columbia, 2021.</w:t>
      </w:r>
    </w:p>
    <w:p w14:paraId="35F34B15" w14:textId="77777777" w:rsidR="000D12EF" w:rsidRPr="000D12EF" w:rsidRDefault="000D12EF" w:rsidP="000D12EF">
      <w:pPr>
        <w:widowControl w:val="0"/>
        <w:autoSpaceDE w:val="0"/>
        <w:autoSpaceDN w:val="0"/>
        <w:adjustRightInd w:val="0"/>
        <w:ind w:left="640" w:hanging="640"/>
        <w:rPr>
          <w:noProof/>
        </w:rPr>
      </w:pPr>
      <w:r w:rsidRPr="000D12EF">
        <w:rPr>
          <w:noProof/>
        </w:rPr>
        <w:t>[29]</w:t>
      </w:r>
      <w:r w:rsidRPr="000D12EF">
        <w:rPr>
          <w:noProof/>
        </w:rPr>
        <w:tab/>
        <w:t>A. Muñoz, E. F. Sánchez-Úbeda, A. Cruz, and J. Marín, “Short-term Forecasting in Power Systems: A Guided Tour,” 2010.</w:t>
      </w:r>
    </w:p>
    <w:p w14:paraId="519444E9" w14:textId="77777777" w:rsidR="000D12EF" w:rsidRPr="000D12EF" w:rsidRDefault="000D12EF" w:rsidP="000D12EF">
      <w:pPr>
        <w:widowControl w:val="0"/>
        <w:autoSpaceDE w:val="0"/>
        <w:autoSpaceDN w:val="0"/>
        <w:adjustRightInd w:val="0"/>
        <w:ind w:left="640" w:hanging="640"/>
        <w:rPr>
          <w:noProof/>
        </w:rPr>
      </w:pPr>
      <w:r w:rsidRPr="000D12EF">
        <w:rPr>
          <w:noProof/>
        </w:rPr>
        <w:t>[30]</w:t>
      </w:r>
      <w:r w:rsidRPr="000D12EF">
        <w:rPr>
          <w:noProof/>
        </w:rPr>
        <w:tab/>
        <w:t>D. Srinivasan and M. A. Lee, “Survey of hybrid fuzzy neural approaches to electric load forecasting,” 1995, doi: 10.1109/icsmc.1995.538416.</w:t>
      </w:r>
    </w:p>
    <w:p w14:paraId="40248825" w14:textId="77777777" w:rsidR="000D12EF" w:rsidRPr="000D12EF" w:rsidRDefault="000D12EF" w:rsidP="000D12EF">
      <w:pPr>
        <w:widowControl w:val="0"/>
        <w:autoSpaceDE w:val="0"/>
        <w:autoSpaceDN w:val="0"/>
        <w:adjustRightInd w:val="0"/>
        <w:ind w:left="640" w:hanging="640"/>
        <w:rPr>
          <w:noProof/>
        </w:rPr>
      </w:pPr>
      <w:r w:rsidRPr="000D12EF">
        <w:rPr>
          <w:noProof/>
        </w:rPr>
        <w:t>[31]</w:t>
      </w:r>
      <w:r w:rsidRPr="000D12EF">
        <w:rPr>
          <w:noProof/>
        </w:rPr>
        <w:tab/>
        <w:t xml:space="preserve">C. N. Lu, H. T. Wu, and S. Vemuri, “Neural Network Based Short Term Load Forecasting,” </w:t>
      </w:r>
      <w:r w:rsidRPr="000D12EF">
        <w:rPr>
          <w:i/>
          <w:iCs/>
          <w:noProof/>
        </w:rPr>
        <w:t>IEEE Trans. Power Syst.</w:t>
      </w:r>
      <w:r w:rsidRPr="000D12EF">
        <w:rPr>
          <w:noProof/>
        </w:rPr>
        <w:t>, 1993, doi: 10.1109/59.221223.</w:t>
      </w:r>
    </w:p>
    <w:p w14:paraId="5487C3B0" w14:textId="77777777" w:rsidR="000D12EF" w:rsidRPr="000D12EF" w:rsidRDefault="000D12EF" w:rsidP="000D12EF">
      <w:pPr>
        <w:widowControl w:val="0"/>
        <w:autoSpaceDE w:val="0"/>
        <w:autoSpaceDN w:val="0"/>
        <w:adjustRightInd w:val="0"/>
        <w:ind w:left="640" w:hanging="640"/>
        <w:rPr>
          <w:noProof/>
        </w:rPr>
      </w:pPr>
      <w:r w:rsidRPr="000D12EF">
        <w:rPr>
          <w:noProof/>
        </w:rPr>
        <w:t>[32]</w:t>
      </w:r>
      <w:r w:rsidRPr="000D12EF">
        <w:rPr>
          <w:noProof/>
        </w:rPr>
        <w:tab/>
        <w:t xml:space="preserve">T. Hong, “Short Term Electric Load Forecasting dissertation,” </w:t>
      </w:r>
      <w:r w:rsidRPr="000D12EF">
        <w:rPr>
          <w:i/>
          <w:iCs/>
          <w:noProof/>
        </w:rPr>
        <w:t>3442639</w:t>
      </w:r>
      <w:r w:rsidRPr="000D12EF">
        <w:rPr>
          <w:noProof/>
        </w:rPr>
        <w:t>, 2010.</w:t>
      </w:r>
    </w:p>
    <w:p w14:paraId="776B2561" w14:textId="77777777" w:rsidR="000D12EF" w:rsidRPr="000D12EF" w:rsidRDefault="000D12EF" w:rsidP="000D12EF">
      <w:pPr>
        <w:widowControl w:val="0"/>
        <w:autoSpaceDE w:val="0"/>
        <w:autoSpaceDN w:val="0"/>
        <w:adjustRightInd w:val="0"/>
        <w:ind w:left="640" w:hanging="640"/>
        <w:rPr>
          <w:noProof/>
        </w:rPr>
      </w:pPr>
      <w:r w:rsidRPr="000D12EF">
        <w:rPr>
          <w:noProof/>
        </w:rPr>
        <w:t>[33]</w:t>
      </w:r>
      <w:r w:rsidRPr="000D12EF">
        <w:rPr>
          <w:noProof/>
        </w:rPr>
        <w:tab/>
        <w:t>J. Foster, “Electric load forecasting with increased embedded renewable generation,” Queen’s University, 2020.</w:t>
      </w:r>
    </w:p>
    <w:p w14:paraId="6485F066" w14:textId="77777777" w:rsidR="000D12EF" w:rsidRPr="000D12EF" w:rsidRDefault="000D12EF" w:rsidP="000D12EF">
      <w:pPr>
        <w:widowControl w:val="0"/>
        <w:autoSpaceDE w:val="0"/>
        <w:autoSpaceDN w:val="0"/>
        <w:adjustRightInd w:val="0"/>
        <w:ind w:left="640" w:hanging="640"/>
        <w:rPr>
          <w:noProof/>
        </w:rPr>
      </w:pPr>
      <w:r w:rsidRPr="000D12EF">
        <w:rPr>
          <w:noProof/>
        </w:rPr>
        <w:t>[34]</w:t>
      </w:r>
      <w:r w:rsidRPr="000D12EF">
        <w:rPr>
          <w:noProof/>
        </w:rPr>
        <w:tab/>
        <w:t xml:space="preserve">T. Hong and M. Shahidehpour, “Load Forecasting Case Study,” </w:t>
      </w:r>
      <w:r w:rsidRPr="000D12EF">
        <w:rPr>
          <w:i/>
          <w:iCs/>
          <w:noProof/>
        </w:rPr>
        <w:t>U.S. Dep. Energy</w:t>
      </w:r>
      <w:r w:rsidRPr="000D12EF">
        <w:rPr>
          <w:noProof/>
        </w:rPr>
        <w:t xml:space="preserve">, </w:t>
      </w:r>
      <w:r w:rsidRPr="000D12EF">
        <w:rPr>
          <w:noProof/>
        </w:rPr>
        <w:lastRenderedPageBreak/>
        <w:t>2015.</w:t>
      </w:r>
    </w:p>
    <w:p w14:paraId="01646422" w14:textId="77777777" w:rsidR="000D12EF" w:rsidRPr="000D12EF" w:rsidRDefault="000D12EF" w:rsidP="000D12EF">
      <w:pPr>
        <w:widowControl w:val="0"/>
        <w:autoSpaceDE w:val="0"/>
        <w:autoSpaceDN w:val="0"/>
        <w:adjustRightInd w:val="0"/>
        <w:ind w:left="640" w:hanging="640"/>
        <w:rPr>
          <w:noProof/>
        </w:rPr>
      </w:pPr>
      <w:r w:rsidRPr="000D12EF">
        <w:rPr>
          <w:noProof/>
        </w:rPr>
        <w:t>[35]</w:t>
      </w:r>
      <w:r w:rsidRPr="000D12EF">
        <w:rPr>
          <w:noProof/>
        </w:rPr>
        <w:tab/>
        <w:t>E. Taylor, “Short-term Electrical Load Forecasting for an Institutional/Industrial Power System Using an Artificial Neural Network,” The University of Tennessee, Knoxville, 2013.</w:t>
      </w:r>
    </w:p>
    <w:p w14:paraId="03620F1F" w14:textId="77777777" w:rsidR="000D12EF" w:rsidRPr="000D12EF" w:rsidRDefault="000D12EF" w:rsidP="000D12EF">
      <w:pPr>
        <w:widowControl w:val="0"/>
        <w:autoSpaceDE w:val="0"/>
        <w:autoSpaceDN w:val="0"/>
        <w:adjustRightInd w:val="0"/>
        <w:ind w:left="640" w:hanging="640"/>
        <w:rPr>
          <w:noProof/>
        </w:rPr>
      </w:pPr>
      <w:r w:rsidRPr="000D12EF">
        <w:rPr>
          <w:noProof/>
        </w:rPr>
        <w:t>[36]</w:t>
      </w:r>
      <w:r w:rsidRPr="000D12EF">
        <w:rPr>
          <w:noProof/>
        </w:rPr>
        <w:tab/>
        <w:t xml:space="preserve">J. W. Taylor and R. Buizza, “Neural network load forecasting with weather ensemble predictions,” </w:t>
      </w:r>
      <w:r w:rsidRPr="000D12EF">
        <w:rPr>
          <w:i/>
          <w:iCs/>
          <w:noProof/>
        </w:rPr>
        <w:t>IEEE Trans. Power Syst.</w:t>
      </w:r>
      <w:r w:rsidRPr="000D12EF">
        <w:rPr>
          <w:noProof/>
        </w:rPr>
        <w:t>, 2002, doi: 10.1109/TPWRS.2002.800906.</w:t>
      </w:r>
    </w:p>
    <w:p w14:paraId="63EAD687" w14:textId="77777777" w:rsidR="000D12EF" w:rsidRPr="000D12EF" w:rsidRDefault="000D12EF" w:rsidP="000D12EF">
      <w:pPr>
        <w:widowControl w:val="0"/>
        <w:autoSpaceDE w:val="0"/>
        <w:autoSpaceDN w:val="0"/>
        <w:adjustRightInd w:val="0"/>
        <w:ind w:left="640" w:hanging="640"/>
        <w:rPr>
          <w:noProof/>
        </w:rPr>
      </w:pPr>
      <w:r w:rsidRPr="000D12EF">
        <w:rPr>
          <w:noProof/>
        </w:rPr>
        <w:t>[37]</w:t>
      </w:r>
      <w:r w:rsidRPr="000D12EF">
        <w:rPr>
          <w:noProof/>
        </w:rPr>
        <w:tab/>
        <w:t xml:space="preserve">A. Khotanzad, R. Afkhami-Rohani, and R. Af, “ANNSTLF - Artificial neural network short-term load forecaster - generation three,” </w:t>
      </w:r>
      <w:r w:rsidRPr="000D12EF">
        <w:rPr>
          <w:i/>
          <w:iCs/>
          <w:noProof/>
        </w:rPr>
        <w:t>IEEE Trans. Power Syst.</w:t>
      </w:r>
      <w:r w:rsidRPr="000D12EF">
        <w:rPr>
          <w:noProof/>
        </w:rPr>
        <w:t>, vol. 13, no. 4, pp. 1413–1422, 1998, doi: 10.1109/59.736285.</w:t>
      </w:r>
    </w:p>
    <w:p w14:paraId="4334DC35" w14:textId="77777777" w:rsidR="000D12EF" w:rsidRPr="000D12EF" w:rsidRDefault="000D12EF" w:rsidP="000D12EF">
      <w:pPr>
        <w:widowControl w:val="0"/>
        <w:autoSpaceDE w:val="0"/>
        <w:autoSpaceDN w:val="0"/>
        <w:adjustRightInd w:val="0"/>
        <w:ind w:left="640" w:hanging="640"/>
        <w:rPr>
          <w:noProof/>
        </w:rPr>
      </w:pPr>
      <w:r w:rsidRPr="000D12EF">
        <w:rPr>
          <w:noProof/>
        </w:rPr>
        <w:t>[38]</w:t>
      </w:r>
      <w:r w:rsidRPr="000D12EF">
        <w:rPr>
          <w:noProof/>
        </w:rPr>
        <w:tab/>
        <w:t xml:space="preserve">M. Sobhani, A. Campbell, S. Sangamwar, C. Li, and T. Hong, “Combining weather stations for electric load forecasting,” </w:t>
      </w:r>
      <w:r w:rsidRPr="000D12EF">
        <w:rPr>
          <w:i/>
          <w:iCs/>
          <w:noProof/>
        </w:rPr>
        <w:t>Energies</w:t>
      </w:r>
      <w:r w:rsidRPr="000D12EF">
        <w:rPr>
          <w:noProof/>
        </w:rPr>
        <w:t>, 2019, doi: 10.3390/en12081510.</w:t>
      </w:r>
    </w:p>
    <w:p w14:paraId="5DF0ABB4" w14:textId="77777777" w:rsidR="000D12EF" w:rsidRPr="000D12EF" w:rsidRDefault="000D12EF" w:rsidP="000D12EF">
      <w:pPr>
        <w:widowControl w:val="0"/>
        <w:autoSpaceDE w:val="0"/>
        <w:autoSpaceDN w:val="0"/>
        <w:adjustRightInd w:val="0"/>
        <w:ind w:left="640" w:hanging="640"/>
        <w:rPr>
          <w:noProof/>
        </w:rPr>
      </w:pPr>
      <w:r w:rsidRPr="000D12EF">
        <w:rPr>
          <w:noProof/>
        </w:rPr>
        <w:t>[39]</w:t>
      </w:r>
      <w:r w:rsidRPr="000D12EF">
        <w:rPr>
          <w:noProof/>
        </w:rPr>
        <w:tab/>
        <w:t xml:space="preserve">T. Hong, P. Wang, and L. White, “Weather station selection for electric load forecasting,” </w:t>
      </w:r>
      <w:r w:rsidRPr="000D12EF">
        <w:rPr>
          <w:i/>
          <w:iCs/>
          <w:noProof/>
        </w:rPr>
        <w:t>Int. J. Forecast.</w:t>
      </w:r>
      <w:r w:rsidRPr="000D12EF">
        <w:rPr>
          <w:noProof/>
        </w:rPr>
        <w:t>, 2015, doi: 10.1016/j.ijforecast.2014.07.001.</w:t>
      </w:r>
    </w:p>
    <w:p w14:paraId="74F7F90C" w14:textId="77777777" w:rsidR="000D12EF" w:rsidRPr="000D12EF" w:rsidRDefault="000D12EF" w:rsidP="000D12EF">
      <w:pPr>
        <w:widowControl w:val="0"/>
        <w:autoSpaceDE w:val="0"/>
        <w:autoSpaceDN w:val="0"/>
        <w:adjustRightInd w:val="0"/>
        <w:ind w:left="640" w:hanging="640"/>
        <w:rPr>
          <w:noProof/>
        </w:rPr>
      </w:pPr>
      <w:r w:rsidRPr="000D12EF">
        <w:rPr>
          <w:noProof/>
        </w:rPr>
        <w:t>[40]</w:t>
      </w:r>
      <w:r w:rsidRPr="000D12EF">
        <w:rPr>
          <w:noProof/>
        </w:rPr>
        <w:tab/>
        <w:t xml:space="preserve">S. N. Fallah, M. Ganjkhani, S. Shamshirband, and K. wing Chau, “Computational intelligence on short-term load forecasting: A methodological overview,” </w:t>
      </w:r>
      <w:r w:rsidRPr="000D12EF">
        <w:rPr>
          <w:i/>
          <w:iCs/>
          <w:noProof/>
        </w:rPr>
        <w:t>Energies</w:t>
      </w:r>
      <w:r w:rsidRPr="000D12EF">
        <w:rPr>
          <w:noProof/>
        </w:rPr>
        <w:t>. 2019, doi: 10.3390/en12030393.</w:t>
      </w:r>
    </w:p>
    <w:p w14:paraId="681A2756" w14:textId="77777777" w:rsidR="000D12EF" w:rsidRPr="000D12EF" w:rsidRDefault="000D12EF" w:rsidP="000D12EF">
      <w:pPr>
        <w:widowControl w:val="0"/>
        <w:autoSpaceDE w:val="0"/>
        <w:autoSpaceDN w:val="0"/>
        <w:adjustRightInd w:val="0"/>
        <w:ind w:left="640" w:hanging="640"/>
        <w:rPr>
          <w:noProof/>
        </w:rPr>
      </w:pPr>
      <w:r w:rsidRPr="000D12EF">
        <w:rPr>
          <w:noProof/>
        </w:rPr>
        <w:t>[41]</w:t>
      </w:r>
      <w:r w:rsidRPr="000D12EF">
        <w:rPr>
          <w:noProof/>
        </w:rPr>
        <w:tab/>
        <w:t xml:space="preserve">S. Moreno-Carbonell, E. F. Sánchez-Úbeda, and A. Muñoz, “Rethinking weather station selection for electric load forecasting using genetic algorithms,” </w:t>
      </w:r>
      <w:r w:rsidRPr="000D12EF">
        <w:rPr>
          <w:i/>
          <w:iCs/>
          <w:noProof/>
        </w:rPr>
        <w:t>Int. J. Forecast.</w:t>
      </w:r>
      <w:r w:rsidRPr="000D12EF">
        <w:rPr>
          <w:noProof/>
        </w:rPr>
        <w:t>, 2020, doi: 10.1016/j.ijforecast.2019.08.008.</w:t>
      </w:r>
    </w:p>
    <w:p w14:paraId="4E63F053" w14:textId="77777777" w:rsidR="000D12EF" w:rsidRPr="000D12EF" w:rsidRDefault="000D12EF" w:rsidP="000D12EF">
      <w:pPr>
        <w:widowControl w:val="0"/>
        <w:autoSpaceDE w:val="0"/>
        <w:autoSpaceDN w:val="0"/>
        <w:adjustRightInd w:val="0"/>
        <w:ind w:left="640" w:hanging="640"/>
        <w:rPr>
          <w:noProof/>
        </w:rPr>
      </w:pPr>
      <w:r w:rsidRPr="000D12EF">
        <w:rPr>
          <w:noProof/>
        </w:rPr>
        <w:t>[42]</w:t>
      </w:r>
      <w:r w:rsidRPr="000D12EF">
        <w:rPr>
          <w:noProof/>
        </w:rPr>
        <w:tab/>
        <w:t>S. Fan, K. Methaprayoon, and W. J. Lee, “Multi-area load forecasting for system with large geographical area,” 2008, doi: 10.1109/ICPS.2008.4606287.</w:t>
      </w:r>
    </w:p>
    <w:p w14:paraId="6B077113" w14:textId="77777777" w:rsidR="000D12EF" w:rsidRPr="000D12EF" w:rsidRDefault="000D12EF" w:rsidP="000D12EF">
      <w:pPr>
        <w:widowControl w:val="0"/>
        <w:autoSpaceDE w:val="0"/>
        <w:autoSpaceDN w:val="0"/>
        <w:adjustRightInd w:val="0"/>
        <w:ind w:left="640" w:hanging="640"/>
        <w:rPr>
          <w:noProof/>
        </w:rPr>
      </w:pPr>
      <w:r w:rsidRPr="000D12EF">
        <w:rPr>
          <w:noProof/>
        </w:rPr>
        <w:t>[43]</w:t>
      </w:r>
      <w:r w:rsidRPr="000D12EF">
        <w:rPr>
          <w:noProof/>
        </w:rPr>
        <w:tab/>
        <w:t xml:space="preserve">M. JANICKI, “Methods of weather variables introduction into short-term electric </w:t>
      </w:r>
      <w:r w:rsidRPr="000D12EF">
        <w:rPr>
          <w:noProof/>
        </w:rPr>
        <w:lastRenderedPageBreak/>
        <w:t xml:space="preserve">load forecasting models - a review,” </w:t>
      </w:r>
      <w:r w:rsidRPr="000D12EF">
        <w:rPr>
          <w:i/>
          <w:iCs/>
          <w:noProof/>
        </w:rPr>
        <w:t>PRZEGLĄD ELEKTROTECHNICZNY</w:t>
      </w:r>
      <w:r w:rsidRPr="000D12EF">
        <w:rPr>
          <w:noProof/>
        </w:rPr>
        <w:t>, 2017, doi: 10.15199/48.2017.04.18.</w:t>
      </w:r>
    </w:p>
    <w:p w14:paraId="1789C656" w14:textId="77777777" w:rsidR="000D12EF" w:rsidRPr="000D12EF" w:rsidRDefault="000D12EF" w:rsidP="000D12EF">
      <w:pPr>
        <w:widowControl w:val="0"/>
        <w:autoSpaceDE w:val="0"/>
        <w:autoSpaceDN w:val="0"/>
        <w:adjustRightInd w:val="0"/>
        <w:ind w:left="640" w:hanging="640"/>
        <w:rPr>
          <w:noProof/>
        </w:rPr>
      </w:pPr>
      <w:r w:rsidRPr="000D12EF">
        <w:rPr>
          <w:noProof/>
        </w:rPr>
        <w:t>[44]</w:t>
      </w:r>
      <w:r w:rsidRPr="000D12EF">
        <w:rPr>
          <w:noProof/>
        </w:rPr>
        <w:tab/>
        <w:t>L. Friedrich and A. Afshari, “Short-term Forecasting of the Abu Dhabi Electricity Load Using Multiple Weather Variables,” 2015, doi: 10.1016/j.egypro.2015.07.616.</w:t>
      </w:r>
    </w:p>
    <w:p w14:paraId="1B8AA264" w14:textId="77777777" w:rsidR="000D12EF" w:rsidRPr="000D12EF" w:rsidRDefault="000D12EF" w:rsidP="000D12EF">
      <w:pPr>
        <w:widowControl w:val="0"/>
        <w:autoSpaceDE w:val="0"/>
        <w:autoSpaceDN w:val="0"/>
        <w:adjustRightInd w:val="0"/>
        <w:ind w:left="640" w:hanging="640"/>
        <w:rPr>
          <w:noProof/>
        </w:rPr>
      </w:pPr>
      <w:r w:rsidRPr="000D12EF">
        <w:rPr>
          <w:noProof/>
        </w:rPr>
        <w:t>[45]</w:t>
      </w:r>
      <w:r w:rsidRPr="000D12EF">
        <w:rPr>
          <w:noProof/>
        </w:rPr>
        <w:tab/>
        <w:t>E. L. Taylor, “Short-term Electrical Load Forecasting for an Institutional/ Industrial Power System Using an Artificial Neural Network,” University of Tennessee, 2013.</w:t>
      </w:r>
    </w:p>
    <w:p w14:paraId="3084A54E" w14:textId="77777777" w:rsidR="000D12EF" w:rsidRPr="000D12EF" w:rsidRDefault="000D12EF" w:rsidP="000D12EF">
      <w:pPr>
        <w:widowControl w:val="0"/>
        <w:autoSpaceDE w:val="0"/>
        <w:autoSpaceDN w:val="0"/>
        <w:adjustRightInd w:val="0"/>
        <w:ind w:left="640" w:hanging="640"/>
        <w:rPr>
          <w:noProof/>
        </w:rPr>
      </w:pPr>
      <w:r w:rsidRPr="000D12EF">
        <w:rPr>
          <w:noProof/>
        </w:rPr>
        <w:t>[46]</w:t>
      </w:r>
      <w:r w:rsidRPr="000D12EF">
        <w:rPr>
          <w:noProof/>
        </w:rPr>
        <w:tab/>
        <w:t xml:space="preserve">Z. Deng, B. Wang, Y. Xu, T. Xu, C. Liu, and Z. Zhu, “Multi-scale convolutional neural network with time-cognition for multi-step short-Term load forecasting,” </w:t>
      </w:r>
      <w:r w:rsidRPr="000D12EF">
        <w:rPr>
          <w:i/>
          <w:iCs/>
          <w:noProof/>
        </w:rPr>
        <w:t>IEEE Access</w:t>
      </w:r>
      <w:r w:rsidRPr="000D12EF">
        <w:rPr>
          <w:noProof/>
        </w:rPr>
        <w:t>, vol. 7, pp. 88058–88071, 2019, doi: 10.1109/ACCESS.2019.2926137.</w:t>
      </w:r>
    </w:p>
    <w:p w14:paraId="6BC6660B" w14:textId="77777777" w:rsidR="000D12EF" w:rsidRPr="000D12EF" w:rsidRDefault="000D12EF" w:rsidP="000D12EF">
      <w:pPr>
        <w:widowControl w:val="0"/>
        <w:autoSpaceDE w:val="0"/>
        <w:autoSpaceDN w:val="0"/>
        <w:adjustRightInd w:val="0"/>
        <w:ind w:left="640" w:hanging="640"/>
        <w:rPr>
          <w:noProof/>
        </w:rPr>
      </w:pPr>
      <w:r w:rsidRPr="000D12EF">
        <w:rPr>
          <w:noProof/>
        </w:rPr>
        <w:t>[47]</w:t>
      </w:r>
      <w:r w:rsidRPr="000D12EF">
        <w:rPr>
          <w:noProof/>
        </w:rPr>
        <w:tab/>
        <w:t xml:space="preserve">T. Hong, J. Wilson, and J. Xie, “Long term probabilistic load forecasting and normalization with hourly information,” </w:t>
      </w:r>
      <w:r w:rsidRPr="000D12EF">
        <w:rPr>
          <w:i/>
          <w:iCs/>
          <w:noProof/>
        </w:rPr>
        <w:t>IEEE Trans. Smart Grid</w:t>
      </w:r>
      <w:r w:rsidRPr="000D12EF">
        <w:rPr>
          <w:noProof/>
        </w:rPr>
        <w:t>, vol. 5, no. 1, pp. 456–462, 2014, doi: 10.1109/TSG.2013.2274373.</w:t>
      </w:r>
    </w:p>
    <w:p w14:paraId="3545A37E" w14:textId="77777777" w:rsidR="000D12EF" w:rsidRPr="000D12EF" w:rsidRDefault="000D12EF" w:rsidP="000D12EF">
      <w:pPr>
        <w:widowControl w:val="0"/>
        <w:autoSpaceDE w:val="0"/>
        <w:autoSpaceDN w:val="0"/>
        <w:adjustRightInd w:val="0"/>
        <w:ind w:left="640" w:hanging="640"/>
        <w:rPr>
          <w:noProof/>
        </w:rPr>
      </w:pPr>
      <w:r w:rsidRPr="000D12EF">
        <w:rPr>
          <w:noProof/>
        </w:rPr>
        <w:t>[48]</w:t>
      </w:r>
      <w:r w:rsidRPr="000D12EF">
        <w:rPr>
          <w:noProof/>
        </w:rPr>
        <w:tab/>
        <w:t xml:space="preserve">P. Mandal, T. Senjyu, N. Urasaki, and T. Funabashi, “A neural network based several-hour-ahead electric load forecasting using similar days approach,” </w:t>
      </w:r>
      <w:r w:rsidRPr="000D12EF">
        <w:rPr>
          <w:i/>
          <w:iCs/>
          <w:noProof/>
        </w:rPr>
        <w:t>Int. J. Electr. Power Energy Syst.</w:t>
      </w:r>
      <w:r w:rsidRPr="000D12EF">
        <w:rPr>
          <w:noProof/>
        </w:rPr>
        <w:t>, 2006, doi: 10.1016/j.ijepes.2005.12.007.</w:t>
      </w:r>
    </w:p>
    <w:p w14:paraId="4B9DD70A" w14:textId="77777777" w:rsidR="000D12EF" w:rsidRPr="000D12EF" w:rsidRDefault="000D12EF" w:rsidP="000D12EF">
      <w:pPr>
        <w:widowControl w:val="0"/>
        <w:autoSpaceDE w:val="0"/>
        <w:autoSpaceDN w:val="0"/>
        <w:adjustRightInd w:val="0"/>
        <w:ind w:left="640" w:hanging="640"/>
        <w:rPr>
          <w:noProof/>
        </w:rPr>
      </w:pPr>
      <w:r w:rsidRPr="000D12EF">
        <w:rPr>
          <w:noProof/>
        </w:rPr>
        <w:t>[49]</w:t>
      </w:r>
      <w:r w:rsidRPr="000D12EF">
        <w:rPr>
          <w:noProof/>
        </w:rPr>
        <w:tab/>
        <w:t xml:space="preserve">J. Luo, T. Hong, and M. Yue, “Real-time anomaly detection for very short-term load forecasting,” </w:t>
      </w:r>
      <w:r w:rsidRPr="000D12EF">
        <w:rPr>
          <w:i/>
          <w:iCs/>
          <w:noProof/>
        </w:rPr>
        <w:t>J. Mod. Power Syst. Clean Energy</w:t>
      </w:r>
      <w:r w:rsidRPr="000D12EF">
        <w:rPr>
          <w:noProof/>
        </w:rPr>
        <w:t>, 2018, doi: 10.1007/s40565-017-0351-7.</w:t>
      </w:r>
    </w:p>
    <w:p w14:paraId="014F724E" w14:textId="77777777" w:rsidR="000D12EF" w:rsidRPr="000D12EF" w:rsidRDefault="000D12EF" w:rsidP="000D12EF">
      <w:pPr>
        <w:widowControl w:val="0"/>
        <w:autoSpaceDE w:val="0"/>
        <w:autoSpaceDN w:val="0"/>
        <w:adjustRightInd w:val="0"/>
        <w:ind w:left="640" w:hanging="640"/>
        <w:rPr>
          <w:noProof/>
        </w:rPr>
      </w:pPr>
      <w:r w:rsidRPr="000D12EF">
        <w:rPr>
          <w:noProof/>
        </w:rPr>
        <w:t>[50]</w:t>
      </w:r>
      <w:r w:rsidRPr="000D12EF">
        <w:rPr>
          <w:noProof/>
        </w:rPr>
        <w:tab/>
        <w:t xml:space="preserve">K. Liu, “Comparison of very short-term load forecasting techniques,” </w:t>
      </w:r>
      <w:r w:rsidRPr="000D12EF">
        <w:rPr>
          <w:i/>
          <w:iCs/>
          <w:noProof/>
        </w:rPr>
        <w:t>IEEE Trans. Power Syst.</w:t>
      </w:r>
      <w:r w:rsidRPr="000D12EF">
        <w:rPr>
          <w:noProof/>
        </w:rPr>
        <w:t>, 1996, doi: 10.1109/59.496169.</w:t>
      </w:r>
    </w:p>
    <w:p w14:paraId="5FE0BB61" w14:textId="77777777" w:rsidR="000D12EF" w:rsidRPr="000D12EF" w:rsidRDefault="000D12EF" w:rsidP="000D12EF">
      <w:pPr>
        <w:widowControl w:val="0"/>
        <w:autoSpaceDE w:val="0"/>
        <w:autoSpaceDN w:val="0"/>
        <w:adjustRightInd w:val="0"/>
        <w:ind w:left="640" w:hanging="640"/>
        <w:rPr>
          <w:noProof/>
        </w:rPr>
      </w:pPr>
      <w:r w:rsidRPr="000D12EF">
        <w:rPr>
          <w:noProof/>
        </w:rPr>
        <w:t>[51]</w:t>
      </w:r>
      <w:r w:rsidRPr="000D12EF">
        <w:rPr>
          <w:noProof/>
        </w:rPr>
        <w:tab/>
        <w:t xml:space="preserve">W. Charyloniuk and M. S. Chen, “Very short-term load forecasting using artificial neural networks,” </w:t>
      </w:r>
      <w:r w:rsidRPr="000D12EF">
        <w:rPr>
          <w:i/>
          <w:iCs/>
          <w:noProof/>
        </w:rPr>
        <w:t>IEEE Trans. Power Syst.</w:t>
      </w:r>
      <w:r w:rsidRPr="000D12EF">
        <w:rPr>
          <w:noProof/>
        </w:rPr>
        <w:t>, 2000, doi: 10.1109/59.852131.</w:t>
      </w:r>
    </w:p>
    <w:p w14:paraId="4B81560D" w14:textId="77777777" w:rsidR="000D12EF" w:rsidRPr="000D12EF" w:rsidRDefault="000D12EF" w:rsidP="000D12EF">
      <w:pPr>
        <w:widowControl w:val="0"/>
        <w:autoSpaceDE w:val="0"/>
        <w:autoSpaceDN w:val="0"/>
        <w:adjustRightInd w:val="0"/>
        <w:ind w:left="640" w:hanging="640"/>
        <w:rPr>
          <w:noProof/>
        </w:rPr>
      </w:pPr>
      <w:r w:rsidRPr="000D12EF">
        <w:rPr>
          <w:noProof/>
        </w:rPr>
        <w:t>[52]</w:t>
      </w:r>
      <w:r w:rsidRPr="000D12EF">
        <w:rPr>
          <w:noProof/>
        </w:rPr>
        <w:tab/>
        <w:t xml:space="preserve">J. W. Taylor, “An evaluation of methods for very short-term load forecasting using </w:t>
      </w:r>
      <w:r w:rsidRPr="000D12EF">
        <w:rPr>
          <w:noProof/>
        </w:rPr>
        <w:lastRenderedPageBreak/>
        <w:t xml:space="preserve">minute-by-minute British data,” </w:t>
      </w:r>
      <w:r w:rsidRPr="000D12EF">
        <w:rPr>
          <w:i/>
          <w:iCs/>
          <w:noProof/>
        </w:rPr>
        <w:t>Int. J. Forecast.</w:t>
      </w:r>
      <w:r w:rsidRPr="000D12EF">
        <w:rPr>
          <w:noProof/>
        </w:rPr>
        <w:t>, 2008, doi: 10.1016/j.ijforecast.2008.07.007.</w:t>
      </w:r>
    </w:p>
    <w:p w14:paraId="3BCEFF8C" w14:textId="77777777" w:rsidR="000D12EF" w:rsidRPr="000D12EF" w:rsidRDefault="000D12EF" w:rsidP="000D12EF">
      <w:pPr>
        <w:widowControl w:val="0"/>
        <w:autoSpaceDE w:val="0"/>
        <w:autoSpaceDN w:val="0"/>
        <w:adjustRightInd w:val="0"/>
        <w:ind w:left="640" w:hanging="640"/>
        <w:rPr>
          <w:noProof/>
        </w:rPr>
      </w:pPr>
      <w:r w:rsidRPr="000D12EF">
        <w:rPr>
          <w:noProof/>
        </w:rPr>
        <w:t>[53]</w:t>
      </w:r>
      <w:r w:rsidRPr="000D12EF">
        <w:rPr>
          <w:noProof/>
        </w:rPr>
        <w:tab/>
        <w:t xml:space="preserve">E. Kyriakides and M. Polycarpou, “Short term electric load forecasting: A tutorial,” </w:t>
      </w:r>
      <w:r w:rsidRPr="000D12EF">
        <w:rPr>
          <w:i/>
          <w:iCs/>
          <w:noProof/>
        </w:rPr>
        <w:t>Stud. Comput. Intell.</w:t>
      </w:r>
      <w:r w:rsidRPr="000D12EF">
        <w:rPr>
          <w:noProof/>
        </w:rPr>
        <w:t>, 2006, doi: 10.1007/978-3-540-36122-0_16.</w:t>
      </w:r>
    </w:p>
    <w:p w14:paraId="0F2E7B00" w14:textId="77777777" w:rsidR="000D12EF" w:rsidRPr="000D12EF" w:rsidRDefault="000D12EF" w:rsidP="000D12EF">
      <w:pPr>
        <w:widowControl w:val="0"/>
        <w:autoSpaceDE w:val="0"/>
        <w:autoSpaceDN w:val="0"/>
        <w:adjustRightInd w:val="0"/>
        <w:ind w:left="640" w:hanging="640"/>
        <w:rPr>
          <w:noProof/>
        </w:rPr>
      </w:pPr>
      <w:r w:rsidRPr="000D12EF">
        <w:rPr>
          <w:noProof/>
        </w:rPr>
        <w:t>[54]</w:t>
      </w:r>
      <w:r w:rsidRPr="000D12EF">
        <w:rPr>
          <w:noProof/>
        </w:rPr>
        <w:tab/>
        <w:t xml:space="preserve">Ö. Ö. Bozkurt, G. Biricik, and Z. C. Taysi, “Artificial neural network and SARIMA based models for power load forecasting in Turkish electricity market Ö,” </w:t>
      </w:r>
      <w:r w:rsidRPr="000D12EF">
        <w:rPr>
          <w:i/>
          <w:iCs/>
          <w:noProof/>
        </w:rPr>
        <w:t>PLoS One</w:t>
      </w:r>
      <w:r w:rsidRPr="000D12EF">
        <w:rPr>
          <w:noProof/>
        </w:rPr>
        <w:t>, 2017, doi: 10.1371/journal.pone.0175915.</w:t>
      </w:r>
    </w:p>
    <w:p w14:paraId="05315A03" w14:textId="77777777" w:rsidR="000D12EF" w:rsidRPr="000D12EF" w:rsidRDefault="000D12EF" w:rsidP="000D12EF">
      <w:pPr>
        <w:widowControl w:val="0"/>
        <w:autoSpaceDE w:val="0"/>
        <w:autoSpaceDN w:val="0"/>
        <w:adjustRightInd w:val="0"/>
        <w:ind w:left="640" w:hanging="640"/>
        <w:rPr>
          <w:noProof/>
        </w:rPr>
      </w:pPr>
      <w:r w:rsidRPr="000D12EF">
        <w:rPr>
          <w:noProof/>
        </w:rPr>
        <w:t>[55]</w:t>
      </w:r>
      <w:r w:rsidRPr="000D12EF">
        <w:rPr>
          <w:noProof/>
        </w:rPr>
        <w:tab/>
        <w:t>S. Dwijayanti, “Short Term Load Forecasting Using a Neural Network Based Time Series Approach,” Oklahoma State University, 2013.</w:t>
      </w:r>
    </w:p>
    <w:p w14:paraId="5156E29B" w14:textId="77777777" w:rsidR="000D12EF" w:rsidRPr="000D12EF" w:rsidRDefault="000D12EF" w:rsidP="000D12EF">
      <w:pPr>
        <w:widowControl w:val="0"/>
        <w:autoSpaceDE w:val="0"/>
        <w:autoSpaceDN w:val="0"/>
        <w:adjustRightInd w:val="0"/>
        <w:ind w:left="640" w:hanging="640"/>
        <w:rPr>
          <w:noProof/>
        </w:rPr>
      </w:pPr>
      <w:r w:rsidRPr="000D12EF">
        <w:rPr>
          <w:noProof/>
        </w:rPr>
        <w:t>[56]</w:t>
      </w:r>
      <w:r w:rsidRPr="000D12EF">
        <w:rPr>
          <w:noProof/>
        </w:rPr>
        <w:tab/>
        <w:t xml:space="preserve">G. J. Tsekouras, N. D. Hatziargyriou, and E. N. Dialynas, “An optimized adaptive neural network for annual midterm energy forecasting,” </w:t>
      </w:r>
      <w:r w:rsidRPr="000D12EF">
        <w:rPr>
          <w:i/>
          <w:iCs/>
          <w:noProof/>
        </w:rPr>
        <w:t>IEEE Trans. Power Syst.</w:t>
      </w:r>
      <w:r w:rsidRPr="000D12EF">
        <w:rPr>
          <w:noProof/>
        </w:rPr>
        <w:t>, 2006, doi: 10.1109/TPWRS.2005.860926.</w:t>
      </w:r>
    </w:p>
    <w:p w14:paraId="0D403305" w14:textId="77777777" w:rsidR="000D12EF" w:rsidRPr="000D12EF" w:rsidRDefault="000D12EF" w:rsidP="000D12EF">
      <w:pPr>
        <w:widowControl w:val="0"/>
        <w:autoSpaceDE w:val="0"/>
        <w:autoSpaceDN w:val="0"/>
        <w:adjustRightInd w:val="0"/>
        <w:ind w:left="640" w:hanging="640"/>
        <w:rPr>
          <w:noProof/>
        </w:rPr>
      </w:pPr>
      <w:r w:rsidRPr="000D12EF">
        <w:rPr>
          <w:noProof/>
        </w:rPr>
        <w:t>[57]</w:t>
      </w:r>
      <w:r w:rsidRPr="000D12EF">
        <w:rPr>
          <w:noProof/>
        </w:rPr>
        <w:tab/>
        <w:t xml:space="preserve">E. Doveh, P. Feigin, D. Greig, and L. Hyams, “Experience with FNN models for medium term power demand predictions,” </w:t>
      </w:r>
      <w:r w:rsidRPr="000D12EF">
        <w:rPr>
          <w:i/>
          <w:iCs/>
          <w:noProof/>
        </w:rPr>
        <w:t>IEEE Trans. Power Syst.</w:t>
      </w:r>
      <w:r w:rsidRPr="000D12EF">
        <w:rPr>
          <w:noProof/>
        </w:rPr>
        <w:t>, 1999, doi: 10.1109/59.761878.</w:t>
      </w:r>
    </w:p>
    <w:p w14:paraId="72F21111" w14:textId="77777777" w:rsidR="000D12EF" w:rsidRPr="000D12EF" w:rsidRDefault="000D12EF" w:rsidP="000D12EF">
      <w:pPr>
        <w:widowControl w:val="0"/>
        <w:autoSpaceDE w:val="0"/>
        <w:autoSpaceDN w:val="0"/>
        <w:adjustRightInd w:val="0"/>
        <w:ind w:left="640" w:hanging="640"/>
        <w:rPr>
          <w:noProof/>
        </w:rPr>
      </w:pPr>
      <w:r w:rsidRPr="000D12EF">
        <w:rPr>
          <w:noProof/>
        </w:rPr>
        <w:t>[58]</w:t>
      </w:r>
      <w:r w:rsidRPr="000D12EF">
        <w:rPr>
          <w:noProof/>
        </w:rPr>
        <w:tab/>
        <w:t xml:space="preserve">J. Reneses, E. Centeno, and J. Barquín, “Coordination between medium-term generation planning and short-term operation in electricity markets,” </w:t>
      </w:r>
      <w:r w:rsidRPr="000D12EF">
        <w:rPr>
          <w:i/>
          <w:iCs/>
          <w:noProof/>
        </w:rPr>
        <w:t>IEEE Trans. Power Syst.</w:t>
      </w:r>
      <w:r w:rsidRPr="000D12EF">
        <w:rPr>
          <w:noProof/>
        </w:rPr>
        <w:t>, 2006, doi: 10.1109/TPWRS.2005.857851.</w:t>
      </w:r>
    </w:p>
    <w:p w14:paraId="4B85B99A" w14:textId="77777777" w:rsidR="000D12EF" w:rsidRPr="000D12EF" w:rsidRDefault="000D12EF" w:rsidP="000D12EF">
      <w:pPr>
        <w:widowControl w:val="0"/>
        <w:autoSpaceDE w:val="0"/>
        <w:autoSpaceDN w:val="0"/>
        <w:adjustRightInd w:val="0"/>
        <w:ind w:left="640" w:hanging="640"/>
        <w:rPr>
          <w:noProof/>
        </w:rPr>
      </w:pPr>
      <w:r w:rsidRPr="000D12EF">
        <w:rPr>
          <w:noProof/>
        </w:rPr>
        <w:t>[59]</w:t>
      </w:r>
      <w:r w:rsidRPr="000D12EF">
        <w:rPr>
          <w:noProof/>
        </w:rPr>
        <w:tab/>
        <w:t xml:space="preserve">M. S. Kandil, S. M. El-Debeiky, and N. E. Hasanien, “Long-term load forecasting for fast developing utility using a knowledge-based expert system,” </w:t>
      </w:r>
      <w:r w:rsidRPr="000D12EF">
        <w:rPr>
          <w:i/>
          <w:iCs/>
          <w:noProof/>
        </w:rPr>
        <w:t>IEEE Trans. Power Syst.</w:t>
      </w:r>
      <w:r w:rsidRPr="000D12EF">
        <w:rPr>
          <w:noProof/>
        </w:rPr>
        <w:t>, 2002, doi: 10.1109/TPWRS.2002.1007923.</w:t>
      </w:r>
    </w:p>
    <w:p w14:paraId="642E2FAC" w14:textId="77777777" w:rsidR="000D12EF" w:rsidRPr="000D12EF" w:rsidRDefault="000D12EF" w:rsidP="000D12EF">
      <w:pPr>
        <w:widowControl w:val="0"/>
        <w:autoSpaceDE w:val="0"/>
        <w:autoSpaceDN w:val="0"/>
        <w:adjustRightInd w:val="0"/>
        <w:ind w:left="640" w:hanging="640"/>
        <w:rPr>
          <w:noProof/>
        </w:rPr>
      </w:pPr>
      <w:r w:rsidRPr="000D12EF">
        <w:rPr>
          <w:noProof/>
        </w:rPr>
        <w:t>[60]</w:t>
      </w:r>
      <w:r w:rsidRPr="000D12EF">
        <w:rPr>
          <w:noProof/>
        </w:rPr>
        <w:tab/>
        <w:t>T. Hong, P. Wang, and H. L. Willis, “A naïve multiple linear regression benchmark for short term load forecasting,” 2011, doi: 10.1109/PES.2011.6038881.</w:t>
      </w:r>
    </w:p>
    <w:p w14:paraId="5AE7B472"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[61]</w:t>
      </w:r>
      <w:r w:rsidRPr="000D12EF">
        <w:rPr>
          <w:noProof/>
        </w:rPr>
        <w:tab/>
        <w:t xml:space="preserve">K. Methaprayoon, W. J. Lee, S. Rasmiddatta, J. R. Liao, and R. J. Ross, “Multistage artificial neural network short-term load forecasting engine with front-end weather forecast,” </w:t>
      </w:r>
      <w:r w:rsidRPr="000D12EF">
        <w:rPr>
          <w:i/>
          <w:iCs/>
          <w:noProof/>
        </w:rPr>
        <w:t>IEEE Trans. Ind. Appl.</w:t>
      </w:r>
      <w:r w:rsidRPr="000D12EF">
        <w:rPr>
          <w:noProof/>
        </w:rPr>
        <w:t>, 2007, doi: 10.1109/TIA.2007.908190.</w:t>
      </w:r>
    </w:p>
    <w:p w14:paraId="060266E3" w14:textId="77777777" w:rsidR="000D12EF" w:rsidRPr="000D12EF" w:rsidRDefault="000D12EF" w:rsidP="000D12EF">
      <w:pPr>
        <w:widowControl w:val="0"/>
        <w:autoSpaceDE w:val="0"/>
        <w:autoSpaceDN w:val="0"/>
        <w:adjustRightInd w:val="0"/>
        <w:ind w:left="640" w:hanging="640"/>
        <w:rPr>
          <w:noProof/>
        </w:rPr>
      </w:pPr>
      <w:r w:rsidRPr="000D12EF">
        <w:rPr>
          <w:noProof/>
        </w:rPr>
        <w:t>[62]</w:t>
      </w:r>
      <w:r w:rsidRPr="000D12EF">
        <w:rPr>
          <w:noProof/>
        </w:rPr>
        <w:tab/>
        <w:t>A. K. Singh, Ibraheem, S. Khatoon, M. Muazzam, and D. K. Chaturvedi, “Load forecasting techniques and methodologies: A review,” 2012, doi: 10.1109/ICPCES.2012.6508132.</w:t>
      </w:r>
    </w:p>
    <w:p w14:paraId="2531D467" w14:textId="77777777" w:rsidR="000D12EF" w:rsidRPr="000D12EF" w:rsidRDefault="000D12EF" w:rsidP="000D12EF">
      <w:pPr>
        <w:widowControl w:val="0"/>
        <w:autoSpaceDE w:val="0"/>
        <w:autoSpaceDN w:val="0"/>
        <w:adjustRightInd w:val="0"/>
        <w:ind w:left="640" w:hanging="640"/>
        <w:rPr>
          <w:noProof/>
        </w:rPr>
      </w:pPr>
      <w:r w:rsidRPr="000D12EF">
        <w:rPr>
          <w:noProof/>
        </w:rPr>
        <w:t>[63]</w:t>
      </w:r>
      <w:r w:rsidRPr="000D12EF">
        <w:rPr>
          <w:noProof/>
        </w:rPr>
        <w:tab/>
        <w:t>S. Kumar, S. Mishra, and S. Gupta, “Short term load forecasting using ANN and multiple linear regression,” 2016, doi: 10.1109/CICT.2016.44.</w:t>
      </w:r>
    </w:p>
    <w:p w14:paraId="03AE4744" w14:textId="77777777" w:rsidR="000D12EF" w:rsidRPr="000D12EF" w:rsidRDefault="000D12EF" w:rsidP="000D12EF">
      <w:pPr>
        <w:widowControl w:val="0"/>
        <w:autoSpaceDE w:val="0"/>
        <w:autoSpaceDN w:val="0"/>
        <w:adjustRightInd w:val="0"/>
        <w:ind w:left="640" w:hanging="640"/>
        <w:rPr>
          <w:noProof/>
        </w:rPr>
      </w:pPr>
      <w:r w:rsidRPr="000D12EF">
        <w:rPr>
          <w:noProof/>
        </w:rPr>
        <w:t>[64]</w:t>
      </w:r>
      <w:r w:rsidRPr="000D12EF">
        <w:rPr>
          <w:noProof/>
        </w:rPr>
        <w:tab/>
        <w:t xml:space="preserve">A. Y. Saber and A. K. M. R. Alam, “Short term load forecasting using multiple linear regression for big data,” </w:t>
      </w:r>
      <w:r w:rsidRPr="000D12EF">
        <w:rPr>
          <w:i/>
          <w:iCs/>
          <w:noProof/>
        </w:rPr>
        <w:t>2017 IEEE Symp. Ser. Comput. Intell. SSCI 2017 - Proc.</w:t>
      </w:r>
      <w:r w:rsidRPr="000D12EF">
        <w:rPr>
          <w:noProof/>
        </w:rPr>
        <w:t>, vol. 2018-Janua, pp. 1–6, 2018, doi: 10.1109/SSCI.2017.8285261.</w:t>
      </w:r>
    </w:p>
    <w:p w14:paraId="4FF0B8FE" w14:textId="77777777" w:rsidR="000D12EF" w:rsidRPr="000D12EF" w:rsidRDefault="000D12EF" w:rsidP="000D12EF">
      <w:pPr>
        <w:widowControl w:val="0"/>
        <w:autoSpaceDE w:val="0"/>
        <w:autoSpaceDN w:val="0"/>
        <w:adjustRightInd w:val="0"/>
        <w:ind w:left="640" w:hanging="640"/>
        <w:rPr>
          <w:noProof/>
        </w:rPr>
      </w:pPr>
      <w:r w:rsidRPr="000D12EF">
        <w:rPr>
          <w:noProof/>
        </w:rPr>
        <w:t>[65]</w:t>
      </w:r>
      <w:r w:rsidRPr="000D12EF">
        <w:rPr>
          <w:noProof/>
        </w:rPr>
        <w:tab/>
        <w:t>L. Tang, Y. Yi, and Y. Peng, “An ensemble deep learning model for short-term load forecasting based on ARIMA and LSTM,” 2019, doi: 10.1109/SmartGridComm.2019.8909756.</w:t>
      </w:r>
    </w:p>
    <w:p w14:paraId="60F5D870" w14:textId="77777777" w:rsidR="000D12EF" w:rsidRPr="000D12EF" w:rsidRDefault="000D12EF" w:rsidP="000D12EF">
      <w:pPr>
        <w:widowControl w:val="0"/>
        <w:autoSpaceDE w:val="0"/>
        <w:autoSpaceDN w:val="0"/>
        <w:adjustRightInd w:val="0"/>
        <w:ind w:left="640" w:hanging="640"/>
        <w:rPr>
          <w:noProof/>
        </w:rPr>
      </w:pPr>
      <w:r w:rsidRPr="000D12EF">
        <w:rPr>
          <w:noProof/>
        </w:rPr>
        <w:t>[66]</w:t>
      </w:r>
      <w:r w:rsidRPr="000D12EF">
        <w:rPr>
          <w:noProof/>
        </w:rPr>
        <w:tab/>
        <w:t xml:space="preserve">B. Nepal, M. Yamaha, A. Yokoe, and T. Yamaji, “Electricity load forecasting using clustering and ARIMA model for energy management in buildings,” </w:t>
      </w:r>
      <w:r w:rsidRPr="000D12EF">
        <w:rPr>
          <w:i/>
          <w:iCs/>
          <w:noProof/>
        </w:rPr>
        <w:t>Japan Archit. Rev.</w:t>
      </w:r>
      <w:r w:rsidRPr="000D12EF">
        <w:rPr>
          <w:noProof/>
        </w:rPr>
        <w:t>, 2020, doi: 10.1002/2475-8876.12135.</w:t>
      </w:r>
    </w:p>
    <w:p w14:paraId="527D3DAB" w14:textId="77777777" w:rsidR="000D12EF" w:rsidRPr="000D12EF" w:rsidRDefault="000D12EF" w:rsidP="000D12EF">
      <w:pPr>
        <w:widowControl w:val="0"/>
        <w:autoSpaceDE w:val="0"/>
        <w:autoSpaceDN w:val="0"/>
        <w:adjustRightInd w:val="0"/>
        <w:ind w:left="640" w:hanging="640"/>
        <w:rPr>
          <w:noProof/>
        </w:rPr>
      </w:pPr>
      <w:r w:rsidRPr="000D12EF">
        <w:rPr>
          <w:noProof/>
        </w:rPr>
        <w:t>[67]</w:t>
      </w:r>
      <w:r w:rsidRPr="000D12EF">
        <w:rPr>
          <w:noProof/>
        </w:rPr>
        <w:tab/>
        <w:t>A. Badri, Z. Ameli, and A. Motie Birjandi, “Application of artificial neural networks and fuzzy logic methods for short term load forecasting,” 2012, doi: 10.1016/j.egypro.2011.12.965.</w:t>
      </w:r>
    </w:p>
    <w:p w14:paraId="29B3A210" w14:textId="77777777" w:rsidR="000D12EF" w:rsidRPr="000D12EF" w:rsidRDefault="000D12EF" w:rsidP="000D12EF">
      <w:pPr>
        <w:widowControl w:val="0"/>
        <w:autoSpaceDE w:val="0"/>
        <w:autoSpaceDN w:val="0"/>
        <w:adjustRightInd w:val="0"/>
        <w:ind w:left="640" w:hanging="640"/>
        <w:rPr>
          <w:noProof/>
        </w:rPr>
      </w:pPr>
      <w:r w:rsidRPr="000D12EF">
        <w:rPr>
          <w:noProof/>
        </w:rPr>
        <w:t>[68]</w:t>
      </w:r>
      <w:r w:rsidRPr="000D12EF">
        <w:rPr>
          <w:noProof/>
        </w:rPr>
        <w:tab/>
        <w:t xml:space="preserve">P. H. Kuo and C. J. Huang, “A high precision artificial neural networks model for short-Term energy load forecasting,” </w:t>
      </w:r>
      <w:r w:rsidRPr="000D12EF">
        <w:rPr>
          <w:i/>
          <w:iCs/>
          <w:noProof/>
        </w:rPr>
        <w:t>Energies</w:t>
      </w:r>
      <w:r w:rsidRPr="000D12EF">
        <w:rPr>
          <w:noProof/>
        </w:rPr>
        <w:t>, 2018, doi: 10.3390/en11010213.</w:t>
      </w:r>
    </w:p>
    <w:p w14:paraId="6B5D0A97" w14:textId="77777777" w:rsidR="000D12EF" w:rsidRPr="000D12EF" w:rsidRDefault="000D12EF" w:rsidP="000D12EF">
      <w:pPr>
        <w:widowControl w:val="0"/>
        <w:autoSpaceDE w:val="0"/>
        <w:autoSpaceDN w:val="0"/>
        <w:adjustRightInd w:val="0"/>
        <w:ind w:left="640" w:hanging="640"/>
        <w:rPr>
          <w:noProof/>
        </w:rPr>
      </w:pPr>
      <w:r w:rsidRPr="000D12EF">
        <w:rPr>
          <w:noProof/>
        </w:rPr>
        <w:t>[69]</w:t>
      </w:r>
      <w:r w:rsidRPr="000D12EF">
        <w:rPr>
          <w:noProof/>
        </w:rPr>
        <w:tab/>
        <w:t xml:space="preserve">S. Humeau, T. K. Wijaya, M. Vasirani, and K. Aberer, “Electricity load forecasting </w:t>
      </w:r>
      <w:r w:rsidRPr="000D12EF">
        <w:rPr>
          <w:noProof/>
        </w:rPr>
        <w:lastRenderedPageBreak/>
        <w:t>for residential customers: Exploiting aggregation and correlation between households,” 2013, doi: 10.1109/SustainIT.2013.6685208.</w:t>
      </w:r>
    </w:p>
    <w:p w14:paraId="6B6C2755" w14:textId="77777777" w:rsidR="000D12EF" w:rsidRPr="000D12EF" w:rsidRDefault="000D12EF" w:rsidP="000D12EF">
      <w:pPr>
        <w:widowControl w:val="0"/>
        <w:autoSpaceDE w:val="0"/>
        <w:autoSpaceDN w:val="0"/>
        <w:adjustRightInd w:val="0"/>
        <w:ind w:left="640" w:hanging="640"/>
        <w:rPr>
          <w:noProof/>
        </w:rPr>
      </w:pPr>
      <w:r w:rsidRPr="000D12EF">
        <w:rPr>
          <w:noProof/>
        </w:rPr>
        <w:t>[70]</w:t>
      </w:r>
      <w:r w:rsidRPr="000D12EF">
        <w:rPr>
          <w:noProof/>
        </w:rPr>
        <w:tab/>
        <w:t xml:space="preserve">G. Dudek, “Pattern-based local linear regression models for short-term load forecasting,” </w:t>
      </w:r>
      <w:r w:rsidRPr="000D12EF">
        <w:rPr>
          <w:i/>
          <w:iCs/>
          <w:noProof/>
        </w:rPr>
        <w:t>Electr. Power Syst. Res.</w:t>
      </w:r>
      <w:r w:rsidRPr="000D12EF">
        <w:rPr>
          <w:noProof/>
        </w:rPr>
        <w:t>, 2016, doi: 10.1016/j.epsr.2015.09.001.</w:t>
      </w:r>
    </w:p>
    <w:p w14:paraId="2F2DD80C" w14:textId="77777777" w:rsidR="000D12EF" w:rsidRPr="000D12EF" w:rsidRDefault="000D12EF" w:rsidP="000D12EF">
      <w:pPr>
        <w:widowControl w:val="0"/>
        <w:autoSpaceDE w:val="0"/>
        <w:autoSpaceDN w:val="0"/>
        <w:adjustRightInd w:val="0"/>
        <w:ind w:left="640" w:hanging="640"/>
        <w:rPr>
          <w:noProof/>
        </w:rPr>
      </w:pPr>
      <w:r w:rsidRPr="000D12EF">
        <w:rPr>
          <w:noProof/>
        </w:rPr>
        <w:t>[71]</w:t>
      </w:r>
      <w:r w:rsidRPr="000D12EF">
        <w:rPr>
          <w:noProof/>
        </w:rPr>
        <w:tab/>
        <w:t xml:space="preserve">N. Amjady, “Short-term hourly load forecasting using time-series modeling with peak load estimation capability,” </w:t>
      </w:r>
      <w:r w:rsidRPr="000D12EF">
        <w:rPr>
          <w:i/>
          <w:iCs/>
          <w:noProof/>
        </w:rPr>
        <w:t>IEEE Trans. Power Syst.</w:t>
      </w:r>
      <w:r w:rsidRPr="000D12EF">
        <w:rPr>
          <w:noProof/>
        </w:rPr>
        <w:t>, vol. 16, no. 4, pp. 798–805, 2001, doi: 10.1109/59.962429.</w:t>
      </w:r>
    </w:p>
    <w:p w14:paraId="0CC61B0E" w14:textId="77777777" w:rsidR="000D12EF" w:rsidRPr="000D12EF" w:rsidRDefault="000D12EF" w:rsidP="000D12EF">
      <w:pPr>
        <w:widowControl w:val="0"/>
        <w:autoSpaceDE w:val="0"/>
        <w:autoSpaceDN w:val="0"/>
        <w:adjustRightInd w:val="0"/>
        <w:ind w:left="640" w:hanging="640"/>
        <w:rPr>
          <w:noProof/>
        </w:rPr>
      </w:pPr>
      <w:r w:rsidRPr="000D12EF">
        <w:rPr>
          <w:noProof/>
        </w:rPr>
        <w:t>[72]</w:t>
      </w:r>
      <w:r w:rsidRPr="000D12EF">
        <w:rPr>
          <w:noProof/>
        </w:rPr>
        <w:tab/>
        <w:t>A. Bracale, G. Carpinelli, P. De Falco, and T. Hong, “Short-term industrial load forecasting: A case study in an Italian factory,” 2017, doi: 10.1109/ISGTEurope.2017.8260176.</w:t>
      </w:r>
    </w:p>
    <w:p w14:paraId="2708A1A2" w14:textId="77777777" w:rsidR="000D12EF" w:rsidRPr="000D12EF" w:rsidRDefault="000D12EF" w:rsidP="000D12EF">
      <w:pPr>
        <w:widowControl w:val="0"/>
        <w:autoSpaceDE w:val="0"/>
        <w:autoSpaceDN w:val="0"/>
        <w:adjustRightInd w:val="0"/>
        <w:ind w:left="640" w:hanging="640"/>
        <w:rPr>
          <w:noProof/>
        </w:rPr>
      </w:pPr>
      <w:r w:rsidRPr="000D12EF">
        <w:rPr>
          <w:noProof/>
        </w:rPr>
        <w:t>[73]</w:t>
      </w:r>
      <w:r w:rsidRPr="000D12EF">
        <w:rPr>
          <w:noProof/>
        </w:rPr>
        <w:tab/>
        <w:t xml:space="preserve">P. Wang, B. Liu, and T. Hong, “Electric load forecasting with recency effect: A big data approach,” </w:t>
      </w:r>
      <w:r w:rsidRPr="000D12EF">
        <w:rPr>
          <w:i/>
          <w:iCs/>
          <w:noProof/>
        </w:rPr>
        <w:t>Int. J. Forecast.</w:t>
      </w:r>
      <w:r w:rsidRPr="000D12EF">
        <w:rPr>
          <w:noProof/>
        </w:rPr>
        <w:t>, 2016, doi: 10.1016/j.ijforecast.2015.09.006.</w:t>
      </w:r>
    </w:p>
    <w:p w14:paraId="112D8A83" w14:textId="77777777" w:rsidR="000D12EF" w:rsidRPr="000D12EF" w:rsidRDefault="000D12EF" w:rsidP="000D12EF">
      <w:pPr>
        <w:widowControl w:val="0"/>
        <w:autoSpaceDE w:val="0"/>
        <w:autoSpaceDN w:val="0"/>
        <w:adjustRightInd w:val="0"/>
        <w:ind w:left="640" w:hanging="640"/>
        <w:rPr>
          <w:noProof/>
        </w:rPr>
      </w:pPr>
      <w:r w:rsidRPr="000D12EF">
        <w:rPr>
          <w:noProof/>
        </w:rPr>
        <w:t>[74]</w:t>
      </w:r>
      <w:r w:rsidRPr="000D12EF">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D12EF">
        <w:rPr>
          <w:i/>
          <w:iCs/>
          <w:noProof/>
        </w:rPr>
        <w:t>J. Clin. Med.</w:t>
      </w:r>
      <w:r w:rsidRPr="000D12EF">
        <w:rPr>
          <w:noProof/>
        </w:rPr>
        <w:t>, 2019, doi: 10.3390/jcm8122149.</w:t>
      </w:r>
    </w:p>
    <w:p w14:paraId="1B278215" w14:textId="77777777" w:rsidR="000D12EF" w:rsidRPr="000D12EF" w:rsidRDefault="000D12EF" w:rsidP="000D12EF">
      <w:pPr>
        <w:widowControl w:val="0"/>
        <w:autoSpaceDE w:val="0"/>
        <w:autoSpaceDN w:val="0"/>
        <w:adjustRightInd w:val="0"/>
        <w:ind w:left="640" w:hanging="640"/>
        <w:rPr>
          <w:noProof/>
        </w:rPr>
      </w:pPr>
      <w:r w:rsidRPr="000D12EF">
        <w:rPr>
          <w:noProof/>
        </w:rPr>
        <w:t>[75]</w:t>
      </w:r>
      <w:r w:rsidRPr="000D12EF">
        <w:rPr>
          <w:noProof/>
        </w:rPr>
        <w:tab/>
        <w:t xml:space="preserve">Y. Wang, N. Zhang, Y. Tan, T. Hong, D. S. Kirschen, and C. Kang, “Combining Probabilistic Load Forecasts,” </w:t>
      </w:r>
      <w:r w:rsidRPr="000D12EF">
        <w:rPr>
          <w:i/>
          <w:iCs/>
          <w:noProof/>
        </w:rPr>
        <w:t>IEEE Trans. Smart Grid</w:t>
      </w:r>
      <w:r w:rsidRPr="000D12EF">
        <w:rPr>
          <w:noProof/>
        </w:rPr>
        <w:t>, vol. 10, no. 4, pp. 3664–3674, 2019, doi: 10.1109/TSG.2018.2833869.</w:t>
      </w:r>
    </w:p>
    <w:p w14:paraId="55B625D6" w14:textId="77777777" w:rsidR="000D12EF" w:rsidRPr="000D12EF" w:rsidRDefault="000D12EF" w:rsidP="000D12EF">
      <w:pPr>
        <w:widowControl w:val="0"/>
        <w:autoSpaceDE w:val="0"/>
        <w:autoSpaceDN w:val="0"/>
        <w:adjustRightInd w:val="0"/>
        <w:ind w:left="640" w:hanging="640"/>
        <w:rPr>
          <w:noProof/>
        </w:rPr>
      </w:pPr>
      <w:r w:rsidRPr="000D12EF">
        <w:rPr>
          <w:noProof/>
        </w:rPr>
        <w:t>[76]</w:t>
      </w:r>
      <w:r w:rsidRPr="000D12EF">
        <w:rPr>
          <w:noProof/>
        </w:rPr>
        <w:tab/>
        <w:t xml:space="preserve">G. Papacharalampous, H. Tyralis, and D. Koutsoyiannis, “Predictability of monthly temperature and precipitation using automatic time series forecasting methods,” </w:t>
      </w:r>
      <w:r w:rsidRPr="000D12EF">
        <w:rPr>
          <w:i/>
          <w:iCs/>
          <w:noProof/>
        </w:rPr>
        <w:t>Acta Geophys.</w:t>
      </w:r>
      <w:r w:rsidRPr="000D12EF">
        <w:rPr>
          <w:noProof/>
        </w:rPr>
        <w:t>, 2018, doi: 10.1007/s11600-018-0120-7.</w:t>
      </w:r>
    </w:p>
    <w:p w14:paraId="47D66426" w14:textId="77777777" w:rsidR="000D12EF" w:rsidRPr="000D12EF" w:rsidRDefault="000D12EF" w:rsidP="000D12EF">
      <w:pPr>
        <w:widowControl w:val="0"/>
        <w:autoSpaceDE w:val="0"/>
        <w:autoSpaceDN w:val="0"/>
        <w:adjustRightInd w:val="0"/>
        <w:ind w:left="640" w:hanging="640"/>
        <w:rPr>
          <w:noProof/>
        </w:rPr>
      </w:pPr>
      <w:r w:rsidRPr="000D12EF">
        <w:rPr>
          <w:noProof/>
        </w:rPr>
        <w:t>[77]</w:t>
      </w:r>
      <w:r w:rsidRPr="000D12EF">
        <w:rPr>
          <w:noProof/>
        </w:rPr>
        <w:tab/>
        <w:t xml:space="preserve">M. Rana and I. Koprinska, “Forecasting electricity load with advanced wavelet </w:t>
      </w:r>
      <w:r w:rsidRPr="000D12EF">
        <w:rPr>
          <w:noProof/>
        </w:rPr>
        <w:lastRenderedPageBreak/>
        <w:t xml:space="preserve">neural networks,” </w:t>
      </w:r>
      <w:r w:rsidRPr="000D12EF">
        <w:rPr>
          <w:i/>
          <w:iCs/>
          <w:noProof/>
        </w:rPr>
        <w:t>Neurocomputing</w:t>
      </w:r>
      <w:r w:rsidRPr="000D12EF">
        <w:rPr>
          <w:noProof/>
        </w:rPr>
        <w:t>, 2016, doi: 10.1016/j.neucom.2015.12.004.</w:t>
      </w:r>
    </w:p>
    <w:p w14:paraId="06CCE4BE" w14:textId="77777777" w:rsidR="000D12EF" w:rsidRPr="000D12EF" w:rsidRDefault="000D12EF" w:rsidP="000D12EF">
      <w:pPr>
        <w:widowControl w:val="0"/>
        <w:autoSpaceDE w:val="0"/>
        <w:autoSpaceDN w:val="0"/>
        <w:adjustRightInd w:val="0"/>
        <w:ind w:left="640" w:hanging="640"/>
        <w:rPr>
          <w:noProof/>
        </w:rPr>
      </w:pPr>
      <w:r w:rsidRPr="000D12EF">
        <w:rPr>
          <w:noProof/>
        </w:rPr>
        <w:t>[78]</w:t>
      </w:r>
      <w:r w:rsidRPr="000D12EF">
        <w:rPr>
          <w:noProof/>
        </w:rPr>
        <w:tab/>
        <w:t xml:space="preserve">Da Liu, K. Sun, H. Huang, and P. Tang, “Monthly load forecasting based on economic data by decomposition integration theory,” </w:t>
      </w:r>
      <w:r w:rsidRPr="000D12EF">
        <w:rPr>
          <w:i/>
          <w:iCs/>
          <w:noProof/>
        </w:rPr>
        <w:t>Sustain.</w:t>
      </w:r>
      <w:r w:rsidRPr="000D12EF">
        <w:rPr>
          <w:noProof/>
        </w:rPr>
        <w:t>, 2018, doi: 10.3390/su10093282.</w:t>
      </w:r>
    </w:p>
    <w:p w14:paraId="7D7005D1" w14:textId="77777777" w:rsidR="000D12EF" w:rsidRPr="000D12EF" w:rsidRDefault="000D12EF" w:rsidP="000D12EF">
      <w:pPr>
        <w:widowControl w:val="0"/>
        <w:autoSpaceDE w:val="0"/>
        <w:autoSpaceDN w:val="0"/>
        <w:adjustRightInd w:val="0"/>
        <w:ind w:left="640" w:hanging="640"/>
        <w:rPr>
          <w:noProof/>
        </w:rPr>
      </w:pPr>
      <w:r w:rsidRPr="000D12EF">
        <w:rPr>
          <w:noProof/>
        </w:rPr>
        <w:t>[79]</w:t>
      </w:r>
      <w:r w:rsidRPr="000D12EF">
        <w:rPr>
          <w:noProof/>
        </w:rPr>
        <w:tab/>
        <w:t xml:space="preserve">T. Hong, M. Gui, M. E. Baran, and H. L. Willis, “Modeling and forecasting hourly electric load by multiple linear regression with interactions,” </w:t>
      </w:r>
      <w:r w:rsidRPr="000D12EF">
        <w:rPr>
          <w:i/>
          <w:iCs/>
          <w:noProof/>
        </w:rPr>
        <w:t>IEEE PES Gen. Meet. PES 2010</w:t>
      </w:r>
      <w:r w:rsidRPr="000D12EF">
        <w:rPr>
          <w:noProof/>
        </w:rPr>
        <w:t>, pp. 1–8, 2010, doi: 10.1109/PES.2010.5589959.</w:t>
      </w:r>
    </w:p>
    <w:p w14:paraId="4D9C16FD" w14:textId="77777777" w:rsidR="000D12EF" w:rsidRPr="000D12EF" w:rsidRDefault="000D12EF" w:rsidP="000D12EF">
      <w:pPr>
        <w:widowControl w:val="0"/>
        <w:autoSpaceDE w:val="0"/>
        <w:autoSpaceDN w:val="0"/>
        <w:adjustRightInd w:val="0"/>
        <w:ind w:left="640" w:hanging="640"/>
        <w:rPr>
          <w:noProof/>
        </w:rPr>
      </w:pPr>
      <w:r w:rsidRPr="000D12EF">
        <w:rPr>
          <w:noProof/>
        </w:rPr>
        <w:t>[80]</w:t>
      </w:r>
      <w:r w:rsidRPr="000D12EF">
        <w:rPr>
          <w:noProof/>
        </w:rPr>
        <w:tab/>
        <w:t xml:space="preserve">T. Hong and P. Wang, “Fuzzy interaction regression for short term load forecasting,” </w:t>
      </w:r>
      <w:r w:rsidRPr="000D12EF">
        <w:rPr>
          <w:i/>
          <w:iCs/>
          <w:noProof/>
        </w:rPr>
        <w:t>Fuzzy Optim. Decis. Mak.</w:t>
      </w:r>
      <w:r w:rsidRPr="000D12EF">
        <w:rPr>
          <w:noProof/>
        </w:rPr>
        <w:t>, 2014, doi: 10.1007/s10700-013-9166-9.</w:t>
      </w:r>
    </w:p>
    <w:p w14:paraId="782ACFAF" w14:textId="77777777" w:rsidR="000D12EF" w:rsidRPr="000D12EF" w:rsidRDefault="000D12EF" w:rsidP="000D12EF">
      <w:pPr>
        <w:widowControl w:val="0"/>
        <w:autoSpaceDE w:val="0"/>
        <w:autoSpaceDN w:val="0"/>
        <w:adjustRightInd w:val="0"/>
        <w:ind w:left="640" w:hanging="640"/>
        <w:rPr>
          <w:noProof/>
        </w:rPr>
      </w:pPr>
      <w:r w:rsidRPr="000D12EF">
        <w:rPr>
          <w:noProof/>
        </w:rPr>
        <w:t>[81]</w:t>
      </w:r>
      <w:r w:rsidRPr="000D12EF">
        <w:rPr>
          <w:noProof/>
        </w:rPr>
        <w:tab/>
        <w:t>M. Abuella and B. Chowdhury, “Solar power probabilistic forecasting by using multiple linear regression analysis,” 2015, doi: 10.1109/SECON.2015.7132869.</w:t>
      </w:r>
    </w:p>
    <w:p w14:paraId="1D6E5C5F" w14:textId="77777777" w:rsidR="000D12EF" w:rsidRPr="000D12EF" w:rsidRDefault="000D12EF" w:rsidP="000D12EF">
      <w:pPr>
        <w:widowControl w:val="0"/>
        <w:autoSpaceDE w:val="0"/>
        <w:autoSpaceDN w:val="0"/>
        <w:adjustRightInd w:val="0"/>
        <w:ind w:left="640" w:hanging="640"/>
        <w:rPr>
          <w:noProof/>
        </w:rPr>
      </w:pPr>
      <w:r w:rsidRPr="000D12EF">
        <w:rPr>
          <w:noProof/>
        </w:rPr>
        <w:t>[82]</w:t>
      </w:r>
      <w:r w:rsidRPr="000D12EF">
        <w:rPr>
          <w:noProof/>
        </w:rPr>
        <w:tab/>
        <w:t xml:space="preserve">K. Panklib, C. Prakasvudhisarn, and D. Khummongkol, “Electricity Consumption Forecasting in Thailand Using an Artificial Neural Network and Multiple Linear Regression,” </w:t>
      </w:r>
      <w:r w:rsidRPr="000D12EF">
        <w:rPr>
          <w:i/>
          <w:iCs/>
          <w:noProof/>
        </w:rPr>
        <w:t>Energy Sources, Part B Econ. Plan. Policy</w:t>
      </w:r>
      <w:r w:rsidRPr="000D12EF">
        <w:rPr>
          <w:noProof/>
        </w:rPr>
        <w:t>, 2015, doi: 10.1080/15567249.2011.559520.</w:t>
      </w:r>
    </w:p>
    <w:p w14:paraId="2DDA5C4A" w14:textId="77777777" w:rsidR="000D12EF" w:rsidRPr="000D12EF" w:rsidRDefault="000D12EF" w:rsidP="000D12EF">
      <w:pPr>
        <w:widowControl w:val="0"/>
        <w:autoSpaceDE w:val="0"/>
        <w:autoSpaceDN w:val="0"/>
        <w:adjustRightInd w:val="0"/>
        <w:ind w:left="640" w:hanging="640"/>
        <w:rPr>
          <w:noProof/>
        </w:rPr>
      </w:pPr>
      <w:r w:rsidRPr="000D12EF">
        <w:rPr>
          <w:noProof/>
        </w:rPr>
        <w:t>[83]</w:t>
      </w:r>
      <w:r w:rsidRPr="000D12EF">
        <w:rPr>
          <w:noProof/>
        </w:rPr>
        <w:tab/>
        <w:t>X. Sun, Z. Ouyang, and D. Yue, “Short-term load forecasting based on multivariate linear regression,” 2017, doi: 10.1109/EI2.2017.8245401.</w:t>
      </w:r>
    </w:p>
    <w:p w14:paraId="2D134A11" w14:textId="77777777" w:rsidR="000D12EF" w:rsidRPr="000D12EF" w:rsidRDefault="000D12EF" w:rsidP="000D12EF">
      <w:pPr>
        <w:widowControl w:val="0"/>
        <w:autoSpaceDE w:val="0"/>
        <w:autoSpaceDN w:val="0"/>
        <w:adjustRightInd w:val="0"/>
        <w:ind w:left="640" w:hanging="640"/>
        <w:rPr>
          <w:noProof/>
        </w:rPr>
      </w:pPr>
      <w:r w:rsidRPr="000D12EF">
        <w:rPr>
          <w:noProof/>
        </w:rPr>
        <w:t>[84]</w:t>
      </w:r>
      <w:r w:rsidRPr="000D12EF">
        <w:rPr>
          <w:noProof/>
        </w:rPr>
        <w:tab/>
        <w:t xml:space="preserve">R. Weron, </w:t>
      </w:r>
      <w:r w:rsidRPr="000D12EF">
        <w:rPr>
          <w:i/>
          <w:iCs/>
          <w:noProof/>
        </w:rPr>
        <w:t>Modeling and forecasting electricity loads and prices: A statistical approach</w:t>
      </w:r>
      <w:r w:rsidRPr="000D12EF">
        <w:rPr>
          <w:noProof/>
        </w:rPr>
        <w:t>. wiley, 2006.</w:t>
      </w:r>
    </w:p>
    <w:p w14:paraId="580D3714" w14:textId="77777777" w:rsidR="000D12EF" w:rsidRPr="000D12EF" w:rsidRDefault="000D12EF" w:rsidP="000D12EF">
      <w:pPr>
        <w:widowControl w:val="0"/>
        <w:autoSpaceDE w:val="0"/>
        <w:autoSpaceDN w:val="0"/>
        <w:adjustRightInd w:val="0"/>
        <w:ind w:left="640" w:hanging="640"/>
        <w:rPr>
          <w:noProof/>
        </w:rPr>
      </w:pPr>
      <w:r w:rsidRPr="000D12EF">
        <w:rPr>
          <w:noProof/>
        </w:rPr>
        <w:t>[85]</w:t>
      </w:r>
      <w:r w:rsidRPr="000D12EF">
        <w:rPr>
          <w:noProof/>
        </w:rPr>
        <w:tab/>
        <w:t>N. Amral, C. S. Özveren, and D. King, “Short term load forecasting using multiple linear regression,” 2007, doi: 10.1109/UPEC.2007.4469121.</w:t>
      </w:r>
    </w:p>
    <w:p w14:paraId="0E06F05B" w14:textId="77777777" w:rsidR="000D12EF" w:rsidRPr="000D12EF" w:rsidRDefault="000D12EF" w:rsidP="000D12EF">
      <w:pPr>
        <w:widowControl w:val="0"/>
        <w:autoSpaceDE w:val="0"/>
        <w:autoSpaceDN w:val="0"/>
        <w:adjustRightInd w:val="0"/>
        <w:ind w:left="640" w:hanging="640"/>
        <w:rPr>
          <w:noProof/>
        </w:rPr>
      </w:pPr>
      <w:r w:rsidRPr="000D12EF">
        <w:rPr>
          <w:noProof/>
        </w:rPr>
        <w:t>[86]</w:t>
      </w:r>
      <w:r w:rsidRPr="000D12EF">
        <w:rPr>
          <w:noProof/>
        </w:rPr>
        <w:tab/>
        <w:t>T. Hong, “Short Term Electric Load Forecasting,” North Carolina State University, 2010.</w:t>
      </w:r>
    </w:p>
    <w:p w14:paraId="3B3F90BA"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[87]</w:t>
      </w:r>
      <w:r w:rsidRPr="000D12EF">
        <w:rPr>
          <w:noProof/>
        </w:rPr>
        <w:tab/>
        <w:t xml:space="preserve">A. D. Papalexopoulos and T. C. Hesterberg, “A regression-based approach to short-term system load forecasting,” </w:t>
      </w:r>
      <w:r w:rsidRPr="000D12EF">
        <w:rPr>
          <w:i/>
          <w:iCs/>
          <w:noProof/>
        </w:rPr>
        <w:t>IEEE Trans. Power Syst.</w:t>
      </w:r>
      <w:r w:rsidRPr="000D12EF">
        <w:rPr>
          <w:noProof/>
        </w:rPr>
        <w:t>, 1990, doi: 10.1109/59.99410.</w:t>
      </w:r>
    </w:p>
    <w:p w14:paraId="109FF5DB" w14:textId="77777777" w:rsidR="000D12EF" w:rsidRPr="000D12EF" w:rsidRDefault="000D12EF" w:rsidP="000D12EF">
      <w:pPr>
        <w:widowControl w:val="0"/>
        <w:autoSpaceDE w:val="0"/>
        <w:autoSpaceDN w:val="0"/>
        <w:adjustRightInd w:val="0"/>
        <w:ind w:left="640" w:hanging="640"/>
        <w:rPr>
          <w:noProof/>
        </w:rPr>
      </w:pPr>
      <w:r w:rsidRPr="000D12EF">
        <w:rPr>
          <w:noProof/>
        </w:rPr>
        <w:t>[88]</w:t>
      </w:r>
      <w:r w:rsidRPr="000D12EF">
        <w:rPr>
          <w:noProof/>
        </w:rPr>
        <w:tab/>
        <w:t xml:space="preserve">M. Cai, M. Pipattanasomporn, and S. Rahman, “Day-ahead building-level load forecasts using deep learning vs. traditional time-series techniques,” </w:t>
      </w:r>
      <w:r w:rsidRPr="000D12EF">
        <w:rPr>
          <w:i/>
          <w:iCs/>
          <w:noProof/>
        </w:rPr>
        <w:t>Appl. Energy</w:t>
      </w:r>
      <w:r w:rsidRPr="000D12EF">
        <w:rPr>
          <w:noProof/>
        </w:rPr>
        <w:t>, 2019, doi: 10.1016/j.apenergy.2018.12.042.</w:t>
      </w:r>
    </w:p>
    <w:p w14:paraId="63A79492" w14:textId="77777777" w:rsidR="000D12EF" w:rsidRPr="000D12EF" w:rsidRDefault="000D12EF" w:rsidP="000D12EF">
      <w:pPr>
        <w:widowControl w:val="0"/>
        <w:autoSpaceDE w:val="0"/>
        <w:autoSpaceDN w:val="0"/>
        <w:adjustRightInd w:val="0"/>
        <w:ind w:left="640" w:hanging="640"/>
        <w:rPr>
          <w:noProof/>
        </w:rPr>
      </w:pPr>
      <w:r w:rsidRPr="000D12EF">
        <w:rPr>
          <w:noProof/>
        </w:rPr>
        <w:t>[89]</w:t>
      </w:r>
      <w:r w:rsidRPr="000D12EF">
        <w:rPr>
          <w:noProof/>
        </w:rPr>
        <w:tab/>
        <w:t xml:space="preserve">E. Stellwagen and L. Tashman, “ARIMA : The Models of Box and Jenkins,” </w:t>
      </w:r>
      <w:r w:rsidRPr="000D12EF">
        <w:rPr>
          <w:i/>
          <w:iCs/>
          <w:noProof/>
        </w:rPr>
        <w:t>Foresight Int. J. Appl. Forecast.</w:t>
      </w:r>
      <w:r w:rsidRPr="000D12EF">
        <w:rPr>
          <w:noProof/>
        </w:rPr>
        <w:t>, 2013.</w:t>
      </w:r>
    </w:p>
    <w:p w14:paraId="2EFB7FDB" w14:textId="77777777" w:rsidR="000D12EF" w:rsidRPr="000D12EF" w:rsidRDefault="000D12EF" w:rsidP="000D12EF">
      <w:pPr>
        <w:widowControl w:val="0"/>
        <w:autoSpaceDE w:val="0"/>
        <w:autoSpaceDN w:val="0"/>
        <w:adjustRightInd w:val="0"/>
        <w:ind w:left="640" w:hanging="640"/>
        <w:rPr>
          <w:noProof/>
        </w:rPr>
      </w:pPr>
      <w:r w:rsidRPr="000D12EF">
        <w:rPr>
          <w:noProof/>
        </w:rPr>
        <w:t>[90]</w:t>
      </w:r>
      <w:r w:rsidRPr="000D12EF">
        <w:rPr>
          <w:noProof/>
        </w:rPr>
        <w:tab/>
        <w:t xml:space="preserve">K. Goswami, A. Ganguly, and A. K. Sil, “Day ahead forecasting and peak load management using multivariate auto regression technique,” </w:t>
      </w:r>
      <w:r w:rsidRPr="000D12EF">
        <w:rPr>
          <w:i/>
          <w:iCs/>
          <w:noProof/>
        </w:rPr>
        <w:t>Proc. 2018 IEEE Appl. Signal Process. Conf. ASPCON 2018</w:t>
      </w:r>
      <w:r w:rsidRPr="000D12EF">
        <w:rPr>
          <w:noProof/>
        </w:rPr>
        <w:t>, no. 1, pp. 279–282, 2018, doi: 10.1109/ASPCON.2018.8748661.</w:t>
      </w:r>
    </w:p>
    <w:p w14:paraId="0164ADBC" w14:textId="77777777" w:rsidR="000D12EF" w:rsidRPr="000D12EF" w:rsidRDefault="000D12EF" w:rsidP="000D12EF">
      <w:pPr>
        <w:widowControl w:val="0"/>
        <w:autoSpaceDE w:val="0"/>
        <w:autoSpaceDN w:val="0"/>
        <w:adjustRightInd w:val="0"/>
        <w:ind w:left="640" w:hanging="640"/>
        <w:rPr>
          <w:noProof/>
        </w:rPr>
      </w:pPr>
      <w:r w:rsidRPr="000D12EF">
        <w:rPr>
          <w:noProof/>
        </w:rPr>
        <w:t>[91]</w:t>
      </w:r>
      <w:r w:rsidRPr="000D12EF">
        <w:rPr>
          <w:noProof/>
        </w:rPr>
        <w:tab/>
        <w:t xml:space="preserve">G. N. Shilpa and G. S. Sheshadri, “ARIMAX Model for Short-Term Electrical Load Forecasting,” </w:t>
      </w:r>
      <w:r w:rsidRPr="000D12EF">
        <w:rPr>
          <w:i/>
          <w:iCs/>
          <w:noProof/>
        </w:rPr>
        <w:t>Int. J. Recent Technol. Eng.</w:t>
      </w:r>
      <w:r w:rsidRPr="000D12EF">
        <w:rPr>
          <w:noProof/>
        </w:rPr>
        <w:t>, 2019, doi: 10.35940/ijrte.d7950.118419.</w:t>
      </w:r>
    </w:p>
    <w:p w14:paraId="0E69A91E" w14:textId="77777777" w:rsidR="000D12EF" w:rsidRPr="000D12EF" w:rsidRDefault="000D12EF" w:rsidP="000D12EF">
      <w:pPr>
        <w:widowControl w:val="0"/>
        <w:autoSpaceDE w:val="0"/>
        <w:autoSpaceDN w:val="0"/>
        <w:adjustRightInd w:val="0"/>
        <w:ind w:left="640" w:hanging="640"/>
        <w:rPr>
          <w:noProof/>
        </w:rPr>
      </w:pPr>
      <w:r w:rsidRPr="000D12EF">
        <w:rPr>
          <w:noProof/>
        </w:rPr>
        <w:t>[92]</w:t>
      </w:r>
      <w:r w:rsidRPr="000D12EF">
        <w:rPr>
          <w:noProof/>
        </w:rPr>
        <w:tab/>
        <w:t xml:space="preserve">H. Cui and X. Peng, “Short-Term City Electric Load Forecasting with Considering Temperature Effects: An Improved ARIMAX Model,” </w:t>
      </w:r>
      <w:r w:rsidRPr="000D12EF">
        <w:rPr>
          <w:i/>
          <w:iCs/>
          <w:noProof/>
        </w:rPr>
        <w:t>Math. Probl. Eng.</w:t>
      </w:r>
      <w:r w:rsidRPr="000D12EF">
        <w:rPr>
          <w:noProof/>
        </w:rPr>
        <w:t>, 2015, doi: 10.1155/2015/589374.</w:t>
      </w:r>
    </w:p>
    <w:p w14:paraId="068990A3" w14:textId="77777777" w:rsidR="000D12EF" w:rsidRPr="000D12EF" w:rsidRDefault="000D12EF" w:rsidP="000D12EF">
      <w:pPr>
        <w:widowControl w:val="0"/>
        <w:autoSpaceDE w:val="0"/>
        <w:autoSpaceDN w:val="0"/>
        <w:adjustRightInd w:val="0"/>
        <w:ind w:left="640" w:hanging="640"/>
        <w:rPr>
          <w:noProof/>
        </w:rPr>
      </w:pPr>
      <w:r w:rsidRPr="000D12EF">
        <w:rPr>
          <w:noProof/>
        </w:rPr>
        <w:t>[93]</w:t>
      </w:r>
      <w:r w:rsidRPr="000D12EF">
        <w:rPr>
          <w:noProof/>
        </w:rPr>
        <w:tab/>
        <w:t>A. Shadkam, “Using SARIMAX to forecast electricity demand and consumption in university buildings,” The University of British Columbia, 2020.</w:t>
      </w:r>
    </w:p>
    <w:p w14:paraId="667E66B0" w14:textId="77777777" w:rsidR="000D12EF" w:rsidRPr="000D12EF" w:rsidRDefault="000D12EF" w:rsidP="000D12EF">
      <w:pPr>
        <w:widowControl w:val="0"/>
        <w:autoSpaceDE w:val="0"/>
        <w:autoSpaceDN w:val="0"/>
        <w:adjustRightInd w:val="0"/>
        <w:ind w:left="640" w:hanging="640"/>
        <w:rPr>
          <w:noProof/>
        </w:rPr>
      </w:pPr>
      <w:r w:rsidRPr="000D12EF">
        <w:rPr>
          <w:noProof/>
        </w:rPr>
        <w:t>[94]</w:t>
      </w:r>
      <w:r w:rsidRPr="000D12EF">
        <w:rPr>
          <w:noProof/>
        </w:rPr>
        <w:tab/>
        <w:t>I. Fernández, C. E. Borges, and Y. K. Penya, “Efficient building load forecasting,” 2011, doi: 10.1109/ETFA.2011.6059103.</w:t>
      </w:r>
    </w:p>
    <w:p w14:paraId="1A36493E" w14:textId="77777777" w:rsidR="000D12EF" w:rsidRPr="000D12EF" w:rsidRDefault="000D12EF" w:rsidP="000D12EF">
      <w:pPr>
        <w:widowControl w:val="0"/>
        <w:autoSpaceDE w:val="0"/>
        <w:autoSpaceDN w:val="0"/>
        <w:adjustRightInd w:val="0"/>
        <w:ind w:left="640" w:hanging="640"/>
        <w:rPr>
          <w:noProof/>
        </w:rPr>
      </w:pPr>
      <w:r w:rsidRPr="000D12EF">
        <w:rPr>
          <w:noProof/>
        </w:rPr>
        <w:t>[95]</w:t>
      </w:r>
      <w:r w:rsidRPr="000D12EF">
        <w:rPr>
          <w:noProof/>
        </w:rPr>
        <w:tab/>
        <w:t xml:space="preserve">R. Bonetto and M. Rossi, “Parallel multi-step ahead power demand forecasting through NAR neural networks,” </w:t>
      </w:r>
      <w:r w:rsidRPr="000D12EF">
        <w:rPr>
          <w:i/>
          <w:iCs/>
          <w:noProof/>
        </w:rPr>
        <w:t xml:space="preserve">2016 IEEE Int. Conf. Smart Grid Commun. </w:t>
      </w:r>
      <w:r w:rsidRPr="000D12EF">
        <w:rPr>
          <w:i/>
          <w:iCs/>
          <w:noProof/>
        </w:rPr>
        <w:lastRenderedPageBreak/>
        <w:t>SmartGridComm 2016</w:t>
      </w:r>
      <w:r w:rsidRPr="000D12EF">
        <w:rPr>
          <w:noProof/>
        </w:rPr>
        <w:t>, pp. 314–319, Dec. 2016, doi: 10.1109/SmartGridComm.2016.7778780.</w:t>
      </w:r>
    </w:p>
    <w:p w14:paraId="2FA47C7B" w14:textId="77777777" w:rsidR="000D12EF" w:rsidRPr="000D12EF" w:rsidRDefault="000D12EF" w:rsidP="000D12EF">
      <w:pPr>
        <w:widowControl w:val="0"/>
        <w:autoSpaceDE w:val="0"/>
        <w:autoSpaceDN w:val="0"/>
        <w:adjustRightInd w:val="0"/>
        <w:ind w:left="640" w:hanging="640"/>
        <w:rPr>
          <w:noProof/>
        </w:rPr>
      </w:pPr>
      <w:r w:rsidRPr="000D12EF">
        <w:rPr>
          <w:noProof/>
        </w:rPr>
        <w:t>[96]</w:t>
      </w:r>
      <w:r w:rsidRPr="000D12EF">
        <w:rPr>
          <w:noProof/>
        </w:rPr>
        <w:tab/>
        <w:t xml:space="preserve">M. Cools, E. Moons, and G. Wets, “Investigating the Variability in Daily Traffic Counts through use of ARIMAX and SARIMAX Models: Assessing the Effect of Holidays on Two Site Locations,” </w:t>
      </w:r>
      <w:r w:rsidRPr="000D12EF">
        <w:rPr>
          <w:i/>
          <w:iCs/>
          <w:noProof/>
        </w:rPr>
        <w:t>https://doi.org/10.3141/2136-07</w:t>
      </w:r>
      <w:r w:rsidRPr="000D12EF">
        <w:rPr>
          <w:noProof/>
        </w:rPr>
        <w:t>, 2009.</w:t>
      </w:r>
    </w:p>
    <w:p w14:paraId="544853EC" w14:textId="77777777" w:rsidR="000D12EF" w:rsidRPr="000D12EF" w:rsidRDefault="000D12EF" w:rsidP="000D12EF">
      <w:pPr>
        <w:widowControl w:val="0"/>
        <w:autoSpaceDE w:val="0"/>
        <w:autoSpaceDN w:val="0"/>
        <w:adjustRightInd w:val="0"/>
        <w:ind w:left="640" w:hanging="640"/>
        <w:rPr>
          <w:noProof/>
        </w:rPr>
      </w:pPr>
      <w:r w:rsidRPr="000D12EF">
        <w:rPr>
          <w:noProof/>
        </w:rPr>
        <w:t>[97]</w:t>
      </w:r>
      <w:r w:rsidRPr="000D12EF">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0D12EF">
        <w:rPr>
          <w:i/>
          <w:iCs/>
          <w:noProof/>
        </w:rPr>
        <w:t>Energies</w:t>
      </w:r>
      <w:r w:rsidRPr="000D12EF">
        <w:rPr>
          <w:noProof/>
        </w:rPr>
        <w:t>, 2016, doi: 10.3390/en9080635.</w:t>
      </w:r>
    </w:p>
    <w:p w14:paraId="75C86B62" w14:textId="77777777" w:rsidR="000D12EF" w:rsidRPr="000D12EF" w:rsidRDefault="000D12EF" w:rsidP="000D12EF">
      <w:pPr>
        <w:widowControl w:val="0"/>
        <w:autoSpaceDE w:val="0"/>
        <w:autoSpaceDN w:val="0"/>
        <w:adjustRightInd w:val="0"/>
        <w:ind w:left="640" w:hanging="640"/>
        <w:rPr>
          <w:noProof/>
        </w:rPr>
      </w:pPr>
      <w:r w:rsidRPr="000D12EF">
        <w:rPr>
          <w:noProof/>
        </w:rPr>
        <w:t>[98]</w:t>
      </w:r>
      <w:r w:rsidRPr="000D12EF">
        <w:rPr>
          <w:noProof/>
        </w:rPr>
        <w:tab/>
        <w:t xml:space="preserve">M. De Felice, A. Alessandri, and P. M. Ruti, “Electricity demand forecasting over Italy: Potential benefits using numerical weather prediction models,” </w:t>
      </w:r>
      <w:r w:rsidRPr="000D12EF">
        <w:rPr>
          <w:i/>
          <w:iCs/>
          <w:noProof/>
        </w:rPr>
        <w:t>Electr. Power Syst. Res.</w:t>
      </w:r>
      <w:r w:rsidRPr="000D12EF">
        <w:rPr>
          <w:noProof/>
        </w:rPr>
        <w:t>, 2013, doi: 10.1016/j.epsr.2013.06.004.</w:t>
      </w:r>
    </w:p>
    <w:p w14:paraId="24CC88F6" w14:textId="77777777" w:rsidR="000D12EF" w:rsidRPr="000D12EF" w:rsidRDefault="000D12EF" w:rsidP="000D12EF">
      <w:pPr>
        <w:widowControl w:val="0"/>
        <w:autoSpaceDE w:val="0"/>
        <w:autoSpaceDN w:val="0"/>
        <w:adjustRightInd w:val="0"/>
        <w:ind w:left="640" w:hanging="640"/>
        <w:rPr>
          <w:noProof/>
        </w:rPr>
      </w:pPr>
      <w:r w:rsidRPr="000D12EF">
        <w:rPr>
          <w:noProof/>
        </w:rPr>
        <w:t>[99]</w:t>
      </w:r>
      <w:r w:rsidRPr="000D12EF">
        <w:rPr>
          <w:noProof/>
        </w:rPr>
        <w:tab/>
        <w:t xml:space="preserve">A. Khotanzad, R. C. Hwang, A. Abaye, and D. Maratukulam, “An Adaptive Modular Artificial Neural Network Hourly Load Forecaster and its Implementation at Electric Utilities,” </w:t>
      </w:r>
      <w:r w:rsidRPr="000D12EF">
        <w:rPr>
          <w:i/>
          <w:iCs/>
          <w:noProof/>
        </w:rPr>
        <w:t>IEEE Trans. Power Syst.</w:t>
      </w:r>
      <w:r w:rsidRPr="000D12EF">
        <w:rPr>
          <w:noProof/>
        </w:rPr>
        <w:t>, 1995, doi: 10.1109/59.466468.</w:t>
      </w:r>
    </w:p>
    <w:p w14:paraId="55AF10AB" w14:textId="77777777" w:rsidR="000D12EF" w:rsidRPr="000D12EF" w:rsidRDefault="000D12EF" w:rsidP="000D12EF">
      <w:pPr>
        <w:widowControl w:val="0"/>
        <w:autoSpaceDE w:val="0"/>
        <w:autoSpaceDN w:val="0"/>
        <w:adjustRightInd w:val="0"/>
        <w:ind w:left="640" w:hanging="640"/>
        <w:rPr>
          <w:noProof/>
        </w:rPr>
      </w:pPr>
      <w:r w:rsidRPr="000D12EF">
        <w:rPr>
          <w:noProof/>
        </w:rPr>
        <w:t>[100]</w:t>
      </w:r>
      <w:r w:rsidRPr="000D12EF">
        <w:rPr>
          <w:noProof/>
        </w:rPr>
        <w:tab/>
        <w:t xml:space="preserve">A. Khotanzad, R. Afkhami-Rohani, T. L. Lu, A. Abaye, M. Davis, and D. J. Maratukulam, “ANNSTLF - A neural-network-based electric load forecasting system,” </w:t>
      </w:r>
      <w:r w:rsidRPr="000D12EF">
        <w:rPr>
          <w:i/>
          <w:iCs/>
          <w:noProof/>
        </w:rPr>
        <w:t>IEEE Trans. Neural Networks</w:t>
      </w:r>
      <w:r w:rsidRPr="000D12EF">
        <w:rPr>
          <w:noProof/>
        </w:rPr>
        <w:t>, 1997, doi: 10.1109/72.595881.</w:t>
      </w:r>
    </w:p>
    <w:p w14:paraId="381F5F04" w14:textId="77777777" w:rsidR="000D12EF" w:rsidRPr="000D12EF" w:rsidRDefault="000D12EF" w:rsidP="000D12EF">
      <w:pPr>
        <w:widowControl w:val="0"/>
        <w:autoSpaceDE w:val="0"/>
        <w:autoSpaceDN w:val="0"/>
        <w:adjustRightInd w:val="0"/>
        <w:ind w:left="640" w:hanging="640"/>
        <w:rPr>
          <w:noProof/>
        </w:rPr>
      </w:pPr>
      <w:r w:rsidRPr="000D12EF">
        <w:rPr>
          <w:noProof/>
        </w:rPr>
        <w:t>[101]</w:t>
      </w:r>
      <w:r w:rsidRPr="000D12EF">
        <w:rPr>
          <w:noProof/>
        </w:rPr>
        <w:tab/>
        <w:t>“Recursive least squares filter - Wikipedia.” https://en.wikipedia.org/wiki/Recursive_least_squares_filter (accessed Oct. 08, 2021).</w:t>
      </w:r>
    </w:p>
    <w:p w14:paraId="268CEFB3" w14:textId="77777777" w:rsidR="000D12EF" w:rsidRPr="000D12EF" w:rsidRDefault="000D12EF" w:rsidP="000D12EF">
      <w:pPr>
        <w:widowControl w:val="0"/>
        <w:autoSpaceDE w:val="0"/>
        <w:autoSpaceDN w:val="0"/>
        <w:adjustRightInd w:val="0"/>
        <w:ind w:left="640" w:hanging="640"/>
        <w:rPr>
          <w:noProof/>
        </w:rPr>
      </w:pPr>
      <w:r w:rsidRPr="000D12EF">
        <w:rPr>
          <w:noProof/>
        </w:rPr>
        <w:t>[102]</w:t>
      </w:r>
      <w:r w:rsidRPr="000D12EF">
        <w:rPr>
          <w:noProof/>
        </w:rPr>
        <w:tab/>
        <w:t xml:space="preserve">W. S. McCulloch and W. Pitts, “A logical calculus of the ideas immanent in nervous </w:t>
      </w:r>
      <w:r w:rsidRPr="000D12EF">
        <w:rPr>
          <w:noProof/>
        </w:rPr>
        <w:lastRenderedPageBreak/>
        <w:t xml:space="preserve">activity,” </w:t>
      </w:r>
      <w:r w:rsidRPr="000D12EF">
        <w:rPr>
          <w:i/>
          <w:iCs/>
          <w:noProof/>
        </w:rPr>
        <w:t>Bull. Math. Biophys.</w:t>
      </w:r>
      <w:r w:rsidRPr="000D12EF">
        <w:rPr>
          <w:noProof/>
        </w:rPr>
        <w:t>, 1943, doi: 10.1007/BF02478259.</w:t>
      </w:r>
    </w:p>
    <w:p w14:paraId="07D4784D" w14:textId="77777777" w:rsidR="000D12EF" w:rsidRPr="000D12EF" w:rsidRDefault="000D12EF" w:rsidP="000D12EF">
      <w:pPr>
        <w:widowControl w:val="0"/>
        <w:autoSpaceDE w:val="0"/>
        <w:autoSpaceDN w:val="0"/>
        <w:adjustRightInd w:val="0"/>
        <w:ind w:left="640" w:hanging="640"/>
        <w:rPr>
          <w:noProof/>
        </w:rPr>
      </w:pPr>
      <w:r w:rsidRPr="000D12EF">
        <w:rPr>
          <w:noProof/>
        </w:rPr>
        <w:t>[103]</w:t>
      </w:r>
      <w:r w:rsidRPr="000D12EF">
        <w:rPr>
          <w:noProof/>
        </w:rPr>
        <w:tab/>
        <w:t xml:space="preserve">D. O. Hebb, “The first stage of perception: growth of the assembly,” </w:t>
      </w:r>
      <w:r w:rsidRPr="000D12EF">
        <w:rPr>
          <w:i/>
          <w:iCs/>
          <w:noProof/>
        </w:rPr>
        <w:t>Organ. Behav.</w:t>
      </w:r>
      <w:r w:rsidRPr="000D12EF">
        <w:rPr>
          <w:noProof/>
        </w:rPr>
        <w:t>, 1949, doi: 10.1016/0301-0082(84)90021-2.</w:t>
      </w:r>
    </w:p>
    <w:p w14:paraId="7D17E661" w14:textId="77777777" w:rsidR="000D12EF" w:rsidRPr="000D12EF" w:rsidRDefault="000D12EF" w:rsidP="000D12EF">
      <w:pPr>
        <w:widowControl w:val="0"/>
        <w:autoSpaceDE w:val="0"/>
        <w:autoSpaceDN w:val="0"/>
        <w:adjustRightInd w:val="0"/>
        <w:ind w:left="640" w:hanging="640"/>
        <w:rPr>
          <w:noProof/>
        </w:rPr>
      </w:pPr>
      <w:r w:rsidRPr="000D12EF">
        <w:rPr>
          <w:noProof/>
        </w:rPr>
        <w:t>[104]</w:t>
      </w:r>
      <w:r w:rsidRPr="000D12EF">
        <w:rPr>
          <w:noProof/>
        </w:rPr>
        <w:tab/>
        <w:t xml:space="preserve">F. Rosenblatt, “The perceptron: A probabilistic model for information storage and organization in the brain,” </w:t>
      </w:r>
      <w:r w:rsidRPr="000D12EF">
        <w:rPr>
          <w:i/>
          <w:iCs/>
          <w:noProof/>
        </w:rPr>
        <w:t>Psychol. Rev.</w:t>
      </w:r>
      <w:r w:rsidRPr="000D12EF">
        <w:rPr>
          <w:noProof/>
        </w:rPr>
        <w:t>, 1958, doi: 10.1037/h0042519.</w:t>
      </w:r>
    </w:p>
    <w:p w14:paraId="18EE1139" w14:textId="77777777" w:rsidR="000D12EF" w:rsidRPr="000D12EF" w:rsidRDefault="000D12EF" w:rsidP="000D12EF">
      <w:pPr>
        <w:widowControl w:val="0"/>
        <w:autoSpaceDE w:val="0"/>
        <w:autoSpaceDN w:val="0"/>
        <w:adjustRightInd w:val="0"/>
        <w:ind w:left="640" w:hanging="640"/>
        <w:rPr>
          <w:noProof/>
        </w:rPr>
      </w:pPr>
      <w:r w:rsidRPr="000D12EF">
        <w:rPr>
          <w:noProof/>
        </w:rPr>
        <w:t>[105]</w:t>
      </w:r>
      <w:r w:rsidRPr="000D12EF">
        <w:rPr>
          <w:noProof/>
        </w:rPr>
        <w:tab/>
        <w:t xml:space="preserve">D. E. Rumelhart, G. E. Hinton, and R. J. Williams, “Learning representations by back-propagating errors,” </w:t>
      </w:r>
      <w:r w:rsidRPr="000D12EF">
        <w:rPr>
          <w:i/>
          <w:iCs/>
          <w:noProof/>
        </w:rPr>
        <w:t>Nature</w:t>
      </w:r>
      <w:r w:rsidRPr="000D12EF">
        <w:rPr>
          <w:noProof/>
        </w:rPr>
        <w:t>, 1986, doi: 10.1038/323533a0.</w:t>
      </w:r>
    </w:p>
    <w:p w14:paraId="00178676" w14:textId="77777777" w:rsidR="000D12EF" w:rsidRPr="000D12EF" w:rsidRDefault="000D12EF" w:rsidP="000D12EF">
      <w:pPr>
        <w:widowControl w:val="0"/>
        <w:autoSpaceDE w:val="0"/>
        <w:autoSpaceDN w:val="0"/>
        <w:adjustRightInd w:val="0"/>
        <w:ind w:left="640" w:hanging="640"/>
        <w:rPr>
          <w:noProof/>
        </w:rPr>
      </w:pPr>
      <w:r w:rsidRPr="000D12EF">
        <w:rPr>
          <w:noProof/>
        </w:rPr>
        <w:t>[106]</w:t>
      </w:r>
      <w:r w:rsidRPr="000D12EF">
        <w:rPr>
          <w:noProof/>
        </w:rPr>
        <w:tab/>
        <w:t xml:space="preserve">X. H. Le, H. V. Ho, G. Lee, and S. Jung, “Application of Long Short-Term Memory (LSTM) neural network for flood forecasting,” </w:t>
      </w:r>
      <w:r w:rsidRPr="000D12EF">
        <w:rPr>
          <w:i/>
          <w:iCs/>
          <w:noProof/>
        </w:rPr>
        <w:t>Water (Switzerland)</w:t>
      </w:r>
      <w:r w:rsidRPr="000D12EF">
        <w:rPr>
          <w:noProof/>
        </w:rPr>
        <w:t>, 2019, doi: 10.3390/w11071387.</w:t>
      </w:r>
    </w:p>
    <w:p w14:paraId="218E0CAC" w14:textId="77777777" w:rsidR="000D12EF" w:rsidRPr="000D12EF" w:rsidRDefault="000D12EF" w:rsidP="000D12EF">
      <w:pPr>
        <w:widowControl w:val="0"/>
        <w:autoSpaceDE w:val="0"/>
        <w:autoSpaceDN w:val="0"/>
        <w:adjustRightInd w:val="0"/>
        <w:ind w:left="640" w:hanging="640"/>
        <w:rPr>
          <w:noProof/>
        </w:rPr>
      </w:pPr>
      <w:r w:rsidRPr="000D12EF">
        <w:rPr>
          <w:noProof/>
        </w:rPr>
        <w:t>[107]</w:t>
      </w:r>
      <w:r w:rsidRPr="000D12EF">
        <w:rPr>
          <w:noProof/>
        </w:rPr>
        <w:tab/>
        <w:t xml:space="preserve">M. Munem, T. M. Rubaith Bashar, M. H. Roni, M. Shahriar, T. B. Shawkat, and H. Rahaman, “Electric power load forecasting based on multivariate LSTM neural network using bayesian optimization,” </w:t>
      </w:r>
      <w:r w:rsidRPr="000D12EF">
        <w:rPr>
          <w:i/>
          <w:iCs/>
          <w:noProof/>
        </w:rPr>
        <w:t>2020 IEEE Electr. Power Energy Conf. EPEC 2020</w:t>
      </w:r>
      <w:r w:rsidRPr="000D12EF">
        <w:rPr>
          <w:noProof/>
        </w:rPr>
        <w:t>, vol. 3, 2020, doi: 10.1109/EPEC48502.2020.9320123.</w:t>
      </w:r>
    </w:p>
    <w:p w14:paraId="6188F7FA" w14:textId="77777777" w:rsidR="000D12EF" w:rsidRPr="000D12EF" w:rsidRDefault="000D12EF" w:rsidP="000D12EF">
      <w:pPr>
        <w:widowControl w:val="0"/>
        <w:autoSpaceDE w:val="0"/>
        <w:autoSpaceDN w:val="0"/>
        <w:adjustRightInd w:val="0"/>
        <w:ind w:left="640" w:hanging="640"/>
        <w:rPr>
          <w:noProof/>
        </w:rPr>
      </w:pPr>
      <w:r w:rsidRPr="000D12EF">
        <w:rPr>
          <w:noProof/>
        </w:rPr>
        <w:t>[108]</w:t>
      </w:r>
      <w:r w:rsidRPr="000D12EF">
        <w:rPr>
          <w:noProof/>
        </w:rPr>
        <w:tab/>
        <w:t xml:space="preserve">V. Dehalwar, A. Kalam, M. L. Kolhe, and A. Zayegh, “Electricity load forecasting for urban area using weather forecast information,” </w:t>
      </w:r>
      <w:r w:rsidRPr="000D12EF">
        <w:rPr>
          <w:i/>
          <w:iCs/>
          <w:noProof/>
        </w:rPr>
        <w:t>2016 IEEE Int. Conf. Power Renew. Energy, ICPRE 2016</w:t>
      </w:r>
      <w:r w:rsidRPr="000D12EF">
        <w:rPr>
          <w:noProof/>
        </w:rPr>
        <w:t>, pp. 355–359, 2017, doi: 10.1109/ICPRE.2016.7871231.</w:t>
      </w:r>
    </w:p>
    <w:p w14:paraId="5E9E22F6" w14:textId="77777777" w:rsidR="000D12EF" w:rsidRPr="000D12EF" w:rsidRDefault="000D12EF" w:rsidP="000D12EF">
      <w:pPr>
        <w:widowControl w:val="0"/>
        <w:autoSpaceDE w:val="0"/>
        <w:autoSpaceDN w:val="0"/>
        <w:adjustRightInd w:val="0"/>
        <w:ind w:left="640" w:hanging="640"/>
        <w:rPr>
          <w:noProof/>
        </w:rPr>
      </w:pPr>
      <w:r w:rsidRPr="000D12EF">
        <w:rPr>
          <w:noProof/>
        </w:rPr>
        <w:t>[109]</w:t>
      </w:r>
      <w:r w:rsidRPr="000D12EF">
        <w:rPr>
          <w:noProof/>
        </w:rPr>
        <w:tab/>
        <w:t xml:space="preserve">A. Si. Walia, “Activation functions and it’s types-Which is better?,” </w:t>
      </w:r>
      <w:r w:rsidRPr="000D12EF">
        <w:rPr>
          <w:i/>
          <w:iCs/>
          <w:noProof/>
        </w:rPr>
        <w:t>Towards Data Science</w:t>
      </w:r>
      <w:r w:rsidRPr="000D12EF">
        <w:rPr>
          <w:noProof/>
        </w:rPr>
        <w:t>, 2017. .</w:t>
      </w:r>
    </w:p>
    <w:p w14:paraId="73B01BD8" w14:textId="77777777" w:rsidR="000D12EF" w:rsidRPr="000D12EF" w:rsidRDefault="000D12EF" w:rsidP="000D12EF">
      <w:pPr>
        <w:widowControl w:val="0"/>
        <w:autoSpaceDE w:val="0"/>
        <w:autoSpaceDN w:val="0"/>
        <w:adjustRightInd w:val="0"/>
        <w:ind w:left="640" w:hanging="640"/>
        <w:rPr>
          <w:noProof/>
        </w:rPr>
      </w:pPr>
      <w:r w:rsidRPr="000D12EF">
        <w:rPr>
          <w:noProof/>
        </w:rPr>
        <w:t>[110]</w:t>
      </w:r>
      <w:r w:rsidRPr="000D12EF">
        <w:rPr>
          <w:noProof/>
        </w:rPr>
        <w:tab/>
        <w:t xml:space="preserve">A. Khotanzad, E. Zhou, and H. Elragal, “A neuro-fuzzy approach to short-term load forecasting in a price-sensitive environment,” </w:t>
      </w:r>
      <w:r w:rsidRPr="000D12EF">
        <w:rPr>
          <w:i/>
          <w:iCs/>
          <w:noProof/>
        </w:rPr>
        <w:t>IEEE Trans. Power Syst.</w:t>
      </w:r>
      <w:r w:rsidRPr="000D12EF">
        <w:rPr>
          <w:noProof/>
        </w:rPr>
        <w:t>, vol. 17, no. 4, pp. 1273–1282, Nov. 2002, doi: 10.1109/TPWRS.2002.804999.</w:t>
      </w:r>
    </w:p>
    <w:p w14:paraId="46291D90"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[111]</w:t>
      </w:r>
      <w:r w:rsidRPr="000D12EF">
        <w:rPr>
          <w:noProof/>
        </w:rPr>
        <w:tab/>
        <w:t>P. R. J. Campbell and K. Adamson, “Methodologies for load forecasting,” 2006, doi: 10.1109/IS.2006.348523.</w:t>
      </w:r>
    </w:p>
    <w:p w14:paraId="325FECF6" w14:textId="77777777" w:rsidR="000D12EF" w:rsidRPr="000D12EF" w:rsidRDefault="000D12EF" w:rsidP="000D12EF">
      <w:pPr>
        <w:widowControl w:val="0"/>
        <w:autoSpaceDE w:val="0"/>
        <w:autoSpaceDN w:val="0"/>
        <w:adjustRightInd w:val="0"/>
        <w:ind w:left="640" w:hanging="640"/>
        <w:rPr>
          <w:noProof/>
        </w:rPr>
      </w:pPr>
      <w:r w:rsidRPr="000D12EF">
        <w:rPr>
          <w:noProof/>
        </w:rPr>
        <w:t>[112]</w:t>
      </w:r>
      <w:r w:rsidRPr="000D12EF">
        <w:rPr>
          <w:noProof/>
        </w:rPr>
        <w:tab/>
        <w:t xml:space="preserve">M. H. Beale, M. T. Hagan, and H. B. Demuth, </w:t>
      </w:r>
      <w:r w:rsidRPr="000D12EF">
        <w:rPr>
          <w:i/>
          <w:iCs/>
          <w:noProof/>
        </w:rPr>
        <w:t xml:space="preserve">Neural Network Toolbox </w:t>
      </w:r>
      <w:r w:rsidRPr="000D12EF">
        <w:rPr>
          <w:i/>
          <w:iCs/>
          <w:noProof/>
          <w:vertAlign w:val="superscript"/>
        </w:rPr>
        <w:t>TM</w:t>
      </w:r>
      <w:r w:rsidRPr="000D12EF">
        <w:rPr>
          <w:i/>
          <w:iCs/>
          <w:noProof/>
        </w:rPr>
        <w:t xml:space="preserve"> 7 User ’ s Guide</w:t>
      </w:r>
      <w:r w:rsidRPr="000D12EF">
        <w:rPr>
          <w:noProof/>
        </w:rPr>
        <w:t>. 2010.</w:t>
      </w:r>
    </w:p>
    <w:p w14:paraId="2512766E" w14:textId="77777777" w:rsidR="000D12EF" w:rsidRPr="000D12EF" w:rsidRDefault="000D12EF" w:rsidP="000D12EF">
      <w:pPr>
        <w:widowControl w:val="0"/>
        <w:autoSpaceDE w:val="0"/>
        <w:autoSpaceDN w:val="0"/>
        <w:adjustRightInd w:val="0"/>
        <w:ind w:left="640" w:hanging="640"/>
        <w:rPr>
          <w:noProof/>
        </w:rPr>
      </w:pPr>
      <w:r w:rsidRPr="000D12EF">
        <w:rPr>
          <w:noProof/>
        </w:rPr>
        <w:t>[113]</w:t>
      </w:r>
      <w:r w:rsidRPr="000D12EF">
        <w:rPr>
          <w:noProof/>
        </w:rPr>
        <w:tab/>
        <w:t xml:space="preserve">B. F. Hobbs, “Analysis of the value for unit commitment of improved load forecasts,” </w:t>
      </w:r>
      <w:r w:rsidRPr="000D12EF">
        <w:rPr>
          <w:i/>
          <w:iCs/>
          <w:noProof/>
        </w:rPr>
        <w:t>IEEE Trans. Power Syst.</w:t>
      </w:r>
      <w:r w:rsidRPr="000D12EF">
        <w:rPr>
          <w:noProof/>
        </w:rPr>
        <w:t>, 1999, doi: 10.1109/59.801894.</w:t>
      </w:r>
    </w:p>
    <w:p w14:paraId="5056245D" w14:textId="77777777" w:rsidR="000D12EF" w:rsidRPr="000D12EF" w:rsidRDefault="000D12EF" w:rsidP="000D12EF">
      <w:pPr>
        <w:widowControl w:val="0"/>
        <w:autoSpaceDE w:val="0"/>
        <w:autoSpaceDN w:val="0"/>
        <w:adjustRightInd w:val="0"/>
        <w:ind w:left="640" w:hanging="640"/>
        <w:rPr>
          <w:noProof/>
        </w:rPr>
      </w:pPr>
      <w:r w:rsidRPr="000D12EF">
        <w:rPr>
          <w:noProof/>
        </w:rPr>
        <w:t>[114]</w:t>
      </w:r>
      <w:r w:rsidRPr="000D12EF">
        <w:rPr>
          <w:noProof/>
        </w:rPr>
        <w:tab/>
        <w:t>M. Buhari and S. S. Adamu, “Short-term load forecasting using artificial neural network,” 2012, doi: 10.1109/icit.2000.854220.</w:t>
      </w:r>
    </w:p>
    <w:p w14:paraId="13BDEBCA" w14:textId="77777777" w:rsidR="000D12EF" w:rsidRPr="000D12EF" w:rsidRDefault="000D12EF" w:rsidP="000D12EF">
      <w:pPr>
        <w:widowControl w:val="0"/>
        <w:autoSpaceDE w:val="0"/>
        <w:autoSpaceDN w:val="0"/>
        <w:adjustRightInd w:val="0"/>
        <w:ind w:left="640" w:hanging="640"/>
        <w:rPr>
          <w:noProof/>
        </w:rPr>
      </w:pPr>
      <w:r w:rsidRPr="000D12EF">
        <w:rPr>
          <w:noProof/>
        </w:rPr>
        <w:t>[115]</w:t>
      </w:r>
      <w:r w:rsidRPr="000D12EF">
        <w:rPr>
          <w:noProof/>
        </w:rPr>
        <w:tab/>
        <w:t xml:space="preserve">A. Khotanzad, E. Zhou, and H. Elragal, “A Neuro-Fuzzy Approach to Short-Term Load Forecasting in a Price-Sensitive Environment,” </w:t>
      </w:r>
      <w:r w:rsidRPr="000D12EF">
        <w:rPr>
          <w:i/>
          <w:iCs/>
          <w:noProof/>
        </w:rPr>
        <w:t>IEEE Power Eng. Rev.</w:t>
      </w:r>
      <w:r w:rsidRPr="000D12EF">
        <w:rPr>
          <w:noProof/>
        </w:rPr>
        <w:t>, 2008, doi: 10.1109/mper.2002.4312570.</w:t>
      </w:r>
    </w:p>
    <w:p w14:paraId="780B5C5A" w14:textId="77777777" w:rsidR="000D12EF" w:rsidRPr="000D12EF" w:rsidRDefault="000D12EF" w:rsidP="000D12EF">
      <w:pPr>
        <w:widowControl w:val="0"/>
        <w:autoSpaceDE w:val="0"/>
        <w:autoSpaceDN w:val="0"/>
        <w:adjustRightInd w:val="0"/>
        <w:ind w:left="640" w:hanging="640"/>
        <w:rPr>
          <w:noProof/>
        </w:rPr>
      </w:pPr>
      <w:r w:rsidRPr="000D12EF">
        <w:rPr>
          <w:noProof/>
        </w:rPr>
        <w:t>[116]</w:t>
      </w:r>
      <w:r w:rsidRPr="000D12EF">
        <w:rPr>
          <w:noProof/>
        </w:rPr>
        <w:tab/>
        <w:t>A. Webberley and D. W. Gao, “Study of artificial neural network based short term load forecasting,” 2013, doi: 10.1109/PESMG.2013.6673036.</w:t>
      </w:r>
    </w:p>
    <w:p w14:paraId="66E2DCD5" w14:textId="77777777" w:rsidR="000D12EF" w:rsidRPr="000D12EF" w:rsidRDefault="000D12EF" w:rsidP="000D12EF">
      <w:pPr>
        <w:widowControl w:val="0"/>
        <w:autoSpaceDE w:val="0"/>
        <w:autoSpaceDN w:val="0"/>
        <w:adjustRightInd w:val="0"/>
        <w:ind w:left="640" w:hanging="640"/>
        <w:rPr>
          <w:noProof/>
        </w:rPr>
      </w:pPr>
      <w:r w:rsidRPr="000D12EF">
        <w:rPr>
          <w:noProof/>
        </w:rPr>
        <w:t>[117]</w:t>
      </w:r>
      <w:r w:rsidRPr="000D12EF">
        <w:rPr>
          <w:noProof/>
        </w:rPr>
        <w:tab/>
        <w:t xml:space="preserve">E. A. Feinberg and D. Genethliou, “Load Forecasting,” in </w:t>
      </w:r>
      <w:r w:rsidRPr="000D12EF">
        <w:rPr>
          <w:i/>
          <w:iCs/>
          <w:noProof/>
        </w:rPr>
        <w:t>Applied Mathematics for Restructured Electric Power Systems</w:t>
      </w:r>
      <w:r w:rsidRPr="000D12EF">
        <w:rPr>
          <w:noProof/>
        </w:rPr>
        <w:t>, 2006.</w:t>
      </w:r>
    </w:p>
    <w:p w14:paraId="283EC633" w14:textId="77777777" w:rsidR="000D12EF" w:rsidRPr="000D12EF" w:rsidRDefault="000D12EF" w:rsidP="000D12EF">
      <w:pPr>
        <w:widowControl w:val="0"/>
        <w:autoSpaceDE w:val="0"/>
        <w:autoSpaceDN w:val="0"/>
        <w:adjustRightInd w:val="0"/>
        <w:ind w:left="640" w:hanging="640"/>
        <w:rPr>
          <w:noProof/>
        </w:rPr>
      </w:pPr>
      <w:r w:rsidRPr="000D12EF">
        <w:rPr>
          <w:noProof/>
        </w:rPr>
        <w:t>[118]</w:t>
      </w:r>
      <w:r w:rsidRPr="000D12EF">
        <w:rPr>
          <w:noProof/>
        </w:rPr>
        <w:tab/>
        <w:t xml:space="preserve">D. W. Bunn, “Forecasting loads and prices in competitive power markets,” </w:t>
      </w:r>
      <w:r w:rsidRPr="000D12EF">
        <w:rPr>
          <w:i/>
          <w:iCs/>
          <w:noProof/>
        </w:rPr>
        <w:t>Proc. IEEE</w:t>
      </w:r>
      <w:r w:rsidRPr="000D12EF">
        <w:rPr>
          <w:noProof/>
        </w:rPr>
        <w:t>, 2000, doi: 10.1109/5.823996.</w:t>
      </w:r>
    </w:p>
    <w:p w14:paraId="0B465ECF" w14:textId="77777777" w:rsidR="000D12EF" w:rsidRPr="000D12EF" w:rsidRDefault="000D12EF" w:rsidP="000D12EF">
      <w:pPr>
        <w:widowControl w:val="0"/>
        <w:autoSpaceDE w:val="0"/>
        <w:autoSpaceDN w:val="0"/>
        <w:adjustRightInd w:val="0"/>
        <w:ind w:left="640" w:hanging="640"/>
        <w:rPr>
          <w:noProof/>
        </w:rPr>
      </w:pPr>
      <w:r w:rsidRPr="000D12EF">
        <w:rPr>
          <w:noProof/>
        </w:rPr>
        <w:t>[119]</w:t>
      </w:r>
      <w:r w:rsidRPr="000D12EF">
        <w:rPr>
          <w:noProof/>
        </w:rPr>
        <w:tab/>
        <w:t xml:space="preserve">A. D. Papalexopoulos, S. Hao, and T. M. Peng, “An implementation of a neural network based load forecasting model for the EMS,” </w:t>
      </w:r>
      <w:r w:rsidRPr="000D12EF">
        <w:rPr>
          <w:i/>
          <w:iCs/>
          <w:noProof/>
        </w:rPr>
        <w:t>IEEE Trans. Power Syst.</w:t>
      </w:r>
      <w:r w:rsidRPr="000D12EF">
        <w:rPr>
          <w:noProof/>
        </w:rPr>
        <w:t>, 1994, doi: 10.1109/59.331456.</w:t>
      </w:r>
    </w:p>
    <w:p w14:paraId="25AFDB3B" w14:textId="77777777" w:rsidR="000D12EF" w:rsidRPr="000D12EF" w:rsidRDefault="000D12EF" w:rsidP="000D12EF">
      <w:pPr>
        <w:widowControl w:val="0"/>
        <w:autoSpaceDE w:val="0"/>
        <w:autoSpaceDN w:val="0"/>
        <w:adjustRightInd w:val="0"/>
        <w:ind w:left="640" w:hanging="640"/>
        <w:rPr>
          <w:noProof/>
        </w:rPr>
      </w:pPr>
      <w:r w:rsidRPr="000D12EF">
        <w:rPr>
          <w:noProof/>
        </w:rPr>
        <w:t>[120]</w:t>
      </w:r>
      <w:r w:rsidRPr="000D12EF">
        <w:rPr>
          <w:noProof/>
        </w:rPr>
        <w:tab/>
        <w:t xml:space="preserve">Zhang, G., E. Patuwo, and M. Y. Hu, “Forecasting with Artificial neural networds,” </w:t>
      </w:r>
      <w:r w:rsidRPr="000D12EF">
        <w:rPr>
          <w:i/>
          <w:iCs/>
          <w:noProof/>
        </w:rPr>
        <w:t>Int. J. Forecast.</w:t>
      </w:r>
      <w:r w:rsidRPr="000D12EF">
        <w:rPr>
          <w:noProof/>
        </w:rPr>
        <w:t>, 1998.</w:t>
      </w:r>
    </w:p>
    <w:p w14:paraId="667A2A77" w14:textId="77777777" w:rsidR="000D12EF" w:rsidRPr="000D12EF" w:rsidRDefault="000D12EF" w:rsidP="000D12EF">
      <w:pPr>
        <w:widowControl w:val="0"/>
        <w:autoSpaceDE w:val="0"/>
        <w:autoSpaceDN w:val="0"/>
        <w:adjustRightInd w:val="0"/>
        <w:ind w:left="640" w:hanging="640"/>
        <w:rPr>
          <w:noProof/>
        </w:rPr>
      </w:pPr>
      <w:r w:rsidRPr="000D12EF">
        <w:rPr>
          <w:noProof/>
        </w:rPr>
        <w:t>[121]</w:t>
      </w:r>
      <w:r w:rsidRPr="000D12EF">
        <w:rPr>
          <w:noProof/>
        </w:rPr>
        <w:tab/>
        <w:t xml:space="preserve">G. H. Yann LeCun, Yoshua Bengio, “Deep learning (2015), Y. LeCun, Y. Bengio </w:t>
      </w:r>
      <w:r w:rsidRPr="000D12EF">
        <w:rPr>
          <w:noProof/>
        </w:rPr>
        <w:lastRenderedPageBreak/>
        <w:t xml:space="preserve">and G. Hinton,” </w:t>
      </w:r>
      <w:r w:rsidRPr="000D12EF">
        <w:rPr>
          <w:i/>
          <w:iCs/>
          <w:noProof/>
        </w:rPr>
        <w:t>Nature</w:t>
      </w:r>
      <w:r w:rsidRPr="000D12EF">
        <w:rPr>
          <w:noProof/>
        </w:rPr>
        <w:t>, 2015.</w:t>
      </w:r>
    </w:p>
    <w:p w14:paraId="77BC14BB" w14:textId="77777777" w:rsidR="000D12EF" w:rsidRPr="000D12EF" w:rsidRDefault="000D12EF" w:rsidP="000D12EF">
      <w:pPr>
        <w:widowControl w:val="0"/>
        <w:autoSpaceDE w:val="0"/>
        <w:autoSpaceDN w:val="0"/>
        <w:adjustRightInd w:val="0"/>
        <w:ind w:left="640" w:hanging="640"/>
        <w:rPr>
          <w:noProof/>
        </w:rPr>
      </w:pPr>
      <w:r w:rsidRPr="000D12EF">
        <w:rPr>
          <w:noProof/>
        </w:rPr>
        <w:t>[122]</w:t>
      </w:r>
      <w:r w:rsidRPr="000D12EF">
        <w:rPr>
          <w:noProof/>
        </w:rPr>
        <w:tab/>
        <w:t xml:space="preserve">G. E. Hinton, S. Osindero, and Y. W. Teh, “A fast learning algorithm for deep belief nets,” </w:t>
      </w:r>
      <w:r w:rsidRPr="000D12EF">
        <w:rPr>
          <w:i/>
          <w:iCs/>
          <w:noProof/>
        </w:rPr>
        <w:t>Neural Comput.</w:t>
      </w:r>
      <w:r w:rsidRPr="000D12EF">
        <w:rPr>
          <w:noProof/>
        </w:rPr>
        <w:t>, 2006, doi: 10.1162/neco.2006.18.7.1527.</w:t>
      </w:r>
    </w:p>
    <w:p w14:paraId="057453A8" w14:textId="77777777" w:rsidR="000D12EF" w:rsidRPr="000D12EF" w:rsidRDefault="000D12EF" w:rsidP="000D12EF">
      <w:pPr>
        <w:widowControl w:val="0"/>
        <w:autoSpaceDE w:val="0"/>
        <w:autoSpaceDN w:val="0"/>
        <w:adjustRightInd w:val="0"/>
        <w:ind w:left="640" w:hanging="640"/>
        <w:rPr>
          <w:noProof/>
        </w:rPr>
      </w:pPr>
      <w:r w:rsidRPr="000D12EF">
        <w:rPr>
          <w:noProof/>
        </w:rPr>
        <w:t>[123]</w:t>
      </w:r>
      <w:r w:rsidRPr="000D12EF">
        <w:rPr>
          <w:noProof/>
        </w:rPr>
        <w:tab/>
        <w:t>S. Suresh, “An Analysis of Short-term Load Forecasting on Residential Buildings Using Deep Learning Models,” Virginia Polytechnic Institute and State University, Blacksburg, 2020.</w:t>
      </w:r>
    </w:p>
    <w:p w14:paraId="5ABA021C" w14:textId="77777777" w:rsidR="000D12EF" w:rsidRPr="000D12EF" w:rsidRDefault="000D12EF" w:rsidP="000D12EF">
      <w:pPr>
        <w:widowControl w:val="0"/>
        <w:autoSpaceDE w:val="0"/>
        <w:autoSpaceDN w:val="0"/>
        <w:adjustRightInd w:val="0"/>
        <w:ind w:left="640" w:hanging="640"/>
        <w:rPr>
          <w:noProof/>
        </w:rPr>
      </w:pPr>
      <w:r w:rsidRPr="000D12EF">
        <w:rPr>
          <w:noProof/>
        </w:rPr>
        <w:t>[124]</w:t>
      </w:r>
      <w:r w:rsidRPr="000D12EF">
        <w:rPr>
          <w:noProof/>
        </w:rPr>
        <w:tab/>
        <w:t>Y. Bengio, P. Lamblin, D. Popovici, and H. Larochelle, “Greedy layer-wise training of deep networks,” 2007, doi: 10.7551/mitpress/7503.003.0024.</w:t>
      </w:r>
    </w:p>
    <w:p w14:paraId="2CEFE136" w14:textId="77777777" w:rsidR="000D12EF" w:rsidRPr="000D12EF" w:rsidRDefault="000D12EF" w:rsidP="000D12EF">
      <w:pPr>
        <w:widowControl w:val="0"/>
        <w:autoSpaceDE w:val="0"/>
        <w:autoSpaceDN w:val="0"/>
        <w:adjustRightInd w:val="0"/>
        <w:ind w:left="640" w:hanging="640"/>
        <w:rPr>
          <w:noProof/>
        </w:rPr>
      </w:pPr>
      <w:r w:rsidRPr="000D12EF">
        <w:rPr>
          <w:noProof/>
        </w:rPr>
        <w:t>[125]</w:t>
      </w:r>
      <w:r w:rsidRPr="000D12EF">
        <w:rPr>
          <w:noProof/>
        </w:rPr>
        <w:tab/>
        <w:t>I. J. Goodfellow, J. Shlens, and C. Szegedy, “Explaining and harnessing adversarial examples,” 2015.</w:t>
      </w:r>
    </w:p>
    <w:p w14:paraId="099FA3D2" w14:textId="77777777" w:rsidR="000D12EF" w:rsidRPr="000D12EF" w:rsidRDefault="000D12EF" w:rsidP="000D12EF">
      <w:pPr>
        <w:widowControl w:val="0"/>
        <w:autoSpaceDE w:val="0"/>
        <w:autoSpaceDN w:val="0"/>
        <w:adjustRightInd w:val="0"/>
        <w:ind w:left="640" w:hanging="640"/>
        <w:rPr>
          <w:noProof/>
        </w:rPr>
      </w:pPr>
      <w:r w:rsidRPr="000D12EF">
        <w:rPr>
          <w:noProof/>
        </w:rPr>
        <w:t>[126]</w:t>
      </w:r>
      <w:r w:rsidRPr="000D12EF">
        <w:rPr>
          <w:noProof/>
        </w:rPr>
        <w:tab/>
        <w:t>A. Graves, A. R. Mohamed, and G. Hinton, “Speech recognition with deep recurrent neural networks,” 2013, doi: 10.1109/ICASSP.2013.6638947.</w:t>
      </w:r>
    </w:p>
    <w:p w14:paraId="4C5C628A" w14:textId="77777777" w:rsidR="000D12EF" w:rsidRPr="000D12EF" w:rsidRDefault="000D12EF" w:rsidP="000D12EF">
      <w:pPr>
        <w:widowControl w:val="0"/>
        <w:autoSpaceDE w:val="0"/>
        <w:autoSpaceDN w:val="0"/>
        <w:adjustRightInd w:val="0"/>
        <w:ind w:left="640" w:hanging="640"/>
        <w:rPr>
          <w:noProof/>
        </w:rPr>
      </w:pPr>
      <w:r w:rsidRPr="000D12EF">
        <w:rPr>
          <w:noProof/>
        </w:rPr>
        <w:t>[127]</w:t>
      </w:r>
      <w:r w:rsidRPr="000D12EF">
        <w:rPr>
          <w:noProof/>
        </w:rPr>
        <w:tab/>
        <w:t xml:space="preserve">H. Shi, M. Xu, and R. Li, “Deep Learning for Household Load Forecasting-A Novel Pooling Deep RNN,” </w:t>
      </w:r>
      <w:r w:rsidRPr="000D12EF">
        <w:rPr>
          <w:i/>
          <w:iCs/>
          <w:noProof/>
        </w:rPr>
        <w:t>IEEE Trans. Smart Grid</w:t>
      </w:r>
      <w:r w:rsidRPr="000D12EF">
        <w:rPr>
          <w:noProof/>
        </w:rPr>
        <w:t>, 2018, doi: 10.1109/TSG.2017.2686012.</w:t>
      </w:r>
    </w:p>
    <w:p w14:paraId="0F3D2B44" w14:textId="77777777" w:rsidR="000D12EF" w:rsidRPr="000D12EF" w:rsidRDefault="000D12EF" w:rsidP="000D12EF">
      <w:pPr>
        <w:widowControl w:val="0"/>
        <w:autoSpaceDE w:val="0"/>
        <w:autoSpaceDN w:val="0"/>
        <w:adjustRightInd w:val="0"/>
        <w:ind w:left="640" w:hanging="640"/>
        <w:rPr>
          <w:noProof/>
        </w:rPr>
      </w:pPr>
      <w:r w:rsidRPr="000D12EF">
        <w:rPr>
          <w:noProof/>
        </w:rPr>
        <w:t>[128]</w:t>
      </w:r>
      <w:r w:rsidRPr="000D12EF">
        <w:rPr>
          <w:noProof/>
        </w:rPr>
        <w:tab/>
        <w:t xml:space="preserve">D. Silver, J. Schrittwieser, K. Simonyan, I. A.- Nature, and U. 2017, “Mastering the game of Go without human knowledge,” </w:t>
      </w:r>
      <w:r w:rsidRPr="000D12EF">
        <w:rPr>
          <w:i/>
          <w:iCs/>
          <w:noProof/>
        </w:rPr>
        <w:t>Nature</w:t>
      </w:r>
      <w:r w:rsidRPr="000D12EF">
        <w:rPr>
          <w:noProof/>
        </w:rPr>
        <w:t>. 2016.</w:t>
      </w:r>
    </w:p>
    <w:p w14:paraId="38B18F18" w14:textId="77777777" w:rsidR="000D12EF" w:rsidRPr="000D12EF" w:rsidRDefault="000D12EF" w:rsidP="000D12EF">
      <w:pPr>
        <w:widowControl w:val="0"/>
        <w:autoSpaceDE w:val="0"/>
        <w:autoSpaceDN w:val="0"/>
        <w:adjustRightInd w:val="0"/>
        <w:ind w:left="640" w:hanging="640"/>
        <w:rPr>
          <w:noProof/>
        </w:rPr>
      </w:pPr>
      <w:r w:rsidRPr="000D12EF">
        <w:rPr>
          <w:noProof/>
        </w:rPr>
        <w:t>[129]</w:t>
      </w:r>
      <w:r w:rsidRPr="000D12EF">
        <w:rPr>
          <w:noProof/>
        </w:rPr>
        <w:tab/>
        <w:t xml:space="preserve">V. Mnih </w:t>
      </w:r>
      <w:r w:rsidRPr="000D12EF">
        <w:rPr>
          <w:i/>
          <w:iCs/>
          <w:noProof/>
        </w:rPr>
        <w:t>et al.</w:t>
      </w:r>
      <w:r w:rsidRPr="000D12EF">
        <w:rPr>
          <w:noProof/>
        </w:rPr>
        <w:t xml:space="preserve">, “Human-level control through deep reinforcement learning,” </w:t>
      </w:r>
      <w:r w:rsidRPr="000D12EF">
        <w:rPr>
          <w:i/>
          <w:iCs/>
          <w:noProof/>
        </w:rPr>
        <w:t>Nature</w:t>
      </w:r>
      <w:r w:rsidRPr="000D12EF">
        <w:rPr>
          <w:noProof/>
        </w:rPr>
        <w:t>, 2015, doi: 10.1038/nature14236.</w:t>
      </w:r>
    </w:p>
    <w:p w14:paraId="0ECB58D3" w14:textId="77777777" w:rsidR="000D12EF" w:rsidRPr="000D12EF" w:rsidRDefault="000D12EF" w:rsidP="000D12EF">
      <w:pPr>
        <w:widowControl w:val="0"/>
        <w:autoSpaceDE w:val="0"/>
        <w:autoSpaceDN w:val="0"/>
        <w:adjustRightInd w:val="0"/>
        <w:ind w:left="640" w:hanging="640"/>
        <w:rPr>
          <w:noProof/>
        </w:rPr>
      </w:pPr>
      <w:r w:rsidRPr="000D12EF">
        <w:rPr>
          <w:noProof/>
        </w:rPr>
        <w:t>[130]</w:t>
      </w:r>
      <w:r w:rsidRPr="000D12EF">
        <w:rPr>
          <w:noProof/>
        </w:rPr>
        <w:tab/>
        <w:t xml:space="preserve">C. J. Huang and P. H. Kuo, “Multiple-Input Deep Convolutional Neural Network Model for Short-Term Photovoltaic Power Forecasting,” </w:t>
      </w:r>
      <w:r w:rsidRPr="000D12EF">
        <w:rPr>
          <w:i/>
          <w:iCs/>
          <w:noProof/>
        </w:rPr>
        <w:t>IEEE Access</w:t>
      </w:r>
      <w:r w:rsidRPr="000D12EF">
        <w:rPr>
          <w:noProof/>
        </w:rPr>
        <w:t>, 2019, doi: 10.1109/ACCESS.2019.2921238.</w:t>
      </w:r>
    </w:p>
    <w:p w14:paraId="2A1B469C" w14:textId="77777777" w:rsidR="000D12EF" w:rsidRPr="000D12EF" w:rsidRDefault="000D12EF" w:rsidP="000D12EF">
      <w:pPr>
        <w:widowControl w:val="0"/>
        <w:autoSpaceDE w:val="0"/>
        <w:autoSpaceDN w:val="0"/>
        <w:adjustRightInd w:val="0"/>
        <w:ind w:left="640" w:hanging="640"/>
        <w:rPr>
          <w:noProof/>
        </w:rPr>
      </w:pPr>
      <w:r w:rsidRPr="000D12EF">
        <w:rPr>
          <w:noProof/>
        </w:rPr>
        <w:t>[131]</w:t>
      </w:r>
      <w:r w:rsidRPr="000D12EF">
        <w:rPr>
          <w:noProof/>
        </w:rPr>
        <w:tab/>
        <w:t xml:space="preserve">B. Y. Goodfellow I., “Courville A-Deep learning-MIT (2016),” </w:t>
      </w:r>
      <w:r w:rsidRPr="000D12EF">
        <w:rPr>
          <w:i/>
          <w:iCs/>
          <w:noProof/>
        </w:rPr>
        <w:t>Nature</w:t>
      </w:r>
      <w:r w:rsidRPr="000D12EF">
        <w:rPr>
          <w:noProof/>
        </w:rPr>
        <w:t>, 2016.</w:t>
      </w:r>
    </w:p>
    <w:p w14:paraId="73708BBC"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[132]</w:t>
      </w:r>
      <w:r w:rsidRPr="000D12EF">
        <w:rPr>
          <w:noProof/>
        </w:rPr>
        <w:tab/>
        <w:t xml:space="preserve">C. Gallicchio, A. Micheli, and L. Pedrelli, “Design of deep echo state networks,” </w:t>
      </w:r>
      <w:r w:rsidRPr="000D12EF">
        <w:rPr>
          <w:i/>
          <w:iCs/>
          <w:noProof/>
        </w:rPr>
        <w:t>Neural Networks</w:t>
      </w:r>
      <w:r w:rsidRPr="000D12EF">
        <w:rPr>
          <w:noProof/>
        </w:rPr>
        <w:t>, 2018, doi: 10.1016/j.neunet.2018.08.002.</w:t>
      </w:r>
    </w:p>
    <w:p w14:paraId="3FADACEC" w14:textId="77777777" w:rsidR="000D12EF" w:rsidRPr="000D12EF" w:rsidRDefault="000D12EF" w:rsidP="000D12EF">
      <w:pPr>
        <w:widowControl w:val="0"/>
        <w:autoSpaceDE w:val="0"/>
        <w:autoSpaceDN w:val="0"/>
        <w:adjustRightInd w:val="0"/>
        <w:ind w:left="640" w:hanging="640"/>
        <w:rPr>
          <w:noProof/>
        </w:rPr>
      </w:pPr>
      <w:r w:rsidRPr="000D12EF">
        <w:rPr>
          <w:noProof/>
        </w:rPr>
        <w:t>[133]</w:t>
      </w:r>
      <w:r w:rsidRPr="000D12EF">
        <w:rPr>
          <w:noProof/>
        </w:rPr>
        <w:tab/>
        <w:t>“Understanding LSTM Networks -- colah’s blog.” https://colah.github.io/posts/2015-08-Understanding-LSTMs/ (accessed Dec. 08, 2021).</w:t>
      </w:r>
    </w:p>
    <w:p w14:paraId="04CFBCDE" w14:textId="77777777" w:rsidR="000D12EF" w:rsidRPr="000D12EF" w:rsidRDefault="000D12EF" w:rsidP="000D12EF">
      <w:pPr>
        <w:widowControl w:val="0"/>
        <w:autoSpaceDE w:val="0"/>
        <w:autoSpaceDN w:val="0"/>
        <w:adjustRightInd w:val="0"/>
        <w:ind w:left="640" w:hanging="640"/>
        <w:rPr>
          <w:noProof/>
        </w:rPr>
      </w:pPr>
      <w:r w:rsidRPr="000D12EF">
        <w:rPr>
          <w:noProof/>
        </w:rPr>
        <w:t>[134]</w:t>
      </w:r>
      <w:r w:rsidRPr="000D12EF">
        <w:rPr>
          <w:noProof/>
        </w:rPr>
        <w:tab/>
        <w:t>“Introduction to LSTM Units in RNN | Pluralsight.” https://www.pluralsight.com/guides/introduction-to-lstm-units-in-rnn (accessed Nov. 18, 2021).</w:t>
      </w:r>
    </w:p>
    <w:p w14:paraId="308D500A" w14:textId="77777777" w:rsidR="000D12EF" w:rsidRPr="000D12EF" w:rsidRDefault="000D12EF" w:rsidP="000D12EF">
      <w:pPr>
        <w:widowControl w:val="0"/>
        <w:autoSpaceDE w:val="0"/>
        <w:autoSpaceDN w:val="0"/>
        <w:adjustRightInd w:val="0"/>
        <w:ind w:left="640" w:hanging="640"/>
        <w:rPr>
          <w:noProof/>
        </w:rPr>
      </w:pPr>
      <w:r w:rsidRPr="000D12EF">
        <w:rPr>
          <w:noProof/>
        </w:rPr>
        <w:t>[135]</w:t>
      </w:r>
      <w:r w:rsidRPr="000D12EF">
        <w:rPr>
          <w:noProof/>
        </w:rPr>
        <w:tab/>
        <w:t>P. P. Phyo, “Deep Learning for Short-term Electricity Load Forecasting,” Sirindhorn International Institute of Technology, 2018.</w:t>
      </w:r>
    </w:p>
    <w:p w14:paraId="38445CBC" w14:textId="77777777" w:rsidR="000D12EF" w:rsidRPr="000D12EF" w:rsidRDefault="000D12EF" w:rsidP="000D12EF">
      <w:pPr>
        <w:widowControl w:val="0"/>
        <w:autoSpaceDE w:val="0"/>
        <w:autoSpaceDN w:val="0"/>
        <w:adjustRightInd w:val="0"/>
        <w:ind w:left="640" w:hanging="640"/>
        <w:rPr>
          <w:noProof/>
        </w:rPr>
      </w:pPr>
      <w:r w:rsidRPr="000D12EF">
        <w:rPr>
          <w:noProof/>
        </w:rPr>
        <w:t>[136]</w:t>
      </w:r>
      <w:r w:rsidRPr="000D12EF">
        <w:rPr>
          <w:noProof/>
        </w:rPr>
        <w:tab/>
        <w:t xml:space="preserve">C. Olah, “Understanding LSTM Networks [Blog],” </w:t>
      </w:r>
      <w:r w:rsidRPr="000D12EF">
        <w:rPr>
          <w:i/>
          <w:iCs/>
          <w:noProof/>
        </w:rPr>
        <w:t>Web Page</w:t>
      </w:r>
      <w:r w:rsidRPr="000D12EF">
        <w:rPr>
          <w:noProof/>
        </w:rPr>
        <w:t>, 2015.</w:t>
      </w:r>
    </w:p>
    <w:p w14:paraId="31A66E9E" w14:textId="77777777" w:rsidR="000D12EF" w:rsidRPr="000D12EF" w:rsidRDefault="000D12EF" w:rsidP="000D12EF">
      <w:pPr>
        <w:widowControl w:val="0"/>
        <w:autoSpaceDE w:val="0"/>
        <w:autoSpaceDN w:val="0"/>
        <w:adjustRightInd w:val="0"/>
        <w:ind w:left="640" w:hanging="640"/>
        <w:rPr>
          <w:noProof/>
        </w:rPr>
      </w:pPr>
      <w:r w:rsidRPr="000D12EF">
        <w:rPr>
          <w:noProof/>
        </w:rPr>
        <w:t>[137]</w:t>
      </w:r>
      <w:r w:rsidRPr="000D12EF">
        <w:rPr>
          <w:noProof/>
        </w:rPr>
        <w:tab/>
        <w:t>M. Imani and H. Ghassemian, “Sequence to Image Transform Based Convolutional Neural Network for Load Forecasting,” 2019, doi: 10.1109/IranianCEE.2019.8786456.</w:t>
      </w:r>
    </w:p>
    <w:p w14:paraId="58EE6077" w14:textId="77777777" w:rsidR="000D12EF" w:rsidRPr="000D12EF" w:rsidRDefault="000D12EF" w:rsidP="000D12EF">
      <w:pPr>
        <w:widowControl w:val="0"/>
        <w:autoSpaceDE w:val="0"/>
        <w:autoSpaceDN w:val="0"/>
        <w:adjustRightInd w:val="0"/>
        <w:ind w:left="640" w:hanging="640"/>
        <w:rPr>
          <w:noProof/>
        </w:rPr>
      </w:pPr>
      <w:r w:rsidRPr="000D12EF">
        <w:rPr>
          <w:noProof/>
        </w:rPr>
        <w:t>[138]</w:t>
      </w:r>
      <w:r w:rsidRPr="000D12EF">
        <w:rPr>
          <w:noProof/>
        </w:rPr>
        <w:tab/>
        <w:t>R. Garg, B. G. Vijay Kumar, G. Carneiro, and I. Reid, “Unsupervised CNN for single view depth estimation: Geometry to the rescue,” 2016, doi: 10.1007/978-3-319-46484-8_45.</w:t>
      </w:r>
    </w:p>
    <w:p w14:paraId="4BF7907E" w14:textId="77777777" w:rsidR="000D12EF" w:rsidRPr="000D12EF" w:rsidRDefault="000D12EF" w:rsidP="000D12EF">
      <w:pPr>
        <w:widowControl w:val="0"/>
        <w:autoSpaceDE w:val="0"/>
        <w:autoSpaceDN w:val="0"/>
        <w:adjustRightInd w:val="0"/>
        <w:ind w:left="640" w:hanging="640"/>
        <w:rPr>
          <w:noProof/>
        </w:rPr>
      </w:pPr>
      <w:r w:rsidRPr="000D12EF">
        <w:rPr>
          <w:noProof/>
        </w:rPr>
        <w:t>[139]</w:t>
      </w:r>
      <w:r w:rsidRPr="000D12EF">
        <w:rPr>
          <w:noProof/>
        </w:rPr>
        <w:tab/>
        <w:t>T. T. Um, V. Babakeshizadeh, and D. Kulic, “Exercise motion classification from large-scale wearable sensor data using convolutional neural networks,” 2017, doi: 10.1109/IROS.2017.8206051.</w:t>
      </w:r>
    </w:p>
    <w:p w14:paraId="736F14C0" w14:textId="77777777" w:rsidR="000D12EF" w:rsidRPr="000D12EF" w:rsidRDefault="000D12EF" w:rsidP="000D12EF">
      <w:pPr>
        <w:widowControl w:val="0"/>
        <w:autoSpaceDE w:val="0"/>
        <w:autoSpaceDN w:val="0"/>
        <w:adjustRightInd w:val="0"/>
        <w:ind w:left="640" w:hanging="640"/>
        <w:rPr>
          <w:noProof/>
        </w:rPr>
      </w:pPr>
      <w:r w:rsidRPr="000D12EF">
        <w:rPr>
          <w:noProof/>
        </w:rPr>
        <w:t>[140]</w:t>
      </w:r>
      <w:r w:rsidRPr="000D12EF">
        <w:rPr>
          <w:noProof/>
        </w:rPr>
        <w:tab/>
        <w:t>Y. Zhang, S. Roller, and B. C. Wallace, “MGNC-CNN: A simple approach to exploiting multiple word embeddings for sentence classification,” 2016, doi: 10.18653/v1/n16-1178.</w:t>
      </w:r>
    </w:p>
    <w:p w14:paraId="077C07EF"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[141]</w:t>
      </w:r>
      <w:r w:rsidRPr="000D12EF">
        <w:rPr>
          <w:noProof/>
        </w:rPr>
        <w:tab/>
        <w:t xml:space="preserve">E. Gawehn, J. A. Hiss, and G. Schneider, “Deep Learning in Drug Discovery,” </w:t>
      </w:r>
      <w:r w:rsidRPr="000D12EF">
        <w:rPr>
          <w:i/>
          <w:iCs/>
          <w:noProof/>
        </w:rPr>
        <w:t>Molecular Informatics</w:t>
      </w:r>
      <w:r w:rsidRPr="000D12EF">
        <w:rPr>
          <w:noProof/>
        </w:rPr>
        <w:t>. 2016, doi: 10.1002/minf.201501008.</w:t>
      </w:r>
    </w:p>
    <w:p w14:paraId="3C490ACE" w14:textId="77777777" w:rsidR="000D12EF" w:rsidRPr="000D12EF" w:rsidRDefault="000D12EF" w:rsidP="000D12EF">
      <w:pPr>
        <w:widowControl w:val="0"/>
        <w:autoSpaceDE w:val="0"/>
        <w:autoSpaceDN w:val="0"/>
        <w:adjustRightInd w:val="0"/>
        <w:ind w:left="640" w:hanging="640"/>
        <w:rPr>
          <w:noProof/>
        </w:rPr>
      </w:pPr>
      <w:r w:rsidRPr="000D12EF">
        <w:rPr>
          <w:noProof/>
        </w:rPr>
        <w:t>[142]</w:t>
      </w:r>
      <w:r w:rsidRPr="000D12EF">
        <w:rPr>
          <w:noProof/>
        </w:rPr>
        <w:tab/>
        <w:t>A. Gasparin, S. Lukovic, and C. Alippi, “Deep Learning for Time Series Forecasting: The Electric Load Case,” 2019, [Online]. Available: http://arxiv.org/abs/1907.09207.</w:t>
      </w:r>
    </w:p>
    <w:p w14:paraId="59305667" w14:textId="77777777" w:rsidR="000D12EF" w:rsidRPr="000D12EF" w:rsidRDefault="000D12EF" w:rsidP="000D12EF">
      <w:pPr>
        <w:widowControl w:val="0"/>
        <w:autoSpaceDE w:val="0"/>
        <w:autoSpaceDN w:val="0"/>
        <w:adjustRightInd w:val="0"/>
        <w:ind w:left="640" w:hanging="640"/>
        <w:rPr>
          <w:noProof/>
        </w:rPr>
      </w:pPr>
      <w:r w:rsidRPr="000D12EF">
        <w:rPr>
          <w:noProof/>
        </w:rPr>
        <w:t>[143]</w:t>
      </w:r>
      <w:r w:rsidRPr="000D12EF">
        <w:rPr>
          <w:noProof/>
        </w:rPr>
        <w:tab/>
        <w:t>C. Lang, “Machine Learning Approaches for Energy Forecasting,” University of Regensburg, Regensburg, 2021.</w:t>
      </w:r>
    </w:p>
    <w:p w14:paraId="2E6F97E4" w14:textId="77777777" w:rsidR="000D12EF" w:rsidRPr="000D12EF" w:rsidRDefault="000D12EF" w:rsidP="000D12EF">
      <w:pPr>
        <w:widowControl w:val="0"/>
        <w:autoSpaceDE w:val="0"/>
        <w:autoSpaceDN w:val="0"/>
        <w:adjustRightInd w:val="0"/>
        <w:ind w:left="640" w:hanging="640"/>
        <w:rPr>
          <w:noProof/>
        </w:rPr>
      </w:pPr>
      <w:r w:rsidRPr="000D12EF">
        <w:rPr>
          <w:noProof/>
        </w:rPr>
        <w:t>[144]</w:t>
      </w:r>
      <w:r w:rsidRPr="000D12EF">
        <w:rPr>
          <w:noProof/>
        </w:rPr>
        <w:tab/>
        <w:t>N. Singh, C. Vyjayanthi, and C. Modi, “Multi-step Short-term Electric Load Forecasting using 2D Convolutional Neural Networks,” 2020, doi: 10.1109/HYDCON48903.2020.9242917.</w:t>
      </w:r>
    </w:p>
    <w:p w14:paraId="0A22E3F1" w14:textId="77777777" w:rsidR="000D12EF" w:rsidRPr="000D12EF" w:rsidRDefault="000D12EF" w:rsidP="000D12EF">
      <w:pPr>
        <w:widowControl w:val="0"/>
        <w:autoSpaceDE w:val="0"/>
        <w:autoSpaceDN w:val="0"/>
        <w:adjustRightInd w:val="0"/>
        <w:ind w:left="640" w:hanging="640"/>
        <w:rPr>
          <w:noProof/>
        </w:rPr>
      </w:pPr>
      <w:r w:rsidRPr="000D12EF">
        <w:rPr>
          <w:noProof/>
        </w:rPr>
        <w:t>[145]</w:t>
      </w:r>
      <w:r w:rsidRPr="000D12EF">
        <w:rPr>
          <w:noProof/>
        </w:rPr>
        <w:tab/>
        <w:t xml:space="preserve">R. Fukuoka, H. Suzuki, T. Kitajima, A. Kuwahara, and T. Yasuno, “Wind Speed Prediction Model Using LSTM and 1D-CNN,” </w:t>
      </w:r>
      <w:r w:rsidRPr="000D12EF">
        <w:rPr>
          <w:i/>
          <w:iCs/>
          <w:noProof/>
        </w:rPr>
        <w:t>J. Signal Process.</w:t>
      </w:r>
      <w:r w:rsidRPr="000D12EF">
        <w:rPr>
          <w:noProof/>
        </w:rPr>
        <w:t>, 2018, doi: 10.2299/jsp.22.207.</w:t>
      </w:r>
    </w:p>
    <w:p w14:paraId="778F4D6B" w14:textId="77777777" w:rsidR="000D12EF" w:rsidRPr="000D12EF" w:rsidRDefault="000D12EF" w:rsidP="000D12EF">
      <w:pPr>
        <w:widowControl w:val="0"/>
        <w:autoSpaceDE w:val="0"/>
        <w:autoSpaceDN w:val="0"/>
        <w:adjustRightInd w:val="0"/>
        <w:ind w:left="640" w:hanging="640"/>
        <w:rPr>
          <w:noProof/>
        </w:rPr>
      </w:pPr>
      <w:r w:rsidRPr="000D12EF">
        <w:rPr>
          <w:noProof/>
        </w:rPr>
        <w:t>[146]</w:t>
      </w:r>
      <w:r w:rsidRPr="000D12EF">
        <w:rPr>
          <w:noProof/>
        </w:rPr>
        <w:tab/>
        <w:t xml:space="preserve">A. Brunel </w:t>
      </w:r>
      <w:r w:rsidRPr="000D12EF">
        <w:rPr>
          <w:i/>
          <w:iCs/>
          <w:noProof/>
        </w:rPr>
        <w:t>et al.</w:t>
      </w:r>
      <w:r w:rsidRPr="000D12EF">
        <w:rPr>
          <w:noProof/>
        </w:rPr>
        <w:t>, “A CNN adapted to time series for the classification of Supernovae,” 2019, doi: 10.2352/ISSN.2470-1173.2019.14.COLOR-090.</w:t>
      </w:r>
    </w:p>
    <w:p w14:paraId="4F99FCE7" w14:textId="77777777" w:rsidR="000D12EF" w:rsidRPr="000D12EF" w:rsidRDefault="000D12EF" w:rsidP="000D12EF">
      <w:pPr>
        <w:widowControl w:val="0"/>
        <w:autoSpaceDE w:val="0"/>
        <w:autoSpaceDN w:val="0"/>
        <w:adjustRightInd w:val="0"/>
        <w:ind w:left="640" w:hanging="640"/>
        <w:rPr>
          <w:noProof/>
        </w:rPr>
      </w:pPr>
      <w:r w:rsidRPr="000D12EF">
        <w:rPr>
          <w:noProof/>
        </w:rPr>
        <w:t>[147]</w:t>
      </w:r>
      <w:r w:rsidRPr="000D12EF">
        <w:rPr>
          <w:noProof/>
        </w:rPr>
        <w:tab/>
        <w:t>“Stock Price Time Series Forecasting using Deep CNN.” https://www.analyticsvidhya.com/blog/2021/08/hands-on-stock-price-time-series-forecasting-using-deep-convolutional-networks/ (accessed Dec. 22, 2021).</w:t>
      </w:r>
    </w:p>
    <w:p w14:paraId="61880DA5" w14:textId="77777777" w:rsidR="000D12EF" w:rsidRPr="000D12EF" w:rsidRDefault="000D12EF" w:rsidP="000D12EF">
      <w:pPr>
        <w:widowControl w:val="0"/>
        <w:autoSpaceDE w:val="0"/>
        <w:autoSpaceDN w:val="0"/>
        <w:adjustRightInd w:val="0"/>
        <w:ind w:left="640" w:hanging="640"/>
        <w:rPr>
          <w:noProof/>
        </w:rPr>
      </w:pPr>
      <w:r w:rsidRPr="000D12EF">
        <w:rPr>
          <w:noProof/>
        </w:rPr>
        <w:t>[148]</w:t>
      </w:r>
      <w:r w:rsidRPr="000D12EF">
        <w:rPr>
          <w:noProof/>
        </w:rPr>
        <w:tab/>
        <w:t xml:space="preserve">S. Bouktif, A. Fiaz, A. Ouni, and M. A. Serhani, “Optimal deep learning LSTM model for electric load forecasting using feature selection and genetic algorithm: Comparison with machine learning approaches,” </w:t>
      </w:r>
      <w:r w:rsidRPr="000D12EF">
        <w:rPr>
          <w:i/>
          <w:iCs/>
          <w:noProof/>
        </w:rPr>
        <w:t>Energies</w:t>
      </w:r>
      <w:r w:rsidRPr="000D12EF">
        <w:rPr>
          <w:noProof/>
        </w:rPr>
        <w:t>, 2018, doi: 10.3390/en11071636.</w:t>
      </w:r>
    </w:p>
    <w:p w14:paraId="3B806A14" w14:textId="77777777" w:rsidR="000D12EF" w:rsidRPr="000D12EF" w:rsidRDefault="000D12EF" w:rsidP="000D12EF">
      <w:pPr>
        <w:widowControl w:val="0"/>
        <w:autoSpaceDE w:val="0"/>
        <w:autoSpaceDN w:val="0"/>
        <w:adjustRightInd w:val="0"/>
        <w:ind w:left="640" w:hanging="640"/>
        <w:rPr>
          <w:noProof/>
        </w:rPr>
      </w:pPr>
      <w:r w:rsidRPr="000D12EF">
        <w:rPr>
          <w:noProof/>
        </w:rPr>
        <w:t>[149]</w:t>
      </w:r>
      <w:r w:rsidRPr="000D12EF">
        <w:rPr>
          <w:noProof/>
        </w:rPr>
        <w:tab/>
        <w:t xml:space="preserve">H. J. Sadaei, P. C. de Lima e Silva, F. G. Guimarães, and M. H. Lee, “Short-term </w:t>
      </w:r>
      <w:r w:rsidRPr="000D12EF">
        <w:rPr>
          <w:noProof/>
        </w:rPr>
        <w:lastRenderedPageBreak/>
        <w:t xml:space="preserve">load forecasting by using a combined method of convolutional neural networks and fuzzy time series,” </w:t>
      </w:r>
      <w:r w:rsidRPr="000D12EF">
        <w:rPr>
          <w:i/>
          <w:iCs/>
          <w:noProof/>
        </w:rPr>
        <w:t>Energy</w:t>
      </w:r>
      <w:r w:rsidRPr="000D12EF">
        <w:rPr>
          <w:noProof/>
        </w:rPr>
        <w:t>, 2019, doi: 10.1016/j.energy.2019.03.081.</w:t>
      </w:r>
    </w:p>
    <w:p w14:paraId="487253C3" w14:textId="77777777" w:rsidR="000D12EF" w:rsidRPr="000D12EF" w:rsidRDefault="000D12EF" w:rsidP="000D12EF">
      <w:pPr>
        <w:widowControl w:val="0"/>
        <w:autoSpaceDE w:val="0"/>
        <w:autoSpaceDN w:val="0"/>
        <w:adjustRightInd w:val="0"/>
        <w:ind w:left="640" w:hanging="640"/>
        <w:rPr>
          <w:noProof/>
        </w:rPr>
      </w:pPr>
      <w:r w:rsidRPr="000D12EF">
        <w:rPr>
          <w:noProof/>
        </w:rPr>
        <w:t>[150]</w:t>
      </w:r>
      <w:r w:rsidRPr="000D12EF">
        <w:rPr>
          <w:noProof/>
        </w:rPr>
        <w:tab/>
        <w:t>I. Koprinska, D. Wu, and Z. Wang, “Convolutional Neural Networks for Energy Time Series Forecasting,” 2018, doi: 10.1109/IJCNN.2018.8489399.</w:t>
      </w:r>
    </w:p>
    <w:p w14:paraId="65043927" w14:textId="77777777" w:rsidR="000D12EF" w:rsidRPr="000D12EF" w:rsidRDefault="000D12EF" w:rsidP="000D12EF">
      <w:pPr>
        <w:widowControl w:val="0"/>
        <w:autoSpaceDE w:val="0"/>
        <w:autoSpaceDN w:val="0"/>
        <w:adjustRightInd w:val="0"/>
        <w:ind w:left="640" w:hanging="640"/>
        <w:rPr>
          <w:noProof/>
        </w:rPr>
      </w:pPr>
      <w:r w:rsidRPr="000D12EF">
        <w:rPr>
          <w:noProof/>
        </w:rPr>
        <w:t>[151]</w:t>
      </w:r>
      <w:r w:rsidRPr="000D12EF">
        <w:rPr>
          <w:noProof/>
        </w:rPr>
        <w:tab/>
        <w:t xml:space="preserve">C. Tian, J. Ma, C. Zhang, and P. Zhan, “A deep neural network model for short-term load forecast based on long short-term memory network and convolutional neural network,” </w:t>
      </w:r>
      <w:r w:rsidRPr="000D12EF">
        <w:rPr>
          <w:i/>
          <w:iCs/>
          <w:noProof/>
        </w:rPr>
        <w:t>Energies</w:t>
      </w:r>
      <w:r w:rsidRPr="000D12EF">
        <w:rPr>
          <w:noProof/>
        </w:rPr>
        <w:t>, 2018, doi: 10.3390/en11123493.</w:t>
      </w:r>
    </w:p>
    <w:p w14:paraId="6E117AC9" w14:textId="77777777" w:rsidR="000D12EF" w:rsidRPr="000D12EF" w:rsidRDefault="000D12EF" w:rsidP="000D12EF">
      <w:pPr>
        <w:widowControl w:val="0"/>
        <w:autoSpaceDE w:val="0"/>
        <w:autoSpaceDN w:val="0"/>
        <w:adjustRightInd w:val="0"/>
        <w:ind w:left="640" w:hanging="640"/>
        <w:rPr>
          <w:noProof/>
        </w:rPr>
      </w:pPr>
      <w:r w:rsidRPr="000D12EF">
        <w:rPr>
          <w:noProof/>
        </w:rPr>
        <w:t>[152]</w:t>
      </w:r>
      <w:r w:rsidRPr="000D12EF">
        <w:rPr>
          <w:noProof/>
        </w:rPr>
        <w:tab/>
        <w:t>B. Farsi, “On Short-Term Load Forecasting Using Machine Learning Techniques,” Concordia University, 2020.</w:t>
      </w:r>
    </w:p>
    <w:p w14:paraId="2FA06742" w14:textId="77777777" w:rsidR="000D12EF" w:rsidRPr="000D12EF" w:rsidRDefault="000D12EF" w:rsidP="000D12EF">
      <w:pPr>
        <w:widowControl w:val="0"/>
        <w:autoSpaceDE w:val="0"/>
        <w:autoSpaceDN w:val="0"/>
        <w:adjustRightInd w:val="0"/>
        <w:ind w:left="640" w:hanging="640"/>
        <w:rPr>
          <w:noProof/>
        </w:rPr>
      </w:pPr>
      <w:r w:rsidRPr="000D12EF">
        <w:rPr>
          <w:noProof/>
        </w:rPr>
        <w:t>[153]</w:t>
      </w:r>
      <w:r w:rsidRPr="000D12EF">
        <w:rPr>
          <w:noProof/>
        </w:rPr>
        <w:tab/>
        <w:t xml:space="preserve">C. J. Huang, Y. Shen, Y. H. Chen, and H. C. Chen, “A novel hybrid deep neural network model for short-term electricity price forecasting,” </w:t>
      </w:r>
      <w:r w:rsidRPr="000D12EF">
        <w:rPr>
          <w:i/>
          <w:iCs/>
          <w:noProof/>
        </w:rPr>
        <w:t>Int. J. Energy Res.</w:t>
      </w:r>
      <w:r w:rsidRPr="000D12EF">
        <w:rPr>
          <w:noProof/>
        </w:rPr>
        <w:t>, 2021, doi: 10.1002/er.5945.</w:t>
      </w:r>
    </w:p>
    <w:p w14:paraId="37A61ABB" w14:textId="77777777" w:rsidR="000D12EF" w:rsidRPr="000D12EF" w:rsidRDefault="000D12EF" w:rsidP="000D12EF">
      <w:pPr>
        <w:widowControl w:val="0"/>
        <w:autoSpaceDE w:val="0"/>
        <w:autoSpaceDN w:val="0"/>
        <w:adjustRightInd w:val="0"/>
        <w:ind w:left="640" w:hanging="640"/>
        <w:rPr>
          <w:noProof/>
        </w:rPr>
      </w:pPr>
      <w:r w:rsidRPr="000D12EF">
        <w:rPr>
          <w:noProof/>
        </w:rPr>
        <w:t>[154]</w:t>
      </w:r>
      <w:r w:rsidRPr="000D12EF">
        <w:rPr>
          <w:noProof/>
        </w:rPr>
        <w:tab/>
        <w:t>A. Krizhevsky, I. Sutskever, and G. E. Hinton, “ImageNet classification with deep convolutional neural networks,” 2012.</w:t>
      </w:r>
    </w:p>
    <w:p w14:paraId="7A5C43E8" w14:textId="77777777" w:rsidR="000D12EF" w:rsidRPr="000D12EF" w:rsidRDefault="000D12EF" w:rsidP="000D12EF">
      <w:pPr>
        <w:widowControl w:val="0"/>
        <w:autoSpaceDE w:val="0"/>
        <w:autoSpaceDN w:val="0"/>
        <w:adjustRightInd w:val="0"/>
        <w:ind w:left="640" w:hanging="640"/>
        <w:rPr>
          <w:noProof/>
        </w:rPr>
      </w:pPr>
      <w:r w:rsidRPr="000D12EF">
        <w:rPr>
          <w:noProof/>
        </w:rPr>
        <w:t>[155]</w:t>
      </w:r>
      <w:r w:rsidRPr="000D12EF">
        <w:rPr>
          <w:noProof/>
        </w:rPr>
        <w:tab/>
        <w:t>K. He, X. Zhang, S. Ren, and J. Sun, “Deep residual learning for image recognition,” 2016, doi: 10.1109/CVPR.2016.90.</w:t>
      </w:r>
    </w:p>
    <w:p w14:paraId="40A62287" w14:textId="77777777" w:rsidR="000D12EF" w:rsidRPr="000D12EF" w:rsidRDefault="000D12EF" w:rsidP="000D12EF">
      <w:pPr>
        <w:widowControl w:val="0"/>
        <w:autoSpaceDE w:val="0"/>
        <w:autoSpaceDN w:val="0"/>
        <w:adjustRightInd w:val="0"/>
        <w:ind w:left="640" w:hanging="640"/>
        <w:rPr>
          <w:noProof/>
        </w:rPr>
      </w:pPr>
      <w:r w:rsidRPr="000D12EF">
        <w:rPr>
          <w:noProof/>
        </w:rPr>
        <w:t>[156]</w:t>
      </w:r>
      <w:r w:rsidRPr="000D12EF">
        <w:rPr>
          <w:noProof/>
        </w:rPr>
        <w:tab/>
        <w:t>C. L. Liu, F. Yin, Q. F. Wang, and D. H. Wang, “ICDAR 2011 Chinese handwriting recognition competition,” 2011, doi: 10.1109/ICDAR.2011.291.</w:t>
      </w:r>
    </w:p>
    <w:p w14:paraId="408769A3" w14:textId="77777777" w:rsidR="000D12EF" w:rsidRPr="000D12EF" w:rsidRDefault="000D12EF" w:rsidP="000D12EF">
      <w:pPr>
        <w:widowControl w:val="0"/>
        <w:autoSpaceDE w:val="0"/>
        <w:autoSpaceDN w:val="0"/>
        <w:adjustRightInd w:val="0"/>
        <w:ind w:left="640" w:hanging="640"/>
        <w:rPr>
          <w:noProof/>
        </w:rPr>
      </w:pPr>
      <w:r w:rsidRPr="000D12EF">
        <w:rPr>
          <w:noProof/>
        </w:rPr>
        <w:t>[157]</w:t>
      </w:r>
      <w:r w:rsidRPr="000D12EF">
        <w:rPr>
          <w:noProof/>
        </w:rPr>
        <w:tab/>
        <w:t>D. C. Cireşan, A. Giusti, L. M. Gambardella, and J. Schmidhuber, “Deep neural networks segment neuronal membranes in electron microscopy images,” 2012.</w:t>
      </w:r>
    </w:p>
    <w:p w14:paraId="25EC6ED4" w14:textId="77777777" w:rsidR="000D12EF" w:rsidRPr="000D12EF" w:rsidRDefault="000D12EF" w:rsidP="000D12EF">
      <w:pPr>
        <w:widowControl w:val="0"/>
        <w:autoSpaceDE w:val="0"/>
        <w:autoSpaceDN w:val="0"/>
        <w:adjustRightInd w:val="0"/>
        <w:ind w:left="640" w:hanging="640"/>
        <w:rPr>
          <w:noProof/>
        </w:rPr>
      </w:pPr>
      <w:r w:rsidRPr="000D12EF">
        <w:rPr>
          <w:noProof/>
        </w:rPr>
        <w:t>[158]</w:t>
      </w:r>
      <w:r w:rsidRPr="000D12EF">
        <w:rPr>
          <w:noProof/>
        </w:rPr>
        <w:tab/>
        <w:t>D. C. Cireşan, A. Giusti, L. M. Gambardella, and J. Schmidhuber, “Mitosis detection in breast cancer histology images with deep neural networks,” 2013, doi: 10.1007/978-3-642-40763-5_51.</w:t>
      </w:r>
    </w:p>
    <w:p w14:paraId="7A6481F8"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[159]</w:t>
      </w:r>
      <w:r w:rsidRPr="000D12EF">
        <w:rPr>
          <w:noProof/>
        </w:rPr>
        <w:tab/>
        <w:t>G. E. Dahl, M. Ranzato, A. R. Mohamed, and G. Hinton, “Phone recognition with the mean-covariance restricted Boltzmann machine,” 2010.</w:t>
      </w:r>
    </w:p>
    <w:p w14:paraId="7CDB07D1" w14:textId="77777777" w:rsidR="000D12EF" w:rsidRPr="000D12EF" w:rsidRDefault="000D12EF" w:rsidP="000D12EF">
      <w:pPr>
        <w:widowControl w:val="0"/>
        <w:autoSpaceDE w:val="0"/>
        <w:autoSpaceDN w:val="0"/>
        <w:adjustRightInd w:val="0"/>
        <w:ind w:left="640" w:hanging="640"/>
        <w:rPr>
          <w:noProof/>
        </w:rPr>
      </w:pPr>
      <w:r w:rsidRPr="000D12EF">
        <w:rPr>
          <w:noProof/>
        </w:rPr>
        <w:t>[160]</w:t>
      </w:r>
      <w:r w:rsidRPr="000D12EF">
        <w:rPr>
          <w:noProof/>
        </w:rPr>
        <w:tab/>
        <w:t>F. Seide, G. Li, and D. Yu, “Conversational speech transcription using Context-Dependent Deep Neural Networks,” 2011, doi: 10.21437/interspeech.2011-169.</w:t>
      </w:r>
    </w:p>
    <w:p w14:paraId="79C7DF86" w14:textId="77777777" w:rsidR="000D12EF" w:rsidRPr="000D12EF" w:rsidRDefault="000D12EF" w:rsidP="000D12EF">
      <w:pPr>
        <w:widowControl w:val="0"/>
        <w:autoSpaceDE w:val="0"/>
        <w:autoSpaceDN w:val="0"/>
        <w:adjustRightInd w:val="0"/>
        <w:ind w:left="640" w:hanging="640"/>
        <w:rPr>
          <w:noProof/>
        </w:rPr>
      </w:pPr>
      <w:r w:rsidRPr="000D12EF">
        <w:rPr>
          <w:noProof/>
        </w:rPr>
        <w:t>[161]</w:t>
      </w:r>
      <w:r w:rsidRPr="000D12EF">
        <w:rPr>
          <w:noProof/>
        </w:rPr>
        <w:tab/>
        <w:t xml:space="preserve">O. Abdel-Hamid, A. R. Mohamed, H. Jiang, L. Deng, G. Penn, and D. Yu, “Convolutional neural networks for speech recognition,” </w:t>
      </w:r>
      <w:r w:rsidRPr="000D12EF">
        <w:rPr>
          <w:i/>
          <w:iCs/>
          <w:noProof/>
        </w:rPr>
        <w:t>IEEE Trans. Audio, Speech Lang. Process.</w:t>
      </w:r>
      <w:r w:rsidRPr="000D12EF">
        <w:rPr>
          <w:noProof/>
        </w:rPr>
        <w:t>, 2014, doi: 10.1109/TASLP.2014.2339736.</w:t>
      </w:r>
    </w:p>
    <w:p w14:paraId="03D7089A" w14:textId="77777777" w:rsidR="000D12EF" w:rsidRPr="000D12EF" w:rsidRDefault="000D12EF" w:rsidP="000D12EF">
      <w:pPr>
        <w:widowControl w:val="0"/>
        <w:autoSpaceDE w:val="0"/>
        <w:autoSpaceDN w:val="0"/>
        <w:adjustRightInd w:val="0"/>
        <w:ind w:left="640" w:hanging="640"/>
        <w:rPr>
          <w:noProof/>
        </w:rPr>
      </w:pPr>
      <w:r w:rsidRPr="000D12EF">
        <w:rPr>
          <w:noProof/>
        </w:rPr>
        <w:t>[162]</w:t>
      </w:r>
      <w:r w:rsidRPr="000D12EF">
        <w:rPr>
          <w:noProof/>
        </w:rPr>
        <w:tab/>
        <w:t>L. Deng and J. C. Platt, “Ensemble deep learning for speech recognition,” 2014, doi: 10.21437/interspeech.2014-433.</w:t>
      </w:r>
    </w:p>
    <w:p w14:paraId="6B71A53A" w14:textId="77777777" w:rsidR="000D12EF" w:rsidRPr="000D12EF" w:rsidRDefault="000D12EF" w:rsidP="000D12EF">
      <w:pPr>
        <w:widowControl w:val="0"/>
        <w:autoSpaceDE w:val="0"/>
        <w:autoSpaceDN w:val="0"/>
        <w:adjustRightInd w:val="0"/>
        <w:ind w:left="640" w:hanging="640"/>
        <w:rPr>
          <w:noProof/>
        </w:rPr>
      </w:pPr>
      <w:r w:rsidRPr="000D12EF">
        <w:rPr>
          <w:noProof/>
        </w:rPr>
        <w:t>[163]</w:t>
      </w:r>
      <w:r w:rsidRPr="000D12EF">
        <w:rPr>
          <w:noProof/>
        </w:rPr>
        <w:tab/>
        <w:t>“Dispelling the Myth: How Peak Demand REALLY Occurs | Energy Sentry News.” https://energysentry.com/newsletters/dispelling-myth.php (accessed Oct. 24, 2021).</w:t>
      </w:r>
    </w:p>
    <w:p w14:paraId="01DCA580" w14:textId="77777777" w:rsidR="000D12EF" w:rsidRPr="000D12EF" w:rsidRDefault="000D12EF" w:rsidP="000D12EF">
      <w:pPr>
        <w:widowControl w:val="0"/>
        <w:autoSpaceDE w:val="0"/>
        <w:autoSpaceDN w:val="0"/>
        <w:adjustRightInd w:val="0"/>
        <w:ind w:left="640" w:hanging="640"/>
        <w:rPr>
          <w:noProof/>
        </w:rPr>
      </w:pPr>
      <w:r w:rsidRPr="000D12EF">
        <w:rPr>
          <w:noProof/>
        </w:rPr>
        <w:t>[164]</w:t>
      </w:r>
      <w:r w:rsidRPr="000D12EF">
        <w:rPr>
          <w:noProof/>
        </w:rPr>
        <w:tab/>
        <w:t>“Peak Load &amp; Base Electricity - Understand Differences - EnergyWatch.” https://energywatch-inc.com/peak-load-base-load-electricity/ (accessed Oct. 07, 2021).</w:t>
      </w:r>
    </w:p>
    <w:p w14:paraId="08C5C3B2" w14:textId="77777777" w:rsidR="000D12EF" w:rsidRPr="000D12EF" w:rsidRDefault="000D12EF" w:rsidP="000D12EF">
      <w:pPr>
        <w:widowControl w:val="0"/>
        <w:autoSpaceDE w:val="0"/>
        <w:autoSpaceDN w:val="0"/>
        <w:adjustRightInd w:val="0"/>
        <w:ind w:left="640" w:hanging="640"/>
        <w:rPr>
          <w:noProof/>
        </w:rPr>
      </w:pPr>
      <w:r w:rsidRPr="000D12EF">
        <w:rPr>
          <w:noProof/>
        </w:rPr>
        <w:t>[165]</w:t>
      </w:r>
      <w:r w:rsidRPr="000D12EF">
        <w:rPr>
          <w:noProof/>
        </w:rPr>
        <w:tab/>
        <w:t>“Base Load and Peak Load: understanding both concepts.” https://sinovoltaics.com/learning-center/basics/base-load-peak-load/ (accessed Oct. 24, 2021).</w:t>
      </w:r>
    </w:p>
    <w:p w14:paraId="25F12CE1" w14:textId="77777777" w:rsidR="000D12EF" w:rsidRPr="000D12EF" w:rsidRDefault="000D12EF" w:rsidP="000D12EF">
      <w:pPr>
        <w:widowControl w:val="0"/>
        <w:autoSpaceDE w:val="0"/>
        <w:autoSpaceDN w:val="0"/>
        <w:adjustRightInd w:val="0"/>
        <w:ind w:left="640" w:hanging="640"/>
        <w:rPr>
          <w:noProof/>
        </w:rPr>
      </w:pPr>
      <w:r w:rsidRPr="000D12EF">
        <w:rPr>
          <w:noProof/>
        </w:rPr>
        <w:t>[166]</w:t>
      </w:r>
      <w:r w:rsidRPr="000D12EF">
        <w:rPr>
          <w:noProof/>
        </w:rPr>
        <w:tab/>
        <w:t>“What is Peak Load? | Aquicore.” https://aquicore.com/blog/what-is-peak-load/ (accessed Oct. 07, 2021).</w:t>
      </w:r>
    </w:p>
    <w:p w14:paraId="30537A76" w14:textId="77777777" w:rsidR="000D12EF" w:rsidRPr="000D12EF" w:rsidRDefault="000D12EF" w:rsidP="000D12EF">
      <w:pPr>
        <w:widowControl w:val="0"/>
        <w:autoSpaceDE w:val="0"/>
        <w:autoSpaceDN w:val="0"/>
        <w:adjustRightInd w:val="0"/>
        <w:ind w:left="640" w:hanging="640"/>
        <w:rPr>
          <w:noProof/>
        </w:rPr>
      </w:pPr>
      <w:r w:rsidRPr="000D12EF">
        <w:rPr>
          <w:noProof/>
        </w:rPr>
        <w:t>[167]</w:t>
      </w:r>
      <w:r w:rsidRPr="000D12EF">
        <w:rPr>
          <w:noProof/>
        </w:rPr>
        <w:tab/>
        <w:t xml:space="preserve">X. Kong, C. Li, C. Wang, Y. Zhang, and J. Zhang, “Short-term electrical load forecasting based on error correction using dynamic mode decomposition,” </w:t>
      </w:r>
      <w:r w:rsidRPr="000D12EF">
        <w:rPr>
          <w:i/>
          <w:iCs/>
          <w:noProof/>
        </w:rPr>
        <w:t>Appl. Energy</w:t>
      </w:r>
      <w:r w:rsidRPr="000D12EF">
        <w:rPr>
          <w:noProof/>
        </w:rPr>
        <w:t>, 2020, doi: 10.1016/j.apenergy.2019.114368.</w:t>
      </w:r>
    </w:p>
    <w:p w14:paraId="0D8DDD72" w14:textId="77777777" w:rsidR="000D12EF" w:rsidRPr="000D12EF" w:rsidRDefault="000D12EF" w:rsidP="000D12EF">
      <w:pPr>
        <w:widowControl w:val="0"/>
        <w:autoSpaceDE w:val="0"/>
        <w:autoSpaceDN w:val="0"/>
        <w:adjustRightInd w:val="0"/>
        <w:ind w:left="640" w:hanging="640"/>
        <w:rPr>
          <w:noProof/>
        </w:rPr>
      </w:pPr>
      <w:r w:rsidRPr="000D12EF">
        <w:rPr>
          <w:noProof/>
        </w:rPr>
        <w:t>[168]</w:t>
      </w:r>
      <w:r w:rsidRPr="000D12EF">
        <w:rPr>
          <w:noProof/>
        </w:rPr>
        <w:tab/>
        <w:t xml:space="preserve">A. Dedinec, S. Filiposka, A. Dedinec, and L. Kocarev, “Deep belief network based </w:t>
      </w:r>
      <w:r w:rsidRPr="000D12EF">
        <w:rPr>
          <w:noProof/>
        </w:rPr>
        <w:lastRenderedPageBreak/>
        <w:t xml:space="preserve">electricity load forecasting: An analysis of Macedonian case,” </w:t>
      </w:r>
      <w:r w:rsidRPr="000D12EF">
        <w:rPr>
          <w:i/>
          <w:iCs/>
          <w:noProof/>
        </w:rPr>
        <w:t>Energy</w:t>
      </w:r>
      <w:r w:rsidRPr="000D12EF">
        <w:rPr>
          <w:noProof/>
        </w:rPr>
        <w:t>, 2016, doi: 10.1016/j.energy.2016.07.090.</w:t>
      </w:r>
    </w:p>
    <w:p w14:paraId="16750EB5" w14:textId="77777777" w:rsidR="000D12EF" w:rsidRPr="000D12EF" w:rsidRDefault="000D12EF" w:rsidP="000D12EF">
      <w:pPr>
        <w:widowControl w:val="0"/>
        <w:autoSpaceDE w:val="0"/>
        <w:autoSpaceDN w:val="0"/>
        <w:adjustRightInd w:val="0"/>
        <w:ind w:left="640" w:hanging="640"/>
        <w:rPr>
          <w:noProof/>
        </w:rPr>
      </w:pPr>
      <w:r w:rsidRPr="000D12EF">
        <w:rPr>
          <w:noProof/>
        </w:rPr>
        <w:t>[169]</w:t>
      </w:r>
      <w:r w:rsidRPr="000D12EF">
        <w:rPr>
          <w:noProof/>
        </w:rPr>
        <w:tab/>
        <w:t>S. Papadopoulos and I. Karakatsanis, “Short-term electricity load forecasting using time series and ensemble learning methods,” 2015, doi: 10.1109/PECI.2015.7064913.</w:t>
      </w:r>
    </w:p>
    <w:p w14:paraId="23C1FF00" w14:textId="77777777" w:rsidR="000D12EF" w:rsidRPr="000D12EF" w:rsidRDefault="000D12EF" w:rsidP="000D12EF">
      <w:pPr>
        <w:widowControl w:val="0"/>
        <w:autoSpaceDE w:val="0"/>
        <w:autoSpaceDN w:val="0"/>
        <w:adjustRightInd w:val="0"/>
        <w:ind w:left="640" w:hanging="640"/>
        <w:rPr>
          <w:noProof/>
        </w:rPr>
      </w:pPr>
      <w:r w:rsidRPr="000D12EF">
        <w:rPr>
          <w:noProof/>
        </w:rPr>
        <w:t>[170]</w:t>
      </w:r>
      <w:r w:rsidRPr="000D12EF">
        <w:rPr>
          <w:noProof/>
        </w:rPr>
        <w:tab/>
        <w:t xml:space="preserve">W. Kim, Y. Han, K. J. Kim, and K. W. Song, “Electricity load forecasting using advanced feature selection and optimal deep learning model for the variable refrigerant flow systems,” </w:t>
      </w:r>
      <w:r w:rsidRPr="000D12EF">
        <w:rPr>
          <w:i/>
          <w:iCs/>
          <w:noProof/>
        </w:rPr>
        <w:t>Energy Reports</w:t>
      </w:r>
      <w:r w:rsidRPr="000D12EF">
        <w:rPr>
          <w:noProof/>
        </w:rPr>
        <w:t>, 2020, doi: 10.1016/j.egyr.2020.09.019.</w:t>
      </w:r>
    </w:p>
    <w:p w14:paraId="64605889" w14:textId="77777777" w:rsidR="000D12EF" w:rsidRPr="000D12EF" w:rsidRDefault="000D12EF" w:rsidP="000D12EF">
      <w:pPr>
        <w:widowControl w:val="0"/>
        <w:autoSpaceDE w:val="0"/>
        <w:autoSpaceDN w:val="0"/>
        <w:adjustRightInd w:val="0"/>
        <w:ind w:left="640" w:hanging="640"/>
        <w:rPr>
          <w:noProof/>
        </w:rPr>
      </w:pPr>
      <w:r w:rsidRPr="000D12EF">
        <w:rPr>
          <w:noProof/>
        </w:rPr>
        <w:t>[171]</w:t>
      </w:r>
      <w:r w:rsidRPr="000D12EF">
        <w:rPr>
          <w:noProof/>
        </w:rPr>
        <w:tab/>
        <w:t>“Independent Electricity System Operator - Hourly Zonal Demand Report.” http://reports.ieso.ca/public/DemandZonal/ (accessed Jun. 05, 2021).</w:t>
      </w:r>
    </w:p>
    <w:p w14:paraId="5F31646F" w14:textId="77777777" w:rsidR="000D12EF" w:rsidRPr="000D12EF" w:rsidRDefault="000D12EF" w:rsidP="000D12EF">
      <w:pPr>
        <w:widowControl w:val="0"/>
        <w:autoSpaceDE w:val="0"/>
        <w:autoSpaceDN w:val="0"/>
        <w:adjustRightInd w:val="0"/>
        <w:ind w:left="640" w:hanging="640"/>
        <w:rPr>
          <w:noProof/>
        </w:rPr>
      </w:pPr>
      <w:r w:rsidRPr="000D12EF">
        <w:rPr>
          <w:noProof/>
        </w:rPr>
        <w:t>[172]</w:t>
      </w:r>
      <w:r w:rsidRPr="000D12EF">
        <w:rPr>
          <w:noProof/>
        </w:rPr>
        <w:tab/>
        <w:t>“Historical Climate Data - Climate - Environment and Climate Change Canada.” https://climate.weather.gc.ca/ (accessed Jan. 05, 2021).</w:t>
      </w:r>
    </w:p>
    <w:p w14:paraId="04E6E49F" w14:textId="77777777" w:rsidR="000D12EF" w:rsidRPr="000D12EF" w:rsidRDefault="000D12EF" w:rsidP="000D12EF">
      <w:pPr>
        <w:widowControl w:val="0"/>
        <w:autoSpaceDE w:val="0"/>
        <w:autoSpaceDN w:val="0"/>
        <w:adjustRightInd w:val="0"/>
        <w:ind w:left="640" w:hanging="640"/>
        <w:rPr>
          <w:noProof/>
        </w:rPr>
      </w:pPr>
      <w:r w:rsidRPr="000D12EF">
        <w:rPr>
          <w:noProof/>
        </w:rPr>
        <w:t>[173]</w:t>
      </w:r>
      <w:r w:rsidRPr="000D12EF">
        <w:rPr>
          <w:noProof/>
        </w:rPr>
        <w:tab/>
        <w:t xml:space="preserve">D. C. Wu, B. Bahrami Asl, A. Razban, and J. Chen, “Air compressor load forecasting using artificial neural network,” </w:t>
      </w:r>
      <w:r w:rsidRPr="000D12EF">
        <w:rPr>
          <w:i/>
          <w:iCs/>
          <w:noProof/>
        </w:rPr>
        <w:t>Expert Syst. Appl.</w:t>
      </w:r>
      <w:r w:rsidRPr="000D12EF">
        <w:rPr>
          <w:noProof/>
        </w:rPr>
        <w:t>, 2021, doi: 10.1016/j.eswa.2020.114209.</w:t>
      </w:r>
    </w:p>
    <w:p w14:paraId="28DD69A0" w14:textId="77777777" w:rsidR="000D12EF" w:rsidRPr="000D12EF" w:rsidRDefault="000D12EF" w:rsidP="000D12EF">
      <w:pPr>
        <w:widowControl w:val="0"/>
        <w:autoSpaceDE w:val="0"/>
        <w:autoSpaceDN w:val="0"/>
        <w:adjustRightInd w:val="0"/>
        <w:ind w:left="640" w:hanging="640"/>
        <w:rPr>
          <w:noProof/>
        </w:rPr>
      </w:pPr>
      <w:r w:rsidRPr="000D12EF">
        <w:rPr>
          <w:noProof/>
        </w:rPr>
        <w:t>[174]</w:t>
      </w:r>
      <w:r w:rsidRPr="000D12EF">
        <w:rPr>
          <w:noProof/>
        </w:rPr>
        <w:tab/>
        <w:t xml:space="preserve">L. Kuan </w:t>
      </w:r>
      <w:r w:rsidRPr="000D12EF">
        <w:rPr>
          <w:i/>
          <w:iCs/>
          <w:noProof/>
        </w:rPr>
        <w:t>et al.</w:t>
      </w:r>
      <w:r w:rsidRPr="000D12EF">
        <w:rPr>
          <w:noProof/>
        </w:rPr>
        <w:t>, “Short-term electricity load forecasting method based on multilayered self-normalizing GRU network,” 2017, doi: 10.1109/EI2.2017.8245330.</w:t>
      </w:r>
    </w:p>
    <w:p w14:paraId="5129EC00" w14:textId="77777777" w:rsidR="000D12EF" w:rsidRPr="000D12EF" w:rsidRDefault="000D12EF" w:rsidP="000D12EF">
      <w:pPr>
        <w:widowControl w:val="0"/>
        <w:autoSpaceDE w:val="0"/>
        <w:autoSpaceDN w:val="0"/>
        <w:adjustRightInd w:val="0"/>
        <w:ind w:left="640" w:hanging="640"/>
        <w:rPr>
          <w:noProof/>
        </w:rPr>
      </w:pPr>
      <w:r w:rsidRPr="000D12EF">
        <w:rPr>
          <w:noProof/>
        </w:rPr>
        <w:t>[175]</w:t>
      </w:r>
      <w:r w:rsidRPr="000D12EF">
        <w:rPr>
          <w:noProof/>
        </w:rPr>
        <w:tab/>
        <w:t>L. Li, K. Ota, and M. Dong, “Everything is image: CNN-based short-term electrical load forecasting for smart grid,” 2017, doi: 10.1109/ISPAN-FCST-ISCC.2017.78.</w:t>
      </w:r>
    </w:p>
    <w:p w14:paraId="504FA3C6" w14:textId="77777777" w:rsidR="000D12EF" w:rsidRPr="000D12EF" w:rsidRDefault="000D12EF" w:rsidP="000D12EF">
      <w:pPr>
        <w:widowControl w:val="0"/>
        <w:autoSpaceDE w:val="0"/>
        <w:autoSpaceDN w:val="0"/>
        <w:adjustRightInd w:val="0"/>
        <w:ind w:left="640" w:hanging="640"/>
        <w:rPr>
          <w:noProof/>
        </w:rPr>
      </w:pPr>
      <w:r w:rsidRPr="000D12EF">
        <w:rPr>
          <w:noProof/>
        </w:rPr>
        <w:t>[176]</w:t>
      </w:r>
      <w:r w:rsidRPr="000D12EF">
        <w:rPr>
          <w:noProof/>
        </w:rPr>
        <w:tab/>
        <w:t xml:space="preserve">M. Dong and L. Grumbach, “A Hybrid Distribution Feeder Long-Term Load Forecasting Method Based on Sequence Prediction,” </w:t>
      </w:r>
      <w:r w:rsidRPr="000D12EF">
        <w:rPr>
          <w:i/>
          <w:iCs/>
          <w:noProof/>
        </w:rPr>
        <w:t>IEEE Trans. Smart Grid</w:t>
      </w:r>
      <w:r w:rsidRPr="000D12EF">
        <w:rPr>
          <w:noProof/>
        </w:rPr>
        <w:t>, 2020, doi: 10.1109/TSG.2019.2924183.</w:t>
      </w:r>
    </w:p>
    <w:p w14:paraId="1A4AD2BA"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[177]</w:t>
      </w:r>
      <w:r w:rsidRPr="000D12EF">
        <w:rPr>
          <w:noProof/>
        </w:rPr>
        <w:tab/>
        <w:t xml:space="preserve">L. Yin and J. Xie, “Multi-temporal-spatial-scale temporal convolution network for short-term load forecasting of power systems,” </w:t>
      </w:r>
      <w:r w:rsidRPr="000D12EF">
        <w:rPr>
          <w:i/>
          <w:iCs/>
          <w:noProof/>
        </w:rPr>
        <w:t>Appl. Energy</w:t>
      </w:r>
      <w:r w:rsidRPr="000D12EF">
        <w:rPr>
          <w:noProof/>
        </w:rPr>
        <w:t>, 2021, doi: 10.1016/j.apenergy.2020.116328.</w:t>
      </w:r>
    </w:p>
    <w:p w14:paraId="4382DD59" w14:textId="77777777" w:rsidR="000D12EF" w:rsidRPr="000D12EF" w:rsidRDefault="000D12EF" w:rsidP="000D12EF">
      <w:pPr>
        <w:widowControl w:val="0"/>
        <w:autoSpaceDE w:val="0"/>
        <w:autoSpaceDN w:val="0"/>
        <w:adjustRightInd w:val="0"/>
        <w:ind w:left="640" w:hanging="640"/>
        <w:rPr>
          <w:noProof/>
        </w:rPr>
      </w:pPr>
      <w:r w:rsidRPr="000D12EF">
        <w:rPr>
          <w:noProof/>
        </w:rPr>
        <w:t>[178]</w:t>
      </w:r>
      <w:r w:rsidRPr="000D12EF">
        <w:rPr>
          <w:noProof/>
        </w:rPr>
        <w:tab/>
        <w:t xml:space="preserve">S. Panigrahi, Y. Karali, and H. S. Behera, “Normalize Time Series and Forecast using Evolutionary Neural Network,” </w:t>
      </w:r>
      <w:r w:rsidRPr="000D12EF">
        <w:rPr>
          <w:i/>
          <w:iCs/>
          <w:noProof/>
        </w:rPr>
        <w:t>Int. J. Comput. Appl.</w:t>
      </w:r>
      <w:r w:rsidRPr="000D12EF">
        <w:rPr>
          <w:noProof/>
        </w:rPr>
        <w:t>, 2013.</w:t>
      </w:r>
    </w:p>
    <w:p w14:paraId="0E726684" w14:textId="77777777" w:rsidR="000D12EF" w:rsidRPr="000D12EF" w:rsidRDefault="000D12EF" w:rsidP="000D12EF">
      <w:pPr>
        <w:widowControl w:val="0"/>
        <w:autoSpaceDE w:val="0"/>
        <w:autoSpaceDN w:val="0"/>
        <w:adjustRightInd w:val="0"/>
        <w:ind w:left="640" w:hanging="640"/>
        <w:rPr>
          <w:noProof/>
        </w:rPr>
      </w:pPr>
      <w:r w:rsidRPr="000D12EF">
        <w:rPr>
          <w:noProof/>
        </w:rPr>
        <w:t>[179]</w:t>
      </w:r>
      <w:r w:rsidRPr="000D12EF">
        <w:rPr>
          <w:noProof/>
        </w:rPr>
        <w:tab/>
        <w:t>“Fit linear regression model - MATLAB fitlm.” https://www.mathworks.com/help/stats/fitlm.html (accessed Nov. 21, 2021).</w:t>
      </w:r>
    </w:p>
    <w:p w14:paraId="55D39EDB" w14:textId="77777777" w:rsidR="000D12EF" w:rsidRPr="000D12EF" w:rsidRDefault="000D12EF" w:rsidP="000D12EF">
      <w:pPr>
        <w:widowControl w:val="0"/>
        <w:autoSpaceDE w:val="0"/>
        <w:autoSpaceDN w:val="0"/>
        <w:adjustRightInd w:val="0"/>
        <w:ind w:left="640" w:hanging="640"/>
        <w:rPr>
          <w:noProof/>
        </w:rPr>
      </w:pPr>
      <w:r w:rsidRPr="000D12EF">
        <w:rPr>
          <w:noProof/>
        </w:rPr>
        <w:t>[180]</w:t>
      </w:r>
      <w:r w:rsidRPr="000D12EF">
        <w:rPr>
          <w:noProof/>
        </w:rPr>
        <w:tab/>
        <w:t xml:space="preserve">S. Ruder, “An Overview Optimization Gradients,” </w:t>
      </w:r>
      <w:r w:rsidRPr="000D12EF">
        <w:rPr>
          <w:i/>
          <w:iCs/>
          <w:noProof/>
        </w:rPr>
        <w:t>arXiv Prepr. arXiv1609.04747</w:t>
      </w:r>
      <w:r w:rsidRPr="000D12EF">
        <w:rPr>
          <w:noProof/>
        </w:rPr>
        <w:t>, 2017.</w:t>
      </w:r>
    </w:p>
    <w:p w14:paraId="32822DA6" w14:textId="77777777" w:rsidR="000D12EF" w:rsidRPr="000D12EF" w:rsidRDefault="000D12EF" w:rsidP="000D12EF">
      <w:pPr>
        <w:widowControl w:val="0"/>
        <w:autoSpaceDE w:val="0"/>
        <w:autoSpaceDN w:val="0"/>
        <w:adjustRightInd w:val="0"/>
        <w:ind w:left="640" w:hanging="640"/>
        <w:rPr>
          <w:noProof/>
        </w:rPr>
      </w:pPr>
      <w:r w:rsidRPr="000D12EF">
        <w:rPr>
          <w:noProof/>
        </w:rPr>
        <w:t>[181]</w:t>
      </w:r>
      <w:r w:rsidRPr="000D12EF">
        <w:rPr>
          <w:noProof/>
        </w:rPr>
        <w:tab/>
        <w:t>D. P. Kingma and J. L. Ba, “Adam: A method for stochastic optimization,” 2015.</w:t>
      </w:r>
    </w:p>
    <w:p w14:paraId="471DF6F8" w14:textId="77777777" w:rsidR="000D12EF" w:rsidRPr="000D12EF" w:rsidRDefault="000D12EF" w:rsidP="000D12EF">
      <w:pPr>
        <w:widowControl w:val="0"/>
        <w:autoSpaceDE w:val="0"/>
        <w:autoSpaceDN w:val="0"/>
        <w:adjustRightInd w:val="0"/>
        <w:ind w:left="640" w:hanging="640"/>
        <w:rPr>
          <w:noProof/>
        </w:rPr>
      </w:pPr>
      <w:r w:rsidRPr="000D12EF">
        <w:rPr>
          <w:noProof/>
        </w:rPr>
        <w:t>[182]</w:t>
      </w:r>
      <w:r w:rsidRPr="000D12EF">
        <w:rPr>
          <w:noProof/>
        </w:rPr>
        <w:tab/>
        <w:t xml:space="preserve">I. K. M. Jais, A. R. Ismail, and S. Q. Nisa, “Adam Optimization Algorithm for Wide and Deep Neural Network,” </w:t>
      </w:r>
      <w:r w:rsidRPr="000D12EF">
        <w:rPr>
          <w:i/>
          <w:iCs/>
          <w:noProof/>
        </w:rPr>
        <w:t>Knowl. Eng. Data Sci.</w:t>
      </w:r>
      <w:r w:rsidRPr="000D12EF">
        <w:rPr>
          <w:noProof/>
        </w:rPr>
        <w:t>, 2019, doi: 10.17977/um018v2i12019p41-46.</w:t>
      </w:r>
    </w:p>
    <w:p w14:paraId="639874BD" w14:textId="77777777" w:rsidR="000D12EF" w:rsidRPr="000D12EF" w:rsidRDefault="000D12EF" w:rsidP="000D12EF">
      <w:pPr>
        <w:widowControl w:val="0"/>
        <w:autoSpaceDE w:val="0"/>
        <w:autoSpaceDN w:val="0"/>
        <w:adjustRightInd w:val="0"/>
        <w:ind w:left="640" w:hanging="640"/>
        <w:rPr>
          <w:noProof/>
        </w:rPr>
      </w:pPr>
      <w:r w:rsidRPr="000D12EF">
        <w:rPr>
          <w:noProof/>
        </w:rPr>
        <w:t>[183]</w:t>
      </w:r>
      <w:r w:rsidRPr="000D12EF">
        <w:rPr>
          <w:noProof/>
        </w:rPr>
        <w:tab/>
        <w:t>“Long short-term memory (LSTM) layer - MATLAB.” https://www.mathworks.com/help/deeplearning/ref/nnet.cnn.layer.lstmlayer.html (accessed Oct. 21, 2021).</w:t>
      </w:r>
    </w:p>
    <w:p w14:paraId="6AC35F08" w14:textId="77777777" w:rsidR="000D12EF" w:rsidRPr="000D12EF" w:rsidRDefault="000D12EF" w:rsidP="000D12EF">
      <w:pPr>
        <w:widowControl w:val="0"/>
        <w:autoSpaceDE w:val="0"/>
        <w:autoSpaceDN w:val="0"/>
        <w:adjustRightInd w:val="0"/>
        <w:ind w:left="640" w:hanging="640"/>
        <w:rPr>
          <w:noProof/>
        </w:rPr>
      </w:pPr>
      <w:r w:rsidRPr="000D12EF">
        <w:rPr>
          <w:noProof/>
        </w:rPr>
        <w:t>[184]</w:t>
      </w:r>
      <w:r w:rsidRPr="000D12EF">
        <w:rPr>
          <w:noProof/>
        </w:rPr>
        <w:tab/>
        <w:t xml:space="preserve">M. Barman and N. B. Dev Choudhury, “Season specific approach for short-term load forecasting based on hybrid FA-SVM and similarity concept,” </w:t>
      </w:r>
      <w:r w:rsidRPr="000D12EF">
        <w:rPr>
          <w:i/>
          <w:iCs/>
          <w:noProof/>
        </w:rPr>
        <w:t>Energy</w:t>
      </w:r>
      <w:r w:rsidRPr="000D12EF">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95" w:name="_Toc91341461"/>
      <w:r>
        <w:lastRenderedPageBreak/>
        <w:t>Appendix A</w:t>
      </w:r>
      <w:bookmarkEnd w:id="295"/>
    </w:p>
    <w:p w14:paraId="4ED0E5FB" w14:textId="51C5C27E" w:rsidR="00BB1291" w:rsidRDefault="00316D15" w:rsidP="00991456">
      <w:pPr>
        <w:pStyle w:val="Heading2"/>
      </w:pPr>
      <w:bookmarkStart w:id="296" w:name="_Toc9134146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296"/>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662E4C21" w:rsidR="00CD3489" w:rsidRDefault="00CD3489" w:rsidP="008A7132">
      <w:pPr>
        <w:pStyle w:val="Caption"/>
        <w:jc w:val="center"/>
      </w:pPr>
      <w:bookmarkStart w:id="297" w:name="_Ref91172205"/>
      <w:bookmarkStart w:id="298" w:name="_Toc91341488"/>
      <w:r>
        <w:t xml:space="preserve">Table </w:t>
      </w:r>
      <w:fldSimple w:instr=" SEQ Table \* ARABIC ">
        <w:r w:rsidR="00F56986">
          <w:rPr>
            <w:noProof/>
          </w:rPr>
          <w:t>13</w:t>
        </w:r>
      </w:fldSimple>
      <w:bookmarkEnd w:id="297"/>
      <w:r>
        <w:t xml:space="preserve"> - </w:t>
      </w:r>
      <w:r w:rsidRPr="00AF02BC">
        <w:t xml:space="preserve">The </w:t>
      </w:r>
      <w:r>
        <w:t>S</w:t>
      </w:r>
      <w:r w:rsidRPr="00AF02BC">
        <w:t>ARIMA</w:t>
      </w:r>
      <w:r>
        <w:t>X</w:t>
      </w:r>
      <w:r w:rsidRPr="00AF02BC">
        <w:t xml:space="preserve"> hyperparameters that were used across all datasets</w:t>
      </w:r>
      <w:bookmarkEnd w:id="298"/>
    </w:p>
    <w:p w14:paraId="2C03934D" w14:textId="6146414E"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F56986">
        <w:t xml:space="preserve">Table </w:t>
      </w:r>
      <w:r w:rsidR="00F56986">
        <w:rPr>
          <w:noProof/>
        </w:rPr>
        <w:t>13</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299" w:name="_Toc91341463"/>
      <w:r>
        <w:t xml:space="preserve">1.1 </w:t>
      </w:r>
      <w:r w:rsidR="007659E6" w:rsidRPr="007659E6">
        <w:t>Statistical Analysis of the Toronto Dataset</w:t>
      </w:r>
      <w:bookmarkEnd w:id="299"/>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3B65FD61" w:rsidR="00073C10" w:rsidRDefault="00073C10" w:rsidP="00073C10">
      <w:pPr>
        <w:pStyle w:val="Caption"/>
        <w:jc w:val="center"/>
      </w:pPr>
      <w:bookmarkStart w:id="300" w:name="_Toc91341516"/>
      <w:r>
        <w:t xml:space="preserve">Figure </w:t>
      </w:r>
      <w:fldSimple w:instr=" SEQ Figure \* ARABIC ">
        <w:r w:rsidR="00F56986">
          <w:rPr>
            <w:noProof/>
          </w:rPr>
          <w:t>25</w:t>
        </w:r>
      </w:fldSimple>
      <w:r>
        <w:t xml:space="preserve"> – </w:t>
      </w:r>
      <w:r w:rsidRPr="00073C10">
        <w:t xml:space="preserve">Excerpt </w:t>
      </w:r>
      <w:r w:rsidR="00EB1740" w:rsidRPr="00073C10">
        <w:t>from</w:t>
      </w:r>
      <w:r w:rsidRPr="00073C10">
        <w:t xml:space="preserve"> the Toronto Dataset</w:t>
      </w:r>
      <w:bookmarkEnd w:id="300"/>
    </w:p>
    <w:p w14:paraId="5FE2A780" w14:textId="1B754E3A" w:rsidR="008C674B" w:rsidRDefault="008C674B" w:rsidP="00F8580D">
      <w:pPr>
        <w:ind w:firstLine="288"/>
      </w:pPr>
      <w:r>
        <w:fldChar w:fldCharType="begin"/>
      </w:r>
      <w:r>
        <w:instrText xml:space="preserve"> REF _Ref89896995 \h </w:instrText>
      </w:r>
      <w:r>
        <w:fldChar w:fldCharType="separate"/>
      </w:r>
      <w:r w:rsidR="00F56986">
        <w:t xml:space="preserve">Figure </w:t>
      </w:r>
      <w:r w:rsidR="00F56986">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F56986">
        <w:t xml:space="preserve">Figure </w:t>
      </w:r>
      <w:r w:rsidR="00F56986">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F56986">
        <w:t xml:space="preserve">Figure </w:t>
      </w:r>
      <w:r w:rsidR="00F56986">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8BB3ACB" w:rsidR="00991456" w:rsidRDefault="00F62EBE" w:rsidP="00F62EBE">
      <w:pPr>
        <w:pStyle w:val="Caption"/>
        <w:jc w:val="center"/>
      </w:pPr>
      <w:bookmarkStart w:id="301" w:name="_Ref89896995"/>
      <w:bookmarkStart w:id="302" w:name="_Toc91341517"/>
      <w:r>
        <w:t xml:space="preserve">Figure </w:t>
      </w:r>
      <w:fldSimple w:instr=" SEQ Figure \* ARABIC ">
        <w:r w:rsidR="00F56986">
          <w:rPr>
            <w:noProof/>
          </w:rPr>
          <w:t>26</w:t>
        </w:r>
      </w:fldSimple>
      <w:bookmarkEnd w:id="301"/>
      <w:r>
        <w:t xml:space="preserve"> – </w:t>
      </w:r>
      <w:r w:rsidRPr="00F62EBE">
        <w:t>Plot of the Initial Auto Correlation</w:t>
      </w:r>
      <w:r>
        <w:t xml:space="preserve"> – Toronto Dataset</w:t>
      </w:r>
      <w:bookmarkEnd w:id="302"/>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75B31530" w:rsidR="0022195F" w:rsidRDefault="0022195F" w:rsidP="0022195F">
      <w:pPr>
        <w:pStyle w:val="Caption"/>
        <w:jc w:val="center"/>
      </w:pPr>
      <w:bookmarkStart w:id="303" w:name="_Ref89897005"/>
      <w:bookmarkStart w:id="304" w:name="_Toc91341518"/>
      <w:r>
        <w:t xml:space="preserve">Figure </w:t>
      </w:r>
      <w:fldSimple w:instr=" SEQ Figure \* ARABIC ">
        <w:r w:rsidR="00F56986">
          <w:rPr>
            <w:noProof/>
          </w:rPr>
          <w:t>27</w:t>
        </w:r>
      </w:fldSimple>
      <w:bookmarkEnd w:id="303"/>
      <w:r>
        <w:t xml:space="preserve"> – </w:t>
      </w:r>
      <w:r w:rsidR="0094179F">
        <w:t>ACF</w:t>
      </w:r>
      <w:r w:rsidRPr="0022195F">
        <w:t xml:space="preserve"> Plot Following Seasonal Differencing</w:t>
      </w:r>
      <w:r>
        <w:t xml:space="preserve"> – Toronto Dataset</w:t>
      </w:r>
      <w:bookmarkEnd w:id="304"/>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4AC73794" w:rsidR="0094179F" w:rsidRDefault="0094179F" w:rsidP="0094179F">
      <w:pPr>
        <w:pStyle w:val="Caption"/>
        <w:jc w:val="center"/>
      </w:pPr>
      <w:bookmarkStart w:id="305" w:name="_Ref89897016"/>
      <w:bookmarkStart w:id="306" w:name="_Toc91341519"/>
      <w:r>
        <w:t xml:space="preserve">Figure </w:t>
      </w:r>
      <w:fldSimple w:instr=" SEQ Figure \* ARABIC ">
        <w:r w:rsidR="00F56986">
          <w:rPr>
            <w:noProof/>
          </w:rPr>
          <w:t>28</w:t>
        </w:r>
      </w:fldSimple>
      <w:bookmarkEnd w:id="305"/>
      <w:r>
        <w:t xml:space="preserve"> – </w:t>
      </w:r>
      <w:r w:rsidR="00292F6A" w:rsidRPr="00292F6A">
        <w:t xml:space="preserve">ACF Plot After Seasonal and Non-Seasonal Differencing </w:t>
      </w:r>
      <w:r>
        <w:t>– Toronto Dataset</w:t>
      </w:r>
      <w:bookmarkEnd w:id="306"/>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113809F6" w:rsidR="009512F4" w:rsidRDefault="009512F4" w:rsidP="009512F4">
      <w:pPr>
        <w:pStyle w:val="Caption"/>
        <w:jc w:val="center"/>
      </w:pPr>
      <w:bookmarkStart w:id="307" w:name="_Ref89897711"/>
      <w:bookmarkStart w:id="308" w:name="_Toc91341520"/>
      <w:r>
        <w:t xml:space="preserve">Figure </w:t>
      </w:r>
      <w:fldSimple w:instr=" SEQ Figure \* ARABIC ">
        <w:r w:rsidR="00F56986">
          <w:rPr>
            <w:noProof/>
          </w:rPr>
          <w:t>29</w:t>
        </w:r>
      </w:fldSimple>
      <w:bookmarkEnd w:id="307"/>
      <w:r>
        <w:t xml:space="preserve"> - P</w:t>
      </w:r>
      <w:r w:rsidRPr="00292F6A">
        <w:t xml:space="preserve">ACF Plot After Seasonal and Non-Seasonal Differencing </w:t>
      </w:r>
      <w:r>
        <w:t>– Toronto Dataset</w:t>
      </w:r>
      <w:bookmarkEnd w:id="308"/>
    </w:p>
    <w:p w14:paraId="55CBB6AF" w14:textId="7C296215"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F56986">
        <w:t xml:space="preserve">Figure </w:t>
      </w:r>
      <w:r w:rsidR="00F56986">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309" w:name="_Toc91341464"/>
      <w:r>
        <w:t xml:space="preserve">1.2 </w:t>
      </w:r>
      <w:r w:rsidRPr="007659E6">
        <w:t xml:space="preserve">Statistical Analysis of the </w:t>
      </w:r>
      <w:r>
        <w:t>Ottawa</w:t>
      </w:r>
      <w:r w:rsidRPr="007659E6">
        <w:t xml:space="preserve"> Dataset</w:t>
      </w:r>
      <w:bookmarkEnd w:id="309"/>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3DB1E075" w:rsidR="00AD05B1" w:rsidRDefault="00BD0371" w:rsidP="00AD05B1">
      <w:pPr>
        <w:pStyle w:val="Caption"/>
        <w:jc w:val="center"/>
      </w:pPr>
      <w:bookmarkStart w:id="310" w:name="_Toc91341521"/>
      <w:r>
        <w:t xml:space="preserve">Figure </w:t>
      </w:r>
      <w:fldSimple w:instr=" SEQ Figure \* ARABIC ">
        <w:r w:rsidR="00F56986">
          <w:rPr>
            <w:noProof/>
          </w:rPr>
          <w:t>30</w:t>
        </w:r>
      </w:fldSimple>
      <w:r>
        <w:t xml:space="preserve"> - </w:t>
      </w:r>
      <w:r w:rsidRPr="00073C10">
        <w:t xml:space="preserve">Excerpt from the </w:t>
      </w:r>
      <w:r w:rsidR="00997D05">
        <w:t>Ottawa</w:t>
      </w:r>
      <w:r w:rsidRPr="00073C10">
        <w:t xml:space="preserve"> Dataset</w:t>
      </w:r>
      <w:bookmarkEnd w:id="310"/>
    </w:p>
    <w:p w14:paraId="3BC739EC" w14:textId="75581DF3" w:rsidR="004A4EA4" w:rsidRDefault="004A4EA4" w:rsidP="004A4EA4">
      <w:pPr>
        <w:ind w:firstLine="288"/>
      </w:pPr>
      <w:r>
        <w:fldChar w:fldCharType="begin"/>
      </w:r>
      <w:r>
        <w:instrText xml:space="preserve"> REF _Ref89950017 \h </w:instrText>
      </w:r>
      <w:r>
        <w:fldChar w:fldCharType="separate"/>
      </w:r>
      <w:r w:rsidR="00F56986">
        <w:t xml:space="preserve">Figure </w:t>
      </w:r>
      <w:r w:rsidR="00F56986">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F56986">
        <w:t xml:space="preserve">Figure </w:t>
      </w:r>
      <w:r w:rsidR="00F56986">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F56986">
        <w:t xml:space="preserve">Figure </w:t>
      </w:r>
      <w:r w:rsidR="00F56986">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0D31DA7"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F56986">
        <w:t xml:space="preserve">Figure </w:t>
      </w:r>
      <w:r w:rsidR="00F56986">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06D8BB7D" w:rsidR="001671EB" w:rsidRDefault="00AD05B1" w:rsidP="00AD05B1">
      <w:pPr>
        <w:pStyle w:val="Caption"/>
        <w:jc w:val="center"/>
      </w:pPr>
      <w:bookmarkStart w:id="311" w:name="_Ref89950017"/>
      <w:bookmarkStart w:id="312" w:name="_Toc91341522"/>
      <w:r>
        <w:t xml:space="preserve">Figure </w:t>
      </w:r>
      <w:fldSimple w:instr=" SEQ Figure \* ARABIC ">
        <w:r w:rsidR="00F56986">
          <w:rPr>
            <w:noProof/>
          </w:rPr>
          <w:t>31</w:t>
        </w:r>
      </w:fldSimple>
      <w:bookmarkEnd w:id="311"/>
      <w:r>
        <w:t xml:space="preserve"> - </w:t>
      </w:r>
      <w:r w:rsidRPr="00F62EBE">
        <w:t>Plot of the Initial Auto Correlation</w:t>
      </w:r>
      <w:r>
        <w:t xml:space="preserve"> – </w:t>
      </w:r>
      <w:r w:rsidR="005B3499">
        <w:t>Ottawa</w:t>
      </w:r>
      <w:r>
        <w:t xml:space="preserve"> Dataset</w:t>
      </w:r>
      <w:bookmarkEnd w:id="312"/>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58EB4B56" w:rsidR="005B3499" w:rsidRDefault="005B3499" w:rsidP="005B3499">
      <w:pPr>
        <w:pStyle w:val="Caption"/>
        <w:jc w:val="center"/>
      </w:pPr>
      <w:bookmarkStart w:id="313" w:name="_Ref89950025"/>
      <w:bookmarkStart w:id="314" w:name="_Toc91341523"/>
      <w:r>
        <w:t xml:space="preserve">Figure </w:t>
      </w:r>
      <w:fldSimple w:instr=" SEQ Figure \* ARABIC ">
        <w:r w:rsidR="00F56986">
          <w:rPr>
            <w:noProof/>
          </w:rPr>
          <w:t>32</w:t>
        </w:r>
      </w:fldSimple>
      <w:bookmarkEnd w:id="313"/>
      <w:r>
        <w:t xml:space="preserve"> - ACF</w:t>
      </w:r>
      <w:r w:rsidRPr="0022195F">
        <w:t xml:space="preserve"> Plot Following Seasonal Differencing</w:t>
      </w:r>
      <w:r>
        <w:t xml:space="preserve"> – Ottawa Dataset</w:t>
      </w:r>
      <w:bookmarkEnd w:id="314"/>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08AE062C" w:rsidR="005B3499" w:rsidRDefault="005B3499" w:rsidP="005B3499">
      <w:pPr>
        <w:pStyle w:val="Caption"/>
        <w:jc w:val="center"/>
      </w:pPr>
      <w:bookmarkStart w:id="315" w:name="_Ref89950046"/>
      <w:bookmarkStart w:id="316" w:name="_Toc91341524"/>
      <w:r>
        <w:t xml:space="preserve">Figure </w:t>
      </w:r>
      <w:fldSimple w:instr=" SEQ Figure \* ARABIC ">
        <w:r w:rsidR="00F56986">
          <w:rPr>
            <w:noProof/>
          </w:rPr>
          <w:t>33</w:t>
        </w:r>
      </w:fldSimple>
      <w:bookmarkEnd w:id="315"/>
      <w:r>
        <w:t xml:space="preserve"> - </w:t>
      </w:r>
      <w:r w:rsidRPr="00292F6A">
        <w:t xml:space="preserve">ACF Plot After Seasonal and Non-Seasonal Differencing </w:t>
      </w:r>
      <w:r>
        <w:t>– Ottawa Dataset</w:t>
      </w:r>
      <w:bookmarkEnd w:id="316"/>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B9CFA4B" w:rsidR="00FB7F26" w:rsidRDefault="00FB7F26" w:rsidP="00FB7F26">
      <w:pPr>
        <w:pStyle w:val="Caption"/>
        <w:jc w:val="center"/>
      </w:pPr>
      <w:bookmarkStart w:id="317" w:name="_Ref89950479"/>
      <w:bookmarkStart w:id="318" w:name="_Toc91341525"/>
      <w:r>
        <w:t xml:space="preserve">Figure </w:t>
      </w:r>
      <w:fldSimple w:instr=" SEQ Figure \* ARABIC ">
        <w:r w:rsidR="00F56986">
          <w:rPr>
            <w:noProof/>
          </w:rPr>
          <w:t>34</w:t>
        </w:r>
      </w:fldSimple>
      <w:bookmarkEnd w:id="317"/>
      <w:r>
        <w:t xml:space="preserve"> - P</w:t>
      </w:r>
      <w:r w:rsidRPr="00292F6A">
        <w:t xml:space="preserve">ACF Plot After Seasonal and Non-Seasonal Differencing </w:t>
      </w:r>
      <w:r>
        <w:t>– Ottawa Dataset</w:t>
      </w:r>
      <w:bookmarkEnd w:id="318"/>
    </w:p>
    <w:p w14:paraId="4AFFBAC2" w14:textId="35F1C811" w:rsidR="006E68AA" w:rsidRDefault="006E68AA" w:rsidP="006E68AA">
      <w:pPr>
        <w:pStyle w:val="Heading3"/>
      </w:pPr>
      <w:bookmarkStart w:id="319" w:name="_Toc91341465"/>
      <w:r>
        <w:t xml:space="preserve">1.3 </w:t>
      </w:r>
      <w:r w:rsidRPr="007659E6">
        <w:t xml:space="preserve">Statistical Analysis of the </w:t>
      </w:r>
      <w:r>
        <w:t>Saint John</w:t>
      </w:r>
      <w:r w:rsidRPr="007659E6">
        <w:t xml:space="preserve"> Dataset</w:t>
      </w:r>
      <w:bookmarkEnd w:id="319"/>
    </w:p>
    <w:p w14:paraId="17950C85" w14:textId="526E3656"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F56986">
        <w:t xml:space="preserve">Figure </w:t>
      </w:r>
      <w:r w:rsidR="00F56986">
        <w:rPr>
          <w:noProof/>
        </w:rPr>
        <w:t>35</w:t>
      </w:r>
      <w:r>
        <w:fldChar w:fldCharType="end"/>
      </w:r>
      <w:r w:rsidRPr="004A4EA4">
        <w:t>.</w:t>
      </w:r>
    </w:p>
    <w:p w14:paraId="03CC3ADC" w14:textId="7490B17B"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F56986">
        <w:t xml:space="preserve">Figure </w:t>
      </w:r>
      <w:r w:rsidR="00F56986">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F56986">
        <w:t xml:space="preserve">Figure </w:t>
      </w:r>
      <w:r w:rsidR="00F56986">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F56986">
        <w:t xml:space="preserve">Figure </w:t>
      </w:r>
      <w:r w:rsidR="00F56986">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31AAB65" w:rsidR="00BB1AE3" w:rsidRPr="004A4EA4" w:rsidRDefault="00BB1AE3" w:rsidP="004A4EA4">
      <w:pPr>
        <w:ind w:firstLine="288"/>
      </w:pPr>
      <w:r>
        <w:fldChar w:fldCharType="begin"/>
      </w:r>
      <w:r>
        <w:instrText xml:space="preserve"> REF _Ref89951886 \h </w:instrText>
      </w:r>
      <w:r>
        <w:fldChar w:fldCharType="separate"/>
      </w:r>
      <w:r w:rsidR="00F56986">
        <w:t xml:space="preserve">Figure </w:t>
      </w:r>
      <w:r w:rsidR="00F56986">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6425CEFD" w:rsidR="00105191" w:rsidRDefault="00105191" w:rsidP="00105191">
      <w:pPr>
        <w:pStyle w:val="Caption"/>
        <w:jc w:val="center"/>
      </w:pPr>
      <w:bookmarkStart w:id="320" w:name="_Ref89951027"/>
      <w:bookmarkStart w:id="321" w:name="_Toc91341526"/>
      <w:r>
        <w:t xml:space="preserve">Figure </w:t>
      </w:r>
      <w:fldSimple w:instr=" SEQ Figure \* ARABIC ">
        <w:r w:rsidR="00F56986">
          <w:rPr>
            <w:noProof/>
          </w:rPr>
          <w:t>35</w:t>
        </w:r>
      </w:fldSimple>
      <w:bookmarkEnd w:id="320"/>
      <w:r>
        <w:t xml:space="preserve"> - </w:t>
      </w:r>
      <w:r w:rsidRPr="00073C10">
        <w:t xml:space="preserve">Excerpt from the </w:t>
      </w:r>
      <w:r>
        <w:t>Saint John</w:t>
      </w:r>
      <w:r w:rsidRPr="00073C10">
        <w:t xml:space="preserve"> Dataset</w:t>
      </w:r>
      <w:bookmarkEnd w:id="321"/>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2257827A" w:rsidR="00537D2A" w:rsidRDefault="003A3905" w:rsidP="003A3905">
      <w:pPr>
        <w:pStyle w:val="Caption"/>
        <w:jc w:val="center"/>
      </w:pPr>
      <w:bookmarkStart w:id="322" w:name="_Ref89951518"/>
      <w:bookmarkStart w:id="323" w:name="_Toc91341527"/>
      <w:r>
        <w:t xml:space="preserve">Figure </w:t>
      </w:r>
      <w:fldSimple w:instr=" SEQ Figure \* ARABIC ">
        <w:r w:rsidR="00F56986">
          <w:rPr>
            <w:noProof/>
          </w:rPr>
          <w:t>36</w:t>
        </w:r>
      </w:fldSimple>
      <w:bookmarkEnd w:id="322"/>
      <w:r>
        <w:t xml:space="preserve"> - </w:t>
      </w:r>
      <w:r w:rsidRPr="00F62EBE">
        <w:t>Plot of the Initial Auto Correlation</w:t>
      </w:r>
      <w:r>
        <w:t xml:space="preserve"> – Saint John Dataset</w:t>
      </w:r>
      <w:bookmarkEnd w:id="323"/>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5882C1BE" w:rsidR="00A74A67" w:rsidRDefault="00A74A67" w:rsidP="00A74A67">
      <w:pPr>
        <w:pStyle w:val="Caption"/>
        <w:jc w:val="center"/>
      </w:pPr>
      <w:bookmarkStart w:id="324" w:name="_Ref89951526"/>
      <w:bookmarkStart w:id="325" w:name="_Toc91341528"/>
      <w:r>
        <w:t xml:space="preserve">Figure </w:t>
      </w:r>
      <w:fldSimple w:instr=" SEQ Figure \* ARABIC ">
        <w:r w:rsidR="00F56986">
          <w:rPr>
            <w:noProof/>
          </w:rPr>
          <w:t>37</w:t>
        </w:r>
      </w:fldSimple>
      <w:bookmarkEnd w:id="324"/>
      <w:r>
        <w:t xml:space="preserve"> - ACF</w:t>
      </w:r>
      <w:r w:rsidRPr="0022195F">
        <w:t xml:space="preserve"> Plot Following Seasonal Differencing</w:t>
      </w:r>
      <w:r>
        <w:t xml:space="preserve"> – Saint John Dataset</w:t>
      </w:r>
      <w:bookmarkEnd w:id="325"/>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04EB9FFD" w:rsidR="00F87F2D" w:rsidRDefault="00F87F2D" w:rsidP="00F87F2D">
      <w:pPr>
        <w:pStyle w:val="Caption"/>
        <w:jc w:val="center"/>
      </w:pPr>
      <w:bookmarkStart w:id="326" w:name="_Ref89951536"/>
      <w:bookmarkStart w:id="327" w:name="_Toc91341529"/>
      <w:r>
        <w:t xml:space="preserve">Figure </w:t>
      </w:r>
      <w:fldSimple w:instr=" SEQ Figure \* ARABIC ">
        <w:r w:rsidR="00F56986">
          <w:rPr>
            <w:noProof/>
          </w:rPr>
          <w:t>38</w:t>
        </w:r>
      </w:fldSimple>
      <w:bookmarkEnd w:id="326"/>
      <w:r>
        <w:t xml:space="preserve"> - </w:t>
      </w:r>
      <w:r w:rsidRPr="00292F6A">
        <w:t xml:space="preserve">ACF Plot After Seasonal and Non-Seasonal Differencing </w:t>
      </w:r>
      <w:r>
        <w:t>– Saint John Dataset</w:t>
      </w:r>
      <w:bookmarkEnd w:id="327"/>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04DBD04A" w:rsidR="005D6395" w:rsidRPr="00F137F7" w:rsidRDefault="00FA73DC" w:rsidP="0074070F">
      <w:pPr>
        <w:pStyle w:val="Caption"/>
        <w:jc w:val="center"/>
      </w:pPr>
      <w:bookmarkStart w:id="328" w:name="_Ref89951886"/>
      <w:bookmarkStart w:id="329" w:name="_Toc91341530"/>
      <w:r>
        <w:t xml:space="preserve">Figure </w:t>
      </w:r>
      <w:fldSimple w:instr=" SEQ Figure \* ARABIC ">
        <w:r w:rsidR="00F56986">
          <w:rPr>
            <w:noProof/>
          </w:rPr>
          <w:t>39</w:t>
        </w:r>
      </w:fldSimple>
      <w:bookmarkEnd w:id="328"/>
      <w:r>
        <w:t xml:space="preserve"> - P</w:t>
      </w:r>
      <w:r w:rsidRPr="00292F6A">
        <w:t xml:space="preserve">ACF Plot After Seasonal and Non-Seasonal Differencing </w:t>
      </w:r>
      <w:r>
        <w:t>– Saint John Dataset</w:t>
      </w:r>
      <w:bookmarkEnd w:id="329"/>
      <w:r w:rsidR="009B3449">
        <w:t xml:space="preserve"> </w:t>
      </w:r>
      <w:r w:rsidR="005D6395">
        <w:br w:type="page"/>
      </w:r>
    </w:p>
    <w:p w14:paraId="00B415E6" w14:textId="2A6B2E5F" w:rsidR="00654DE3" w:rsidRDefault="00AF67B7" w:rsidP="00C92783">
      <w:pPr>
        <w:pStyle w:val="Appendix"/>
      </w:pPr>
      <w:bookmarkStart w:id="330" w:name="_Toc91341466"/>
      <w:r>
        <w:lastRenderedPageBreak/>
        <w:t>Appendix</w:t>
      </w:r>
      <w:r w:rsidR="00343447">
        <w:t xml:space="preserve"> B</w:t>
      </w:r>
      <w:bookmarkEnd w:id="330"/>
    </w:p>
    <w:p w14:paraId="6CDEAE14" w14:textId="49AFA13B" w:rsidR="00485AB3" w:rsidRPr="00485AB3" w:rsidRDefault="00485AB3" w:rsidP="00485AB3">
      <w:pPr>
        <w:pStyle w:val="Heading2"/>
      </w:pPr>
      <w:bookmarkStart w:id="331" w:name="_Toc91341467"/>
      <w:r>
        <w:t xml:space="preserve">1 </w:t>
      </w:r>
      <w:r w:rsidR="00694C40" w:rsidRPr="00694C40">
        <w:t>Metrics for Overall Accuracy</w:t>
      </w:r>
      <w:bookmarkEnd w:id="331"/>
    </w:p>
    <w:p w14:paraId="187013F8" w14:textId="3CC95327" w:rsidR="00E93B16" w:rsidRDefault="00581432" w:rsidP="00485AB3">
      <w:pPr>
        <w:pStyle w:val="Heading3"/>
      </w:pPr>
      <w:bookmarkStart w:id="332" w:name="_Toc91341468"/>
      <w:r>
        <w:t xml:space="preserve">1.1 </w:t>
      </w:r>
      <w:r w:rsidR="00B91A69" w:rsidRPr="00B91A69">
        <w:t>The Toronto Dataset's Overall Performance Metrics</w:t>
      </w:r>
      <w:bookmarkEnd w:id="3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61BFEDCA" w:rsidR="006143E0" w:rsidRDefault="00175B13" w:rsidP="00175B13">
      <w:pPr>
        <w:pStyle w:val="Caption"/>
        <w:jc w:val="center"/>
      </w:pPr>
      <w:bookmarkStart w:id="333" w:name="_Toc91341489"/>
      <w:r>
        <w:t xml:space="preserve">Table </w:t>
      </w:r>
      <w:fldSimple w:instr=" SEQ Table \* ARABIC ">
        <w:r w:rsidR="00F56986">
          <w:rPr>
            <w:noProof/>
          </w:rPr>
          <w:t>14</w:t>
        </w:r>
      </w:fldSimple>
      <w:r>
        <w:t xml:space="preserve"> – The Overall Performance Metrics – Toronto Dataset</w:t>
      </w:r>
      <w:bookmarkEnd w:id="333"/>
    </w:p>
    <w:p w14:paraId="55F5D20F" w14:textId="75410B3E" w:rsidR="00175B13" w:rsidRDefault="00581432" w:rsidP="00485AB3">
      <w:pPr>
        <w:pStyle w:val="Heading3"/>
      </w:pPr>
      <w:bookmarkStart w:id="334" w:name="_Toc91341469"/>
      <w:r>
        <w:t xml:space="preserve">1.2 </w:t>
      </w:r>
      <w:r w:rsidR="006438F6" w:rsidRPr="00B91A69">
        <w:t xml:space="preserve">The </w:t>
      </w:r>
      <w:r w:rsidR="006438F6">
        <w:t>Ottawa</w:t>
      </w:r>
      <w:r w:rsidR="006438F6" w:rsidRPr="00B91A69">
        <w:t xml:space="preserve"> Dataset's Overall Performance Metrics</w:t>
      </w:r>
      <w:bookmarkEnd w:id="3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16EC7377" w:rsidR="00175B13" w:rsidRDefault="00174E49" w:rsidP="00174E49">
      <w:pPr>
        <w:pStyle w:val="Caption"/>
        <w:jc w:val="center"/>
      </w:pPr>
      <w:bookmarkStart w:id="335" w:name="_Toc91341490"/>
      <w:r>
        <w:t xml:space="preserve">Table </w:t>
      </w:r>
      <w:fldSimple w:instr=" SEQ Table \* ARABIC ">
        <w:r w:rsidR="00F56986">
          <w:rPr>
            <w:noProof/>
          </w:rPr>
          <w:t>15</w:t>
        </w:r>
      </w:fldSimple>
      <w:r>
        <w:t xml:space="preserve"> - The Overall Performance Metrics – Ottawa Dataset</w:t>
      </w:r>
      <w:bookmarkEnd w:id="335"/>
    </w:p>
    <w:p w14:paraId="4D938477" w14:textId="40DE8F9A" w:rsidR="00033DD7" w:rsidRDefault="00033DD7" w:rsidP="00485AB3">
      <w:pPr>
        <w:pStyle w:val="Heading3"/>
      </w:pPr>
      <w:bookmarkStart w:id="336" w:name="_Toc91341470"/>
      <w:r>
        <w:t xml:space="preserve">1.3 </w:t>
      </w:r>
      <w:r w:rsidR="006438F6" w:rsidRPr="00B91A69">
        <w:t xml:space="preserve">The </w:t>
      </w:r>
      <w:r w:rsidR="006438F6">
        <w:t>Saint John</w:t>
      </w:r>
      <w:r w:rsidR="006438F6" w:rsidRPr="00B91A69">
        <w:t xml:space="preserve"> Dataset's Overall Performance Metrics</w:t>
      </w:r>
      <w:bookmarkEnd w:id="3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19D0C252" w:rsidR="00485AB3" w:rsidRDefault="003162DE" w:rsidP="00546FAC">
      <w:pPr>
        <w:pStyle w:val="Caption"/>
        <w:jc w:val="center"/>
      </w:pPr>
      <w:bookmarkStart w:id="337" w:name="_Toc91341491"/>
      <w:r>
        <w:t xml:space="preserve">Table </w:t>
      </w:r>
      <w:fldSimple w:instr=" SEQ Table \* ARABIC ">
        <w:r w:rsidR="00F56986">
          <w:rPr>
            <w:noProof/>
          </w:rPr>
          <w:t>16</w:t>
        </w:r>
      </w:fldSimple>
      <w:r>
        <w:t xml:space="preserve"> - The Overall Performance Metrics – Saint John Dataset</w:t>
      </w:r>
      <w:bookmarkEnd w:id="337"/>
    </w:p>
    <w:p w14:paraId="1CE397B7" w14:textId="79F32BDA" w:rsidR="00485AB3" w:rsidRDefault="00485AB3" w:rsidP="00485AB3">
      <w:pPr>
        <w:pStyle w:val="Heading2"/>
      </w:pPr>
      <w:bookmarkStart w:id="338" w:name="_Toc91341471"/>
      <w:r>
        <w:lastRenderedPageBreak/>
        <w:t xml:space="preserve">2 </w:t>
      </w:r>
      <w:r w:rsidR="00694C40" w:rsidRPr="00694C40">
        <w:t>Metrics for Peak Detection Accuracy</w:t>
      </w:r>
      <w:bookmarkEnd w:id="338"/>
    </w:p>
    <w:p w14:paraId="00E642FC" w14:textId="7440A3C9"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F56986">
        <w:t xml:space="preserve">Figure </w:t>
      </w:r>
      <w:r w:rsidR="00F56986">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5F16E240" w:rsidR="00422450" w:rsidRDefault="00422450" w:rsidP="00422450">
      <w:pPr>
        <w:pStyle w:val="Caption"/>
        <w:jc w:val="center"/>
      </w:pPr>
      <w:bookmarkStart w:id="339" w:name="_Ref88493564"/>
      <w:bookmarkStart w:id="340" w:name="_Toc91341531"/>
      <w:r>
        <w:t xml:space="preserve">Figure </w:t>
      </w:r>
      <w:fldSimple w:instr=" SEQ Figure \* ARABIC ">
        <w:r w:rsidR="00F56986">
          <w:rPr>
            <w:noProof/>
          </w:rPr>
          <w:t>40</w:t>
        </w:r>
      </w:fldSimple>
      <w:bookmarkEnd w:id="339"/>
      <w:r>
        <w:t xml:space="preserve"> - </w:t>
      </w:r>
      <w:r w:rsidRPr="005E08B9">
        <w:t xml:space="preserve">Load Demand on March 11, 2019, and CNN Forecast </w:t>
      </w:r>
      <w:r>
        <w:t>– Toronto Dataset</w:t>
      </w:r>
      <w:bookmarkEnd w:id="340"/>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341" w:name="_Toc91341472"/>
      <w:r>
        <w:t xml:space="preserve">3 </w:t>
      </w:r>
      <w:r w:rsidRPr="004868D7">
        <w:t>Other Forecasters' Box Plots of the Error Distribution</w:t>
      </w:r>
      <w:bookmarkEnd w:id="341"/>
    </w:p>
    <w:p w14:paraId="0E054AB6" w14:textId="69ADC48D" w:rsidR="00A14A23" w:rsidRDefault="00A14A23" w:rsidP="00A14A23">
      <w:pPr>
        <w:pStyle w:val="Heading3"/>
      </w:pPr>
      <w:bookmarkStart w:id="342" w:name="_Toc91341473"/>
      <w:r>
        <w:t>3.1 The Toronto Dataset</w:t>
      </w:r>
      <w:bookmarkEnd w:id="342"/>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7929176E" w:rsidR="00A14A23" w:rsidRDefault="00A14A23" w:rsidP="00A14A23">
      <w:pPr>
        <w:pStyle w:val="Caption"/>
        <w:jc w:val="center"/>
      </w:pPr>
      <w:bookmarkStart w:id="343" w:name="_Ref85382700"/>
      <w:bookmarkStart w:id="344" w:name="_Toc91341532"/>
      <w:r>
        <w:t xml:space="preserve">Figure </w:t>
      </w:r>
      <w:fldSimple w:instr=" SEQ Figure \* ARABIC ">
        <w:r w:rsidR="00F56986">
          <w:rPr>
            <w:noProof/>
          </w:rPr>
          <w:t>41</w:t>
        </w:r>
      </w:fldSimple>
      <w:bookmarkEnd w:id="34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34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55A72AD1" w:rsidR="00A14A23" w:rsidRDefault="00A14A23" w:rsidP="00A14A23">
      <w:pPr>
        <w:pStyle w:val="Caption"/>
        <w:jc w:val="center"/>
      </w:pPr>
      <w:bookmarkStart w:id="345" w:name="_Ref85382703"/>
      <w:bookmarkStart w:id="346" w:name="_Toc91341533"/>
      <w:r>
        <w:t xml:space="preserve">Figure </w:t>
      </w:r>
      <w:fldSimple w:instr=" SEQ Figure \* ARABIC ">
        <w:r w:rsidR="00F56986">
          <w:rPr>
            <w:noProof/>
          </w:rPr>
          <w:t>42</w:t>
        </w:r>
      </w:fldSimple>
      <w:bookmarkEnd w:id="34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34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61EE3D33" w:rsidR="00A14A23" w:rsidRDefault="00A14A23" w:rsidP="00A14A23">
      <w:pPr>
        <w:pStyle w:val="Caption"/>
        <w:jc w:val="center"/>
      </w:pPr>
      <w:bookmarkStart w:id="347" w:name="_Ref85382705"/>
      <w:bookmarkStart w:id="348" w:name="_Toc91341534"/>
      <w:r>
        <w:t xml:space="preserve">Figure </w:t>
      </w:r>
      <w:fldSimple w:instr=" SEQ Figure \* ARABIC ">
        <w:r w:rsidR="00F56986">
          <w:rPr>
            <w:noProof/>
          </w:rPr>
          <w:t>43</w:t>
        </w:r>
      </w:fldSimple>
      <w:bookmarkEnd w:id="347"/>
      <w:r>
        <w:t xml:space="preserve"> - </w:t>
      </w:r>
      <w:r w:rsidRPr="00DC110F">
        <w:t xml:space="preserve">Hourly Error Distribution for the </w:t>
      </w:r>
      <w:r>
        <w:t>SNF</w:t>
      </w:r>
      <w:r w:rsidRPr="00DC110F">
        <w:t xml:space="preserve"> </w:t>
      </w:r>
      <w:r>
        <w:t>Forecaster – Toronto Dataset</w:t>
      </w:r>
      <w:bookmarkEnd w:id="348"/>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87E38A3" w:rsidR="00646B24" w:rsidRDefault="00646B24" w:rsidP="00646B24">
      <w:pPr>
        <w:pStyle w:val="Caption"/>
        <w:jc w:val="center"/>
      </w:pPr>
      <w:bookmarkStart w:id="349" w:name="_Toc91341535"/>
      <w:r>
        <w:t xml:space="preserve">Figure </w:t>
      </w:r>
      <w:fldSimple w:instr=" SEQ Figure \* ARABIC ">
        <w:r w:rsidR="00F56986">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349"/>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5A199372" w:rsidR="00646B24" w:rsidRDefault="00646B24" w:rsidP="00646B24">
      <w:pPr>
        <w:pStyle w:val="Caption"/>
        <w:jc w:val="center"/>
      </w:pPr>
      <w:bookmarkStart w:id="350" w:name="_Toc91341536"/>
      <w:r>
        <w:t xml:space="preserve">Figure </w:t>
      </w:r>
      <w:fldSimple w:instr=" SEQ Figure \* ARABIC ">
        <w:r w:rsidR="00F56986">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350"/>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51B28B42" w:rsidR="00646B24" w:rsidRDefault="00646B24" w:rsidP="00646B24">
      <w:pPr>
        <w:pStyle w:val="Caption"/>
        <w:jc w:val="center"/>
      </w:pPr>
      <w:bookmarkStart w:id="351" w:name="_Toc91341537"/>
      <w:r>
        <w:t xml:space="preserve">Figure </w:t>
      </w:r>
      <w:fldSimple w:instr=" SEQ Figure \* ARABIC ">
        <w:r w:rsidR="00F56986">
          <w:rPr>
            <w:noProof/>
          </w:rPr>
          <w:t>46</w:t>
        </w:r>
      </w:fldSimple>
      <w:r>
        <w:t xml:space="preserve"> - </w:t>
      </w:r>
      <w:r w:rsidRPr="00646B24">
        <w:t>Daily Error Distribution for the SNF Forecaster – Toronto Dataset</w:t>
      </w:r>
      <w:bookmarkEnd w:id="351"/>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5FB3756F" w:rsidR="00BA5B03" w:rsidRDefault="00BA5B03" w:rsidP="00BA5B03">
      <w:pPr>
        <w:pStyle w:val="Caption"/>
        <w:jc w:val="center"/>
      </w:pPr>
      <w:bookmarkStart w:id="352" w:name="_Toc91341538"/>
      <w:r>
        <w:t xml:space="preserve">Figure </w:t>
      </w:r>
      <w:fldSimple w:instr=" SEQ Figure \* ARABIC ">
        <w:r w:rsidR="00F56986">
          <w:rPr>
            <w:noProof/>
          </w:rPr>
          <w:t>47</w:t>
        </w:r>
      </w:fldSimple>
      <w:r>
        <w:t xml:space="preserve"> - </w:t>
      </w:r>
      <w:r w:rsidRPr="00D91912">
        <w:t xml:space="preserve">Monthly Error Distribution for </w:t>
      </w:r>
      <w:r>
        <w:t>MLR</w:t>
      </w:r>
      <w:r w:rsidRPr="00D91912">
        <w:t xml:space="preserve"> </w:t>
      </w:r>
      <w:r>
        <w:t>Forecaster– Toronto Dataset</w:t>
      </w:r>
      <w:bookmarkEnd w:id="352"/>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0E5B79C1" w:rsidR="00BA5B03" w:rsidRDefault="00BA5B03" w:rsidP="00BA5B03">
      <w:pPr>
        <w:pStyle w:val="Caption"/>
        <w:jc w:val="center"/>
      </w:pPr>
      <w:bookmarkStart w:id="353" w:name="_Toc91341539"/>
      <w:r>
        <w:t xml:space="preserve">Figure </w:t>
      </w:r>
      <w:fldSimple w:instr=" SEQ Figure \* ARABIC ">
        <w:r w:rsidR="00F56986">
          <w:rPr>
            <w:noProof/>
          </w:rPr>
          <w:t>48</w:t>
        </w:r>
      </w:fldSimple>
      <w:r>
        <w:t xml:space="preserve"> - </w:t>
      </w:r>
      <w:bookmarkStart w:id="354" w:name="_Hlk85314729"/>
      <w:r w:rsidRPr="00D91912">
        <w:t xml:space="preserve">Monthly Error Distribution for </w:t>
      </w:r>
      <w:r>
        <w:t>SARIMAX</w:t>
      </w:r>
      <w:r w:rsidRPr="00D91912">
        <w:t xml:space="preserve"> </w:t>
      </w:r>
      <w:r>
        <w:t>Forecaster– Toronto Dataset</w:t>
      </w:r>
      <w:bookmarkEnd w:id="353"/>
      <w:bookmarkEnd w:id="354"/>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533DD4E8" w:rsidR="00BA5B03" w:rsidRDefault="00BA5B03" w:rsidP="00BA5B03">
      <w:pPr>
        <w:pStyle w:val="Caption"/>
        <w:jc w:val="center"/>
      </w:pPr>
      <w:bookmarkStart w:id="355" w:name="_Toc91341540"/>
      <w:r>
        <w:t xml:space="preserve">Figure </w:t>
      </w:r>
      <w:fldSimple w:instr=" SEQ Figure \* ARABIC ">
        <w:r w:rsidR="00F56986">
          <w:rPr>
            <w:noProof/>
          </w:rPr>
          <w:t>49</w:t>
        </w:r>
      </w:fldSimple>
      <w:r>
        <w:t xml:space="preserve"> - </w:t>
      </w:r>
      <w:r w:rsidRPr="002F5DEA">
        <w:t xml:space="preserve">Monthly Error Distribution for </w:t>
      </w:r>
      <w:r>
        <w:t>SNF</w:t>
      </w:r>
      <w:r w:rsidRPr="002F5DEA">
        <w:t xml:space="preserve"> </w:t>
      </w:r>
      <w:r>
        <w:t>Forecaster– Toronto Dataset</w:t>
      </w:r>
      <w:bookmarkEnd w:id="355"/>
    </w:p>
    <w:p w14:paraId="7A2D55BE" w14:textId="6D0F4D49" w:rsidR="00F23842" w:rsidRDefault="00F23842" w:rsidP="00F23842">
      <w:pPr>
        <w:pStyle w:val="Heading3"/>
      </w:pPr>
      <w:bookmarkStart w:id="356" w:name="_Toc91341474"/>
      <w:r>
        <w:lastRenderedPageBreak/>
        <w:t>3.2 The Ottawa Dataset</w:t>
      </w:r>
      <w:bookmarkEnd w:id="356"/>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4BAEC6CC" w:rsidR="00F23842" w:rsidRDefault="00F23842" w:rsidP="00F23842">
      <w:pPr>
        <w:pStyle w:val="Caption"/>
        <w:jc w:val="center"/>
      </w:pPr>
      <w:bookmarkStart w:id="357" w:name="_Toc91341541"/>
      <w:r>
        <w:t xml:space="preserve">Figure </w:t>
      </w:r>
      <w:fldSimple w:instr=" SEQ Figure \* ARABIC ">
        <w:r w:rsidR="00F56986">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357"/>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DD1DD6B" w:rsidR="00F23842" w:rsidRDefault="00F23842" w:rsidP="00F23842">
      <w:pPr>
        <w:pStyle w:val="Caption"/>
        <w:jc w:val="center"/>
      </w:pPr>
      <w:bookmarkStart w:id="358" w:name="_Toc91341542"/>
      <w:r>
        <w:t xml:space="preserve">Figure </w:t>
      </w:r>
      <w:fldSimple w:instr=" SEQ Figure \* ARABIC ">
        <w:r w:rsidR="00F56986">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358"/>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A5A202D" w:rsidR="00F23842" w:rsidRDefault="00F23842" w:rsidP="00F23842">
      <w:pPr>
        <w:pStyle w:val="Caption"/>
        <w:jc w:val="center"/>
      </w:pPr>
      <w:bookmarkStart w:id="359" w:name="_Toc91341543"/>
      <w:r>
        <w:t xml:space="preserve">Figure </w:t>
      </w:r>
      <w:fldSimple w:instr=" SEQ Figure \* ARABIC ">
        <w:r w:rsidR="00F56986">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359"/>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12C6B42C" w:rsidR="00D97E9D" w:rsidRDefault="00D97E9D" w:rsidP="00D97E9D">
      <w:pPr>
        <w:pStyle w:val="Caption"/>
        <w:jc w:val="center"/>
      </w:pPr>
      <w:bookmarkStart w:id="360" w:name="_Toc91341544"/>
      <w:r>
        <w:t xml:space="preserve">Figure </w:t>
      </w:r>
      <w:fldSimple w:instr=" SEQ Figure \* ARABIC ">
        <w:r w:rsidR="00F56986">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360"/>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4451AD38" w:rsidR="00D97E9D" w:rsidRDefault="00D97E9D" w:rsidP="00D97E9D">
      <w:pPr>
        <w:pStyle w:val="Caption"/>
        <w:jc w:val="center"/>
      </w:pPr>
      <w:bookmarkStart w:id="361" w:name="_Toc91341545"/>
      <w:r>
        <w:t xml:space="preserve">Figure </w:t>
      </w:r>
      <w:fldSimple w:instr=" SEQ Figure \* ARABIC ">
        <w:r w:rsidR="00F56986">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361"/>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5872423F" w:rsidR="00D97E9D" w:rsidRDefault="00D97E9D" w:rsidP="00D97E9D">
      <w:pPr>
        <w:pStyle w:val="Caption"/>
        <w:jc w:val="center"/>
      </w:pPr>
      <w:bookmarkStart w:id="362" w:name="_Toc91341546"/>
      <w:r>
        <w:t xml:space="preserve">Figure </w:t>
      </w:r>
      <w:fldSimple w:instr=" SEQ Figure \* ARABIC ">
        <w:r w:rsidR="00F56986">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362"/>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61D0543" w:rsidR="00B246C6" w:rsidRDefault="00B246C6" w:rsidP="00B246C6">
      <w:pPr>
        <w:pStyle w:val="Caption"/>
        <w:jc w:val="center"/>
      </w:pPr>
      <w:bookmarkStart w:id="363" w:name="_Toc91341547"/>
      <w:r>
        <w:t xml:space="preserve">Figure </w:t>
      </w:r>
      <w:fldSimple w:instr=" SEQ Figure \* ARABIC ">
        <w:r w:rsidR="00F56986">
          <w:rPr>
            <w:noProof/>
          </w:rPr>
          <w:t>56</w:t>
        </w:r>
      </w:fldSimple>
      <w:r>
        <w:t xml:space="preserve"> - </w:t>
      </w:r>
      <w:r w:rsidRPr="009A03DA">
        <w:t xml:space="preserve">Monthly Error Distribution for </w:t>
      </w:r>
      <w:r>
        <w:t>MLR Forecaster – Ottawa Dataset</w:t>
      </w:r>
      <w:bookmarkEnd w:id="363"/>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2FBF7F9" w:rsidR="00AE7046" w:rsidRDefault="00AE7046" w:rsidP="00AE7046">
      <w:pPr>
        <w:pStyle w:val="Caption"/>
        <w:jc w:val="center"/>
      </w:pPr>
      <w:bookmarkStart w:id="364" w:name="_Toc91341548"/>
      <w:r>
        <w:t xml:space="preserve">Figure </w:t>
      </w:r>
      <w:fldSimple w:instr=" SEQ Figure \* ARABIC ">
        <w:r w:rsidR="00F56986">
          <w:rPr>
            <w:noProof/>
          </w:rPr>
          <w:t>57</w:t>
        </w:r>
      </w:fldSimple>
      <w:r>
        <w:t xml:space="preserve"> - </w:t>
      </w:r>
      <w:r w:rsidRPr="009A03DA">
        <w:t xml:space="preserve">Monthly Error Distribution for </w:t>
      </w:r>
      <w:r>
        <w:t>SARIMAX</w:t>
      </w:r>
      <w:r w:rsidRPr="009A03DA">
        <w:t xml:space="preserve"> </w:t>
      </w:r>
      <w:r>
        <w:t>Forecaster – Ottawa Dataset</w:t>
      </w:r>
      <w:bookmarkEnd w:id="364"/>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04D5ED13" w:rsidR="00653DC6" w:rsidRDefault="00AE7046" w:rsidP="002A51EE">
      <w:pPr>
        <w:pStyle w:val="Caption"/>
        <w:jc w:val="center"/>
      </w:pPr>
      <w:bookmarkStart w:id="365" w:name="_Toc91341549"/>
      <w:r>
        <w:t xml:space="preserve">Figure </w:t>
      </w:r>
      <w:fldSimple w:instr=" SEQ Figure \* ARABIC ">
        <w:r w:rsidR="00F56986">
          <w:rPr>
            <w:noProof/>
          </w:rPr>
          <w:t>58</w:t>
        </w:r>
      </w:fldSimple>
      <w:r>
        <w:t xml:space="preserve"> - </w:t>
      </w:r>
      <w:r w:rsidRPr="009A03DA">
        <w:t xml:space="preserve">Monthly Error Distribution for </w:t>
      </w:r>
      <w:r>
        <w:t>SNF</w:t>
      </w:r>
      <w:r w:rsidRPr="009A03DA">
        <w:t xml:space="preserve"> </w:t>
      </w:r>
      <w:r>
        <w:t>Forecaster – Ottawa Dataset</w:t>
      </w:r>
      <w:bookmarkEnd w:id="365"/>
    </w:p>
    <w:p w14:paraId="1EED11CF" w14:textId="0AECA0C5" w:rsidR="002A51EE" w:rsidRDefault="002A51EE" w:rsidP="002A51EE">
      <w:pPr>
        <w:pStyle w:val="Heading3"/>
      </w:pPr>
      <w:bookmarkStart w:id="366" w:name="_Toc91341475"/>
      <w:r>
        <w:t>3.</w:t>
      </w:r>
      <w:r w:rsidR="004F300A">
        <w:t>3</w:t>
      </w:r>
      <w:r>
        <w:t xml:space="preserve"> The Saint John Dataset</w:t>
      </w:r>
      <w:bookmarkEnd w:id="366"/>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790DCEC0" w:rsidR="008B01CF" w:rsidRDefault="008B01CF" w:rsidP="008B01CF">
      <w:pPr>
        <w:pStyle w:val="Caption"/>
        <w:jc w:val="center"/>
      </w:pPr>
      <w:bookmarkStart w:id="367" w:name="_Toc91341550"/>
      <w:r>
        <w:t xml:space="preserve">Figure </w:t>
      </w:r>
      <w:fldSimple w:instr=" SEQ Figure \* ARABIC ">
        <w:r w:rsidR="00F56986">
          <w:rPr>
            <w:noProof/>
          </w:rPr>
          <w:t>59</w:t>
        </w:r>
      </w:fldSimple>
      <w:r>
        <w:t xml:space="preserve"> - </w:t>
      </w:r>
      <w:r w:rsidRPr="00413AE5">
        <w:t xml:space="preserve">Hourly Error Distribution for the </w:t>
      </w:r>
      <w:r>
        <w:t>MLR</w:t>
      </w:r>
      <w:r w:rsidRPr="00413AE5">
        <w:t xml:space="preserve"> </w:t>
      </w:r>
      <w:r>
        <w:t>Forecaster – Saint John Dataset</w:t>
      </w:r>
      <w:bookmarkEnd w:id="367"/>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3E63DAF4" w:rsidR="008B01CF" w:rsidRDefault="008B01CF" w:rsidP="008B01CF">
      <w:pPr>
        <w:pStyle w:val="Caption"/>
        <w:jc w:val="center"/>
      </w:pPr>
      <w:bookmarkStart w:id="368" w:name="_Toc91341551"/>
      <w:r>
        <w:t xml:space="preserve">Figure </w:t>
      </w:r>
      <w:fldSimple w:instr=" SEQ Figure \* ARABIC ">
        <w:r w:rsidR="00F56986">
          <w:rPr>
            <w:noProof/>
          </w:rPr>
          <w:t>60</w:t>
        </w:r>
      </w:fldSimple>
      <w:r>
        <w:t xml:space="preserve"> - </w:t>
      </w:r>
      <w:r w:rsidRPr="00413AE5">
        <w:t xml:space="preserve">Hourly Error Distribution for the </w:t>
      </w:r>
      <w:r>
        <w:t>SARIMAX</w:t>
      </w:r>
      <w:r w:rsidRPr="00413AE5">
        <w:t xml:space="preserve"> </w:t>
      </w:r>
      <w:r>
        <w:t>Forecaster – Saint John Dataset</w:t>
      </w:r>
      <w:bookmarkEnd w:id="368"/>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264AB709" w:rsidR="008B01CF" w:rsidRDefault="008B01CF" w:rsidP="008B01CF">
      <w:pPr>
        <w:pStyle w:val="Caption"/>
        <w:jc w:val="center"/>
      </w:pPr>
      <w:bookmarkStart w:id="369" w:name="_Toc91341552"/>
      <w:r>
        <w:t xml:space="preserve">Figure </w:t>
      </w:r>
      <w:fldSimple w:instr=" SEQ Figure \* ARABIC ">
        <w:r w:rsidR="00F56986">
          <w:rPr>
            <w:noProof/>
          </w:rPr>
          <w:t>61</w:t>
        </w:r>
      </w:fldSimple>
      <w:r>
        <w:t xml:space="preserve"> - </w:t>
      </w:r>
      <w:r w:rsidRPr="00413AE5">
        <w:t xml:space="preserve">Hourly Error Distribution for the </w:t>
      </w:r>
      <w:r>
        <w:t>SNF</w:t>
      </w:r>
      <w:r w:rsidRPr="00413AE5">
        <w:t xml:space="preserve"> </w:t>
      </w:r>
      <w:r>
        <w:t>Forecaster – Saint John Dataset</w:t>
      </w:r>
      <w:bookmarkEnd w:id="369"/>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CF121BA" w:rsidR="00C6707F" w:rsidRDefault="00C6707F" w:rsidP="00C6707F">
      <w:pPr>
        <w:pStyle w:val="Caption"/>
        <w:jc w:val="center"/>
      </w:pPr>
      <w:bookmarkStart w:id="370" w:name="_Toc91341553"/>
      <w:r>
        <w:t xml:space="preserve">Figure </w:t>
      </w:r>
      <w:fldSimple w:instr=" SEQ Figure \* ARABIC ">
        <w:r w:rsidR="00F56986">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370"/>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C4F62EE" w:rsidR="00C6707F" w:rsidRDefault="00C6707F" w:rsidP="00C6707F">
      <w:pPr>
        <w:pStyle w:val="Caption"/>
        <w:jc w:val="center"/>
      </w:pPr>
      <w:bookmarkStart w:id="371" w:name="_Toc91341554"/>
      <w:r>
        <w:t xml:space="preserve">Figure </w:t>
      </w:r>
      <w:fldSimple w:instr=" SEQ Figure \* ARABIC ">
        <w:r w:rsidR="00F56986">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371"/>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50DA10CB" w:rsidR="00C6707F" w:rsidRDefault="00C6707F" w:rsidP="00C6707F">
      <w:pPr>
        <w:pStyle w:val="Caption"/>
        <w:jc w:val="center"/>
      </w:pPr>
      <w:bookmarkStart w:id="372" w:name="_Toc91341555"/>
      <w:r>
        <w:t xml:space="preserve">Figure </w:t>
      </w:r>
      <w:fldSimple w:instr=" SEQ Figure \* ARABIC ">
        <w:r w:rsidR="00F56986">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372"/>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17766479" w:rsidR="00611460" w:rsidRDefault="00611460" w:rsidP="00611460">
      <w:pPr>
        <w:pStyle w:val="Caption"/>
        <w:jc w:val="center"/>
      </w:pPr>
      <w:bookmarkStart w:id="373" w:name="_Toc91341556"/>
      <w:r>
        <w:t xml:space="preserve">Figure </w:t>
      </w:r>
      <w:fldSimple w:instr=" SEQ Figure \* ARABIC ">
        <w:r w:rsidR="00F56986">
          <w:rPr>
            <w:noProof/>
          </w:rPr>
          <w:t>65</w:t>
        </w:r>
      </w:fldSimple>
      <w:r>
        <w:t xml:space="preserve"> - </w:t>
      </w:r>
      <w:r w:rsidRPr="009A03DA">
        <w:t xml:space="preserve">Monthly Error Distribution for </w:t>
      </w:r>
      <w:r>
        <w:t>MLR</w:t>
      </w:r>
      <w:r w:rsidRPr="009A03DA">
        <w:t xml:space="preserve"> </w:t>
      </w:r>
      <w:r>
        <w:t>Forecaster – Saint John Dataset</w:t>
      </w:r>
      <w:bookmarkEnd w:id="373"/>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16D8BE04" w:rsidR="00611460" w:rsidRDefault="00611460" w:rsidP="00611460">
      <w:pPr>
        <w:pStyle w:val="Caption"/>
        <w:jc w:val="center"/>
      </w:pPr>
      <w:bookmarkStart w:id="374" w:name="_Toc91341557"/>
      <w:r>
        <w:t xml:space="preserve">Figure </w:t>
      </w:r>
      <w:fldSimple w:instr=" SEQ Figure \* ARABIC ">
        <w:r w:rsidR="00F56986">
          <w:rPr>
            <w:noProof/>
          </w:rPr>
          <w:t>66</w:t>
        </w:r>
      </w:fldSimple>
      <w:r>
        <w:t xml:space="preserve"> - </w:t>
      </w:r>
      <w:r w:rsidRPr="009A03DA">
        <w:t xml:space="preserve">Monthly Error Distribution for </w:t>
      </w:r>
      <w:r>
        <w:t>SNF</w:t>
      </w:r>
      <w:r w:rsidRPr="009A03DA">
        <w:t xml:space="preserve"> </w:t>
      </w:r>
      <w:r>
        <w:t>Forecaster – Saint John Dataset</w:t>
      </w:r>
      <w:bookmarkEnd w:id="374"/>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75" w:name="_Toc172013004"/>
      <w:r w:rsidRPr="006269F5">
        <w:rPr>
          <w:b/>
          <w:sz w:val="28"/>
        </w:rPr>
        <w:lastRenderedPageBreak/>
        <w:t>Curriculum Vitae</w:t>
      </w:r>
      <w:bookmarkEnd w:id="375"/>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awn MacIsaac" w:date="2021-12-27T05:02:00Z" w:initials="DM">
    <w:p w14:paraId="7759D03B" w14:textId="21AED601" w:rsidR="007D7C5F" w:rsidRDefault="007D7C5F">
      <w:pPr>
        <w:pStyle w:val="CommentText"/>
      </w:pPr>
      <w:r>
        <w:rPr>
          <w:rStyle w:val="CommentReference"/>
        </w:rPr>
        <w:annotationRef/>
      </w:r>
      <w:r>
        <w:t>I don’t know what this means?</w:t>
      </w:r>
    </w:p>
  </w:comment>
  <w:comment w:id="23" w:author="Tolulope Olugbenga" w:date="2021-12-23T23:47:00Z" w:initials="TO">
    <w:p w14:paraId="6D16759C" w14:textId="1D25C87E" w:rsidR="004B2516" w:rsidRDefault="004B2516">
      <w:pPr>
        <w:pStyle w:val="CommentText"/>
      </w:pPr>
      <w:r>
        <w:rPr>
          <w:rStyle w:val="CommentReference"/>
        </w:rPr>
        <w:annotationRef/>
      </w:r>
      <w:r>
        <w:t>DM - Aren’t we closer to VSTLF than STLF…our horizon is 1 day isn’t it?</w:t>
      </w:r>
    </w:p>
  </w:comment>
  <w:comment w:id="24" w:author="Tolulope Olugbenga" w:date="2021-12-23T23:48:00Z" w:initials="TO">
    <w:p w14:paraId="43563B5B" w14:textId="0A916F55" w:rsidR="004B2516" w:rsidRDefault="004B2516">
      <w:pPr>
        <w:pStyle w:val="CommentText"/>
      </w:pPr>
      <w:r>
        <w:rPr>
          <w:rStyle w:val="CommentReference"/>
        </w:rPr>
        <w:annotationRef/>
      </w:r>
      <w:r w:rsidRPr="004B2516">
        <w:t>I changed the Thesis document to have only three horizons by removing the VSTLF. VSTLF is not commonly referred to in the literature; only a few papers have focused on or referred to them.</w:t>
      </w:r>
    </w:p>
  </w:comment>
  <w:comment w:id="36" w:author="Dawn MacIsaac" w:date="2021-12-27T05: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38" w:author="Tolulope Olugbenga" w:date="2021-12-23T23:44:00Z" w:initials="TO">
    <w:p w14:paraId="31F4D4C9" w14:textId="18329B51" w:rsidR="00E0732B" w:rsidRDefault="00E0732B" w:rsidP="00E0732B">
      <w:pPr>
        <w:pStyle w:val="CommentText"/>
      </w:pPr>
      <w:r>
        <w:rPr>
          <w:rStyle w:val="CommentReference"/>
        </w:rPr>
        <w:annotationRef/>
      </w:r>
      <w:r>
        <w:rPr>
          <w:rStyle w:val="CommentReference"/>
        </w:rPr>
        <w:annotationRef/>
      </w:r>
      <w:r>
        <w:t>DM - What if you have more than 1 seasonality term?</w:t>
      </w:r>
    </w:p>
    <w:p w14:paraId="191E0D2A" w14:textId="1893E3FC" w:rsidR="00E0732B" w:rsidRDefault="00E0732B">
      <w:pPr>
        <w:pStyle w:val="CommentText"/>
      </w:pPr>
    </w:p>
  </w:comment>
  <w:comment w:id="39" w:author="Tolulope Olugbenga" w:date="2021-12-23T23:44:00Z" w:initials="TO">
    <w:p w14:paraId="43FF89DA" w14:textId="7DC0B4EA" w:rsidR="00E0732B" w:rsidRDefault="00E0732B">
      <w:pPr>
        <w:pStyle w:val="CommentText"/>
      </w:pPr>
      <w:r>
        <w:rPr>
          <w:rStyle w:val="CommentReference"/>
        </w:rPr>
        <w:annotationRef/>
      </w:r>
      <w:r w:rsidRPr="00E0732B">
        <w:t>Dr. Julian and I discussed a way to refer to them. He says we should keep this notation because it is explicit, but in chapter 3's specification table, we added a column to specify the lag vectors used.</w:t>
      </w:r>
      <w:r>
        <w:t>.</w:t>
      </w:r>
    </w:p>
  </w:comment>
  <w:comment w:id="72" w:author="Dawn MacIsaac" w:date="2021-12-27T05: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75" w:author="Dawn MacIsaac" w:date="2021-12-27T05:40:00Z" w:initials="DM">
    <w:p w14:paraId="04AF640C" w14:textId="7842CD69" w:rsidR="005279DA" w:rsidRDefault="005279DA">
      <w:pPr>
        <w:pStyle w:val="CommentText"/>
      </w:pPr>
      <w:r>
        <w:rPr>
          <w:rStyle w:val="CommentReference"/>
        </w:rPr>
        <w:annotationRef/>
      </w:r>
      <w:r>
        <w:t>How does this help in a forecasting problem?  Again, I think their benefit is memory and localization.</w:t>
      </w:r>
    </w:p>
  </w:comment>
  <w:comment w:id="88" w:author="Dawn MacIsaac" w:date="2021-12-21T05:05:00Z" w:initials="DM">
    <w:p w14:paraId="2D91E592" w14:textId="77777777" w:rsidR="00EC4942" w:rsidRDefault="00EC4942" w:rsidP="00EC4942">
      <w:pPr>
        <w:pStyle w:val="CommentText"/>
      </w:pPr>
      <w:r>
        <w:rPr>
          <w:rStyle w:val="CommentReference"/>
        </w:rPr>
        <w:annotationRef/>
      </w:r>
      <w:r>
        <w:t>I have a question about this…did we input the ANNSTLF features into our CNN, or the raw data?  I I thought you indicated the other day that our inputs were the original 79 features…which confuses me about the value of using these networks?</w:t>
      </w:r>
    </w:p>
  </w:comment>
  <w:comment w:id="89" w:author="Tolulope Olugbenga" w:date="2021-12-22T20:48:00Z" w:initials="TO">
    <w:p w14:paraId="31AEBB95" w14:textId="2052BB7F"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w:t>
      </w:r>
    </w:p>
  </w:comment>
  <w:comment w:id="90" w:author="Tolulope Olugbenga" w:date="2021-12-24T19: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91" w:author="Dawn MacIsaac" w:date="2021-12-27T05: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93" w:author="Dawn MacIsaac" w:date="2021-12-27T06:06:00Z" w:initials="DM">
    <w:p w14:paraId="7903C81A" w14:textId="7729AF99" w:rsidR="005061DF" w:rsidRDefault="005061DF">
      <w:pPr>
        <w:pStyle w:val="CommentText"/>
      </w:pPr>
      <w:r>
        <w:rPr>
          <w:rStyle w:val="CommentReference"/>
        </w:rPr>
        <w:annotationRef/>
      </w:r>
      <w:r>
        <w:t>No mention of the flattening layer, but its in the diagram.</w:t>
      </w:r>
    </w:p>
  </w:comment>
  <w:comment w:id="94" w:author="Dawn MacIsaac" w:date="2021-12-27T06:13:00Z" w:initials="DM">
    <w:p w14:paraId="37B073FF" w14:textId="77F96314" w:rsidR="003450DB" w:rsidRDefault="003450DB">
      <w:pPr>
        <w:pStyle w:val="CommentText"/>
      </w:pPr>
      <w:r>
        <w:rPr>
          <w:rStyle w:val="CommentReference"/>
        </w:rPr>
        <w:annotationRef/>
      </w:r>
      <w:r>
        <w:t>This term confuses me.  There is the same filter applied in varied regions</w:t>
      </w:r>
      <w:r w:rsidR="0015215C">
        <w:t xml:space="preserve"> (sliding the filter along the receptive area)</w:t>
      </w:r>
      <w:r>
        <w:t>, and there are different filters applied in the same region (1 for each channel)</w:t>
      </w:r>
      <w:r w:rsidR="0015215C">
        <w:t>, and there are multiple convolution layers each applying a different filter</w:t>
      </w:r>
      <w:r>
        <w:t xml:space="preserve"> – which is it?</w:t>
      </w:r>
    </w:p>
  </w:comment>
  <w:comment w:id="95" w:author="Dawn MacIsaac" w:date="2021-12-27T06:17:00Z" w:initials="DM">
    <w:p w14:paraId="635018D8" w14:textId="71061D2C" w:rsidR="0015215C" w:rsidRDefault="0015215C">
      <w:pPr>
        <w:pStyle w:val="CommentText"/>
      </w:pPr>
      <w:r>
        <w:rPr>
          <w:rStyle w:val="CommentReference"/>
        </w:rPr>
        <w:annotationRef/>
      </w:r>
      <w:r>
        <w:t>So to me this is 1 filter being applied in different regions.</w:t>
      </w:r>
    </w:p>
  </w:comment>
  <w:comment w:id="96" w:author="Dawn MacIsaac" w:date="2021-12-27T06:18:00Z" w:initials="DM">
    <w:p w14:paraId="7736687E" w14:textId="64172F12" w:rsidR="0015215C" w:rsidRDefault="0015215C">
      <w:pPr>
        <w:pStyle w:val="CommentText"/>
      </w:pPr>
      <w:r>
        <w:rPr>
          <w:rStyle w:val="CommentReference"/>
        </w:rPr>
        <w:annotationRef/>
      </w:r>
      <w:r>
        <w:t>We need to be more clear about what we are getting from the CNN.</w:t>
      </w:r>
    </w:p>
  </w:comment>
  <w:comment w:id="97" w:author="Dawn MacIsaac" w:date="2021-12-27T06:19:00Z" w:initials="DM">
    <w:p w14:paraId="162478A7" w14:textId="48D68736" w:rsidR="0015215C" w:rsidRDefault="0015215C">
      <w:pPr>
        <w:pStyle w:val="CommentText"/>
      </w:pPr>
      <w:r>
        <w:rPr>
          <w:rStyle w:val="CommentReference"/>
        </w:rPr>
        <w:annotationRef/>
      </w:r>
      <w:r>
        <w:t>So this isn’t true – the ANN does pretty well since we are starting with engineered features!</w:t>
      </w:r>
    </w:p>
  </w:comment>
  <w:comment w:id="113" w:author="Dawn MacIsaac" w:date="2021-12-27T06:55:00Z" w:initials="DM">
    <w:p w14:paraId="2A9EAD4C" w14:textId="0F13A7AD" w:rsidR="008A10A4" w:rsidRDefault="008A10A4">
      <w:pPr>
        <w:pStyle w:val="CommentText"/>
      </w:pPr>
      <w:r>
        <w:rPr>
          <w:rStyle w:val="CommentReference"/>
        </w:rPr>
        <w:annotationRef/>
      </w:r>
      <w:r>
        <w:t>Are these inputs or outputs you are talking about?</w:t>
      </w:r>
    </w:p>
  </w:comment>
  <w:comment w:id="114" w:author="Dawn MacIsaac" w:date="2021-12-27T06:56:00Z" w:initials="DM">
    <w:p w14:paraId="4D660FF3" w14:textId="1E86EF87" w:rsidR="008A10A4" w:rsidRDefault="008A10A4">
      <w:pPr>
        <w:pStyle w:val="CommentText"/>
      </w:pPr>
      <w:r>
        <w:rPr>
          <w:rStyle w:val="CommentReference"/>
        </w:rPr>
        <w:annotationRef/>
      </w:r>
      <w:r>
        <w:t>Isn’t there only 1 fully connected layer?</w:t>
      </w:r>
    </w:p>
  </w:comment>
  <w:comment w:id="116" w:author="Dawn MacIsaac" w:date="2021-12-27T06:56:00Z" w:initials="DM">
    <w:p w14:paraId="241420A4" w14:textId="5B698B56" w:rsidR="00F510F8" w:rsidRDefault="00F510F8">
      <w:pPr>
        <w:pStyle w:val="CommentText"/>
      </w:pPr>
      <w:r>
        <w:rPr>
          <w:rStyle w:val="CommentReference"/>
        </w:rPr>
        <w:annotationRef/>
      </w:r>
      <w:r>
        <w:t>What does this mean for load data?</w:t>
      </w:r>
    </w:p>
  </w:comment>
  <w:comment w:id="115" w:author="Dawn MacIsaac" w:date="2021-12-27T06:57:00Z" w:initials="DM">
    <w:p w14:paraId="603F9639" w14:textId="1015EDDB" w:rsidR="00F510F8" w:rsidRDefault="00F510F8">
      <w:pPr>
        <w:pStyle w:val="CommentText"/>
      </w:pPr>
      <w:r>
        <w:rPr>
          <w:rStyle w:val="CommentReference"/>
        </w:rPr>
        <w:annotationRef/>
      </w:r>
      <w:r>
        <w:t>I think you need to bring this further forward</w:t>
      </w:r>
    </w:p>
  </w:comment>
  <w:comment w:id="119" w:author="Dawn MacIsaac" w:date="2021-12-27T06:57:00Z" w:initials="DM">
    <w:p w14:paraId="44C0D61B" w14:textId="2F776A2D" w:rsidR="00F510F8" w:rsidRDefault="00F510F8">
      <w:pPr>
        <w:pStyle w:val="CommentText"/>
      </w:pPr>
      <w:r>
        <w:rPr>
          <w:rStyle w:val="CommentReference"/>
        </w:rPr>
        <w:annotationRef/>
      </w:r>
      <w:r>
        <w:t>None of these characteristics are obvious by what you described as a CNN.</w:t>
      </w:r>
    </w:p>
  </w:comment>
  <w:comment w:id="120" w:author="Dawn MacIsaac" w:date="2021-12-27T06:58:00Z" w:initials="DM">
    <w:p w14:paraId="282C31ED" w14:textId="2C33C820" w:rsidR="00F510F8" w:rsidRDefault="00F510F8">
      <w:pPr>
        <w:pStyle w:val="CommentText"/>
      </w:pPr>
      <w:r>
        <w:rPr>
          <w:rStyle w:val="CommentReference"/>
        </w:rPr>
        <w:annotationRef/>
      </w:r>
      <w:r>
        <w:t>But each layer’s input does interact with each layer’s output?</w:t>
      </w:r>
    </w:p>
  </w:comment>
  <w:comment w:id="121" w:author="Dawn MacIsaac" w:date="2021-12-27T06:59:00Z" w:initials="DM">
    <w:p w14:paraId="7E3BA0C3" w14:textId="03813E6F" w:rsidR="00F510F8" w:rsidRDefault="00F510F8">
      <w:pPr>
        <w:pStyle w:val="CommentText"/>
      </w:pPr>
      <w:r>
        <w:rPr>
          <w:rStyle w:val="CommentReference"/>
        </w:rPr>
        <w:annotationRef/>
      </w:r>
      <w:r>
        <w:t>This isn’t made clear in your description.</w:t>
      </w:r>
    </w:p>
  </w:comment>
  <w:comment w:id="122" w:author="Dawn MacIsaac" w:date="2021-12-27T06:59:00Z" w:initials="DM">
    <w:p w14:paraId="5F19318E" w14:textId="318AFD35" w:rsidR="00F510F8" w:rsidRDefault="00F510F8">
      <w:pPr>
        <w:pStyle w:val="CommentText"/>
      </w:pPr>
      <w:r>
        <w:rPr>
          <w:rStyle w:val="CommentReference"/>
        </w:rPr>
        <w:annotationRef/>
      </w:r>
      <w:r>
        <w:t>What does this mean?</w:t>
      </w:r>
    </w:p>
  </w:comment>
  <w:comment w:id="127" w:author="Dawn MacIsaac" w:date="2021-12-27T07:00:00Z" w:initials="DM">
    <w:p w14:paraId="1446E45A" w14:textId="2301A3E5" w:rsidR="00F510F8" w:rsidRDefault="00F510F8">
      <w:pPr>
        <w:pStyle w:val="CommentText"/>
      </w:pPr>
      <w:r>
        <w:rPr>
          <w:rStyle w:val="CommentReference"/>
        </w:rPr>
        <w:annotationRef/>
      </w:r>
      <w:r>
        <w:t>Can we be specific – at least with regards to CNN and LSTM…can they be used?</w:t>
      </w:r>
    </w:p>
  </w:comment>
  <w:comment w:id="131" w:author="Dawn MacIsaac" w:date="2021-12-27T07:03:00Z" w:initials="DM">
    <w:p w14:paraId="2DEC0A41" w14:textId="7C37C495" w:rsidR="004105A8" w:rsidRDefault="004105A8">
      <w:pPr>
        <w:pStyle w:val="CommentText"/>
      </w:pPr>
      <w:r>
        <w:rPr>
          <w:rStyle w:val="CommentReference"/>
        </w:rPr>
        <w:annotationRef/>
      </w:r>
      <w:r>
        <w:t>Can we move this to the end of this chapter?</w:t>
      </w:r>
    </w:p>
  </w:comment>
  <w:comment w:id="145" w:author="Dawn MacIsaac" w:date="2021-12-27T07:14:00Z" w:initials="DM">
    <w:p w14:paraId="0F980295" w14:textId="77777777" w:rsidR="00916A93" w:rsidRDefault="00916A93">
      <w:pPr>
        <w:pStyle w:val="CommentText"/>
      </w:pPr>
      <w:r>
        <w:rPr>
          <w:rStyle w:val="CommentReference"/>
        </w:rPr>
        <w:annotationRef/>
      </w:r>
      <w:r>
        <w:t>Can we be more specific…I think we are talking about 1-day horizon, although I am still not sure what this term means.</w:t>
      </w:r>
    </w:p>
    <w:p w14:paraId="472078EE" w14:textId="77777777" w:rsidR="00916A93" w:rsidRDefault="00916A93">
      <w:pPr>
        <w:pStyle w:val="CommentText"/>
      </w:pPr>
    </w:p>
    <w:p w14:paraId="6A5C295A" w14:textId="6F5E8760" w:rsidR="00916A93" w:rsidRDefault="00916A93">
      <w:pPr>
        <w:pStyle w:val="CommentText"/>
      </w:pPr>
      <w:r>
        <w:t>We should talk.</w:t>
      </w:r>
    </w:p>
  </w:comment>
  <w:comment w:id="151" w:author="Tolulope Olugbenga" w:date="2021-12-01T20: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152" w:author="Dawn MacIsaac" w:date="2021-12-27T07:17:00Z" w:initials="DM">
    <w:p w14:paraId="11BD6E5D" w14:textId="3F6824FD" w:rsidR="00F50563" w:rsidRDefault="00F50563">
      <w:pPr>
        <w:pStyle w:val="CommentText"/>
      </w:pPr>
      <w:r>
        <w:rPr>
          <w:rStyle w:val="CommentReference"/>
        </w:rPr>
        <w:annotationRef/>
      </w:r>
      <w:r>
        <w:t>I think it makes it worse.  Its too bold.</w:t>
      </w:r>
    </w:p>
  </w:comment>
  <w:comment w:id="160" w:author="Dawn MacIsaac" w:date="2021-12-27T07:32:00Z" w:initials="DM">
    <w:p w14:paraId="216E3449" w14:textId="6691F5E4" w:rsidR="00BD43D5" w:rsidRDefault="00BD43D5">
      <w:pPr>
        <w:pStyle w:val="CommentText"/>
      </w:pPr>
      <w:r>
        <w:rPr>
          <w:rStyle w:val="CommentReference"/>
        </w:rPr>
        <w:annotationRef/>
      </w:r>
      <w:r>
        <w:t>Add caption</w:t>
      </w:r>
      <w:r w:rsidR="007729A9">
        <w:t>; The table is shorter then a paragraph of text.</w:t>
      </w:r>
    </w:p>
  </w:comment>
  <w:comment w:id="163" w:author="Dawn MacIsaac" w:date="2021-12-27T07:39:00Z" w:initials="DM">
    <w:p w14:paraId="2617CA83" w14:textId="77777777" w:rsidR="001B1405" w:rsidRDefault="001B1405">
      <w:pPr>
        <w:pStyle w:val="CommentText"/>
      </w:pPr>
      <w:r>
        <w:rPr>
          <w:rStyle w:val="CommentReference"/>
        </w:rPr>
        <w:annotationRef/>
      </w:r>
      <w:r>
        <w:t>I think this says the same thing 4 times.</w:t>
      </w:r>
    </w:p>
    <w:p w14:paraId="10E7AF87" w14:textId="77777777" w:rsidR="001B1405" w:rsidRDefault="001B1405">
      <w:pPr>
        <w:pStyle w:val="CommentText"/>
      </w:pPr>
    </w:p>
    <w:p w14:paraId="5FDCFEF0" w14:textId="692074B0" w:rsidR="001B1405" w:rsidRDefault="001B1405">
      <w:pPr>
        <w:pStyle w:val="CommentText"/>
      </w:pPr>
      <w:r>
        <w:t>We should talk.What is confusing its what is fit/trained vs what is forecasted.</w:t>
      </w:r>
      <w:r w:rsidR="00C67E26">
        <w:t xml:space="preserve">  And how the training data was used…it may be different for the different scenarios.  We need to make sure our forecaster description are consistent with this.</w:t>
      </w:r>
    </w:p>
  </w:comment>
  <w:comment w:id="174"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I don’t understand what the 56 terms are?  If there are 11 independent terms and we take the products of each with each other, that gives us more than 56 tterms?</w:t>
      </w:r>
    </w:p>
  </w:comment>
  <w:comment w:id="194" w:author="Dawn MacIsaac" w:date="2021-12-27T08:37:00Z" w:initials="DM">
    <w:p w14:paraId="5475B8B3" w14:textId="461F6FA8" w:rsidR="00540BE6" w:rsidRDefault="00540BE6">
      <w:pPr>
        <w:pStyle w:val="CommentText"/>
      </w:pPr>
      <w:r>
        <w:rPr>
          <w:rStyle w:val="CommentReference"/>
        </w:rPr>
        <w:annotationRef/>
      </w:r>
      <w:r>
        <w:t>Its not clear to me then, how the training data was used.</w:t>
      </w:r>
    </w:p>
  </w:comment>
  <w:comment w:id="197" w:author="Dawn MacIsaac" w:date="2021-12-27T08:06:00Z" w:initials="DM">
    <w:p w14:paraId="289FA51B" w14:textId="4FAEA48E" w:rsidR="00C67E26" w:rsidRDefault="00C67E26">
      <w:pPr>
        <w:pStyle w:val="CommentText"/>
      </w:pPr>
      <w:r>
        <w:rPr>
          <w:rStyle w:val="CommentReference"/>
        </w:rPr>
        <w:annotationRef/>
      </w:r>
      <w:r>
        <w:t>This is what ‘fitting’ means.</w:t>
      </w:r>
      <w:r w:rsidR="00540BE6">
        <w:t xml:space="preserve">  I think this should be deleted, but I may be misinterpreting what you are trying to say.</w:t>
      </w:r>
    </w:p>
  </w:comment>
  <w:comment w:id="201" w:author="Dawn MacIsaac" w:date="2021-12-27T08:32:00Z" w:initials="DM">
    <w:p w14:paraId="2574AA77" w14:textId="137E0264" w:rsidR="00E44C60" w:rsidRDefault="00E44C60">
      <w:pPr>
        <w:pStyle w:val="CommentText"/>
      </w:pPr>
      <w:r>
        <w:rPr>
          <w:rStyle w:val="CommentReference"/>
        </w:rPr>
        <w:annotationRef/>
      </w:r>
      <w:r>
        <w:t>Just for the error term?  It sounds like we used it in general.  Also, I am not sure we should bring in the ‘term’  innovation here, it might just complicate things since we haven’t referred to errors as innovations anywhere else?</w:t>
      </w:r>
    </w:p>
    <w:p w14:paraId="66D9EB45" w14:textId="77777777" w:rsidR="00E44C60" w:rsidRDefault="00E44C60">
      <w:pPr>
        <w:pStyle w:val="CommentText"/>
      </w:pPr>
    </w:p>
    <w:p w14:paraId="63F3BD2F" w14:textId="6041ED4C" w:rsidR="00E44C60" w:rsidRDefault="00E44C60">
      <w:pPr>
        <w:pStyle w:val="CommentText"/>
      </w:pPr>
      <w:r>
        <w:t>I think my edits simplify but are still accurate, but you should check this because I may have misinterpreted.</w:t>
      </w:r>
    </w:p>
  </w:comment>
  <w:comment w:id="217" w:author="Tolulope Olugbenga" w:date="2021-12-23T23: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218" w:author="Tolulope Olugbenga" w:date="2021-12-23T23: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253" w:author="Tolulope Olugbenga" w:date="2021-12-24T16: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254" w:author="Tolulope Olugbenga" w:date="2021-12-25T17: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274" w:author="Tolulope Olugbenga" w:date="2021-12-24T18: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275" w:author="Tolulope Olugbenga" w:date="2021-12-25T17: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284" w:author="Tolulope Olugbenga" w:date="2021-12-24T19: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285" w:author="Tolulope Olugbenga" w:date="2021-12-25T17: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59D03B" w15:done="0"/>
  <w15:commentEx w15:paraId="6D16759C" w15:done="1"/>
  <w15:commentEx w15:paraId="43563B5B" w15:paraIdParent="6D16759C" w15:done="1"/>
  <w15:commentEx w15:paraId="41729F78" w15:done="0"/>
  <w15:commentEx w15:paraId="191E0D2A" w15:done="1"/>
  <w15:commentEx w15:paraId="43FF89DA" w15:paraIdParent="191E0D2A" w15:done="1"/>
  <w15:commentEx w15:paraId="01F5BD4A" w15:done="0"/>
  <w15:commentEx w15:paraId="04AF640C" w15:done="0"/>
  <w15:commentEx w15:paraId="2D91E592" w15:done="0"/>
  <w15:commentEx w15:paraId="31AEBB95" w15:paraIdParent="2D91E592" w15:done="0"/>
  <w15:commentEx w15:paraId="7EB21972" w15:paraIdParent="2D91E592" w15:done="0"/>
  <w15:commentEx w15:paraId="4DC5FA2F" w15:paraIdParent="2D91E592" w15:done="0"/>
  <w15:commentEx w15:paraId="7903C81A" w15:done="0"/>
  <w15:commentEx w15:paraId="37B073FF" w15:done="0"/>
  <w15:commentEx w15:paraId="635018D8" w15:done="0"/>
  <w15:commentEx w15:paraId="7736687E" w15:done="0"/>
  <w15:commentEx w15:paraId="162478A7" w15:done="0"/>
  <w15:commentEx w15:paraId="2A9EAD4C" w15:done="0"/>
  <w15:commentEx w15:paraId="4D660FF3" w15:done="0"/>
  <w15:commentEx w15:paraId="241420A4" w15:done="0"/>
  <w15:commentEx w15:paraId="603F9639" w15:done="0"/>
  <w15:commentEx w15:paraId="44C0D61B" w15:done="0"/>
  <w15:commentEx w15:paraId="282C31ED" w15:done="0"/>
  <w15:commentEx w15:paraId="7E3BA0C3" w15:done="0"/>
  <w15:commentEx w15:paraId="5F19318E" w15:done="0"/>
  <w15:commentEx w15:paraId="1446E45A" w15:done="0"/>
  <w15:commentEx w15:paraId="2DEC0A41" w15:done="0"/>
  <w15:commentEx w15:paraId="6A5C295A" w15:done="0"/>
  <w15:commentEx w15:paraId="4D40CCE0" w15:done="1"/>
  <w15:commentEx w15:paraId="11BD6E5D" w15:paraIdParent="4D40CCE0" w15:done="0"/>
  <w15:commentEx w15:paraId="216E3449" w15:done="0"/>
  <w15:commentEx w15:paraId="5FDCFEF0" w15:done="0"/>
  <w15:commentEx w15:paraId="27D2897B" w15:done="1"/>
  <w15:commentEx w15:paraId="5475B8B3" w15:done="0"/>
  <w15:commentEx w15:paraId="289FA51B" w15:done="0"/>
  <w15:commentEx w15:paraId="63F3BD2F"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3C758" w16cex:dateUtc="2021-12-27T09:02:00Z"/>
  <w16cex:commentExtensible w16cex:durableId="256F7B13" w16cex:dateUtc="2021-12-24T03:47:00Z"/>
  <w16cex:commentExtensible w16cex:durableId="256F7B2F" w16cex:dateUtc="2021-12-24T03:48:00Z"/>
  <w16cex:commentExtensible w16cex:durableId="2573CA4D" w16cex:dateUtc="2021-12-27T09:14:00Z"/>
  <w16cex:commentExtensible w16cex:durableId="256F7A4E" w16cex:dateUtc="2021-12-24T03:44:00Z"/>
  <w16cex:commentExtensible w16cex:durableId="256F7A58" w16cex:dateUtc="2021-12-24T03:44:00Z"/>
  <w16cex:commentExtensible w16cex:durableId="2573CF76" w16cex:dateUtc="2021-12-27T09:36:00Z"/>
  <w16cex:commentExtensible w16cex:durableId="2573D058" w16cex:dateUtc="2021-12-27T09:4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3D675" w16cex:dateUtc="2021-12-27T10:06:00Z"/>
  <w16cex:commentExtensible w16cex:durableId="2573D81F" w16cex:dateUtc="2021-12-27T10:13:00Z"/>
  <w16cex:commentExtensible w16cex:durableId="2573D8FA" w16cex:dateUtc="2021-12-27T10:17:00Z"/>
  <w16cex:commentExtensible w16cex:durableId="2573D92D" w16cex:dateUtc="2021-12-27T10:18:00Z"/>
  <w16cex:commentExtensible w16cex:durableId="2573D95A" w16cex:dateUtc="2021-12-27T10:19:00Z"/>
  <w16cex:commentExtensible w16cex:durableId="2573E1C7" w16cex:dateUtc="2021-12-27T10:55:00Z"/>
  <w16cex:commentExtensible w16cex:durableId="2573E202" w16cex:dateUtc="2021-12-27T10:56:00Z"/>
  <w16cex:commentExtensible w16cex:durableId="2573E22D" w16cex:dateUtc="2021-12-27T10:56:00Z"/>
  <w16cex:commentExtensible w16cex:durableId="2573E23F" w16cex:dateUtc="2021-12-27T10:57:00Z"/>
  <w16cex:commentExtensible w16cex:durableId="2573E25C" w16cex:dateUtc="2021-12-27T10:57:00Z"/>
  <w16cex:commentExtensible w16cex:durableId="2573E299" w16cex:dateUtc="2021-12-27T10:58:00Z"/>
  <w16cex:commentExtensible w16cex:durableId="2573E2BE" w16cex:dateUtc="2021-12-27T10:59:00Z"/>
  <w16cex:commentExtensible w16cex:durableId="2573E2DB" w16cex:dateUtc="2021-12-27T10:59:00Z"/>
  <w16cex:commentExtensible w16cex:durableId="2573E322" w16cex:dateUtc="2021-12-27T11:00:00Z"/>
  <w16cex:commentExtensible w16cex:durableId="2573E3D7" w16cex:dateUtc="2021-12-27T11:03:00Z"/>
  <w16cex:commentExtensible w16cex:durableId="2573E639" w16cex:dateUtc="2021-12-27T11:14:00Z"/>
  <w16cex:commentExtensible w16cex:durableId="255244EE" w16cex:dateUtc="2021-12-02T00:01:00Z"/>
  <w16cex:commentExtensible w16cex:durableId="2573E6F4" w16cex:dateUtc="2021-12-27T11:17:00Z"/>
  <w16cex:commentExtensible w16cex:durableId="2573EAA8" w16cex:dateUtc="2021-12-27T11:32:00Z"/>
  <w16cex:commentExtensible w16cex:durableId="2573EC14" w16cex:dateUtc="2021-12-27T11:39:00Z"/>
  <w16cex:commentExtensible w16cex:durableId="2551C3EA" w16cex:dateUtc="2021-12-01T13:50:00Z"/>
  <w16cex:commentExtensible w16cex:durableId="2573F9D7" w16cex:dateUtc="2021-12-27T12:37:00Z"/>
  <w16cex:commentExtensible w16cex:durableId="2573F28B" w16cex:dateUtc="2021-12-27T12:06:00Z"/>
  <w16cex:commentExtensible w16cex:durableId="2573F8AB" w16cex:dateUtc="2021-12-27T12:32: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59D03B" w16cid:durableId="2573C758"/>
  <w16cid:commentId w16cid:paraId="6D16759C" w16cid:durableId="256F7B13"/>
  <w16cid:commentId w16cid:paraId="43563B5B" w16cid:durableId="256F7B2F"/>
  <w16cid:commentId w16cid:paraId="41729F78" w16cid:durableId="2573CA4D"/>
  <w16cid:commentId w16cid:paraId="191E0D2A" w16cid:durableId="256F7A4E"/>
  <w16cid:commentId w16cid:paraId="43FF89DA" w16cid:durableId="256F7A58"/>
  <w16cid:commentId w16cid:paraId="01F5BD4A" w16cid:durableId="2573CF76"/>
  <w16cid:commentId w16cid:paraId="04AF640C" w16cid:durableId="2573D058"/>
  <w16cid:commentId w16cid:paraId="2D91E592" w16cid:durableId="256D9963"/>
  <w16cid:commentId w16cid:paraId="31AEBB95" w16cid:durableId="256DFF80"/>
  <w16cid:commentId w16cid:paraId="7EB21972" w16cid:durableId="25709385"/>
  <w16cid:commentId w16cid:paraId="4DC5FA2F" w16cid:durableId="2573D3B6"/>
  <w16cid:commentId w16cid:paraId="7903C81A" w16cid:durableId="2573D675"/>
  <w16cid:commentId w16cid:paraId="37B073FF" w16cid:durableId="2573D81F"/>
  <w16cid:commentId w16cid:paraId="635018D8" w16cid:durableId="2573D8FA"/>
  <w16cid:commentId w16cid:paraId="7736687E" w16cid:durableId="2573D92D"/>
  <w16cid:commentId w16cid:paraId="162478A7" w16cid:durableId="2573D95A"/>
  <w16cid:commentId w16cid:paraId="2A9EAD4C" w16cid:durableId="2573E1C7"/>
  <w16cid:commentId w16cid:paraId="4D660FF3" w16cid:durableId="2573E202"/>
  <w16cid:commentId w16cid:paraId="241420A4" w16cid:durableId="2573E22D"/>
  <w16cid:commentId w16cid:paraId="603F9639" w16cid:durableId="2573E23F"/>
  <w16cid:commentId w16cid:paraId="44C0D61B" w16cid:durableId="2573E25C"/>
  <w16cid:commentId w16cid:paraId="282C31ED" w16cid:durableId="2573E299"/>
  <w16cid:commentId w16cid:paraId="7E3BA0C3" w16cid:durableId="2573E2BE"/>
  <w16cid:commentId w16cid:paraId="5F19318E" w16cid:durableId="2573E2DB"/>
  <w16cid:commentId w16cid:paraId="1446E45A" w16cid:durableId="2573E322"/>
  <w16cid:commentId w16cid:paraId="2DEC0A41" w16cid:durableId="2573E3D7"/>
  <w16cid:commentId w16cid:paraId="6A5C295A" w16cid:durableId="2573E639"/>
  <w16cid:commentId w16cid:paraId="4D40CCE0" w16cid:durableId="255244EE"/>
  <w16cid:commentId w16cid:paraId="11BD6E5D" w16cid:durableId="2573E6F4"/>
  <w16cid:commentId w16cid:paraId="216E3449" w16cid:durableId="2573EAA8"/>
  <w16cid:commentId w16cid:paraId="5FDCFEF0" w16cid:durableId="2573EC14"/>
  <w16cid:commentId w16cid:paraId="27D2897B" w16cid:durableId="2551C3EA"/>
  <w16cid:commentId w16cid:paraId="5475B8B3" w16cid:durableId="2573F9D7"/>
  <w16cid:commentId w16cid:paraId="289FA51B" w16cid:durableId="2573F28B"/>
  <w16cid:commentId w16cid:paraId="63F3BD2F" w16cid:durableId="2573F8AB"/>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E9CAF" w14:textId="77777777" w:rsidR="00DF3C65" w:rsidRDefault="00DF3C65">
      <w:r>
        <w:separator/>
      </w:r>
    </w:p>
    <w:p w14:paraId="2F0DC9AF" w14:textId="77777777" w:rsidR="00DF3C65" w:rsidRDefault="00DF3C65"/>
    <w:p w14:paraId="3EFEFC77" w14:textId="77777777" w:rsidR="00DF3C65" w:rsidRDefault="00DF3C65"/>
    <w:p w14:paraId="57283C6B" w14:textId="77777777" w:rsidR="00DF3C65" w:rsidRDefault="00DF3C65"/>
    <w:p w14:paraId="3DA2B0E2" w14:textId="77777777" w:rsidR="00DF3C65" w:rsidRDefault="00DF3C65"/>
    <w:p w14:paraId="2568AA0A" w14:textId="77777777" w:rsidR="00DF3C65" w:rsidRDefault="00DF3C65"/>
    <w:p w14:paraId="3B50169A" w14:textId="77777777" w:rsidR="00DF3C65" w:rsidRDefault="00DF3C65"/>
    <w:p w14:paraId="0A7FEB0A" w14:textId="77777777" w:rsidR="00DF3C65" w:rsidRDefault="00DF3C65"/>
    <w:p w14:paraId="686890FC" w14:textId="77777777" w:rsidR="00DF3C65" w:rsidRDefault="00DF3C65"/>
  </w:endnote>
  <w:endnote w:type="continuationSeparator" w:id="0">
    <w:p w14:paraId="1C91BC80" w14:textId="77777777" w:rsidR="00DF3C65" w:rsidRDefault="00DF3C65">
      <w:r>
        <w:continuationSeparator/>
      </w:r>
    </w:p>
    <w:p w14:paraId="1DF9431C" w14:textId="77777777" w:rsidR="00DF3C65" w:rsidRDefault="00DF3C65"/>
    <w:p w14:paraId="7E903D05" w14:textId="77777777" w:rsidR="00DF3C65" w:rsidRDefault="00DF3C65"/>
    <w:p w14:paraId="7E81DD54" w14:textId="77777777" w:rsidR="00DF3C65" w:rsidRDefault="00DF3C65"/>
    <w:p w14:paraId="5714CABD" w14:textId="77777777" w:rsidR="00DF3C65" w:rsidRDefault="00DF3C65"/>
    <w:p w14:paraId="53B28BCD" w14:textId="77777777" w:rsidR="00DF3C65" w:rsidRDefault="00DF3C65"/>
    <w:p w14:paraId="03AA1AD5" w14:textId="77777777" w:rsidR="00DF3C65" w:rsidRDefault="00DF3C65"/>
    <w:p w14:paraId="2FD40B50" w14:textId="77777777" w:rsidR="00DF3C65" w:rsidRDefault="00DF3C65"/>
    <w:p w14:paraId="74C2BCCC" w14:textId="77777777" w:rsidR="00DF3C65" w:rsidRDefault="00DF3C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0A613" w14:textId="77777777" w:rsidR="00DF3C65" w:rsidRDefault="00DF3C65">
      <w:r>
        <w:separator/>
      </w:r>
    </w:p>
    <w:p w14:paraId="22BFD86F" w14:textId="77777777" w:rsidR="00DF3C65" w:rsidRDefault="00DF3C65"/>
  </w:footnote>
  <w:footnote w:type="continuationSeparator" w:id="0">
    <w:p w14:paraId="62E8DEE0" w14:textId="77777777" w:rsidR="00DF3C65" w:rsidRDefault="00DF3C65">
      <w:r>
        <w:continuationSeparator/>
      </w:r>
    </w:p>
    <w:p w14:paraId="1ABB223A" w14:textId="77777777" w:rsidR="00DF3C65" w:rsidRDefault="00DF3C65"/>
  </w:footnote>
  <w:footnote w:type="continuationNotice" w:id="1">
    <w:p w14:paraId="21E3913D" w14:textId="77777777" w:rsidR="00DF3C65" w:rsidRPr="00C92783" w:rsidRDefault="00DF3C65" w:rsidP="00C92783">
      <w:pPr>
        <w:pStyle w:val="Footer"/>
      </w:pPr>
    </w:p>
    <w:p w14:paraId="3247A7B4" w14:textId="77777777" w:rsidR="00DF3C65" w:rsidRDefault="00DF3C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activeWritingStyle w:appName="MSWord" w:lang="en-US" w:vendorID="64" w:dllVersion="0" w:nlCheck="1" w:checkStyle="0"/>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gFAOSfaR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F4E"/>
    <w:rsid w:val="00172474"/>
    <w:rsid w:val="00172581"/>
    <w:rsid w:val="00172D44"/>
    <w:rsid w:val="00172E3C"/>
    <w:rsid w:val="00172F53"/>
    <w:rsid w:val="001733AD"/>
    <w:rsid w:val="00173F42"/>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C50"/>
    <w:rsid w:val="002E652B"/>
    <w:rsid w:val="002E670B"/>
    <w:rsid w:val="002E77A1"/>
    <w:rsid w:val="002E7933"/>
    <w:rsid w:val="002E7BE3"/>
    <w:rsid w:val="002F1313"/>
    <w:rsid w:val="002F1F03"/>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E42"/>
    <w:rsid w:val="00433F56"/>
    <w:rsid w:val="00433FD9"/>
    <w:rsid w:val="004368FE"/>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85E"/>
    <w:rsid w:val="00481896"/>
    <w:rsid w:val="00481CDE"/>
    <w:rsid w:val="00482A41"/>
    <w:rsid w:val="00482A43"/>
    <w:rsid w:val="00482B33"/>
    <w:rsid w:val="00482D45"/>
    <w:rsid w:val="00483304"/>
    <w:rsid w:val="004833E1"/>
    <w:rsid w:val="00483AA4"/>
    <w:rsid w:val="00483B15"/>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4EA4"/>
    <w:rsid w:val="004A5412"/>
    <w:rsid w:val="004A59DA"/>
    <w:rsid w:val="004A59E0"/>
    <w:rsid w:val="004A5BA8"/>
    <w:rsid w:val="004A5D46"/>
    <w:rsid w:val="004A65C3"/>
    <w:rsid w:val="004A725B"/>
    <w:rsid w:val="004B0540"/>
    <w:rsid w:val="004B0638"/>
    <w:rsid w:val="004B1551"/>
    <w:rsid w:val="004B18D4"/>
    <w:rsid w:val="004B2516"/>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D9E"/>
    <w:rsid w:val="00504F7E"/>
    <w:rsid w:val="00505464"/>
    <w:rsid w:val="00505862"/>
    <w:rsid w:val="00505BE5"/>
    <w:rsid w:val="00505BF3"/>
    <w:rsid w:val="00505D15"/>
    <w:rsid w:val="005061DF"/>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279DA"/>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9B9"/>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826"/>
    <w:rsid w:val="00BA5B03"/>
    <w:rsid w:val="00BA63AB"/>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2DE6"/>
    <w:rsid w:val="00CD3489"/>
    <w:rsid w:val="00CD36B4"/>
    <w:rsid w:val="00CD3739"/>
    <w:rsid w:val="00CD3CAD"/>
    <w:rsid w:val="00CD4481"/>
    <w:rsid w:val="00CD4715"/>
    <w:rsid w:val="00CD505F"/>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98D"/>
    <w:rsid w:val="00F00A01"/>
    <w:rsid w:val="00F00B1E"/>
    <w:rsid w:val="00F01821"/>
    <w:rsid w:val="00F01F18"/>
    <w:rsid w:val="00F02791"/>
    <w:rsid w:val="00F0284A"/>
    <w:rsid w:val="00F02E71"/>
    <w:rsid w:val="00F039ED"/>
    <w:rsid w:val="00F03A03"/>
    <w:rsid w:val="00F03F83"/>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187</TotalTime>
  <Pages>134</Pages>
  <Words>107642</Words>
  <Characters>613563</Characters>
  <Application>Microsoft Office Word</Application>
  <DocSecurity>0</DocSecurity>
  <Lines>5113</Lines>
  <Paragraphs>1439</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719766</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8</cp:revision>
  <cp:lastPrinted>2021-12-12T02:00:00Z</cp:lastPrinted>
  <dcterms:created xsi:type="dcterms:W3CDTF">2021-12-27T09:32:00Z</dcterms:created>
  <dcterms:modified xsi:type="dcterms:W3CDTF">2021-12-27T12:37:00Z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