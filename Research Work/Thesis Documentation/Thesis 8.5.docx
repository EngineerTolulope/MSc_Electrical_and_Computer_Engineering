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1512987"/>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1512988"/>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1512989"/>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1512990"/>
      <w:r>
        <w:lastRenderedPageBreak/>
        <w:t>Table of Contents</w:t>
      </w:r>
      <w:bookmarkEnd w:id="4"/>
    </w:p>
    <w:p w14:paraId="4F82EF47" w14:textId="570F7534" w:rsidR="00C460A7"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1512987" w:history="1">
        <w:r w:rsidR="00C460A7" w:rsidRPr="00101193">
          <w:rPr>
            <w:rStyle w:val="Hyperlink"/>
            <w:noProof/>
          </w:rPr>
          <w:t>ABSTRACT</w:t>
        </w:r>
        <w:r w:rsidR="00C460A7">
          <w:rPr>
            <w:noProof/>
            <w:webHidden/>
          </w:rPr>
          <w:tab/>
        </w:r>
        <w:r w:rsidR="00C460A7">
          <w:rPr>
            <w:noProof/>
            <w:webHidden/>
          </w:rPr>
          <w:fldChar w:fldCharType="begin"/>
        </w:r>
        <w:r w:rsidR="00C460A7">
          <w:rPr>
            <w:noProof/>
            <w:webHidden/>
          </w:rPr>
          <w:instrText xml:space="preserve"> PAGEREF _Toc91512987 \h </w:instrText>
        </w:r>
        <w:r w:rsidR="00C460A7">
          <w:rPr>
            <w:noProof/>
            <w:webHidden/>
          </w:rPr>
        </w:r>
        <w:r w:rsidR="00C460A7">
          <w:rPr>
            <w:noProof/>
            <w:webHidden/>
          </w:rPr>
          <w:fldChar w:fldCharType="separate"/>
        </w:r>
        <w:r w:rsidR="00C460A7">
          <w:rPr>
            <w:noProof/>
            <w:webHidden/>
          </w:rPr>
          <w:t>ii</w:t>
        </w:r>
        <w:r w:rsidR="00C460A7">
          <w:rPr>
            <w:noProof/>
            <w:webHidden/>
          </w:rPr>
          <w:fldChar w:fldCharType="end"/>
        </w:r>
      </w:hyperlink>
    </w:p>
    <w:p w14:paraId="6D226310" w14:textId="499E8F72" w:rsidR="00C460A7" w:rsidRDefault="00756EF7">
      <w:pPr>
        <w:pStyle w:val="TOC1"/>
        <w:rPr>
          <w:rFonts w:asciiTheme="minorHAnsi" w:eastAsiaTheme="minorEastAsia" w:hAnsiTheme="minorHAnsi" w:cstheme="minorBidi"/>
          <w:noProof/>
          <w:sz w:val="22"/>
          <w:szCs w:val="22"/>
          <w:lang w:eastAsia="en-CA"/>
        </w:rPr>
      </w:pPr>
      <w:hyperlink w:anchor="_Toc91512988" w:history="1">
        <w:r w:rsidR="00C460A7" w:rsidRPr="00101193">
          <w:rPr>
            <w:rStyle w:val="Hyperlink"/>
            <w:noProof/>
          </w:rPr>
          <w:t>DEDICATION</w:t>
        </w:r>
        <w:r w:rsidR="00C460A7">
          <w:rPr>
            <w:noProof/>
            <w:webHidden/>
          </w:rPr>
          <w:tab/>
        </w:r>
        <w:r w:rsidR="00C460A7">
          <w:rPr>
            <w:noProof/>
            <w:webHidden/>
          </w:rPr>
          <w:fldChar w:fldCharType="begin"/>
        </w:r>
        <w:r w:rsidR="00C460A7">
          <w:rPr>
            <w:noProof/>
            <w:webHidden/>
          </w:rPr>
          <w:instrText xml:space="preserve"> PAGEREF _Toc91512988 \h </w:instrText>
        </w:r>
        <w:r w:rsidR="00C460A7">
          <w:rPr>
            <w:noProof/>
            <w:webHidden/>
          </w:rPr>
        </w:r>
        <w:r w:rsidR="00C460A7">
          <w:rPr>
            <w:noProof/>
            <w:webHidden/>
          </w:rPr>
          <w:fldChar w:fldCharType="separate"/>
        </w:r>
        <w:r w:rsidR="00C460A7">
          <w:rPr>
            <w:noProof/>
            <w:webHidden/>
          </w:rPr>
          <w:t>iii</w:t>
        </w:r>
        <w:r w:rsidR="00C460A7">
          <w:rPr>
            <w:noProof/>
            <w:webHidden/>
          </w:rPr>
          <w:fldChar w:fldCharType="end"/>
        </w:r>
      </w:hyperlink>
    </w:p>
    <w:p w14:paraId="5B3F48B5" w14:textId="1870611E" w:rsidR="00C460A7" w:rsidRDefault="00756EF7">
      <w:pPr>
        <w:pStyle w:val="TOC1"/>
        <w:rPr>
          <w:rFonts w:asciiTheme="minorHAnsi" w:eastAsiaTheme="minorEastAsia" w:hAnsiTheme="minorHAnsi" w:cstheme="minorBidi"/>
          <w:noProof/>
          <w:sz w:val="22"/>
          <w:szCs w:val="22"/>
          <w:lang w:eastAsia="en-CA"/>
        </w:rPr>
      </w:pPr>
      <w:hyperlink w:anchor="_Toc91512989" w:history="1">
        <w:r w:rsidR="00C460A7" w:rsidRPr="00101193">
          <w:rPr>
            <w:rStyle w:val="Hyperlink"/>
            <w:noProof/>
          </w:rPr>
          <w:t>ACKNOWLEDGEMENTS</w:t>
        </w:r>
        <w:r w:rsidR="00C460A7">
          <w:rPr>
            <w:noProof/>
            <w:webHidden/>
          </w:rPr>
          <w:tab/>
        </w:r>
        <w:r w:rsidR="00C460A7">
          <w:rPr>
            <w:noProof/>
            <w:webHidden/>
          </w:rPr>
          <w:fldChar w:fldCharType="begin"/>
        </w:r>
        <w:r w:rsidR="00C460A7">
          <w:rPr>
            <w:noProof/>
            <w:webHidden/>
          </w:rPr>
          <w:instrText xml:space="preserve"> PAGEREF _Toc91512989 \h </w:instrText>
        </w:r>
        <w:r w:rsidR="00C460A7">
          <w:rPr>
            <w:noProof/>
            <w:webHidden/>
          </w:rPr>
        </w:r>
        <w:r w:rsidR="00C460A7">
          <w:rPr>
            <w:noProof/>
            <w:webHidden/>
          </w:rPr>
          <w:fldChar w:fldCharType="separate"/>
        </w:r>
        <w:r w:rsidR="00C460A7">
          <w:rPr>
            <w:noProof/>
            <w:webHidden/>
          </w:rPr>
          <w:t>iv</w:t>
        </w:r>
        <w:r w:rsidR="00C460A7">
          <w:rPr>
            <w:noProof/>
            <w:webHidden/>
          </w:rPr>
          <w:fldChar w:fldCharType="end"/>
        </w:r>
      </w:hyperlink>
    </w:p>
    <w:p w14:paraId="25D5372D" w14:textId="0C37C0E5" w:rsidR="00C460A7" w:rsidRDefault="00756EF7">
      <w:pPr>
        <w:pStyle w:val="TOC1"/>
        <w:rPr>
          <w:rFonts w:asciiTheme="minorHAnsi" w:eastAsiaTheme="minorEastAsia" w:hAnsiTheme="minorHAnsi" w:cstheme="minorBidi"/>
          <w:noProof/>
          <w:sz w:val="22"/>
          <w:szCs w:val="22"/>
          <w:lang w:eastAsia="en-CA"/>
        </w:rPr>
      </w:pPr>
      <w:hyperlink w:anchor="_Toc91512990" w:history="1">
        <w:r w:rsidR="00C460A7" w:rsidRPr="00101193">
          <w:rPr>
            <w:rStyle w:val="Hyperlink"/>
            <w:noProof/>
          </w:rPr>
          <w:t>Table of Contents</w:t>
        </w:r>
        <w:r w:rsidR="00C460A7">
          <w:rPr>
            <w:noProof/>
            <w:webHidden/>
          </w:rPr>
          <w:tab/>
        </w:r>
        <w:r w:rsidR="00C460A7">
          <w:rPr>
            <w:noProof/>
            <w:webHidden/>
          </w:rPr>
          <w:fldChar w:fldCharType="begin"/>
        </w:r>
        <w:r w:rsidR="00C460A7">
          <w:rPr>
            <w:noProof/>
            <w:webHidden/>
          </w:rPr>
          <w:instrText xml:space="preserve"> PAGEREF _Toc91512990 \h </w:instrText>
        </w:r>
        <w:r w:rsidR="00C460A7">
          <w:rPr>
            <w:noProof/>
            <w:webHidden/>
          </w:rPr>
        </w:r>
        <w:r w:rsidR="00C460A7">
          <w:rPr>
            <w:noProof/>
            <w:webHidden/>
          </w:rPr>
          <w:fldChar w:fldCharType="separate"/>
        </w:r>
        <w:r w:rsidR="00C460A7">
          <w:rPr>
            <w:noProof/>
            <w:webHidden/>
          </w:rPr>
          <w:t>v</w:t>
        </w:r>
        <w:r w:rsidR="00C460A7">
          <w:rPr>
            <w:noProof/>
            <w:webHidden/>
          </w:rPr>
          <w:fldChar w:fldCharType="end"/>
        </w:r>
      </w:hyperlink>
    </w:p>
    <w:p w14:paraId="7FB270A4" w14:textId="5234A760" w:rsidR="00C460A7" w:rsidRDefault="00756EF7">
      <w:pPr>
        <w:pStyle w:val="TOC1"/>
        <w:rPr>
          <w:rFonts w:asciiTheme="minorHAnsi" w:eastAsiaTheme="minorEastAsia" w:hAnsiTheme="minorHAnsi" w:cstheme="minorBidi"/>
          <w:noProof/>
          <w:sz w:val="22"/>
          <w:szCs w:val="22"/>
          <w:lang w:eastAsia="en-CA"/>
        </w:rPr>
      </w:pPr>
      <w:hyperlink w:anchor="_Toc91512991" w:history="1">
        <w:r w:rsidR="00C460A7" w:rsidRPr="00101193">
          <w:rPr>
            <w:rStyle w:val="Hyperlink"/>
            <w:noProof/>
          </w:rPr>
          <w:t>List of Tables</w:t>
        </w:r>
        <w:r w:rsidR="00C460A7">
          <w:rPr>
            <w:noProof/>
            <w:webHidden/>
          </w:rPr>
          <w:tab/>
        </w:r>
        <w:r w:rsidR="00C460A7">
          <w:rPr>
            <w:noProof/>
            <w:webHidden/>
          </w:rPr>
          <w:fldChar w:fldCharType="begin"/>
        </w:r>
        <w:r w:rsidR="00C460A7">
          <w:rPr>
            <w:noProof/>
            <w:webHidden/>
          </w:rPr>
          <w:instrText xml:space="preserve"> PAGEREF _Toc91512991 \h </w:instrText>
        </w:r>
        <w:r w:rsidR="00C460A7">
          <w:rPr>
            <w:noProof/>
            <w:webHidden/>
          </w:rPr>
        </w:r>
        <w:r w:rsidR="00C460A7">
          <w:rPr>
            <w:noProof/>
            <w:webHidden/>
          </w:rPr>
          <w:fldChar w:fldCharType="separate"/>
        </w:r>
        <w:r w:rsidR="00C460A7">
          <w:rPr>
            <w:noProof/>
            <w:webHidden/>
          </w:rPr>
          <w:t>ix</w:t>
        </w:r>
        <w:r w:rsidR="00C460A7">
          <w:rPr>
            <w:noProof/>
            <w:webHidden/>
          </w:rPr>
          <w:fldChar w:fldCharType="end"/>
        </w:r>
      </w:hyperlink>
    </w:p>
    <w:p w14:paraId="7B9845BA" w14:textId="4435705B" w:rsidR="00C460A7" w:rsidRDefault="00756EF7">
      <w:pPr>
        <w:pStyle w:val="TOC1"/>
        <w:rPr>
          <w:rFonts w:asciiTheme="minorHAnsi" w:eastAsiaTheme="minorEastAsia" w:hAnsiTheme="minorHAnsi" w:cstheme="minorBidi"/>
          <w:noProof/>
          <w:sz w:val="22"/>
          <w:szCs w:val="22"/>
          <w:lang w:eastAsia="en-CA"/>
        </w:rPr>
      </w:pPr>
      <w:hyperlink w:anchor="_Toc91512992" w:history="1">
        <w:r w:rsidR="00C460A7" w:rsidRPr="00101193">
          <w:rPr>
            <w:rStyle w:val="Hyperlink"/>
            <w:noProof/>
          </w:rPr>
          <w:t>List of Figures</w:t>
        </w:r>
        <w:r w:rsidR="00C460A7">
          <w:rPr>
            <w:noProof/>
            <w:webHidden/>
          </w:rPr>
          <w:tab/>
        </w:r>
        <w:r w:rsidR="00C460A7">
          <w:rPr>
            <w:noProof/>
            <w:webHidden/>
          </w:rPr>
          <w:fldChar w:fldCharType="begin"/>
        </w:r>
        <w:r w:rsidR="00C460A7">
          <w:rPr>
            <w:noProof/>
            <w:webHidden/>
          </w:rPr>
          <w:instrText xml:space="preserve"> PAGEREF _Toc91512992 \h </w:instrText>
        </w:r>
        <w:r w:rsidR="00C460A7">
          <w:rPr>
            <w:noProof/>
            <w:webHidden/>
          </w:rPr>
        </w:r>
        <w:r w:rsidR="00C460A7">
          <w:rPr>
            <w:noProof/>
            <w:webHidden/>
          </w:rPr>
          <w:fldChar w:fldCharType="separate"/>
        </w:r>
        <w:r w:rsidR="00C460A7">
          <w:rPr>
            <w:noProof/>
            <w:webHidden/>
          </w:rPr>
          <w:t>x</w:t>
        </w:r>
        <w:r w:rsidR="00C460A7">
          <w:rPr>
            <w:noProof/>
            <w:webHidden/>
          </w:rPr>
          <w:fldChar w:fldCharType="end"/>
        </w:r>
      </w:hyperlink>
    </w:p>
    <w:p w14:paraId="1BB7DE0B" w14:textId="7E8D1ACC" w:rsidR="00C460A7" w:rsidRDefault="00756EF7">
      <w:pPr>
        <w:pStyle w:val="TOC1"/>
        <w:rPr>
          <w:rFonts w:asciiTheme="minorHAnsi" w:eastAsiaTheme="minorEastAsia" w:hAnsiTheme="minorHAnsi" w:cstheme="minorBidi"/>
          <w:noProof/>
          <w:sz w:val="22"/>
          <w:szCs w:val="22"/>
          <w:lang w:eastAsia="en-CA"/>
        </w:rPr>
      </w:pPr>
      <w:hyperlink w:anchor="_Toc91512993" w:history="1">
        <w:r w:rsidR="00C460A7" w:rsidRPr="00101193">
          <w:rPr>
            <w:rStyle w:val="Hyperlink"/>
            <w:noProof/>
          </w:rPr>
          <w:t>List of Abbreviations</w:t>
        </w:r>
        <w:r w:rsidR="00C460A7">
          <w:rPr>
            <w:noProof/>
            <w:webHidden/>
          </w:rPr>
          <w:tab/>
        </w:r>
        <w:r w:rsidR="00C460A7">
          <w:rPr>
            <w:noProof/>
            <w:webHidden/>
          </w:rPr>
          <w:fldChar w:fldCharType="begin"/>
        </w:r>
        <w:r w:rsidR="00C460A7">
          <w:rPr>
            <w:noProof/>
            <w:webHidden/>
          </w:rPr>
          <w:instrText xml:space="preserve"> PAGEREF _Toc91512993 \h </w:instrText>
        </w:r>
        <w:r w:rsidR="00C460A7">
          <w:rPr>
            <w:noProof/>
            <w:webHidden/>
          </w:rPr>
        </w:r>
        <w:r w:rsidR="00C460A7">
          <w:rPr>
            <w:noProof/>
            <w:webHidden/>
          </w:rPr>
          <w:fldChar w:fldCharType="separate"/>
        </w:r>
        <w:r w:rsidR="00C460A7">
          <w:rPr>
            <w:noProof/>
            <w:webHidden/>
          </w:rPr>
          <w:t>xiv</w:t>
        </w:r>
        <w:r w:rsidR="00C460A7">
          <w:rPr>
            <w:noProof/>
            <w:webHidden/>
          </w:rPr>
          <w:fldChar w:fldCharType="end"/>
        </w:r>
      </w:hyperlink>
    </w:p>
    <w:p w14:paraId="77CE0E01" w14:textId="1C254FFB" w:rsidR="00C460A7" w:rsidRDefault="00756EF7">
      <w:pPr>
        <w:pStyle w:val="TOC1"/>
        <w:rPr>
          <w:rFonts w:asciiTheme="minorHAnsi" w:eastAsiaTheme="minorEastAsia" w:hAnsiTheme="minorHAnsi" w:cstheme="minorBidi"/>
          <w:noProof/>
          <w:sz w:val="22"/>
          <w:szCs w:val="22"/>
          <w:lang w:eastAsia="en-CA"/>
        </w:rPr>
      </w:pPr>
      <w:hyperlink w:anchor="_Toc91512994" w:history="1">
        <w:r w:rsidR="00C460A7" w:rsidRPr="00101193">
          <w:rPr>
            <w:rStyle w:val="Hyperlink"/>
            <w:noProof/>
          </w:rPr>
          <w:t>1 Introduction</w:t>
        </w:r>
        <w:r w:rsidR="00C460A7">
          <w:rPr>
            <w:noProof/>
            <w:webHidden/>
          </w:rPr>
          <w:tab/>
        </w:r>
        <w:r w:rsidR="00C460A7">
          <w:rPr>
            <w:noProof/>
            <w:webHidden/>
          </w:rPr>
          <w:fldChar w:fldCharType="begin"/>
        </w:r>
        <w:r w:rsidR="00C460A7">
          <w:rPr>
            <w:noProof/>
            <w:webHidden/>
          </w:rPr>
          <w:instrText xml:space="preserve"> PAGEREF _Toc91512994 \h </w:instrText>
        </w:r>
        <w:r w:rsidR="00C460A7">
          <w:rPr>
            <w:noProof/>
            <w:webHidden/>
          </w:rPr>
        </w:r>
        <w:r w:rsidR="00C460A7">
          <w:rPr>
            <w:noProof/>
            <w:webHidden/>
          </w:rPr>
          <w:fldChar w:fldCharType="separate"/>
        </w:r>
        <w:r w:rsidR="00C460A7">
          <w:rPr>
            <w:noProof/>
            <w:webHidden/>
          </w:rPr>
          <w:t>1</w:t>
        </w:r>
        <w:r w:rsidR="00C460A7">
          <w:rPr>
            <w:noProof/>
            <w:webHidden/>
          </w:rPr>
          <w:fldChar w:fldCharType="end"/>
        </w:r>
      </w:hyperlink>
    </w:p>
    <w:p w14:paraId="36FC3D8A" w14:textId="5CD7B09E"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2995" w:history="1">
        <w:r w:rsidR="00C460A7" w:rsidRPr="00101193">
          <w:rPr>
            <w:rStyle w:val="Hyperlink"/>
            <w:noProof/>
          </w:rPr>
          <w:t>1.1 Objectives</w:t>
        </w:r>
        <w:r w:rsidR="00C460A7">
          <w:rPr>
            <w:noProof/>
            <w:webHidden/>
          </w:rPr>
          <w:tab/>
        </w:r>
        <w:r w:rsidR="00C460A7">
          <w:rPr>
            <w:noProof/>
            <w:webHidden/>
          </w:rPr>
          <w:fldChar w:fldCharType="begin"/>
        </w:r>
        <w:r w:rsidR="00C460A7">
          <w:rPr>
            <w:noProof/>
            <w:webHidden/>
          </w:rPr>
          <w:instrText xml:space="preserve"> PAGEREF _Toc91512995 \h </w:instrText>
        </w:r>
        <w:r w:rsidR="00C460A7">
          <w:rPr>
            <w:noProof/>
            <w:webHidden/>
          </w:rPr>
        </w:r>
        <w:r w:rsidR="00C460A7">
          <w:rPr>
            <w:noProof/>
            <w:webHidden/>
          </w:rPr>
          <w:fldChar w:fldCharType="separate"/>
        </w:r>
        <w:r w:rsidR="00C460A7">
          <w:rPr>
            <w:noProof/>
            <w:webHidden/>
          </w:rPr>
          <w:t>3</w:t>
        </w:r>
        <w:r w:rsidR="00C460A7">
          <w:rPr>
            <w:noProof/>
            <w:webHidden/>
          </w:rPr>
          <w:fldChar w:fldCharType="end"/>
        </w:r>
      </w:hyperlink>
    </w:p>
    <w:p w14:paraId="05D1B6AC" w14:textId="2CDEF1EF" w:rsidR="00C460A7" w:rsidRDefault="00756EF7">
      <w:pPr>
        <w:pStyle w:val="TOC1"/>
        <w:rPr>
          <w:rFonts w:asciiTheme="minorHAnsi" w:eastAsiaTheme="minorEastAsia" w:hAnsiTheme="minorHAnsi" w:cstheme="minorBidi"/>
          <w:noProof/>
          <w:sz w:val="22"/>
          <w:szCs w:val="22"/>
          <w:lang w:eastAsia="en-CA"/>
        </w:rPr>
      </w:pPr>
      <w:hyperlink w:anchor="_Toc91512996" w:history="1">
        <w:r w:rsidR="00C460A7" w:rsidRPr="00101193">
          <w:rPr>
            <w:rStyle w:val="Hyperlink"/>
            <w:noProof/>
          </w:rPr>
          <w:t>2 Overview of Load Forecasting</w:t>
        </w:r>
        <w:r w:rsidR="00C460A7">
          <w:rPr>
            <w:noProof/>
            <w:webHidden/>
          </w:rPr>
          <w:tab/>
        </w:r>
        <w:r w:rsidR="00C460A7">
          <w:rPr>
            <w:noProof/>
            <w:webHidden/>
          </w:rPr>
          <w:fldChar w:fldCharType="begin"/>
        </w:r>
        <w:r w:rsidR="00C460A7">
          <w:rPr>
            <w:noProof/>
            <w:webHidden/>
          </w:rPr>
          <w:instrText xml:space="preserve"> PAGEREF _Toc91512996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959884D" w14:textId="5DE3A022"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2997" w:history="1">
        <w:r w:rsidR="00C460A7" w:rsidRPr="00101193">
          <w:rPr>
            <w:rStyle w:val="Hyperlink"/>
            <w:noProof/>
          </w:rPr>
          <w:t>2.1 Factors That Affect the Load Demand</w:t>
        </w:r>
        <w:r w:rsidR="00C460A7">
          <w:rPr>
            <w:noProof/>
            <w:webHidden/>
          </w:rPr>
          <w:tab/>
        </w:r>
        <w:r w:rsidR="00C460A7">
          <w:rPr>
            <w:noProof/>
            <w:webHidden/>
          </w:rPr>
          <w:fldChar w:fldCharType="begin"/>
        </w:r>
        <w:r w:rsidR="00C460A7">
          <w:rPr>
            <w:noProof/>
            <w:webHidden/>
          </w:rPr>
          <w:instrText xml:space="preserve"> PAGEREF _Toc91512997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ACEC511" w14:textId="6A4587AB"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2998" w:history="1">
        <w:r w:rsidR="00C460A7" w:rsidRPr="00101193">
          <w:rPr>
            <w:rStyle w:val="Hyperlink"/>
            <w:noProof/>
          </w:rPr>
          <w:t>2.2 Load Forecasting Horizons</w:t>
        </w:r>
        <w:r w:rsidR="00C460A7">
          <w:rPr>
            <w:noProof/>
            <w:webHidden/>
          </w:rPr>
          <w:tab/>
        </w:r>
        <w:r w:rsidR="00C460A7">
          <w:rPr>
            <w:noProof/>
            <w:webHidden/>
          </w:rPr>
          <w:fldChar w:fldCharType="begin"/>
        </w:r>
        <w:r w:rsidR="00C460A7">
          <w:rPr>
            <w:noProof/>
            <w:webHidden/>
          </w:rPr>
          <w:instrText xml:space="preserve"> PAGEREF _Toc91512998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496B07E0" w14:textId="049C9D85"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2999" w:history="1">
        <w:r w:rsidR="00C460A7" w:rsidRPr="00101193">
          <w:rPr>
            <w:rStyle w:val="Hyperlink"/>
            <w:noProof/>
          </w:rPr>
          <w:t>2.3 The Benchmark Forecasters</w:t>
        </w:r>
        <w:r w:rsidR="00C460A7">
          <w:rPr>
            <w:noProof/>
            <w:webHidden/>
          </w:rPr>
          <w:tab/>
        </w:r>
        <w:r w:rsidR="00C460A7">
          <w:rPr>
            <w:noProof/>
            <w:webHidden/>
          </w:rPr>
          <w:fldChar w:fldCharType="begin"/>
        </w:r>
        <w:r w:rsidR="00C460A7">
          <w:rPr>
            <w:noProof/>
            <w:webHidden/>
          </w:rPr>
          <w:instrText xml:space="preserve"> PAGEREF _Toc91512999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2A19E907" w14:textId="39BEB835"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00" w:history="1">
        <w:r w:rsidR="00C460A7" w:rsidRPr="00101193">
          <w:rPr>
            <w:rStyle w:val="Hyperlink"/>
            <w:noProof/>
          </w:rPr>
          <w:t>2.3.1 The Seasonal Naive Forecaster (SNF)</w:t>
        </w:r>
        <w:r w:rsidR="00C460A7">
          <w:rPr>
            <w:noProof/>
            <w:webHidden/>
          </w:rPr>
          <w:tab/>
        </w:r>
        <w:r w:rsidR="00C460A7">
          <w:rPr>
            <w:noProof/>
            <w:webHidden/>
          </w:rPr>
          <w:fldChar w:fldCharType="begin"/>
        </w:r>
        <w:r w:rsidR="00C460A7">
          <w:rPr>
            <w:noProof/>
            <w:webHidden/>
          </w:rPr>
          <w:instrText xml:space="preserve"> PAGEREF _Toc91513000 \h </w:instrText>
        </w:r>
        <w:r w:rsidR="00C460A7">
          <w:rPr>
            <w:noProof/>
            <w:webHidden/>
          </w:rPr>
        </w:r>
        <w:r w:rsidR="00C460A7">
          <w:rPr>
            <w:noProof/>
            <w:webHidden/>
          </w:rPr>
          <w:fldChar w:fldCharType="separate"/>
        </w:r>
        <w:r w:rsidR="00C460A7">
          <w:rPr>
            <w:noProof/>
            <w:webHidden/>
          </w:rPr>
          <w:t>8</w:t>
        </w:r>
        <w:r w:rsidR="00C460A7">
          <w:rPr>
            <w:noProof/>
            <w:webHidden/>
          </w:rPr>
          <w:fldChar w:fldCharType="end"/>
        </w:r>
      </w:hyperlink>
    </w:p>
    <w:p w14:paraId="3F0D846A" w14:textId="4CC711D9"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01" w:history="1">
        <w:r w:rsidR="00C460A7" w:rsidRPr="00101193">
          <w:rPr>
            <w:rStyle w:val="Hyperlink"/>
            <w:noProof/>
          </w:rPr>
          <w:t>2.3.2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_Toc91513001 \h </w:instrText>
        </w:r>
        <w:r w:rsidR="00C460A7">
          <w:rPr>
            <w:noProof/>
            <w:webHidden/>
          </w:rPr>
        </w:r>
        <w:r w:rsidR="00C460A7">
          <w:rPr>
            <w:noProof/>
            <w:webHidden/>
          </w:rPr>
          <w:fldChar w:fldCharType="separate"/>
        </w:r>
        <w:r w:rsidR="00C460A7">
          <w:rPr>
            <w:noProof/>
            <w:webHidden/>
          </w:rPr>
          <w:t>9</w:t>
        </w:r>
        <w:r w:rsidR="00C460A7">
          <w:rPr>
            <w:noProof/>
            <w:webHidden/>
          </w:rPr>
          <w:fldChar w:fldCharType="end"/>
        </w:r>
      </w:hyperlink>
    </w:p>
    <w:p w14:paraId="049DAC4E" w14:textId="418F0C3D"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02" w:history="1">
        <w:r w:rsidR="00C460A7" w:rsidRPr="00101193">
          <w:rPr>
            <w:rStyle w:val="Hyperlink"/>
            <w:noProof/>
          </w:rPr>
          <w:t>2.3.3 The Auto-Regressive Integrated Moving Average Forecaster (ARIMA)</w:t>
        </w:r>
        <w:r w:rsidR="00C460A7">
          <w:rPr>
            <w:noProof/>
            <w:webHidden/>
          </w:rPr>
          <w:tab/>
        </w:r>
        <w:r w:rsidR="00C460A7">
          <w:rPr>
            <w:noProof/>
            <w:webHidden/>
          </w:rPr>
          <w:fldChar w:fldCharType="begin"/>
        </w:r>
        <w:r w:rsidR="00C460A7">
          <w:rPr>
            <w:noProof/>
            <w:webHidden/>
          </w:rPr>
          <w:instrText xml:space="preserve"> PAGEREF _Toc91513002 \h </w:instrText>
        </w:r>
        <w:r w:rsidR="00C460A7">
          <w:rPr>
            <w:noProof/>
            <w:webHidden/>
          </w:rPr>
        </w:r>
        <w:r w:rsidR="00C460A7">
          <w:rPr>
            <w:noProof/>
            <w:webHidden/>
          </w:rPr>
          <w:fldChar w:fldCharType="separate"/>
        </w:r>
        <w:r w:rsidR="00C460A7">
          <w:rPr>
            <w:noProof/>
            <w:webHidden/>
          </w:rPr>
          <w:t>10</w:t>
        </w:r>
        <w:r w:rsidR="00C460A7">
          <w:rPr>
            <w:noProof/>
            <w:webHidden/>
          </w:rPr>
          <w:fldChar w:fldCharType="end"/>
        </w:r>
      </w:hyperlink>
    </w:p>
    <w:p w14:paraId="2FE7DEFD" w14:textId="618C3A1E"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03" w:history="1">
        <w:r w:rsidR="00C460A7" w:rsidRPr="00101193">
          <w:rPr>
            <w:rStyle w:val="Hyperlink"/>
            <w:noProof/>
          </w:rPr>
          <w:t>2.3.4 Artificial Neural Network Short Term Load Forecaster – Generation Three (ANNSTLF-G3)</w:t>
        </w:r>
        <w:r w:rsidR="00C460A7">
          <w:rPr>
            <w:noProof/>
            <w:webHidden/>
          </w:rPr>
          <w:tab/>
        </w:r>
        <w:r w:rsidR="00C460A7">
          <w:rPr>
            <w:noProof/>
            <w:webHidden/>
          </w:rPr>
          <w:fldChar w:fldCharType="begin"/>
        </w:r>
        <w:r w:rsidR="00C460A7">
          <w:rPr>
            <w:noProof/>
            <w:webHidden/>
          </w:rPr>
          <w:instrText xml:space="preserve"> PAGEREF _Toc91513003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6D6261A8" w14:textId="6D999769"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04" w:history="1">
        <w:r w:rsidR="00C460A7" w:rsidRPr="00101193">
          <w:rPr>
            <w:rStyle w:val="Hyperlink"/>
            <w:noProof/>
          </w:rPr>
          <w:t>2.4 Deep Learning Forecasters</w:t>
        </w:r>
        <w:r w:rsidR="00C460A7">
          <w:rPr>
            <w:noProof/>
            <w:webHidden/>
          </w:rPr>
          <w:tab/>
        </w:r>
        <w:r w:rsidR="00C460A7">
          <w:rPr>
            <w:noProof/>
            <w:webHidden/>
          </w:rPr>
          <w:fldChar w:fldCharType="begin"/>
        </w:r>
        <w:r w:rsidR="00C460A7">
          <w:rPr>
            <w:noProof/>
            <w:webHidden/>
          </w:rPr>
          <w:instrText xml:space="preserve"> PAGEREF _Toc91513004 \h </w:instrText>
        </w:r>
        <w:r w:rsidR="00C460A7">
          <w:rPr>
            <w:noProof/>
            <w:webHidden/>
          </w:rPr>
        </w:r>
        <w:r w:rsidR="00C460A7">
          <w:rPr>
            <w:noProof/>
            <w:webHidden/>
          </w:rPr>
          <w:fldChar w:fldCharType="separate"/>
        </w:r>
        <w:r w:rsidR="00C460A7">
          <w:rPr>
            <w:noProof/>
            <w:webHidden/>
          </w:rPr>
          <w:t>16</w:t>
        </w:r>
        <w:r w:rsidR="00C460A7">
          <w:rPr>
            <w:noProof/>
            <w:webHidden/>
          </w:rPr>
          <w:fldChar w:fldCharType="end"/>
        </w:r>
      </w:hyperlink>
    </w:p>
    <w:p w14:paraId="72494A63" w14:textId="33FB28E0"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05" w:history="1">
        <w:r w:rsidR="00C460A7" w:rsidRPr="00101193">
          <w:rPr>
            <w:rStyle w:val="Hyperlink"/>
            <w:noProof/>
          </w:rPr>
          <w:t>2.4.1 Deep Learning Techniques</w:t>
        </w:r>
        <w:r w:rsidR="00C460A7">
          <w:rPr>
            <w:noProof/>
            <w:webHidden/>
          </w:rPr>
          <w:tab/>
        </w:r>
        <w:r w:rsidR="00C460A7">
          <w:rPr>
            <w:noProof/>
            <w:webHidden/>
          </w:rPr>
          <w:fldChar w:fldCharType="begin"/>
        </w:r>
        <w:r w:rsidR="00C460A7">
          <w:rPr>
            <w:noProof/>
            <w:webHidden/>
          </w:rPr>
          <w:instrText xml:space="preserve"> PAGEREF _Toc91513005 \h </w:instrText>
        </w:r>
        <w:r w:rsidR="00C460A7">
          <w:rPr>
            <w:noProof/>
            <w:webHidden/>
          </w:rPr>
        </w:r>
        <w:r w:rsidR="00C460A7">
          <w:rPr>
            <w:noProof/>
            <w:webHidden/>
          </w:rPr>
          <w:fldChar w:fldCharType="separate"/>
        </w:r>
        <w:r w:rsidR="00C460A7">
          <w:rPr>
            <w:noProof/>
            <w:webHidden/>
          </w:rPr>
          <w:t>17</w:t>
        </w:r>
        <w:r w:rsidR="00C460A7">
          <w:rPr>
            <w:noProof/>
            <w:webHidden/>
          </w:rPr>
          <w:fldChar w:fldCharType="end"/>
        </w:r>
      </w:hyperlink>
    </w:p>
    <w:p w14:paraId="00B7A896" w14:textId="65130C17"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06" w:history="1">
        <w:r w:rsidR="00C460A7" w:rsidRPr="00101193">
          <w:rPr>
            <w:rStyle w:val="Hyperlink"/>
            <w:noProof/>
          </w:rPr>
          <w:t>2.4.2 LSTM and CNN as Load Forecasters</w:t>
        </w:r>
        <w:r w:rsidR="00C460A7">
          <w:rPr>
            <w:noProof/>
            <w:webHidden/>
          </w:rPr>
          <w:tab/>
        </w:r>
        <w:r w:rsidR="00C460A7">
          <w:rPr>
            <w:noProof/>
            <w:webHidden/>
          </w:rPr>
          <w:fldChar w:fldCharType="begin"/>
        </w:r>
        <w:r w:rsidR="00C460A7">
          <w:rPr>
            <w:noProof/>
            <w:webHidden/>
          </w:rPr>
          <w:instrText xml:space="preserve"> PAGEREF _Toc91513006 \h </w:instrText>
        </w:r>
        <w:r w:rsidR="00C460A7">
          <w:rPr>
            <w:noProof/>
            <w:webHidden/>
          </w:rPr>
        </w:r>
        <w:r w:rsidR="00C460A7">
          <w:rPr>
            <w:noProof/>
            <w:webHidden/>
          </w:rPr>
          <w:fldChar w:fldCharType="separate"/>
        </w:r>
        <w:r w:rsidR="00C460A7">
          <w:rPr>
            <w:noProof/>
            <w:webHidden/>
          </w:rPr>
          <w:t>23</w:t>
        </w:r>
        <w:r w:rsidR="00C460A7">
          <w:rPr>
            <w:noProof/>
            <w:webHidden/>
          </w:rPr>
          <w:fldChar w:fldCharType="end"/>
        </w:r>
      </w:hyperlink>
    </w:p>
    <w:p w14:paraId="20CB3645" w14:textId="6DF2852D"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07" w:history="1">
        <w:r w:rsidR="00C460A7" w:rsidRPr="00101193">
          <w:rPr>
            <w:rStyle w:val="Hyperlink"/>
            <w:noProof/>
          </w:rPr>
          <w:t>2.5 Peak Load</w:t>
        </w:r>
        <w:r w:rsidR="00C460A7">
          <w:rPr>
            <w:noProof/>
            <w:webHidden/>
          </w:rPr>
          <w:tab/>
        </w:r>
        <w:r w:rsidR="00C460A7">
          <w:rPr>
            <w:noProof/>
            <w:webHidden/>
          </w:rPr>
          <w:fldChar w:fldCharType="begin"/>
        </w:r>
        <w:r w:rsidR="00C460A7">
          <w:rPr>
            <w:noProof/>
            <w:webHidden/>
          </w:rPr>
          <w:instrText xml:space="preserve"> PAGEREF _Toc91513007 \h </w:instrText>
        </w:r>
        <w:r w:rsidR="00C460A7">
          <w:rPr>
            <w:noProof/>
            <w:webHidden/>
          </w:rPr>
        </w:r>
        <w:r w:rsidR="00C460A7">
          <w:rPr>
            <w:noProof/>
            <w:webHidden/>
          </w:rPr>
          <w:fldChar w:fldCharType="separate"/>
        </w:r>
        <w:r w:rsidR="00C460A7">
          <w:rPr>
            <w:noProof/>
            <w:webHidden/>
          </w:rPr>
          <w:t>24</w:t>
        </w:r>
        <w:r w:rsidR="00C460A7">
          <w:rPr>
            <w:noProof/>
            <w:webHidden/>
          </w:rPr>
          <w:fldChar w:fldCharType="end"/>
        </w:r>
      </w:hyperlink>
    </w:p>
    <w:p w14:paraId="2EEDBC40" w14:textId="6BFD57CB"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08" w:history="1">
        <w:r w:rsidR="00C460A7" w:rsidRPr="00101193">
          <w:rPr>
            <w:rStyle w:val="Hyperlink"/>
            <w:noProof/>
          </w:rPr>
          <w:t>2.6 Performance Metrics</w:t>
        </w:r>
        <w:r w:rsidR="00C460A7">
          <w:rPr>
            <w:noProof/>
            <w:webHidden/>
          </w:rPr>
          <w:tab/>
        </w:r>
        <w:r w:rsidR="00C460A7">
          <w:rPr>
            <w:noProof/>
            <w:webHidden/>
          </w:rPr>
          <w:fldChar w:fldCharType="begin"/>
        </w:r>
        <w:r w:rsidR="00C460A7">
          <w:rPr>
            <w:noProof/>
            <w:webHidden/>
          </w:rPr>
          <w:instrText xml:space="preserve"> PAGEREF _Toc91513008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715BB7A7" w14:textId="10300708"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09" w:history="1">
        <w:r w:rsidR="00C460A7" w:rsidRPr="00101193">
          <w:rPr>
            <w:rStyle w:val="Hyperlink"/>
            <w:noProof/>
          </w:rPr>
          <w:t>2.7 The Myth of Finding the One Size Fits All Technique</w:t>
        </w:r>
        <w:r w:rsidR="00C460A7">
          <w:rPr>
            <w:noProof/>
            <w:webHidden/>
          </w:rPr>
          <w:tab/>
        </w:r>
        <w:r w:rsidR="00C460A7">
          <w:rPr>
            <w:noProof/>
            <w:webHidden/>
          </w:rPr>
          <w:fldChar w:fldCharType="begin"/>
        </w:r>
        <w:r w:rsidR="00C460A7">
          <w:rPr>
            <w:noProof/>
            <w:webHidden/>
          </w:rPr>
          <w:instrText xml:space="preserve"> PAGEREF _Toc91513009 \h </w:instrText>
        </w:r>
        <w:r w:rsidR="00C460A7">
          <w:rPr>
            <w:noProof/>
            <w:webHidden/>
          </w:rPr>
        </w:r>
        <w:r w:rsidR="00C460A7">
          <w:rPr>
            <w:noProof/>
            <w:webHidden/>
          </w:rPr>
          <w:fldChar w:fldCharType="separate"/>
        </w:r>
        <w:r w:rsidR="00C460A7">
          <w:rPr>
            <w:noProof/>
            <w:webHidden/>
          </w:rPr>
          <w:t>27</w:t>
        </w:r>
        <w:r w:rsidR="00C460A7">
          <w:rPr>
            <w:noProof/>
            <w:webHidden/>
          </w:rPr>
          <w:fldChar w:fldCharType="end"/>
        </w:r>
      </w:hyperlink>
    </w:p>
    <w:p w14:paraId="66A18667" w14:textId="388405BB" w:rsidR="00C460A7" w:rsidRDefault="00756EF7">
      <w:pPr>
        <w:pStyle w:val="TOC1"/>
        <w:rPr>
          <w:rFonts w:asciiTheme="minorHAnsi" w:eastAsiaTheme="minorEastAsia" w:hAnsiTheme="minorHAnsi" w:cstheme="minorBidi"/>
          <w:noProof/>
          <w:sz w:val="22"/>
          <w:szCs w:val="22"/>
          <w:lang w:eastAsia="en-CA"/>
        </w:rPr>
      </w:pPr>
      <w:hyperlink w:anchor="_Toc91513010" w:history="1">
        <w:r w:rsidR="00C460A7" w:rsidRPr="00101193">
          <w:rPr>
            <w:rStyle w:val="Hyperlink"/>
            <w:noProof/>
          </w:rPr>
          <w:t>3 Investigation</w:t>
        </w:r>
        <w:r w:rsidR="00C460A7">
          <w:rPr>
            <w:noProof/>
            <w:webHidden/>
          </w:rPr>
          <w:tab/>
        </w:r>
        <w:r w:rsidR="00C460A7">
          <w:rPr>
            <w:noProof/>
            <w:webHidden/>
          </w:rPr>
          <w:fldChar w:fldCharType="begin"/>
        </w:r>
        <w:r w:rsidR="00C460A7">
          <w:rPr>
            <w:noProof/>
            <w:webHidden/>
          </w:rPr>
          <w:instrText xml:space="preserve"> PAGEREF _Toc91513010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5DAE01E5" w14:textId="65B1FD12"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11" w:history="1">
        <w:r w:rsidR="00C460A7" w:rsidRPr="00101193">
          <w:rPr>
            <w:rStyle w:val="Hyperlink"/>
            <w:noProof/>
          </w:rPr>
          <w:t>3.1 Preparation of the Datasets</w:t>
        </w:r>
        <w:r w:rsidR="00C460A7">
          <w:rPr>
            <w:noProof/>
            <w:webHidden/>
          </w:rPr>
          <w:tab/>
        </w:r>
        <w:r w:rsidR="00C460A7">
          <w:rPr>
            <w:noProof/>
            <w:webHidden/>
          </w:rPr>
          <w:fldChar w:fldCharType="begin"/>
        </w:r>
        <w:r w:rsidR="00C460A7">
          <w:rPr>
            <w:noProof/>
            <w:webHidden/>
          </w:rPr>
          <w:instrText xml:space="preserve"> PAGEREF _Toc91513011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778B9E48" w14:textId="533FA16C"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12" w:history="1">
        <w:r w:rsidR="00C460A7" w:rsidRPr="00101193">
          <w:rPr>
            <w:rStyle w:val="Hyperlink"/>
            <w:noProof/>
          </w:rPr>
          <w:t>3.2 Implementation Specifications for Benchmark Forecasters</w:t>
        </w:r>
        <w:r w:rsidR="00C460A7">
          <w:rPr>
            <w:noProof/>
            <w:webHidden/>
          </w:rPr>
          <w:tab/>
        </w:r>
        <w:r w:rsidR="00C460A7">
          <w:rPr>
            <w:noProof/>
            <w:webHidden/>
          </w:rPr>
          <w:fldChar w:fldCharType="begin"/>
        </w:r>
        <w:r w:rsidR="00C460A7">
          <w:rPr>
            <w:noProof/>
            <w:webHidden/>
          </w:rPr>
          <w:instrText xml:space="preserve"> PAGEREF _Toc91513012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244262B" w14:textId="2C37762A"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13" w:history="1">
        <w:r w:rsidR="00C460A7" w:rsidRPr="00101193">
          <w:rPr>
            <w:rStyle w:val="Hyperlink"/>
            <w:noProof/>
          </w:rPr>
          <w:t>3.2.1 The Seasonal Naïve Forecaster (SNF)</w:t>
        </w:r>
        <w:r w:rsidR="00C460A7">
          <w:rPr>
            <w:noProof/>
            <w:webHidden/>
          </w:rPr>
          <w:tab/>
        </w:r>
        <w:r w:rsidR="00C460A7">
          <w:rPr>
            <w:noProof/>
            <w:webHidden/>
          </w:rPr>
          <w:fldChar w:fldCharType="begin"/>
        </w:r>
        <w:r w:rsidR="00C460A7">
          <w:rPr>
            <w:noProof/>
            <w:webHidden/>
          </w:rPr>
          <w:instrText xml:space="preserve"> PAGEREF _Toc91513013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B791CC2" w14:textId="091BB488"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14" w:history="1">
        <w:r w:rsidR="00C460A7" w:rsidRPr="00101193">
          <w:rPr>
            <w:rStyle w:val="Hyperlink"/>
            <w:noProof/>
          </w:rPr>
          <w:t>3.2.2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_Toc91513014 \h </w:instrText>
        </w:r>
        <w:r w:rsidR="00C460A7">
          <w:rPr>
            <w:noProof/>
            <w:webHidden/>
          </w:rPr>
        </w:r>
        <w:r w:rsidR="00C460A7">
          <w:rPr>
            <w:noProof/>
            <w:webHidden/>
          </w:rPr>
          <w:fldChar w:fldCharType="separate"/>
        </w:r>
        <w:r w:rsidR="00C460A7">
          <w:rPr>
            <w:noProof/>
            <w:webHidden/>
          </w:rPr>
          <w:t>31</w:t>
        </w:r>
        <w:r w:rsidR="00C460A7">
          <w:rPr>
            <w:noProof/>
            <w:webHidden/>
          </w:rPr>
          <w:fldChar w:fldCharType="end"/>
        </w:r>
      </w:hyperlink>
    </w:p>
    <w:p w14:paraId="00510FDA" w14:textId="12398045"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15" w:history="1">
        <w:r w:rsidR="00C460A7" w:rsidRPr="00101193">
          <w:rPr>
            <w:rStyle w:val="Hyperlink"/>
            <w:noProof/>
          </w:rPr>
          <w:t>3.2.3 The Seasonal Auto-Regressive Integrated Moving Averages with Exogenous Regressors Forecaster (SARIMAX)</w:t>
        </w:r>
        <w:r w:rsidR="00C460A7">
          <w:rPr>
            <w:noProof/>
            <w:webHidden/>
          </w:rPr>
          <w:tab/>
        </w:r>
        <w:r w:rsidR="00C460A7">
          <w:rPr>
            <w:noProof/>
            <w:webHidden/>
          </w:rPr>
          <w:fldChar w:fldCharType="begin"/>
        </w:r>
        <w:r w:rsidR="00C460A7">
          <w:rPr>
            <w:noProof/>
            <w:webHidden/>
          </w:rPr>
          <w:instrText xml:space="preserve"> PAGEREF _Toc91513015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40D9DBB6" w14:textId="171AB129"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16" w:history="1">
        <w:r w:rsidR="00C460A7" w:rsidRPr="00101193">
          <w:rPr>
            <w:rStyle w:val="Hyperlink"/>
            <w:noProof/>
          </w:rPr>
          <w:t>3.2.4 The Artificial Neural Network Short Term Load Forecaster (ANNSTLF-G3)</w:t>
        </w:r>
        <w:r w:rsidR="00C460A7">
          <w:rPr>
            <w:noProof/>
            <w:webHidden/>
          </w:rPr>
          <w:tab/>
        </w:r>
        <w:r w:rsidR="00C460A7">
          <w:rPr>
            <w:noProof/>
            <w:webHidden/>
          </w:rPr>
          <w:fldChar w:fldCharType="begin"/>
        </w:r>
        <w:r w:rsidR="00C460A7">
          <w:rPr>
            <w:noProof/>
            <w:webHidden/>
          </w:rPr>
          <w:instrText xml:space="preserve"> PAGEREF _Toc91513016 \h </w:instrText>
        </w:r>
        <w:r w:rsidR="00C460A7">
          <w:rPr>
            <w:noProof/>
            <w:webHidden/>
          </w:rPr>
        </w:r>
        <w:r w:rsidR="00C460A7">
          <w:rPr>
            <w:noProof/>
            <w:webHidden/>
          </w:rPr>
          <w:fldChar w:fldCharType="separate"/>
        </w:r>
        <w:r w:rsidR="00C460A7">
          <w:rPr>
            <w:noProof/>
            <w:webHidden/>
          </w:rPr>
          <w:t>33</w:t>
        </w:r>
        <w:r w:rsidR="00C460A7">
          <w:rPr>
            <w:noProof/>
            <w:webHidden/>
          </w:rPr>
          <w:fldChar w:fldCharType="end"/>
        </w:r>
      </w:hyperlink>
    </w:p>
    <w:p w14:paraId="00CEB3D5" w14:textId="4442D174"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17" w:history="1">
        <w:r w:rsidR="00C460A7" w:rsidRPr="00101193">
          <w:rPr>
            <w:rStyle w:val="Hyperlink"/>
            <w:noProof/>
          </w:rPr>
          <w:t>3.3 Implementation Specifications for the Deep Learning Forecasters</w:t>
        </w:r>
        <w:r w:rsidR="00C460A7">
          <w:rPr>
            <w:noProof/>
            <w:webHidden/>
          </w:rPr>
          <w:tab/>
        </w:r>
        <w:r w:rsidR="00C460A7">
          <w:rPr>
            <w:noProof/>
            <w:webHidden/>
          </w:rPr>
          <w:fldChar w:fldCharType="begin"/>
        </w:r>
        <w:r w:rsidR="00C460A7">
          <w:rPr>
            <w:noProof/>
            <w:webHidden/>
          </w:rPr>
          <w:instrText xml:space="preserve"> PAGEREF _Toc91513017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14D5A4A9" w14:textId="6E31D0D1"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18" w:history="1">
        <w:r w:rsidR="00C460A7" w:rsidRPr="00101193">
          <w:rPr>
            <w:rStyle w:val="Hyperlink"/>
            <w:noProof/>
          </w:rPr>
          <w:t>3.3.1 The Long Short Term Memory Forecaster (LSTM)</w:t>
        </w:r>
        <w:r w:rsidR="00C460A7">
          <w:rPr>
            <w:noProof/>
            <w:webHidden/>
          </w:rPr>
          <w:tab/>
        </w:r>
        <w:r w:rsidR="00C460A7">
          <w:rPr>
            <w:noProof/>
            <w:webHidden/>
          </w:rPr>
          <w:fldChar w:fldCharType="begin"/>
        </w:r>
        <w:r w:rsidR="00C460A7">
          <w:rPr>
            <w:noProof/>
            <w:webHidden/>
          </w:rPr>
          <w:instrText xml:space="preserve"> PAGEREF _Toc91513018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631A964D" w14:textId="07754D43"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19" w:history="1">
        <w:r w:rsidR="00C460A7" w:rsidRPr="00101193">
          <w:rPr>
            <w:rStyle w:val="Hyperlink"/>
            <w:noProof/>
          </w:rPr>
          <w:t>3.3.2 The Convolutional Neural Network Forecaster (CNN)</w:t>
        </w:r>
        <w:r w:rsidR="00C460A7">
          <w:rPr>
            <w:noProof/>
            <w:webHidden/>
          </w:rPr>
          <w:tab/>
        </w:r>
        <w:r w:rsidR="00C460A7">
          <w:rPr>
            <w:noProof/>
            <w:webHidden/>
          </w:rPr>
          <w:fldChar w:fldCharType="begin"/>
        </w:r>
        <w:r w:rsidR="00C460A7">
          <w:rPr>
            <w:noProof/>
            <w:webHidden/>
          </w:rPr>
          <w:instrText xml:space="preserve"> PAGEREF _Toc91513019 \h </w:instrText>
        </w:r>
        <w:r w:rsidR="00C460A7">
          <w:rPr>
            <w:noProof/>
            <w:webHidden/>
          </w:rPr>
        </w:r>
        <w:r w:rsidR="00C460A7">
          <w:rPr>
            <w:noProof/>
            <w:webHidden/>
          </w:rPr>
          <w:fldChar w:fldCharType="separate"/>
        </w:r>
        <w:r w:rsidR="00C460A7">
          <w:rPr>
            <w:noProof/>
            <w:webHidden/>
          </w:rPr>
          <w:t>36</w:t>
        </w:r>
        <w:r w:rsidR="00C460A7">
          <w:rPr>
            <w:noProof/>
            <w:webHidden/>
          </w:rPr>
          <w:fldChar w:fldCharType="end"/>
        </w:r>
      </w:hyperlink>
    </w:p>
    <w:p w14:paraId="0E04E214" w14:textId="235B485C"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20" w:history="1">
        <w:r w:rsidR="00C460A7" w:rsidRPr="00101193">
          <w:rPr>
            <w:rStyle w:val="Hyperlink"/>
            <w:noProof/>
          </w:rPr>
          <w:t>3.4 Method Analysis</w:t>
        </w:r>
        <w:r w:rsidR="00C460A7">
          <w:rPr>
            <w:noProof/>
            <w:webHidden/>
          </w:rPr>
          <w:tab/>
        </w:r>
        <w:r w:rsidR="00C460A7">
          <w:rPr>
            <w:noProof/>
            <w:webHidden/>
          </w:rPr>
          <w:fldChar w:fldCharType="begin"/>
        </w:r>
        <w:r w:rsidR="00C460A7">
          <w:rPr>
            <w:noProof/>
            <w:webHidden/>
          </w:rPr>
          <w:instrText xml:space="preserve"> PAGEREF _Toc91513020 \h </w:instrText>
        </w:r>
        <w:r w:rsidR="00C460A7">
          <w:rPr>
            <w:noProof/>
            <w:webHidden/>
          </w:rPr>
        </w:r>
        <w:r w:rsidR="00C460A7">
          <w:rPr>
            <w:noProof/>
            <w:webHidden/>
          </w:rPr>
          <w:fldChar w:fldCharType="separate"/>
        </w:r>
        <w:r w:rsidR="00C460A7">
          <w:rPr>
            <w:noProof/>
            <w:webHidden/>
          </w:rPr>
          <w:t>37</w:t>
        </w:r>
        <w:r w:rsidR="00C460A7">
          <w:rPr>
            <w:noProof/>
            <w:webHidden/>
          </w:rPr>
          <w:fldChar w:fldCharType="end"/>
        </w:r>
      </w:hyperlink>
    </w:p>
    <w:p w14:paraId="6C61C9D1" w14:textId="4E8444D0"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21" w:history="1">
        <w:r w:rsidR="00C460A7" w:rsidRPr="00101193">
          <w:rPr>
            <w:rStyle w:val="Hyperlink"/>
            <w:noProof/>
          </w:rPr>
          <w:t>3.5 The Performance of Forecasters on the Toronto Dataset</w:t>
        </w:r>
        <w:r w:rsidR="00C460A7">
          <w:rPr>
            <w:noProof/>
            <w:webHidden/>
          </w:rPr>
          <w:tab/>
        </w:r>
        <w:r w:rsidR="00C460A7">
          <w:rPr>
            <w:noProof/>
            <w:webHidden/>
          </w:rPr>
          <w:fldChar w:fldCharType="begin"/>
        </w:r>
        <w:r w:rsidR="00C460A7">
          <w:rPr>
            <w:noProof/>
            <w:webHidden/>
          </w:rPr>
          <w:instrText xml:space="preserve"> PAGEREF _Toc91513021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884BBC" w14:textId="4E8D39F2"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22" w:history="1">
        <w:r w:rsidR="00C460A7" w:rsidRPr="00101193">
          <w:rPr>
            <w:rStyle w:val="Hyperlink"/>
            <w:noProof/>
          </w:rPr>
          <w:t>3.5.1 Discussion of the Toronto Dataset's Overall Performance</w:t>
        </w:r>
        <w:r w:rsidR="00C460A7">
          <w:rPr>
            <w:noProof/>
            <w:webHidden/>
          </w:rPr>
          <w:tab/>
        </w:r>
        <w:r w:rsidR="00C460A7">
          <w:rPr>
            <w:noProof/>
            <w:webHidden/>
          </w:rPr>
          <w:fldChar w:fldCharType="begin"/>
        </w:r>
        <w:r w:rsidR="00C460A7">
          <w:rPr>
            <w:noProof/>
            <w:webHidden/>
          </w:rPr>
          <w:instrText xml:space="preserve"> PAGEREF _Toc91513022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DCE7264" w14:textId="6C8E627E"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23" w:history="1">
        <w:r w:rsidR="00C460A7" w:rsidRPr="00101193">
          <w:rPr>
            <w:rStyle w:val="Hyperlink"/>
            <w:noProof/>
          </w:rPr>
          <w:t>3.6 The Performance of Forecasters on the Ottawa Dataset</w:t>
        </w:r>
        <w:r w:rsidR="00C460A7">
          <w:rPr>
            <w:noProof/>
            <w:webHidden/>
          </w:rPr>
          <w:tab/>
        </w:r>
        <w:r w:rsidR="00C460A7">
          <w:rPr>
            <w:noProof/>
            <w:webHidden/>
          </w:rPr>
          <w:fldChar w:fldCharType="begin"/>
        </w:r>
        <w:r w:rsidR="00C460A7">
          <w:rPr>
            <w:noProof/>
            <w:webHidden/>
          </w:rPr>
          <w:instrText xml:space="preserve"> PAGEREF _Toc91513023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0407535A" w14:textId="0C7B0512"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24" w:history="1">
        <w:r w:rsidR="00C460A7" w:rsidRPr="00101193">
          <w:rPr>
            <w:rStyle w:val="Hyperlink"/>
            <w:noProof/>
          </w:rPr>
          <w:t>3.6.1 Discussion of the Ottawa Dataset's Overall Performance</w:t>
        </w:r>
        <w:r w:rsidR="00C460A7">
          <w:rPr>
            <w:noProof/>
            <w:webHidden/>
          </w:rPr>
          <w:tab/>
        </w:r>
        <w:r w:rsidR="00C460A7">
          <w:rPr>
            <w:noProof/>
            <w:webHidden/>
          </w:rPr>
          <w:fldChar w:fldCharType="begin"/>
        </w:r>
        <w:r w:rsidR="00C460A7">
          <w:rPr>
            <w:noProof/>
            <w:webHidden/>
          </w:rPr>
          <w:instrText xml:space="preserve"> PAGEREF _Toc91513024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8156230" w14:textId="7C887000"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25" w:history="1">
        <w:r w:rsidR="00C460A7" w:rsidRPr="00101193">
          <w:rPr>
            <w:rStyle w:val="Hyperlink"/>
            <w:noProof/>
          </w:rPr>
          <w:t>3.7 The Performance of Forecasters on the Saint John Dataset</w:t>
        </w:r>
        <w:r w:rsidR="00C460A7">
          <w:rPr>
            <w:noProof/>
            <w:webHidden/>
          </w:rPr>
          <w:tab/>
        </w:r>
        <w:r w:rsidR="00C460A7">
          <w:rPr>
            <w:noProof/>
            <w:webHidden/>
          </w:rPr>
          <w:fldChar w:fldCharType="begin"/>
        </w:r>
        <w:r w:rsidR="00C460A7">
          <w:rPr>
            <w:noProof/>
            <w:webHidden/>
          </w:rPr>
          <w:instrText xml:space="preserve"> PAGEREF _Toc91513025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76491A5" w14:textId="1E93BDD8"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26" w:history="1">
        <w:r w:rsidR="00C460A7" w:rsidRPr="00101193">
          <w:rPr>
            <w:rStyle w:val="Hyperlink"/>
            <w:noProof/>
          </w:rPr>
          <w:t>3.7.1 Discussion of the Saint John Dataset's Overall Performance</w:t>
        </w:r>
        <w:r w:rsidR="00C460A7">
          <w:rPr>
            <w:noProof/>
            <w:webHidden/>
          </w:rPr>
          <w:tab/>
        </w:r>
        <w:r w:rsidR="00C460A7">
          <w:rPr>
            <w:noProof/>
            <w:webHidden/>
          </w:rPr>
          <w:fldChar w:fldCharType="begin"/>
        </w:r>
        <w:r w:rsidR="00C460A7">
          <w:rPr>
            <w:noProof/>
            <w:webHidden/>
          </w:rPr>
          <w:instrText xml:space="preserve"> PAGEREF _Toc91513026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48344859" w14:textId="279E553C"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27" w:history="1">
        <w:r w:rsidR="00C460A7" w:rsidRPr="00101193">
          <w:rPr>
            <w:rStyle w:val="Hyperlink"/>
            <w:noProof/>
          </w:rPr>
          <w:t>3.8 Conclusion</w:t>
        </w:r>
        <w:r w:rsidR="00C460A7">
          <w:rPr>
            <w:noProof/>
            <w:webHidden/>
          </w:rPr>
          <w:tab/>
        </w:r>
        <w:r w:rsidR="00C460A7">
          <w:rPr>
            <w:noProof/>
            <w:webHidden/>
          </w:rPr>
          <w:fldChar w:fldCharType="begin"/>
        </w:r>
        <w:r w:rsidR="00C460A7">
          <w:rPr>
            <w:noProof/>
            <w:webHidden/>
          </w:rPr>
          <w:instrText xml:space="preserve"> PAGEREF _Toc91513027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18C85D45" w14:textId="5432413E" w:rsidR="00C460A7" w:rsidRDefault="00756EF7">
      <w:pPr>
        <w:pStyle w:val="TOC1"/>
        <w:rPr>
          <w:rFonts w:asciiTheme="minorHAnsi" w:eastAsiaTheme="minorEastAsia" w:hAnsiTheme="minorHAnsi" w:cstheme="minorBidi"/>
          <w:noProof/>
          <w:sz w:val="22"/>
          <w:szCs w:val="22"/>
          <w:lang w:eastAsia="en-CA"/>
        </w:rPr>
      </w:pPr>
      <w:hyperlink w:anchor="_Toc91513028" w:history="1">
        <w:r w:rsidR="00C460A7" w:rsidRPr="00101193">
          <w:rPr>
            <w:rStyle w:val="Hyperlink"/>
            <w:noProof/>
          </w:rPr>
          <w:t>4 Comprehensive Evaluation of Our Forecasters' Performance</w:t>
        </w:r>
        <w:r w:rsidR="00C460A7">
          <w:rPr>
            <w:noProof/>
            <w:webHidden/>
          </w:rPr>
          <w:tab/>
        </w:r>
        <w:r w:rsidR="00C460A7">
          <w:rPr>
            <w:noProof/>
            <w:webHidden/>
          </w:rPr>
          <w:fldChar w:fldCharType="begin"/>
        </w:r>
        <w:r w:rsidR="00C460A7">
          <w:rPr>
            <w:noProof/>
            <w:webHidden/>
          </w:rPr>
          <w:instrText xml:space="preserve"> PAGEREF _Toc91513028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59AED8DC" w14:textId="6B67BB9D"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29" w:history="1">
        <w:r w:rsidR="00C460A7" w:rsidRPr="00101193">
          <w:rPr>
            <w:rStyle w:val="Hyperlink"/>
            <w:noProof/>
          </w:rPr>
          <w:t>4.1 The Toronto Dataset</w:t>
        </w:r>
        <w:r w:rsidR="00C460A7">
          <w:rPr>
            <w:noProof/>
            <w:webHidden/>
          </w:rPr>
          <w:tab/>
        </w:r>
        <w:r w:rsidR="00C460A7">
          <w:rPr>
            <w:noProof/>
            <w:webHidden/>
          </w:rPr>
          <w:fldChar w:fldCharType="begin"/>
        </w:r>
        <w:r w:rsidR="00C460A7">
          <w:rPr>
            <w:noProof/>
            <w:webHidden/>
          </w:rPr>
          <w:instrText xml:space="preserve"> PAGEREF _Toc91513029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23C263FD" w14:textId="1B1DBDEB"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30" w:history="1">
        <w:r w:rsidR="00C460A7" w:rsidRPr="00101193">
          <w:rPr>
            <w:rStyle w:val="Hyperlink"/>
            <w:noProof/>
          </w:rPr>
          <w:t>4.1.1 The Hourly Performance</w:t>
        </w:r>
        <w:r w:rsidR="00C460A7">
          <w:rPr>
            <w:noProof/>
            <w:webHidden/>
          </w:rPr>
          <w:tab/>
        </w:r>
        <w:r w:rsidR="00C460A7">
          <w:rPr>
            <w:noProof/>
            <w:webHidden/>
          </w:rPr>
          <w:fldChar w:fldCharType="begin"/>
        </w:r>
        <w:r w:rsidR="00C460A7">
          <w:rPr>
            <w:noProof/>
            <w:webHidden/>
          </w:rPr>
          <w:instrText xml:space="preserve"> PAGEREF _Toc91513030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7382A23F" w14:textId="6D2FF91C"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31" w:history="1">
        <w:r w:rsidR="00C460A7" w:rsidRPr="00101193">
          <w:rPr>
            <w:rStyle w:val="Hyperlink"/>
            <w:noProof/>
          </w:rPr>
          <w:t>4.1.2 The Daily Performance</w:t>
        </w:r>
        <w:r w:rsidR="00C460A7">
          <w:rPr>
            <w:noProof/>
            <w:webHidden/>
          </w:rPr>
          <w:tab/>
        </w:r>
        <w:r w:rsidR="00C460A7">
          <w:rPr>
            <w:noProof/>
            <w:webHidden/>
          </w:rPr>
          <w:fldChar w:fldCharType="begin"/>
        </w:r>
        <w:r w:rsidR="00C460A7">
          <w:rPr>
            <w:noProof/>
            <w:webHidden/>
          </w:rPr>
          <w:instrText xml:space="preserve"> PAGEREF _Toc91513031 \h </w:instrText>
        </w:r>
        <w:r w:rsidR="00C460A7">
          <w:rPr>
            <w:noProof/>
            <w:webHidden/>
          </w:rPr>
        </w:r>
        <w:r w:rsidR="00C460A7">
          <w:rPr>
            <w:noProof/>
            <w:webHidden/>
          </w:rPr>
          <w:fldChar w:fldCharType="separate"/>
        </w:r>
        <w:r w:rsidR="00C460A7">
          <w:rPr>
            <w:noProof/>
            <w:webHidden/>
          </w:rPr>
          <w:t>46</w:t>
        </w:r>
        <w:r w:rsidR="00C460A7">
          <w:rPr>
            <w:noProof/>
            <w:webHidden/>
          </w:rPr>
          <w:fldChar w:fldCharType="end"/>
        </w:r>
      </w:hyperlink>
    </w:p>
    <w:p w14:paraId="759733B5" w14:textId="4527F48D"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32" w:history="1">
        <w:r w:rsidR="00C460A7" w:rsidRPr="00101193">
          <w:rPr>
            <w:rStyle w:val="Hyperlink"/>
            <w:noProof/>
          </w:rPr>
          <w:t>4.1.4 Performance During the Seasons</w:t>
        </w:r>
        <w:r w:rsidR="00C460A7">
          <w:rPr>
            <w:noProof/>
            <w:webHidden/>
          </w:rPr>
          <w:tab/>
        </w:r>
        <w:r w:rsidR="00C460A7">
          <w:rPr>
            <w:noProof/>
            <w:webHidden/>
          </w:rPr>
          <w:fldChar w:fldCharType="begin"/>
        </w:r>
        <w:r w:rsidR="00C460A7">
          <w:rPr>
            <w:noProof/>
            <w:webHidden/>
          </w:rPr>
          <w:instrText xml:space="preserve"> PAGEREF _Toc91513032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44A7AB74" w14:textId="3156CB9E"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33" w:history="1">
        <w:r w:rsidR="00C460A7" w:rsidRPr="00101193">
          <w:rPr>
            <w:rStyle w:val="Hyperlink"/>
            <w:noProof/>
          </w:rPr>
          <w:t>4.1.5 Comprehensive Analysis Discussion</w:t>
        </w:r>
        <w:r w:rsidR="00C460A7">
          <w:rPr>
            <w:noProof/>
            <w:webHidden/>
          </w:rPr>
          <w:tab/>
        </w:r>
        <w:r w:rsidR="00C460A7">
          <w:rPr>
            <w:noProof/>
            <w:webHidden/>
          </w:rPr>
          <w:fldChar w:fldCharType="begin"/>
        </w:r>
        <w:r w:rsidR="00C460A7">
          <w:rPr>
            <w:noProof/>
            <w:webHidden/>
          </w:rPr>
          <w:instrText xml:space="preserve"> PAGEREF _Toc91513033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6F694EFD" w14:textId="4DB28244"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34" w:history="1">
        <w:r w:rsidR="00C460A7" w:rsidRPr="00101193">
          <w:rPr>
            <w:rStyle w:val="Hyperlink"/>
            <w:noProof/>
          </w:rPr>
          <w:t>4.2 The Ottawa Dataset</w:t>
        </w:r>
        <w:r w:rsidR="00C460A7">
          <w:rPr>
            <w:noProof/>
            <w:webHidden/>
          </w:rPr>
          <w:tab/>
        </w:r>
        <w:r w:rsidR="00C460A7">
          <w:rPr>
            <w:noProof/>
            <w:webHidden/>
          </w:rPr>
          <w:fldChar w:fldCharType="begin"/>
        </w:r>
        <w:r w:rsidR="00C460A7">
          <w:rPr>
            <w:noProof/>
            <w:webHidden/>
          </w:rPr>
          <w:instrText xml:space="preserve"> PAGEREF _Toc91513034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3608358C" w14:textId="2B039B9C"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35" w:history="1">
        <w:r w:rsidR="00C460A7" w:rsidRPr="00101193">
          <w:rPr>
            <w:rStyle w:val="Hyperlink"/>
            <w:noProof/>
          </w:rPr>
          <w:t>4.2.1 The Hourly Performance</w:t>
        </w:r>
        <w:r w:rsidR="00C460A7">
          <w:rPr>
            <w:noProof/>
            <w:webHidden/>
          </w:rPr>
          <w:tab/>
        </w:r>
        <w:r w:rsidR="00C460A7">
          <w:rPr>
            <w:noProof/>
            <w:webHidden/>
          </w:rPr>
          <w:fldChar w:fldCharType="begin"/>
        </w:r>
        <w:r w:rsidR="00C460A7">
          <w:rPr>
            <w:noProof/>
            <w:webHidden/>
          </w:rPr>
          <w:instrText xml:space="preserve"> PAGEREF _Toc91513035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73FB1C97" w14:textId="45534727"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36" w:history="1">
        <w:r w:rsidR="00C460A7" w:rsidRPr="00101193">
          <w:rPr>
            <w:rStyle w:val="Hyperlink"/>
            <w:noProof/>
          </w:rPr>
          <w:t>4.2.2 The Daily Performance</w:t>
        </w:r>
        <w:r w:rsidR="00C460A7">
          <w:rPr>
            <w:noProof/>
            <w:webHidden/>
          </w:rPr>
          <w:tab/>
        </w:r>
        <w:r w:rsidR="00C460A7">
          <w:rPr>
            <w:noProof/>
            <w:webHidden/>
          </w:rPr>
          <w:fldChar w:fldCharType="begin"/>
        </w:r>
        <w:r w:rsidR="00C460A7">
          <w:rPr>
            <w:noProof/>
            <w:webHidden/>
          </w:rPr>
          <w:instrText xml:space="preserve"> PAGEREF _Toc91513036 \h </w:instrText>
        </w:r>
        <w:r w:rsidR="00C460A7">
          <w:rPr>
            <w:noProof/>
            <w:webHidden/>
          </w:rPr>
        </w:r>
        <w:r w:rsidR="00C460A7">
          <w:rPr>
            <w:noProof/>
            <w:webHidden/>
          </w:rPr>
          <w:fldChar w:fldCharType="separate"/>
        </w:r>
        <w:r w:rsidR="00C460A7">
          <w:rPr>
            <w:noProof/>
            <w:webHidden/>
          </w:rPr>
          <w:t>53</w:t>
        </w:r>
        <w:r w:rsidR="00C460A7">
          <w:rPr>
            <w:noProof/>
            <w:webHidden/>
          </w:rPr>
          <w:fldChar w:fldCharType="end"/>
        </w:r>
      </w:hyperlink>
    </w:p>
    <w:p w14:paraId="0384B9CE" w14:textId="74DA9DBC"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37" w:history="1">
        <w:r w:rsidR="00C460A7" w:rsidRPr="00101193">
          <w:rPr>
            <w:rStyle w:val="Hyperlink"/>
            <w:noProof/>
          </w:rPr>
          <w:t>4.2.3 The Monthly Performance</w:t>
        </w:r>
        <w:r w:rsidR="00C460A7">
          <w:rPr>
            <w:noProof/>
            <w:webHidden/>
          </w:rPr>
          <w:tab/>
        </w:r>
        <w:r w:rsidR="00C460A7">
          <w:rPr>
            <w:noProof/>
            <w:webHidden/>
          </w:rPr>
          <w:fldChar w:fldCharType="begin"/>
        </w:r>
        <w:r w:rsidR="00C460A7">
          <w:rPr>
            <w:noProof/>
            <w:webHidden/>
          </w:rPr>
          <w:instrText xml:space="preserve"> PAGEREF _Toc91513037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15D8CB83" w14:textId="510DEFB1"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38" w:history="1">
        <w:r w:rsidR="00C460A7" w:rsidRPr="00101193">
          <w:rPr>
            <w:rStyle w:val="Hyperlink"/>
            <w:noProof/>
          </w:rPr>
          <w:t>4.2.4 Performance During the Seasons</w:t>
        </w:r>
        <w:r w:rsidR="00C460A7">
          <w:rPr>
            <w:noProof/>
            <w:webHidden/>
          </w:rPr>
          <w:tab/>
        </w:r>
        <w:r w:rsidR="00C460A7">
          <w:rPr>
            <w:noProof/>
            <w:webHidden/>
          </w:rPr>
          <w:fldChar w:fldCharType="begin"/>
        </w:r>
        <w:r w:rsidR="00C460A7">
          <w:rPr>
            <w:noProof/>
            <w:webHidden/>
          </w:rPr>
          <w:instrText xml:space="preserve"> PAGEREF _Toc91513038 \h </w:instrText>
        </w:r>
        <w:r w:rsidR="00C460A7">
          <w:rPr>
            <w:noProof/>
            <w:webHidden/>
          </w:rPr>
        </w:r>
        <w:r w:rsidR="00C460A7">
          <w:rPr>
            <w:noProof/>
            <w:webHidden/>
          </w:rPr>
          <w:fldChar w:fldCharType="separate"/>
        </w:r>
        <w:r w:rsidR="00C460A7">
          <w:rPr>
            <w:noProof/>
            <w:webHidden/>
          </w:rPr>
          <w:t>56</w:t>
        </w:r>
        <w:r w:rsidR="00C460A7">
          <w:rPr>
            <w:noProof/>
            <w:webHidden/>
          </w:rPr>
          <w:fldChar w:fldCharType="end"/>
        </w:r>
      </w:hyperlink>
    </w:p>
    <w:p w14:paraId="3904127E" w14:textId="4C34E153"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39" w:history="1">
        <w:r w:rsidR="00C460A7" w:rsidRPr="00101193">
          <w:rPr>
            <w:rStyle w:val="Hyperlink"/>
            <w:noProof/>
          </w:rPr>
          <w:t>4.2.5 Comprehensive Analysis Discussion</w:t>
        </w:r>
        <w:r w:rsidR="00C460A7">
          <w:rPr>
            <w:noProof/>
            <w:webHidden/>
          </w:rPr>
          <w:tab/>
        </w:r>
        <w:r w:rsidR="00C460A7">
          <w:rPr>
            <w:noProof/>
            <w:webHidden/>
          </w:rPr>
          <w:fldChar w:fldCharType="begin"/>
        </w:r>
        <w:r w:rsidR="00C460A7">
          <w:rPr>
            <w:noProof/>
            <w:webHidden/>
          </w:rPr>
          <w:instrText xml:space="preserve"> PAGEREF _Toc91513039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6C464490" w14:textId="4DE60EF2"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40" w:history="1">
        <w:r w:rsidR="00C460A7" w:rsidRPr="00101193">
          <w:rPr>
            <w:rStyle w:val="Hyperlink"/>
            <w:noProof/>
          </w:rPr>
          <w:t>4.3 The Saint John Dataset</w:t>
        </w:r>
        <w:r w:rsidR="00C460A7">
          <w:rPr>
            <w:noProof/>
            <w:webHidden/>
          </w:rPr>
          <w:tab/>
        </w:r>
        <w:r w:rsidR="00C460A7">
          <w:rPr>
            <w:noProof/>
            <w:webHidden/>
          </w:rPr>
          <w:fldChar w:fldCharType="begin"/>
        </w:r>
        <w:r w:rsidR="00C460A7">
          <w:rPr>
            <w:noProof/>
            <w:webHidden/>
          </w:rPr>
          <w:instrText xml:space="preserve"> PAGEREF _Toc91513040 \h </w:instrText>
        </w:r>
        <w:r w:rsidR="00C460A7">
          <w:rPr>
            <w:noProof/>
            <w:webHidden/>
          </w:rPr>
        </w:r>
        <w:r w:rsidR="00C460A7">
          <w:rPr>
            <w:noProof/>
            <w:webHidden/>
          </w:rPr>
          <w:fldChar w:fldCharType="separate"/>
        </w:r>
        <w:r w:rsidR="00C460A7">
          <w:rPr>
            <w:noProof/>
            <w:webHidden/>
          </w:rPr>
          <w:t>58</w:t>
        </w:r>
        <w:r w:rsidR="00C460A7">
          <w:rPr>
            <w:noProof/>
            <w:webHidden/>
          </w:rPr>
          <w:fldChar w:fldCharType="end"/>
        </w:r>
      </w:hyperlink>
    </w:p>
    <w:p w14:paraId="5EC12B84" w14:textId="4D25F0B9"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41" w:history="1">
        <w:r w:rsidR="00C460A7" w:rsidRPr="00101193">
          <w:rPr>
            <w:rStyle w:val="Hyperlink"/>
            <w:noProof/>
          </w:rPr>
          <w:t>4.3.1 The Hourly Performance</w:t>
        </w:r>
        <w:r w:rsidR="00C460A7">
          <w:rPr>
            <w:noProof/>
            <w:webHidden/>
          </w:rPr>
          <w:tab/>
        </w:r>
        <w:r w:rsidR="00C460A7">
          <w:rPr>
            <w:noProof/>
            <w:webHidden/>
          </w:rPr>
          <w:fldChar w:fldCharType="begin"/>
        </w:r>
        <w:r w:rsidR="00C460A7">
          <w:rPr>
            <w:noProof/>
            <w:webHidden/>
          </w:rPr>
          <w:instrText xml:space="preserve"> PAGEREF _Toc91513041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33AF53AD" w14:textId="4B24F1D1"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42" w:history="1">
        <w:r w:rsidR="00C460A7" w:rsidRPr="00101193">
          <w:rPr>
            <w:rStyle w:val="Hyperlink"/>
            <w:noProof/>
          </w:rPr>
          <w:t>4.3.2 The Daily Performance</w:t>
        </w:r>
        <w:r w:rsidR="00C460A7">
          <w:rPr>
            <w:noProof/>
            <w:webHidden/>
          </w:rPr>
          <w:tab/>
        </w:r>
        <w:r w:rsidR="00C460A7">
          <w:rPr>
            <w:noProof/>
            <w:webHidden/>
          </w:rPr>
          <w:fldChar w:fldCharType="begin"/>
        </w:r>
        <w:r w:rsidR="00C460A7">
          <w:rPr>
            <w:noProof/>
            <w:webHidden/>
          </w:rPr>
          <w:instrText xml:space="preserve"> PAGEREF _Toc91513042 \h </w:instrText>
        </w:r>
        <w:r w:rsidR="00C460A7">
          <w:rPr>
            <w:noProof/>
            <w:webHidden/>
          </w:rPr>
        </w:r>
        <w:r w:rsidR="00C460A7">
          <w:rPr>
            <w:noProof/>
            <w:webHidden/>
          </w:rPr>
          <w:fldChar w:fldCharType="separate"/>
        </w:r>
        <w:r w:rsidR="00C460A7">
          <w:rPr>
            <w:noProof/>
            <w:webHidden/>
          </w:rPr>
          <w:t>60</w:t>
        </w:r>
        <w:r w:rsidR="00C460A7">
          <w:rPr>
            <w:noProof/>
            <w:webHidden/>
          </w:rPr>
          <w:fldChar w:fldCharType="end"/>
        </w:r>
      </w:hyperlink>
    </w:p>
    <w:p w14:paraId="6829DCD3" w14:textId="38DAE1D1"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43" w:history="1">
        <w:r w:rsidR="00C460A7" w:rsidRPr="00101193">
          <w:rPr>
            <w:rStyle w:val="Hyperlink"/>
            <w:noProof/>
          </w:rPr>
          <w:t>4.3.3 The Monthly Performance</w:t>
        </w:r>
        <w:r w:rsidR="00C460A7">
          <w:rPr>
            <w:noProof/>
            <w:webHidden/>
          </w:rPr>
          <w:tab/>
        </w:r>
        <w:r w:rsidR="00C460A7">
          <w:rPr>
            <w:noProof/>
            <w:webHidden/>
          </w:rPr>
          <w:fldChar w:fldCharType="begin"/>
        </w:r>
        <w:r w:rsidR="00C460A7">
          <w:rPr>
            <w:noProof/>
            <w:webHidden/>
          </w:rPr>
          <w:instrText xml:space="preserve"> PAGEREF _Toc91513043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290987B6" w14:textId="7E260CD6"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44" w:history="1">
        <w:r w:rsidR="00C460A7" w:rsidRPr="00101193">
          <w:rPr>
            <w:rStyle w:val="Hyperlink"/>
            <w:noProof/>
          </w:rPr>
          <w:t>4.3.4 Performance During the Seasons</w:t>
        </w:r>
        <w:r w:rsidR="00C460A7">
          <w:rPr>
            <w:noProof/>
            <w:webHidden/>
          </w:rPr>
          <w:tab/>
        </w:r>
        <w:r w:rsidR="00C460A7">
          <w:rPr>
            <w:noProof/>
            <w:webHidden/>
          </w:rPr>
          <w:fldChar w:fldCharType="begin"/>
        </w:r>
        <w:r w:rsidR="00C460A7">
          <w:rPr>
            <w:noProof/>
            <w:webHidden/>
          </w:rPr>
          <w:instrText xml:space="preserve"> PAGEREF _Toc91513044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6DA80AA9" w14:textId="1E166103"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45" w:history="1">
        <w:r w:rsidR="00C460A7" w:rsidRPr="00101193">
          <w:rPr>
            <w:rStyle w:val="Hyperlink"/>
            <w:noProof/>
          </w:rPr>
          <w:t>4.3.5 Comprehensive Analysis Discussion</w:t>
        </w:r>
        <w:r w:rsidR="00C460A7">
          <w:rPr>
            <w:noProof/>
            <w:webHidden/>
          </w:rPr>
          <w:tab/>
        </w:r>
        <w:r w:rsidR="00C460A7">
          <w:rPr>
            <w:noProof/>
            <w:webHidden/>
          </w:rPr>
          <w:fldChar w:fldCharType="begin"/>
        </w:r>
        <w:r w:rsidR="00C460A7">
          <w:rPr>
            <w:noProof/>
            <w:webHidden/>
          </w:rPr>
          <w:instrText xml:space="preserve"> PAGEREF _Toc91513045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62ADE26A" w14:textId="0A3D1FF0" w:rsidR="00C460A7" w:rsidRDefault="00756EF7">
      <w:pPr>
        <w:pStyle w:val="TOC1"/>
        <w:rPr>
          <w:rFonts w:asciiTheme="minorHAnsi" w:eastAsiaTheme="minorEastAsia" w:hAnsiTheme="minorHAnsi" w:cstheme="minorBidi"/>
          <w:noProof/>
          <w:sz w:val="22"/>
          <w:szCs w:val="22"/>
          <w:lang w:eastAsia="en-CA"/>
        </w:rPr>
      </w:pPr>
      <w:hyperlink w:anchor="_Toc91513046" w:history="1">
        <w:r w:rsidR="00C460A7" w:rsidRPr="00101193">
          <w:rPr>
            <w:rStyle w:val="Hyperlink"/>
            <w:noProof/>
          </w:rPr>
          <w:t>5 Conclusion</w:t>
        </w:r>
        <w:r w:rsidR="00C460A7">
          <w:rPr>
            <w:noProof/>
            <w:webHidden/>
          </w:rPr>
          <w:tab/>
        </w:r>
        <w:r w:rsidR="00C460A7">
          <w:rPr>
            <w:noProof/>
            <w:webHidden/>
          </w:rPr>
          <w:fldChar w:fldCharType="begin"/>
        </w:r>
        <w:r w:rsidR="00C460A7">
          <w:rPr>
            <w:noProof/>
            <w:webHidden/>
          </w:rPr>
          <w:instrText xml:space="preserve"> PAGEREF _Toc91513046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43D3E170" w14:textId="1A4735E4"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47" w:history="1">
        <w:r w:rsidR="00C460A7" w:rsidRPr="00101193">
          <w:rPr>
            <w:rStyle w:val="Hyperlink"/>
            <w:noProof/>
          </w:rPr>
          <w:t>5.1 Summary</w:t>
        </w:r>
        <w:r w:rsidR="00C460A7">
          <w:rPr>
            <w:noProof/>
            <w:webHidden/>
          </w:rPr>
          <w:tab/>
        </w:r>
        <w:r w:rsidR="00C460A7">
          <w:rPr>
            <w:noProof/>
            <w:webHidden/>
          </w:rPr>
          <w:fldChar w:fldCharType="begin"/>
        </w:r>
        <w:r w:rsidR="00C460A7">
          <w:rPr>
            <w:noProof/>
            <w:webHidden/>
          </w:rPr>
          <w:instrText xml:space="preserve"> PAGEREF _Toc91513047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327C52DD" w14:textId="16C1475C"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48" w:history="1">
        <w:r w:rsidR="00C460A7" w:rsidRPr="00101193">
          <w:rPr>
            <w:rStyle w:val="Hyperlink"/>
            <w:noProof/>
          </w:rPr>
          <w:t>5.2 Contributions</w:t>
        </w:r>
        <w:r w:rsidR="00C460A7">
          <w:rPr>
            <w:noProof/>
            <w:webHidden/>
          </w:rPr>
          <w:tab/>
        </w:r>
        <w:r w:rsidR="00C460A7">
          <w:rPr>
            <w:noProof/>
            <w:webHidden/>
          </w:rPr>
          <w:fldChar w:fldCharType="begin"/>
        </w:r>
        <w:r w:rsidR="00C460A7">
          <w:rPr>
            <w:noProof/>
            <w:webHidden/>
          </w:rPr>
          <w:instrText xml:space="preserve"> PAGEREF _Toc91513048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683C592" w14:textId="71BC93B2"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49" w:history="1">
        <w:r w:rsidR="00C460A7" w:rsidRPr="00101193">
          <w:rPr>
            <w:rStyle w:val="Hyperlink"/>
            <w:noProof/>
          </w:rPr>
          <w:t>5.3 Future Work</w:t>
        </w:r>
        <w:r w:rsidR="00C460A7">
          <w:rPr>
            <w:noProof/>
            <w:webHidden/>
          </w:rPr>
          <w:tab/>
        </w:r>
        <w:r w:rsidR="00C460A7">
          <w:rPr>
            <w:noProof/>
            <w:webHidden/>
          </w:rPr>
          <w:fldChar w:fldCharType="begin"/>
        </w:r>
        <w:r w:rsidR="00C460A7">
          <w:rPr>
            <w:noProof/>
            <w:webHidden/>
          </w:rPr>
          <w:instrText xml:space="preserve"> PAGEREF _Toc91513049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83F5159" w14:textId="5C064824" w:rsidR="00C460A7" w:rsidRDefault="00756EF7">
      <w:pPr>
        <w:pStyle w:val="TOC1"/>
        <w:rPr>
          <w:rFonts w:asciiTheme="minorHAnsi" w:eastAsiaTheme="minorEastAsia" w:hAnsiTheme="minorHAnsi" w:cstheme="minorBidi"/>
          <w:noProof/>
          <w:sz w:val="22"/>
          <w:szCs w:val="22"/>
          <w:lang w:eastAsia="en-CA"/>
        </w:rPr>
      </w:pPr>
      <w:hyperlink w:anchor="_Toc91513050" w:history="1">
        <w:r w:rsidR="00C460A7" w:rsidRPr="00101193">
          <w:rPr>
            <w:rStyle w:val="Hyperlink"/>
            <w:noProof/>
          </w:rPr>
          <w:t>Bibliography</w:t>
        </w:r>
        <w:r w:rsidR="00C460A7">
          <w:rPr>
            <w:noProof/>
            <w:webHidden/>
          </w:rPr>
          <w:tab/>
        </w:r>
        <w:r w:rsidR="00C460A7">
          <w:rPr>
            <w:noProof/>
            <w:webHidden/>
          </w:rPr>
          <w:fldChar w:fldCharType="begin"/>
        </w:r>
        <w:r w:rsidR="00C460A7">
          <w:rPr>
            <w:noProof/>
            <w:webHidden/>
          </w:rPr>
          <w:instrText xml:space="preserve"> PAGEREF _Toc91513050 \h </w:instrText>
        </w:r>
        <w:r w:rsidR="00C460A7">
          <w:rPr>
            <w:noProof/>
            <w:webHidden/>
          </w:rPr>
        </w:r>
        <w:r w:rsidR="00C460A7">
          <w:rPr>
            <w:noProof/>
            <w:webHidden/>
          </w:rPr>
          <w:fldChar w:fldCharType="separate"/>
        </w:r>
        <w:r w:rsidR="00C460A7">
          <w:rPr>
            <w:noProof/>
            <w:webHidden/>
          </w:rPr>
          <w:t>70</w:t>
        </w:r>
        <w:r w:rsidR="00C460A7">
          <w:rPr>
            <w:noProof/>
            <w:webHidden/>
          </w:rPr>
          <w:fldChar w:fldCharType="end"/>
        </w:r>
      </w:hyperlink>
    </w:p>
    <w:p w14:paraId="60209EF8" w14:textId="2737BA9B" w:rsidR="00C460A7" w:rsidRDefault="00756EF7">
      <w:pPr>
        <w:pStyle w:val="TOC1"/>
        <w:rPr>
          <w:rFonts w:asciiTheme="minorHAnsi" w:eastAsiaTheme="minorEastAsia" w:hAnsiTheme="minorHAnsi" w:cstheme="minorBidi"/>
          <w:noProof/>
          <w:sz w:val="22"/>
          <w:szCs w:val="22"/>
          <w:lang w:eastAsia="en-CA"/>
        </w:rPr>
      </w:pPr>
      <w:hyperlink w:anchor="_Toc91513051" w:history="1">
        <w:r w:rsidR="00C460A7" w:rsidRPr="00101193">
          <w:rPr>
            <w:rStyle w:val="Hyperlink"/>
            <w:noProof/>
          </w:rPr>
          <w:t>Appendix A</w:t>
        </w:r>
        <w:r w:rsidR="00C460A7">
          <w:rPr>
            <w:noProof/>
            <w:webHidden/>
          </w:rPr>
          <w:tab/>
        </w:r>
        <w:r w:rsidR="00C460A7">
          <w:rPr>
            <w:noProof/>
            <w:webHidden/>
          </w:rPr>
          <w:fldChar w:fldCharType="begin"/>
        </w:r>
        <w:r w:rsidR="00C460A7">
          <w:rPr>
            <w:noProof/>
            <w:webHidden/>
          </w:rPr>
          <w:instrText xml:space="preserve"> PAGEREF _Toc91513051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E7F6F8D" w14:textId="628885D8"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52" w:history="1">
        <w:r w:rsidR="00C460A7" w:rsidRPr="00101193">
          <w:rPr>
            <w:rStyle w:val="Hyperlink"/>
            <w:noProof/>
          </w:rPr>
          <w:t>1 Determining the SARIMAX Model's Optimal Parameters</w:t>
        </w:r>
        <w:r w:rsidR="00C460A7">
          <w:rPr>
            <w:noProof/>
            <w:webHidden/>
          </w:rPr>
          <w:tab/>
        </w:r>
        <w:r w:rsidR="00C460A7">
          <w:rPr>
            <w:noProof/>
            <w:webHidden/>
          </w:rPr>
          <w:fldChar w:fldCharType="begin"/>
        </w:r>
        <w:r w:rsidR="00C460A7">
          <w:rPr>
            <w:noProof/>
            <w:webHidden/>
          </w:rPr>
          <w:instrText xml:space="preserve"> PAGEREF _Toc91513052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9E75DCC" w14:textId="6A186F92"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53" w:history="1">
        <w:r w:rsidR="00C460A7" w:rsidRPr="00101193">
          <w:rPr>
            <w:rStyle w:val="Hyperlink"/>
            <w:noProof/>
          </w:rPr>
          <w:t>1.1 Statistical Analysis of the Toronto Dataset</w:t>
        </w:r>
        <w:r w:rsidR="00C460A7">
          <w:rPr>
            <w:noProof/>
            <w:webHidden/>
          </w:rPr>
          <w:tab/>
        </w:r>
        <w:r w:rsidR="00C460A7">
          <w:rPr>
            <w:noProof/>
            <w:webHidden/>
          </w:rPr>
          <w:fldChar w:fldCharType="begin"/>
        </w:r>
        <w:r w:rsidR="00C460A7">
          <w:rPr>
            <w:noProof/>
            <w:webHidden/>
          </w:rPr>
          <w:instrText xml:space="preserve"> PAGEREF _Toc91513053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1C063254" w14:textId="1E211B2D"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54" w:history="1">
        <w:r w:rsidR="00C460A7" w:rsidRPr="00101193">
          <w:rPr>
            <w:rStyle w:val="Hyperlink"/>
            <w:noProof/>
          </w:rPr>
          <w:t>1.2 Statistical Analysis of the Ottawa Dataset</w:t>
        </w:r>
        <w:r w:rsidR="00C460A7">
          <w:rPr>
            <w:noProof/>
            <w:webHidden/>
          </w:rPr>
          <w:tab/>
        </w:r>
        <w:r w:rsidR="00C460A7">
          <w:rPr>
            <w:noProof/>
            <w:webHidden/>
          </w:rPr>
          <w:fldChar w:fldCharType="begin"/>
        </w:r>
        <w:r w:rsidR="00C460A7">
          <w:rPr>
            <w:noProof/>
            <w:webHidden/>
          </w:rPr>
          <w:instrText xml:space="preserve"> PAGEREF _Toc91513054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34C5847A" w14:textId="6EEA314D"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55" w:history="1">
        <w:r w:rsidR="00C460A7" w:rsidRPr="00101193">
          <w:rPr>
            <w:rStyle w:val="Hyperlink"/>
            <w:noProof/>
          </w:rPr>
          <w:t>1.3 Statistical Analysis of the Saint John Dataset</w:t>
        </w:r>
        <w:r w:rsidR="00C460A7">
          <w:rPr>
            <w:noProof/>
            <w:webHidden/>
          </w:rPr>
          <w:tab/>
        </w:r>
        <w:r w:rsidR="00C460A7">
          <w:rPr>
            <w:noProof/>
            <w:webHidden/>
          </w:rPr>
          <w:fldChar w:fldCharType="begin"/>
        </w:r>
        <w:r w:rsidR="00C460A7">
          <w:rPr>
            <w:noProof/>
            <w:webHidden/>
          </w:rPr>
          <w:instrText xml:space="preserve"> PAGEREF _Toc91513055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18780C7F" w14:textId="6FC837B6" w:rsidR="00C460A7" w:rsidRDefault="00756EF7">
      <w:pPr>
        <w:pStyle w:val="TOC1"/>
        <w:rPr>
          <w:rFonts w:asciiTheme="minorHAnsi" w:eastAsiaTheme="minorEastAsia" w:hAnsiTheme="minorHAnsi" w:cstheme="minorBidi"/>
          <w:noProof/>
          <w:sz w:val="22"/>
          <w:szCs w:val="22"/>
          <w:lang w:eastAsia="en-CA"/>
        </w:rPr>
      </w:pPr>
      <w:hyperlink w:anchor="_Toc91513056" w:history="1">
        <w:r w:rsidR="00C460A7" w:rsidRPr="00101193">
          <w:rPr>
            <w:rStyle w:val="Hyperlink"/>
            <w:noProof/>
          </w:rPr>
          <w:t>Appendix B</w:t>
        </w:r>
        <w:r w:rsidR="00C460A7">
          <w:rPr>
            <w:noProof/>
            <w:webHidden/>
          </w:rPr>
          <w:tab/>
        </w:r>
        <w:r w:rsidR="00C460A7">
          <w:rPr>
            <w:noProof/>
            <w:webHidden/>
          </w:rPr>
          <w:fldChar w:fldCharType="begin"/>
        </w:r>
        <w:r w:rsidR="00C460A7">
          <w:rPr>
            <w:noProof/>
            <w:webHidden/>
          </w:rPr>
          <w:instrText xml:space="preserve"> PAGEREF _Toc91513056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50842540" w14:textId="0370D3E5"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57" w:history="1">
        <w:r w:rsidR="00C460A7" w:rsidRPr="00101193">
          <w:rPr>
            <w:rStyle w:val="Hyperlink"/>
            <w:noProof/>
          </w:rPr>
          <w:t>1 Metrics for Overall Accuracy</w:t>
        </w:r>
        <w:r w:rsidR="00C460A7">
          <w:rPr>
            <w:noProof/>
            <w:webHidden/>
          </w:rPr>
          <w:tab/>
        </w:r>
        <w:r w:rsidR="00C460A7">
          <w:rPr>
            <w:noProof/>
            <w:webHidden/>
          </w:rPr>
          <w:fldChar w:fldCharType="begin"/>
        </w:r>
        <w:r w:rsidR="00C460A7">
          <w:rPr>
            <w:noProof/>
            <w:webHidden/>
          </w:rPr>
          <w:instrText xml:space="preserve"> PAGEREF _Toc91513057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7895DC2B" w14:textId="6B762128"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58" w:history="1">
        <w:r w:rsidR="00C460A7" w:rsidRPr="00101193">
          <w:rPr>
            <w:rStyle w:val="Hyperlink"/>
            <w:noProof/>
          </w:rPr>
          <w:t>1.1 The Toronto Dataset's Overall Performance Metrics</w:t>
        </w:r>
        <w:r w:rsidR="00C460A7">
          <w:rPr>
            <w:noProof/>
            <w:webHidden/>
          </w:rPr>
          <w:tab/>
        </w:r>
        <w:r w:rsidR="00C460A7">
          <w:rPr>
            <w:noProof/>
            <w:webHidden/>
          </w:rPr>
          <w:fldChar w:fldCharType="begin"/>
        </w:r>
        <w:r w:rsidR="00C460A7">
          <w:rPr>
            <w:noProof/>
            <w:webHidden/>
          </w:rPr>
          <w:instrText xml:space="preserve"> PAGEREF _Toc91513058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282C483F" w14:textId="1D608DA0"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59" w:history="1">
        <w:r w:rsidR="00C460A7" w:rsidRPr="00101193">
          <w:rPr>
            <w:rStyle w:val="Hyperlink"/>
            <w:noProof/>
          </w:rPr>
          <w:t>1.2 The Ottawa Dataset's Overall Performance Metrics</w:t>
        </w:r>
        <w:r w:rsidR="00C460A7">
          <w:rPr>
            <w:noProof/>
            <w:webHidden/>
          </w:rPr>
          <w:tab/>
        </w:r>
        <w:r w:rsidR="00C460A7">
          <w:rPr>
            <w:noProof/>
            <w:webHidden/>
          </w:rPr>
          <w:fldChar w:fldCharType="begin"/>
        </w:r>
        <w:r w:rsidR="00C460A7">
          <w:rPr>
            <w:noProof/>
            <w:webHidden/>
          </w:rPr>
          <w:instrText xml:space="preserve"> PAGEREF _Toc91513059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5DC5EA5" w14:textId="2C1D8E6B"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60" w:history="1">
        <w:r w:rsidR="00C460A7" w:rsidRPr="00101193">
          <w:rPr>
            <w:rStyle w:val="Hyperlink"/>
            <w:noProof/>
          </w:rPr>
          <w:t>1.3 The Saint John Dataset's Overall Performance Metrics</w:t>
        </w:r>
        <w:r w:rsidR="00C460A7">
          <w:rPr>
            <w:noProof/>
            <w:webHidden/>
          </w:rPr>
          <w:tab/>
        </w:r>
        <w:r w:rsidR="00C460A7">
          <w:rPr>
            <w:noProof/>
            <w:webHidden/>
          </w:rPr>
          <w:fldChar w:fldCharType="begin"/>
        </w:r>
        <w:r w:rsidR="00C460A7">
          <w:rPr>
            <w:noProof/>
            <w:webHidden/>
          </w:rPr>
          <w:instrText xml:space="preserve"> PAGEREF _Toc91513060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227BDE7" w14:textId="06BE6A4B"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61" w:history="1">
        <w:r w:rsidR="00C460A7" w:rsidRPr="00101193">
          <w:rPr>
            <w:rStyle w:val="Hyperlink"/>
            <w:noProof/>
          </w:rPr>
          <w:t>2 Metrics for Peak Detection Accuracy</w:t>
        </w:r>
        <w:r w:rsidR="00C460A7">
          <w:rPr>
            <w:noProof/>
            <w:webHidden/>
          </w:rPr>
          <w:tab/>
        </w:r>
        <w:r w:rsidR="00C460A7">
          <w:rPr>
            <w:noProof/>
            <w:webHidden/>
          </w:rPr>
          <w:fldChar w:fldCharType="begin"/>
        </w:r>
        <w:r w:rsidR="00C460A7">
          <w:rPr>
            <w:noProof/>
            <w:webHidden/>
          </w:rPr>
          <w:instrText xml:space="preserve"> PAGEREF _Toc91513061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39AD1837" w14:textId="0FF13D9D" w:rsidR="00C460A7" w:rsidRDefault="00756EF7">
      <w:pPr>
        <w:pStyle w:val="TOC2"/>
        <w:tabs>
          <w:tab w:val="right" w:leader="dot" w:pos="8630"/>
        </w:tabs>
        <w:rPr>
          <w:rFonts w:asciiTheme="minorHAnsi" w:eastAsiaTheme="minorEastAsia" w:hAnsiTheme="minorHAnsi" w:cstheme="minorBidi"/>
          <w:noProof/>
          <w:sz w:val="22"/>
          <w:szCs w:val="22"/>
          <w:lang w:eastAsia="en-CA"/>
        </w:rPr>
      </w:pPr>
      <w:hyperlink w:anchor="_Toc91513062" w:history="1">
        <w:r w:rsidR="00C460A7" w:rsidRPr="00101193">
          <w:rPr>
            <w:rStyle w:val="Hyperlink"/>
            <w:noProof/>
          </w:rPr>
          <w:t>3 Other Forecasters' Box Plots of the Error Distribution</w:t>
        </w:r>
        <w:r w:rsidR="00C460A7">
          <w:rPr>
            <w:noProof/>
            <w:webHidden/>
          </w:rPr>
          <w:tab/>
        </w:r>
        <w:r w:rsidR="00C460A7">
          <w:rPr>
            <w:noProof/>
            <w:webHidden/>
          </w:rPr>
          <w:fldChar w:fldCharType="begin"/>
        </w:r>
        <w:r w:rsidR="00C460A7">
          <w:rPr>
            <w:noProof/>
            <w:webHidden/>
          </w:rPr>
          <w:instrText xml:space="preserve"> PAGEREF _Toc91513062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4086D2E4" w14:textId="23D73974"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63" w:history="1">
        <w:r w:rsidR="00C460A7" w:rsidRPr="00101193">
          <w:rPr>
            <w:rStyle w:val="Hyperlink"/>
            <w:noProof/>
          </w:rPr>
          <w:t>3.1 The Toronto Dataset</w:t>
        </w:r>
        <w:r w:rsidR="00C460A7">
          <w:rPr>
            <w:noProof/>
            <w:webHidden/>
          </w:rPr>
          <w:tab/>
        </w:r>
        <w:r w:rsidR="00C460A7">
          <w:rPr>
            <w:noProof/>
            <w:webHidden/>
          </w:rPr>
          <w:fldChar w:fldCharType="begin"/>
        </w:r>
        <w:r w:rsidR="00C460A7">
          <w:rPr>
            <w:noProof/>
            <w:webHidden/>
          </w:rPr>
          <w:instrText xml:space="preserve"> PAGEREF _Toc91513063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F5557A9" w14:textId="447A7110"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64" w:history="1">
        <w:r w:rsidR="00C460A7" w:rsidRPr="00101193">
          <w:rPr>
            <w:rStyle w:val="Hyperlink"/>
            <w:noProof/>
          </w:rPr>
          <w:t>3.2 The Ottawa Dataset</w:t>
        </w:r>
        <w:r w:rsidR="00C460A7">
          <w:rPr>
            <w:noProof/>
            <w:webHidden/>
          </w:rPr>
          <w:tab/>
        </w:r>
        <w:r w:rsidR="00C460A7">
          <w:rPr>
            <w:noProof/>
            <w:webHidden/>
          </w:rPr>
          <w:fldChar w:fldCharType="begin"/>
        </w:r>
        <w:r w:rsidR="00C460A7">
          <w:rPr>
            <w:noProof/>
            <w:webHidden/>
          </w:rPr>
          <w:instrText xml:space="preserve"> PAGEREF _Toc91513064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5810B846" w14:textId="574791EB" w:rsidR="00C460A7" w:rsidRDefault="00756EF7">
      <w:pPr>
        <w:pStyle w:val="TOC3"/>
        <w:tabs>
          <w:tab w:val="right" w:leader="dot" w:pos="8630"/>
        </w:tabs>
        <w:rPr>
          <w:rFonts w:asciiTheme="minorHAnsi" w:eastAsiaTheme="minorEastAsia" w:hAnsiTheme="minorHAnsi" w:cstheme="minorBidi"/>
          <w:noProof/>
          <w:sz w:val="22"/>
          <w:szCs w:val="22"/>
          <w:lang w:eastAsia="en-CA"/>
        </w:rPr>
      </w:pPr>
      <w:hyperlink w:anchor="_Toc91513065" w:history="1">
        <w:r w:rsidR="00C460A7" w:rsidRPr="00101193">
          <w:rPr>
            <w:rStyle w:val="Hyperlink"/>
            <w:noProof/>
          </w:rPr>
          <w:t>3.3 The Saint John Dataset</w:t>
        </w:r>
        <w:r w:rsidR="00C460A7">
          <w:rPr>
            <w:noProof/>
            <w:webHidden/>
          </w:rPr>
          <w:tab/>
        </w:r>
        <w:r w:rsidR="00C460A7">
          <w:rPr>
            <w:noProof/>
            <w:webHidden/>
          </w:rPr>
          <w:fldChar w:fldCharType="begin"/>
        </w:r>
        <w:r w:rsidR="00C460A7">
          <w:rPr>
            <w:noProof/>
            <w:webHidden/>
          </w:rPr>
          <w:instrText xml:space="preserve"> PAGEREF _Toc91513065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709A5F3D" w14:textId="147A3305"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1512991"/>
      <w:r>
        <w:lastRenderedPageBreak/>
        <w:t>List of Tables</w:t>
      </w:r>
      <w:bookmarkEnd w:id="5"/>
      <w:r>
        <w:t xml:space="preserve"> </w:t>
      </w:r>
    </w:p>
    <w:p w14:paraId="6075CF53" w14:textId="4025D2FA" w:rsidR="00C460A7"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1513066" w:history="1">
        <w:r w:rsidR="00C460A7" w:rsidRPr="0055504D">
          <w:rPr>
            <w:rStyle w:val="Hyperlink"/>
            <w:noProof/>
          </w:rPr>
          <w:t>Table 1 - Formulas for Several Frequently Used Performance Metrics</w:t>
        </w:r>
        <w:r w:rsidR="00C460A7">
          <w:rPr>
            <w:noProof/>
            <w:webHidden/>
          </w:rPr>
          <w:tab/>
        </w:r>
        <w:r w:rsidR="00C460A7">
          <w:rPr>
            <w:noProof/>
            <w:webHidden/>
          </w:rPr>
          <w:fldChar w:fldCharType="begin"/>
        </w:r>
        <w:r w:rsidR="00C460A7">
          <w:rPr>
            <w:noProof/>
            <w:webHidden/>
          </w:rPr>
          <w:instrText xml:space="preserve"> PAGEREF _Toc91513066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229F9425" w14:textId="5DA96C49"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67" w:history="1">
        <w:r w:rsidR="00C460A7" w:rsidRPr="0055504D">
          <w:rPr>
            <w:rStyle w:val="Hyperlink"/>
            <w:noProof/>
          </w:rPr>
          <w:t>Table 2 – The Training and Testing Dataset Ranges Across All Datasets</w:t>
        </w:r>
        <w:r w:rsidR="00C460A7">
          <w:rPr>
            <w:noProof/>
            <w:webHidden/>
          </w:rPr>
          <w:tab/>
        </w:r>
        <w:r w:rsidR="00C460A7">
          <w:rPr>
            <w:noProof/>
            <w:webHidden/>
          </w:rPr>
          <w:fldChar w:fldCharType="begin"/>
        </w:r>
        <w:r w:rsidR="00C460A7">
          <w:rPr>
            <w:noProof/>
            <w:webHidden/>
          </w:rPr>
          <w:instrText xml:space="preserve"> PAGEREF _Toc91513067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5F0325FB" w14:textId="53B5DAC9"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68" w:history="1">
        <w:r w:rsidR="00C460A7" w:rsidRPr="0055504D">
          <w:rPr>
            <w:rStyle w:val="Hyperlink"/>
            <w:noProof/>
          </w:rPr>
          <w:t>Table 3 - The MLR Forecaster's Independent Variables</w:t>
        </w:r>
        <w:r w:rsidR="00C460A7">
          <w:rPr>
            <w:noProof/>
            <w:webHidden/>
          </w:rPr>
          <w:tab/>
        </w:r>
        <w:r w:rsidR="00C460A7">
          <w:rPr>
            <w:noProof/>
            <w:webHidden/>
          </w:rPr>
          <w:fldChar w:fldCharType="begin"/>
        </w:r>
        <w:r w:rsidR="00C460A7">
          <w:rPr>
            <w:noProof/>
            <w:webHidden/>
          </w:rPr>
          <w:instrText xml:space="preserve"> PAGEREF _Toc91513068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16D50685" w14:textId="2FE8DF70"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69" w:history="1">
        <w:r w:rsidR="00C460A7" w:rsidRPr="0055504D">
          <w:rPr>
            <w:rStyle w:val="Hyperlink"/>
            <w:noProof/>
          </w:rPr>
          <w:t>Table 4 - The SARIMAX hyperparameters that were used for each dataset</w:t>
        </w:r>
        <w:r w:rsidR="00C460A7">
          <w:rPr>
            <w:noProof/>
            <w:webHidden/>
          </w:rPr>
          <w:tab/>
        </w:r>
        <w:r w:rsidR="00C460A7">
          <w:rPr>
            <w:noProof/>
            <w:webHidden/>
          </w:rPr>
          <w:fldChar w:fldCharType="begin"/>
        </w:r>
        <w:r w:rsidR="00C460A7">
          <w:rPr>
            <w:noProof/>
            <w:webHidden/>
          </w:rPr>
          <w:instrText xml:space="preserve"> PAGEREF _Toc91513069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0567EB38" w14:textId="163C513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0" w:history="1">
        <w:r w:rsidR="00C460A7" w:rsidRPr="0055504D">
          <w:rPr>
            <w:rStyle w:val="Hyperlink"/>
            <w:noProof/>
          </w:rPr>
          <w:t>Table 5 - Overall MAPE and RMSE for Each Forecaster – Toronto Dataset</w:t>
        </w:r>
        <w:r w:rsidR="00C460A7">
          <w:rPr>
            <w:noProof/>
            <w:webHidden/>
          </w:rPr>
          <w:tab/>
        </w:r>
        <w:r w:rsidR="00C460A7">
          <w:rPr>
            <w:noProof/>
            <w:webHidden/>
          </w:rPr>
          <w:fldChar w:fldCharType="begin"/>
        </w:r>
        <w:r w:rsidR="00C460A7">
          <w:rPr>
            <w:noProof/>
            <w:webHidden/>
          </w:rPr>
          <w:instrText xml:space="preserve"> PAGEREF _Toc91513070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B78115" w14:textId="7A5EACFA"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1" w:history="1">
        <w:r w:rsidR="00C460A7" w:rsidRPr="0055504D">
          <w:rPr>
            <w:rStyle w:val="Hyperlink"/>
            <w:noProof/>
          </w:rPr>
          <w:t>Table 6 - Matrix Analysis of Peak Values and Time Difference – Toronto Dataset</w:t>
        </w:r>
        <w:r w:rsidR="00C460A7">
          <w:rPr>
            <w:noProof/>
            <w:webHidden/>
          </w:rPr>
          <w:tab/>
        </w:r>
        <w:r w:rsidR="00C460A7">
          <w:rPr>
            <w:noProof/>
            <w:webHidden/>
          </w:rPr>
          <w:fldChar w:fldCharType="begin"/>
        </w:r>
        <w:r w:rsidR="00C460A7">
          <w:rPr>
            <w:noProof/>
            <w:webHidden/>
          </w:rPr>
          <w:instrText xml:space="preserve"> PAGEREF _Toc91513071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60DFF63E" w14:textId="62CE2797"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2" w:history="1">
        <w:r w:rsidR="00C460A7" w:rsidRPr="0055504D">
          <w:rPr>
            <w:rStyle w:val="Hyperlink"/>
            <w:noProof/>
          </w:rPr>
          <w:t>Table 7 - Overall MAPE and RMSE for Each Forecaster – Ottawa Dataset</w:t>
        </w:r>
        <w:r w:rsidR="00C460A7">
          <w:rPr>
            <w:noProof/>
            <w:webHidden/>
          </w:rPr>
          <w:tab/>
        </w:r>
        <w:r w:rsidR="00C460A7">
          <w:rPr>
            <w:noProof/>
            <w:webHidden/>
          </w:rPr>
          <w:fldChar w:fldCharType="begin"/>
        </w:r>
        <w:r w:rsidR="00C460A7">
          <w:rPr>
            <w:noProof/>
            <w:webHidden/>
          </w:rPr>
          <w:instrText xml:space="preserve"> PAGEREF _Toc91513072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0AF68CDB" w14:textId="2822F632"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3" w:history="1">
        <w:r w:rsidR="00C460A7" w:rsidRPr="0055504D">
          <w:rPr>
            <w:rStyle w:val="Hyperlink"/>
            <w:noProof/>
          </w:rPr>
          <w:t>Table 8 - Matrix Analysis of Peak Values and Time Difference – Ottawa Dataset</w:t>
        </w:r>
        <w:r w:rsidR="00C460A7">
          <w:rPr>
            <w:noProof/>
            <w:webHidden/>
          </w:rPr>
          <w:tab/>
        </w:r>
        <w:r w:rsidR="00C460A7">
          <w:rPr>
            <w:noProof/>
            <w:webHidden/>
          </w:rPr>
          <w:fldChar w:fldCharType="begin"/>
        </w:r>
        <w:r w:rsidR="00C460A7">
          <w:rPr>
            <w:noProof/>
            <w:webHidden/>
          </w:rPr>
          <w:instrText xml:space="preserve"> PAGEREF _Toc91513073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F86695A" w14:textId="69594847"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4" w:history="1">
        <w:r w:rsidR="00C460A7" w:rsidRPr="0055504D">
          <w:rPr>
            <w:rStyle w:val="Hyperlink"/>
            <w:noProof/>
          </w:rPr>
          <w:t>Table 9 - Overall MAPE and RMSE for Each Forecaster – Saint John Dataset</w:t>
        </w:r>
        <w:r w:rsidR="00C460A7">
          <w:rPr>
            <w:noProof/>
            <w:webHidden/>
          </w:rPr>
          <w:tab/>
        </w:r>
        <w:r w:rsidR="00C460A7">
          <w:rPr>
            <w:noProof/>
            <w:webHidden/>
          </w:rPr>
          <w:fldChar w:fldCharType="begin"/>
        </w:r>
        <w:r w:rsidR="00C460A7">
          <w:rPr>
            <w:noProof/>
            <w:webHidden/>
          </w:rPr>
          <w:instrText xml:space="preserve"> PAGEREF _Toc91513074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2847996" w14:textId="092AA640"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5" w:history="1">
        <w:r w:rsidR="00C460A7" w:rsidRPr="0055504D">
          <w:rPr>
            <w:rStyle w:val="Hyperlink"/>
            <w:noProof/>
          </w:rPr>
          <w:t>Table 10 - Matrix Analysis of Peak Values and Time Difference – Saint John Dataset</w:t>
        </w:r>
        <w:r w:rsidR="00C460A7">
          <w:rPr>
            <w:noProof/>
            <w:webHidden/>
          </w:rPr>
          <w:tab/>
        </w:r>
        <w:r w:rsidR="00C460A7">
          <w:rPr>
            <w:noProof/>
            <w:webHidden/>
          </w:rPr>
          <w:fldChar w:fldCharType="begin"/>
        </w:r>
        <w:r w:rsidR="00C460A7">
          <w:rPr>
            <w:noProof/>
            <w:webHidden/>
          </w:rPr>
          <w:instrText xml:space="preserve"> PAGEREF _Toc91513075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3F394BCE" w14:textId="39F36B03"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6" w:history="1">
        <w:r w:rsidR="00C460A7" w:rsidRPr="0055504D">
          <w:rPr>
            <w:rStyle w:val="Hyperlink"/>
            <w:noProof/>
          </w:rPr>
          <w:t>Table 11 - Seasonal MAPE and RMSE for the Toronto Dataset</w:t>
        </w:r>
        <w:r w:rsidR="00C460A7">
          <w:rPr>
            <w:noProof/>
            <w:webHidden/>
          </w:rPr>
          <w:tab/>
        </w:r>
        <w:r w:rsidR="00C460A7">
          <w:rPr>
            <w:noProof/>
            <w:webHidden/>
          </w:rPr>
          <w:fldChar w:fldCharType="begin"/>
        </w:r>
        <w:r w:rsidR="00C460A7">
          <w:rPr>
            <w:noProof/>
            <w:webHidden/>
          </w:rPr>
          <w:instrText xml:space="preserve"> PAGEREF _Toc91513076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141DEF49" w14:textId="4823E08E"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7" w:history="1">
        <w:r w:rsidR="00C460A7" w:rsidRPr="0055504D">
          <w:rPr>
            <w:rStyle w:val="Hyperlink"/>
            <w:noProof/>
          </w:rPr>
          <w:t>Table 12 - Seasonal MAPE and RMSE for the Ottawa Dataset</w:t>
        </w:r>
        <w:r w:rsidR="00C460A7">
          <w:rPr>
            <w:noProof/>
            <w:webHidden/>
          </w:rPr>
          <w:tab/>
        </w:r>
        <w:r w:rsidR="00C460A7">
          <w:rPr>
            <w:noProof/>
            <w:webHidden/>
          </w:rPr>
          <w:fldChar w:fldCharType="begin"/>
        </w:r>
        <w:r w:rsidR="00C460A7">
          <w:rPr>
            <w:noProof/>
            <w:webHidden/>
          </w:rPr>
          <w:instrText xml:space="preserve"> PAGEREF _Toc91513077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5B718801" w14:textId="2CD0B348"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8" w:history="1">
        <w:r w:rsidR="00C460A7" w:rsidRPr="0055504D">
          <w:rPr>
            <w:rStyle w:val="Hyperlink"/>
            <w:noProof/>
          </w:rPr>
          <w:t>Table 13 - Seasonal MAPE and RMSE for the Saint John Dataset</w:t>
        </w:r>
        <w:r w:rsidR="00C460A7">
          <w:rPr>
            <w:noProof/>
            <w:webHidden/>
          </w:rPr>
          <w:tab/>
        </w:r>
        <w:r w:rsidR="00C460A7">
          <w:rPr>
            <w:noProof/>
            <w:webHidden/>
          </w:rPr>
          <w:fldChar w:fldCharType="begin"/>
        </w:r>
        <w:r w:rsidR="00C460A7">
          <w:rPr>
            <w:noProof/>
            <w:webHidden/>
          </w:rPr>
          <w:instrText xml:space="preserve"> PAGEREF _Toc91513078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2D7B68F4" w14:textId="40BA0342"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79" w:history="1">
        <w:r w:rsidR="00C460A7" w:rsidRPr="0055504D">
          <w:rPr>
            <w:rStyle w:val="Hyperlink"/>
            <w:noProof/>
          </w:rPr>
          <w:t>Table 14 - The SARIMAX hyperparameters that were used across all datasets</w:t>
        </w:r>
        <w:r w:rsidR="00C460A7">
          <w:rPr>
            <w:noProof/>
            <w:webHidden/>
          </w:rPr>
          <w:tab/>
        </w:r>
        <w:r w:rsidR="00C460A7">
          <w:rPr>
            <w:noProof/>
            <w:webHidden/>
          </w:rPr>
          <w:fldChar w:fldCharType="begin"/>
        </w:r>
        <w:r w:rsidR="00C460A7">
          <w:rPr>
            <w:noProof/>
            <w:webHidden/>
          </w:rPr>
          <w:instrText xml:space="preserve"> PAGEREF _Toc91513079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72762344" w14:textId="235DD7CC"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80" w:history="1">
        <w:r w:rsidR="00C460A7" w:rsidRPr="0055504D">
          <w:rPr>
            <w:rStyle w:val="Hyperlink"/>
            <w:noProof/>
          </w:rPr>
          <w:t>Table 15 – The Overall Performance Metrics – Toronto Dataset</w:t>
        </w:r>
        <w:r w:rsidR="00C460A7">
          <w:rPr>
            <w:noProof/>
            <w:webHidden/>
          </w:rPr>
          <w:tab/>
        </w:r>
        <w:r w:rsidR="00C460A7">
          <w:rPr>
            <w:noProof/>
            <w:webHidden/>
          </w:rPr>
          <w:fldChar w:fldCharType="begin"/>
        </w:r>
        <w:r w:rsidR="00C460A7">
          <w:rPr>
            <w:noProof/>
            <w:webHidden/>
          </w:rPr>
          <w:instrText xml:space="preserve"> PAGEREF _Toc91513080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933E49C" w14:textId="7379B87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81" w:history="1">
        <w:r w:rsidR="00C460A7" w:rsidRPr="0055504D">
          <w:rPr>
            <w:rStyle w:val="Hyperlink"/>
            <w:noProof/>
          </w:rPr>
          <w:t>Table 16 - The Overall Performance Metrics – Ottawa Dataset</w:t>
        </w:r>
        <w:r w:rsidR="00C460A7">
          <w:rPr>
            <w:noProof/>
            <w:webHidden/>
          </w:rPr>
          <w:tab/>
        </w:r>
        <w:r w:rsidR="00C460A7">
          <w:rPr>
            <w:noProof/>
            <w:webHidden/>
          </w:rPr>
          <w:fldChar w:fldCharType="begin"/>
        </w:r>
        <w:r w:rsidR="00C460A7">
          <w:rPr>
            <w:noProof/>
            <w:webHidden/>
          </w:rPr>
          <w:instrText xml:space="preserve"> PAGEREF _Toc91513081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16D606B9" w14:textId="50DA9767"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82" w:history="1">
        <w:r w:rsidR="00C460A7" w:rsidRPr="0055504D">
          <w:rPr>
            <w:rStyle w:val="Hyperlink"/>
            <w:noProof/>
          </w:rPr>
          <w:t>Table 17 - The Overall Performance Metrics – Saint John Dataset</w:t>
        </w:r>
        <w:r w:rsidR="00C460A7">
          <w:rPr>
            <w:noProof/>
            <w:webHidden/>
          </w:rPr>
          <w:tab/>
        </w:r>
        <w:r w:rsidR="00C460A7">
          <w:rPr>
            <w:noProof/>
            <w:webHidden/>
          </w:rPr>
          <w:fldChar w:fldCharType="begin"/>
        </w:r>
        <w:r w:rsidR="00C460A7">
          <w:rPr>
            <w:noProof/>
            <w:webHidden/>
          </w:rPr>
          <w:instrText xml:space="preserve"> PAGEREF _Toc91513082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1310AC4" w14:textId="2BCC96B7"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1512992"/>
      <w:r>
        <w:lastRenderedPageBreak/>
        <w:t>List of Figures</w:t>
      </w:r>
      <w:bookmarkEnd w:id="6"/>
      <w:r>
        <w:t xml:space="preserve"> </w:t>
      </w:r>
    </w:p>
    <w:p w14:paraId="72B3A0CF" w14:textId="7159EB7F" w:rsidR="00C460A7"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1513083" w:history="1">
        <w:r w:rsidR="00C460A7" w:rsidRPr="00600AD7">
          <w:rPr>
            <w:rStyle w:val="Hyperlink"/>
            <w:noProof/>
          </w:rPr>
          <w:t>Figure 1 - The Block Diagram of the Third Generation ANNSTLF [37]</w:t>
        </w:r>
        <w:r w:rsidR="00C460A7">
          <w:rPr>
            <w:noProof/>
            <w:webHidden/>
          </w:rPr>
          <w:tab/>
        </w:r>
        <w:r w:rsidR="00C460A7">
          <w:rPr>
            <w:noProof/>
            <w:webHidden/>
          </w:rPr>
          <w:fldChar w:fldCharType="begin"/>
        </w:r>
        <w:r w:rsidR="00C460A7">
          <w:rPr>
            <w:noProof/>
            <w:webHidden/>
          </w:rPr>
          <w:instrText xml:space="preserve"> PAGEREF _Toc91513083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702D1537" w14:textId="6CEF0E6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84" w:history="1">
        <w:r w:rsidR="00C460A7" w:rsidRPr="00600AD7">
          <w:rPr>
            <w:rStyle w:val="Hyperlink"/>
            <w:noProof/>
          </w:rPr>
          <w:t>Figure 2 - The Structure of a Simple Feed-forward ANN</w:t>
        </w:r>
        <w:r w:rsidR="00C460A7">
          <w:rPr>
            <w:noProof/>
            <w:webHidden/>
          </w:rPr>
          <w:tab/>
        </w:r>
        <w:r w:rsidR="00C460A7">
          <w:rPr>
            <w:noProof/>
            <w:webHidden/>
          </w:rPr>
          <w:fldChar w:fldCharType="begin"/>
        </w:r>
        <w:r w:rsidR="00C460A7">
          <w:rPr>
            <w:noProof/>
            <w:webHidden/>
          </w:rPr>
          <w:instrText xml:space="preserve"> PAGEREF _Toc91513084 \h </w:instrText>
        </w:r>
        <w:r w:rsidR="00C460A7">
          <w:rPr>
            <w:noProof/>
            <w:webHidden/>
          </w:rPr>
        </w:r>
        <w:r w:rsidR="00C460A7">
          <w:rPr>
            <w:noProof/>
            <w:webHidden/>
          </w:rPr>
          <w:fldChar w:fldCharType="separate"/>
        </w:r>
        <w:r w:rsidR="00C460A7">
          <w:rPr>
            <w:noProof/>
            <w:webHidden/>
          </w:rPr>
          <w:t>13</w:t>
        </w:r>
        <w:r w:rsidR="00C460A7">
          <w:rPr>
            <w:noProof/>
            <w:webHidden/>
          </w:rPr>
          <w:fldChar w:fldCharType="end"/>
        </w:r>
      </w:hyperlink>
    </w:p>
    <w:p w14:paraId="0C93CE1A" w14:textId="7191EBA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85" w:history="1">
        <w:r w:rsidR="00C460A7" w:rsidRPr="00600AD7">
          <w:rPr>
            <w:rStyle w:val="Hyperlink"/>
            <w:noProof/>
          </w:rPr>
          <w:t>Figure 3 - Unrolled Recurrent Neural Network (RNN) [133]</w:t>
        </w:r>
        <w:r w:rsidR="00C460A7">
          <w:rPr>
            <w:noProof/>
            <w:webHidden/>
          </w:rPr>
          <w:tab/>
        </w:r>
        <w:r w:rsidR="00C460A7">
          <w:rPr>
            <w:noProof/>
            <w:webHidden/>
          </w:rPr>
          <w:fldChar w:fldCharType="begin"/>
        </w:r>
        <w:r w:rsidR="00C460A7">
          <w:rPr>
            <w:noProof/>
            <w:webHidden/>
          </w:rPr>
          <w:instrText xml:space="preserve"> PAGEREF _Toc91513085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D567D4F" w14:textId="25E5EBB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86" w:history="1">
        <w:r w:rsidR="00C460A7" w:rsidRPr="00600AD7">
          <w:rPr>
            <w:rStyle w:val="Hyperlink"/>
            <w:noProof/>
          </w:rPr>
          <w:t>Figure 4 - The Block of Long-Term Short-Term Memory [134]</w:t>
        </w:r>
        <w:r w:rsidR="00C460A7">
          <w:rPr>
            <w:noProof/>
            <w:webHidden/>
          </w:rPr>
          <w:tab/>
        </w:r>
        <w:r w:rsidR="00C460A7">
          <w:rPr>
            <w:noProof/>
            <w:webHidden/>
          </w:rPr>
          <w:fldChar w:fldCharType="begin"/>
        </w:r>
        <w:r w:rsidR="00C460A7">
          <w:rPr>
            <w:noProof/>
            <w:webHidden/>
          </w:rPr>
          <w:instrText xml:space="preserve"> PAGEREF _Toc91513086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A120C94" w14:textId="23D84DCB"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87" w:history="1">
        <w:r w:rsidR="00C460A7" w:rsidRPr="00600AD7">
          <w:rPr>
            <w:rStyle w:val="Hyperlink"/>
            <w:noProof/>
          </w:rPr>
          <w:t>Figure 5 – A Simple One-Dimensional CNN's Architecture [147]</w:t>
        </w:r>
        <w:r w:rsidR="00C460A7">
          <w:rPr>
            <w:noProof/>
            <w:webHidden/>
          </w:rPr>
          <w:tab/>
        </w:r>
        <w:r w:rsidR="00C460A7">
          <w:rPr>
            <w:noProof/>
            <w:webHidden/>
          </w:rPr>
          <w:fldChar w:fldCharType="begin"/>
        </w:r>
        <w:r w:rsidR="00C460A7">
          <w:rPr>
            <w:noProof/>
            <w:webHidden/>
          </w:rPr>
          <w:instrText xml:space="preserve"> PAGEREF _Toc91513087 \h </w:instrText>
        </w:r>
        <w:r w:rsidR="00C460A7">
          <w:rPr>
            <w:noProof/>
            <w:webHidden/>
          </w:rPr>
        </w:r>
        <w:r w:rsidR="00C460A7">
          <w:rPr>
            <w:noProof/>
            <w:webHidden/>
          </w:rPr>
          <w:fldChar w:fldCharType="separate"/>
        </w:r>
        <w:r w:rsidR="00C460A7">
          <w:rPr>
            <w:noProof/>
            <w:webHidden/>
          </w:rPr>
          <w:t>20</w:t>
        </w:r>
        <w:r w:rsidR="00C460A7">
          <w:rPr>
            <w:noProof/>
            <w:webHidden/>
          </w:rPr>
          <w:fldChar w:fldCharType="end"/>
        </w:r>
      </w:hyperlink>
    </w:p>
    <w:p w14:paraId="41794B2E" w14:textId="62D66670"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88" w:history="1">
        <w:r w:rsidR="00C460A7" w:rsidRPr="00600AD7">
          <w:rPr>
            <w:rStyle w:val="Hyperlink"/>
            <w:noProof/>
          </w:rPr>
          <w:t>Figure 6 – Peak Load vs Base Load [164]</w:t>
        </w:r>
        <w:r w:rsidR="00C460A7">
          <w:rPr>
            <w:noProof/>
            <w:webHidden/>
          </w:rPr>
          <w:tab/>
        </w:r>
        <w:r w:rsidR="00C460A7">
          <w:rPr>
            <w:noProof/>
            <w:webHidden/>
          </w:rPr>
          <w:fldChar w:fldCharType="begin"/>
        </w:r>
        <w:r w:rsidR="00C460A7">
          <w:rPr>
            <w:noProof/>
            <w:webHidden/>
          </w:rPr>
          <w:instrText xml:space="preserve"> PAGEREF _Toc91513088 \h </w:instrText>
        </w:r>
        <w:r w:rsidR="00C460A7">
          <w:rPr>
            <w:noProof/>
            <w:webHidden/>
          </w:rPr>
        </w:r>
        <w:r w:rsidR="00C460A7">
          <w:rPr>
            <w:noProof/>
            <w:webHidden/>
          </w:rPr>
          <w:fldChar w:fldCharType="separate"/>
        </w:r>
        <w:r w:rsidR="00C460A7">
          <w:rPr>
            <w:noProof/>
            <w:webHidden/>
          </w:rPr>
          <w:t>25</w:t>
        </w:r>
        <w:r w:rsidR="00C460A7">
          <w:rPr>
            <w:noProof/>
            <w:webHidden/>
          </w:rPr>
          <w:fldChar w:fldCharType="end"/>
        </w:r>
      </w:hyperlink>
    </w:p>
    <w:p w14:paraId="6545ED24" w14:textId="1C1CFB4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89" w:history="1">
        <w:r w:rsidR="00C460A7" w:rsidRPr="00600AD7">
          <w:rPr>
            <w:rStyle w:val="Hyperlink"/>
            <w:noProof/>
          </w:rPr>
          <w:t>Figure 7 – 2019 Average Daily Demand for Loads Across All Datasets</w:t>
        </w:r>
        <w:r w:rsidR="00C460A7">
          <w:rPr>
            <w:noProof/>
            <w:webHidden/>
          </w:rPr>
          <w:tab/>
        </w:r>
        <w:r w:rsidR="00C460A7">
          <w:rPr>
            <w:noProof/>
            <w:webHidden/>
          </w:rPr>
          <w:fldChar w:fldCharType="begin"/>
        </w:r>
        <w:r w:rsidR="00C460A7">
          <w:rPr>
            <w:noProof/>
            <w:webHidden/>
          </w:rPr>
          <w:instrText xml:space="preserve"> PAGEREF _Toc91513089 \h </w:instrText>
        </w:r>
        <w:r w:rsidR="00C460A7">
          <w:rPr>
            <w:noProof/>
            <w:webHidden/>
          </w:rPr>
        </w:r>
        <w:r w:rsidR="00C460A7">
          <w:rPr>
            <w:noProof/>
            <w:webHidden/>
          </w:rPr>
          <w:fldChar w:fldCharType="separate"/>
        </w:r>
        <w:r w:rsidR="00C460A7">
          <w:rPr>
            <w:noProof/>
            <w:webHidden/>
          </w:rPr>
          <w:t>29</w:t>
        </w:r>
        <w:r w:rsidR="00C460A7">
          <w:rPr>
            <w:noProof/>
            <w:webHidden/>
          </w:rPr>
          <w:fldChar w:fldCharType="end"/>
        </w:r>
      </w:hyperlink>
    </w:p>
    <w:p w14:paraId="46A75837" w14:textId="602539B6"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0" w:history="1">
        <w:r w:rsidR="00C460A7" w:rsidRPr="00600AD7">
          <w:rPr>
            <w:rStyle w:val="Hyperlink"/>
            <w:noProof/>
          </w:rPr>
          <w:t>Figure 8 – The Structure of the BLF and CLF Network</w:t>
        </w:r>
        <w:r w:rsidR="00C460A7">
          <w:rPr>
            <w:noProof/>
            <w:webHidden/>
          </w:rPr>
          <w:tab/>
        </w:r>
        <w:r w:rsidR="00C460A7">
          <w:rPr>
            <w:noProof/>
            <w:webHidden/>
          </w:rPr>
          <w:fldChar w:fldCharType="begin"/>
        </w:r>
        <w:r w:rsidR="00C460A7">
          <w:rPr>
            <w:noProof/>
            <w:webHidden/>
          </w:rPr>
          <w:instrText xml:space="preserve"> PAGEREF _Toc91513090 \h </w:instrText>
        </w:r>
        <w:r w:rsidR="00C460A7">
          <w:rPr>
            <w:noProof/>
            <w:webHidden/>
          </w:rPr>
        </w:r>
        <w:r w:rsidR="00C460A7">
          <w:rPr>
            <w:noProof/>
            <w:webHidden/>
          </w:rPr>
          <w:fldChar w:fldCharType="separate"/>
        </w:r>
        <w:r w:rsidR="00C460A7">
          <w:rPr>
            <w:noProof/>
            <w:webHidden/>
          </w:rPr>
          <w:t>34</w:t>
        </w:r>
        <w:r w:rsidR="00C460A7">
          <w:rPr>
            <w:noProof/>
            <w:webHidden/>
          </w:rPr>
          <w:fldChar w:fldCharType="end"/>
        </w:r>
      </w:hyperlink>
    </w:p>
    <w:p w14:paraId="1CF02387" w14:textId="4173D3AB"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1" w:history="1">
        <w:r w:rsidR="00C460A7" w:rsidRPr="00600AD7">
          <w:rPr>
            <w:rStyle w:val="Hyperlink"/>
            <w:noProof/>
          </w:rPr>
          <w:t>Figure 9: (a) Overall Error Distribution for All Forecasters; (b) Actual and Forecasted Load Demand for July 17th-21st - Toronto Dataset</w:t>
        </w:r>
        <w:r w:rsidR="00C460A7">
          <w:rPr>
            <w:noProof/>
            <w:webHidden/>
          </w:rPr>
          <w:tab/>
        </w:r>
        <w:r w:rsidR="00C460A7">
          <w:rPr>
            <w:noProof/>
            <w:webHidden/>
          </w:rPr>
          <w:fldChar w:fldCharType="begin"/>
        </w:r>
        <w:r w:rsidR="00C460A7">
          <w:rPr>
            <w:noProof/>
            <w:webHidden/>
          </w:rPr>
          <w:instrText xml:space="preserve"> PAGEREF _Toc91513091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38FBAF3" w14:textId="122D0077"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2" w:history="1">
        <w:r w:rsidR="00C460A7" w:rsidRPr="00600AD7">
          <w:rPr>
            <w:rStyle w:val="Hyperlink"/>
            <w:noProof/>
          </w:rPr>
          <w:t>Figure 10: (a) Overall Error Distribution for All Forecasters; (b) Actual and Forecasted Load Demand for July 17th-21st - Ottawa Dataset</w:t>
        </w:r>
        <w:r w:rsidR="00C460A7">
          <w:rPr>
            <w:noProof/>
            <w:webHidden/>
          </w:rPr>
          <w:tab/>
        </w:r>
        <w:r w:rsidR="00C460A7">
          <w:rPr>
            <w:noProof/>
            <w:webHidden/>
          </w:rPr>
          <w:fldChar w:fldCharType="begin"/>
        </w:r>
        <w:r w:rsidR="00C460A7">
          <w:rPr>
            <w:noProof/>
            <w:webHidden/>
          </w:rPr>
          <w:instrText xml:space="preserve"> PAGEREF _Toc91513092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7C03CBFF" w14:textId="2A298939"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3" w:history="1">
        <w:r w:rsidR="00C460A7" w:rsidRPr="00600AD7">
          <w:rPr>
            <w:rStyle w:val="Hyperlink"/>
            <w:noProof/>
          </w:rPr>
          <w:t>Figure 11: (a) Overall Error Distribution for All Forecasters; (b) Actual and Forecasted Load Demand for December 17th-21st – Saint John Dataset</w:t>
        </w:r>
        <w:r w:rsidR="00C460A7">
          <w:rPr>
            <w:noProof/>
            <w:webHidden/>
          </w:rPr>
          <w:tab/>
        </w:r>
        <w:r w:rsidR="00C460A7">
          <w:rPr>
            <w:noProof/>
            <w:webHidden/>
          </w:rPr>
          <w:fldChar w:fldCharType="begin"/>
        </w:r>
        <w:r w:rsidR="00C460A7">
          <w:rPr>
            <w:noProof/>
            <w:webHidden/>
          </w:rPr>
          <w:instrText xml:space="preserve"> PAGEREF _Toc91513093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38B60008" w14:textId="2C231F55"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4" w:history="1">
        <w:r w:rsidR="00C460A7" w:rsidRPr="00600AD7">
          <w:rPr>
            <w:rStyle w:val="Hyperlink"/>
            <w:noProof/>
          </w:rPr>
          <w:t>Figure 12: (a) Hourly MAPE for All Forecasters, (b-d) Hourly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_Toc91513094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392BF944" w14:textId="08BB8663"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5" w:history="1">
        <w:r w:rsidR="00C460A7" w:rsidRPr="00600AD7">
          <w:rPr>
            <w:rStyle w:val="Hyperlink"/>
            <w:noProof/>
          </w:rPr>
          <w:t>Figure 13: (a) Daily MAPE for All Forecasters, (b-d) Daily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_Toc91513095 \h </w:instrText>
        </w:r>
        <w:r w:rsidR="00C460A7">
          <w:rPr>
            <w:noProof/>
            <w:webHidden/>
          </w:rPr>
        </w:r>
        <w:r w:rsidR="00C460A7">
          <w:rPr>
            <w:noProof/>
            <w:webHidden/>
          </w:rPr>
          <w:fldChar w:fldCharType="separate"/>
        </w:r>
        <w:r w:rsidR="00C460A7">
          <w:rPr>
            <w:noProof/>
            <w:webHidden/>
          </w:rPr>
          <w:t>47</w:t>
        </w:r>
        <w:r w:rsidR="00C460A7">
          <w:rPr>
            <w:noProof/>
            <w:webHidden/>
          </w:rPr>
          <w:fldChar w:fldCharType="end"/>
        </w:r>
      </w:hyperlink>
    </w:p>
    <w:p w14:paraId="67066EAE" w14:textId="6802964B"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6" w:history="1">
        <w:r w:rsidR="00C460A7" w:rsidRPr="00600AD7">
          <w:rPr>
            <w:rStyle w:val="Hyperlink"/>
            <w:noProof/>
          </w:rPr>
          <w:t>Figure 14: (a) Monthly MAPE for All Forecasters, (b-d) Monthly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_Toc91513096 \h </w:instrText>
        </w:r>
        <w:r w:rsidR="00C460A7">
          <w:rPr>
            <w:noProof/>
            <w:webHidden/>
          </w:rPr>
        </w:r>
        <w:r w:rsidR="00C460A7">
          <w:rPr>
            <w:noProof/>
            <w:webHidden/>
          </w:rPr>
          <w:fldChar w:fldCharType="separate"/>
        </w:r>
        <w:r w:rsidR="00C460A7">
          <w:rPr>
            <w:noProof/>
            <w:webHidden/>
          </w:rPr>
          <w:t>48</w:t>
        </w:r>
        <w:r w:rsidR="00C460A7">
          <w:rPr>
            <w:noProof/>
            <w:webHidden/>
          </w:rPr>
          <w:fldChar w:fldCharType="end"/>
        </w:r>
      </w:hyperlink>
    </w:p>
    <w:p w14:paraId="7CD10643" w14:textId="2E8F945C"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7" w:history="1">
        <w:r w:rsidR="00C460A7" w:rsidRPr="00600AD7">
          <w:rPr>
            <w:rStyle w:val="Hyperlink"/>
            <w:noProof/>
          </w:rPr>
          <w:t>Figure 15 - Scatter Plot of Load Demand versus Temperature – Toronto Dataset</w:t>
        </w:r>
        <w:r w:rsidR="00C460A7">
          <w:rPr>
            <w:noProof/>
            <w:webHidden/>
          </w:rPr>
          <w:tab/>
        </w:r>
        <w:r w:rsidR="00C460A7">
          <w:rPr>
            <w:noProof/>
            <w:webHidden/>
          </w:rPr>
          <w:fldChar w:fldCharType="begin"/>
        </w:r>
        <w:r w:rsidR="00C460A7">
          <w:rPr>
            <w:noProof/>
            <w:webHidden/>
          </w:rPr>
          <w:instrText xml:space="preserve"> PAGEREF _Toc91513097 \h </w:instrText>
        </w:r>
        <w:r w:rsidR="00C460A7">
          <w:rPr>
            <w:noProof/>
            <w:webHidden/>
          </w:rPr>
        </w:r>
        <w:r w:rsidR="00C460A7">
          <w:rPr>
            <w:noProof/>
            <w:webHidden/>
          </w:rPr>
          <w:fldChar w:fldCharType="separate"/>
        </w:r>
        <w:r w:rsidR="00C460A7">
          <w:rPr>
            <w:noProof/>
            <w:webHidden/>
          </w:rPr>
          <w:t>50</w:t>
        </w:r>
        <w:r w:rsidR="00C460A7">
          <w:rPr>
            <w:noProof/>
            <w:webHidden/>
          </w:rPr>
          <w:fldChar w:fldCharType="end"/>
        </w:r>
      </w:hyperlink>
    </w:p>
    <w:p w14:paraId="79EA3E9C" w14:textId="4F9C2BF1"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8" w:history="1">
        <w:r w:rsidR="00C460A7" w:rsidRPr="00600AD7">
          <w:rPr>
            <w:rStyle w:val="Hyperlink"/>
            <w:noProof/>
          </w:rPr>
          <w:t>Figure 16: (a) Hourly MAPE for All Forecasters, (b-d) Hourly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_Toc91513098 \h </w:instrText>
        </w:r>
        <w:r w:rsidR="00C460A7">
          <w:rPr>
            <w:noProof/>
            <w:webHidden/>
          </w:rPr>
        </w:r>
        <w:r w:rsidR="00C460A7">
          <w:rPr>
            <w:noProof/>
            <w:webHidden/>
          </w:rPr>
          <w:fldChar w:fldCharType="separate"/>
        </w:r>
        <w:r w:rsidR="00C460A7">
          <w:rPr>
            <w:noProof/>
            <w:webHidden/>
          </w:rPr>
          <w:t>52</w:t>
        </w:r>
        <w:r w:rsidR="00C460A7">
          <w:rPr>
            <w:noProof/>
            <w:webHidden/>
          </w:rPr>
          <w:fldChar w:fldCharType="end"/>
        </w:r>
      </w:hyperlink>
    </w:p>
    <w:p w14:paraId="2A70D3B2" w14:textId="21C1B08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099" w:history="1">
        <w:r w:rsidR="00C460A7" w:rsidRPr="00600AD7">
          <w:rPr>
            <w:rStyle w:val="Hyperlink"/>
            <w:noProof/>
          </w:rPr>
          <w:t>Figure 17: (a) Daily MAPE for All Forecasters, (b-d) Daily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_Toc91513099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4576123B" w14:textId="62EB02B6"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0" w:history="1">
        <w:r w:rsidR="00C460A7" w:rsidRPr="00600AD7">
          <w:rPr>
            <w:rStyle w:val="Hyperlink"/>
            <w:noProof/>
          </w:rPr>
          <w:t>Figure 18: (a) Monthly MAPE for All Forecasters, (b-d) Monthly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_Toc91513100 \h </w:instrText>
        </w:r>
        <w:r w:rsidR="00C460A7">
          <w:rPr>
            <w:noProof/>
            <w:webHidden/>
          </w:rPr>
        </w:r>
        <w:r w:rsidR="00C460A7">
          <w:rPr>
            <w:noProof/>
            <w:webHidden/>
          </w:rPr>
          <w:fldChar w:fldCharType="separate"/>
        </w:r>
        <w:r w:rsidR="00C460A7">
          <w:rPr>
            <w:noProof/>
            <w:webHidden/>
          </w:rPr>
          <w:t>55</w:t>
        </w:r>
        <w:r w:rsidR="00C460A7">
          <w:rPr>
            <w:noProof/>
            <w:webHidden/>
          </w:rPr>
          <w:fldChar w:fldCharType="end"/>
        </w:r>
      </w:hyperlink>
    </w:p>
    <w:p w14:paraId="5DA62E9C" w14:textId="472E01DD"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1" w:history="1">
        <w:r w:rsidR="00C460A7" w:rsidRPr="00600AD7">
          <w:rPr>
            <w:rStyle w:val="Hyperlink"/>
            <w:noProof/>
          </w:rPr>
          <w:t>Figure 19 - Scatter Plot of Load Demand versus Temperature – Ottawa Dataset</w:t>
        </w:r>
        <w:r w:rsidR="00C460A7">
          <w:rPr>
            <w:noProof/>
            <w:webHidden/>
          </w:rPr>
          <w:tab/>
        </w:r>
        <w:r w:rsidR="00C460A7">
          <w:rPr>
            <w:noProof/>
            <w:webHidden/>
          </w:rPr>
          <w:fldChar w:fldCharType="begin"/>
        </w:r>
        <w:r w:rsidR="00C460A7">
          <w:rPr>
            <w:noProof/>
            <w:webHidden/>
          </w:rPr>
          <w:instrText xml:space="preserve"> PAGEREF _Toc91513101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4B56F3F5" w14:textId="228EB58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2" w:history="1">
        <w:r w:rsidR="00C460A7" w:rsidRPr="00600AD7">
          <w:rPr>
            <w:rStyle w:val="Hyperlink"/>
            <w:noProof/>
          </w:rPr>
          <w:t>Figure 20: (a) Hourly MAPE for All Forecasters, (b-d) Hourly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_Toc91513102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61D9DD50" w14:textId="623F7F91"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3" w:history="1">
        <w:r w:rsidR="00C460A7" w:rsidRPr="00600AD7">
          <w:rPr>
            <w:rStyle w:val="Hyperlink"/>
            <w:noProof/>
          </w:rPr>
          <w:t>Figure 21: (a) Daily MAPE for All Forecasters, (b-d) Daily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_Toc91513103 \h </w:instrText>
        </w:r>
        <w:r w:rsidR="00C460A7">
          <w:rPr>
            <w:noProof/>
            <w:webHidden/>
          </w:rPr>
        </w:r>
        <w:r w:rsidR="00C460A7">
          <w:rPr>
            <w:noProof/>
            <w:webHidden/>
          </w:rPr>
          <w:fldChar w:fldCharType="separate"/>
        </w:r>
        <w:r w:rsidR="00C460A7">
          <w:rPr>
            <w:noProof/>
            <w:webHidden/>
          </w:rPr>
          <w:t>61</w:t>
        </w:r>
        <w:r w:rsidR="00C460A7">
          <w:rPr>
            <w:noProof/>
            <w:webHidden/>
          </w:rPr>
          <w:fldChar w:fldCharType="end"/>
        </w:r>
      </w:hyperlink>
    </w:p>
    <w:p w14:paraId="7E0C21B2" w14:textId="6613C48E"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4" w:history="1">
        <w:r w:rsidR="00C460A7" w:rsidRPr="00600AD7">
          <w:rPr>
            <w:rStyle w:val="Hyperlink"/>
            <w:noProof/>
          </w:rPr>
          <w:t>Figure 22 - Monthly MAPE for Each Forecaster – Saint John Dataset</w:t>
        </w:r>
        <w:r w:rsidR="00C460A7">
          <w:rPr>
            <w:noProof/>
            <w:webHidden/>
          </w:rPr>
          <w:tab/>
        </w:r>
        <w:r w:rsidR="00C460A7">
          <w:rPr>
            <w:noProof/>
            <w:webHidden/>
          </w:rPr>
          <w:fldChar w:fldCharType="begin"/>
        </w:r>
        <w:r w:rsidR="00C460A7">
          <w:rPr>
            <w:noProof/>
            <w:webHidden/>
          </w:rPr>
          <w:instrText xml:space="preserve"> PAGEREF _Toc91513104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3275AF7D" w14:textId="5063FD82"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5" w:history="1">
        <w:r w:rsidR="00C460A7" w:rsidRPr="00600AD7">
          <w:rPr>
            <w:rStyle w:val="Hyperlink"/>
            <w:noProof/>
          </w:rPr>
          <w:t>Figure 23 - Monthly Error Distribution for CNN, LSTM, ANN, and SARIMAX Forecasters – Saint John Dataset</w:t>
        </w:r>
        <w:r w:rsidR="00C460A7">
          <w:rPr>
            <w:noProof/>
            <w:webHidden/>
          </w:rPr>
          <w:tab/>
        </w:r>
        <w:r w:rsidR="00C460A7">
          <w:rPr>
            <w:noProof/>
            <w:webHidden/>
          </w:rPr>
          <w:fldChar w:fldCharType="begin"/>
        </w:r>
        <w:r w:rsidR="00C460A7">
          <w:rPr>
            <w:noProof/>
            <w:webHidden/>
          </w:rPr>
          <w:instrText xml:space="preserve"> PAGEREF _Toc91513105 \h </w:instrText>
        </w:r>
        <w:r w:rsidR="00C460A7">
          <w:rPr>
            <w:noProof/>
            <w:webHidden/>
          </w:rPr>
        </w:r>
        <w:r w:rsidR="00C460A7">
          <w:rPr>
            <w:noProof/>
            <w:webHidden/>
          </w:rPr>
          <w:fldChar w:fldCharType="separate"/>
        </w:r>
        <w:r w:rsidR="00C460A7">
          <w:rPr>
            <w:noProof/>
            <w:webHidden/>
          </w:rPr>
          <w:t>63</w:t>
        </w:r>
        <w:r w:rsidR="00C460A7">
          <w:rPr>
            <w:noProof/>
            <w:webHidden/>
          </w:rPr>
          <w:fldChar w:fldCharType="end"/>
        </w:r>
      </w:hyperlink>
    </w:p>
    <w:p w14:paraId="67DA11C5" w14:textId="07BA5C72"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6" w:history="1">
        <w:r w:rsidR="00C460A7" w:rsidRPr="00600AD7">
          <w:rPr>
            <w:rStyle w:val="Hyperlink"/>
            <w:noProof/>
          </w:rPr>
          <w:t>Figure 24 - Scatter Plot of Load Demand versus Temperature – Saint John Dataset</w:t>
        </w:r>
        <w:r w:rsidR="00C460A7">
          <w:rPr>
            <w:noProof/>
            <w:webHidden/>
          </w:rPr>
          <w:tab/>
        </w:r>
        <w:r w:rsidR="00C460A7">
          <w:rPr>
            <w:noProof/>
            <w:webHidden/>
          </w:rPr>
          <w:fldChar w:fldCharType="begin"/>
        </w:r>
        <w:r w:rsidR="00C460A7">
          <w:rPr>
            <w:noProof/>
            <w:webHidden/>
          </w:rPr>
          <w:instrText xml:space="preserve"> PAGEREF _Toc91513106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33E897B8" w14:textId="36429311"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7" w:history="1">
        <w:r w:rsidR="00C460A7" w:rsidRPr="00600AD7">
          <w:rPr>
            <w:rStyle w:val="Hyperlink"/>
            <w:noProof/>
          </w:rPr>
          <w:t>Figure 25 – Excerpt from the Toronto Dataset</w:t>
        </w:r>
        <w:r w:rsidR="00C460A7">
          <w:rPr>
            <w:noProof/>
            <w:webHidden/>
          </w:rPr>
          <w:tab/>
        </w:r>
        <w:r w:rsidR="00C460A7">
          <w:rPr>
            <w:noProof/>
            <w:webHidden/>
          </w:rPr>
          <w:fldChar w:fldCharType="begin"/>
        </w:r>
        <w:r w:rsidR="00C460A7">
          <w:rPr>
            <w:noProof/>
            <w:webHidden/>
          </w:rPr>
          <w:instrText xml:space="preserve"> PAGEREF _Toc91513107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7D114FEC" w14:textId="1526B42A"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8" w:history="1">
        <w:r w:rsidR="00C460A7" w:rsidRPr="00600AD7">
          <w:rPr>
            <w:rStyle w:val="Hyperlink"/>
            <w:noProof/>
          </w:rPr>
          <w:t>Figure 26 – Plot of the Initial Auto Correlation – Toronto Dataset</w:t>
        </w:r>
        <w:r w:rsidR="00C460A7">
          <w:rPr>
            <w:noProof/>
            <w:webHidden/>
          </w:rPr>
          <w:tab/>
        </w:r>
        <w:r w:rsidR="00C460A7">
          <w:rPr>
            <w:noProof/>
            <w:webHidden/>
          </w:rPr>
          <w:fldChar w:fldCharType="begin"/>
        </w:r>
        <w:r w:rsidR="00C460A7">
          <w:rPr>
            <w:noProof/>
            <w:webHidden/>
          </w:rPr>
          <w:instrText xml:space="preserve"> PAGEREF _Toc91513108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C340806" w14:textId="4DA0287B"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09" w:history="1">
        <w:r w:rsidR="00C460A7" w:rsidRPr="00600AD7">
          <w:rPr>
            <w:rStyle w:val="Hyperlink"/>
            <w:noProof/>
          </w:rPr>
          <w:t>Figure 27 – ACF Plot Following Seasonal Differencing – Toronto Dataset</w:t>
        </w:r>
        <w:r w:rsidR="00C460A7">
          <w:rPr>
            <w:noProof/>
            <w:webHidden/>
          </w:rPr>
          <w:tab/>
        </w:r>
        <w:r w:rsidR="00C460A7">
          <w:rPr>
            <w:noProof/>
            <w:webHidden/>
          </w:rPr>
          <w:fldChar w:fldCharType="begin"/>
        </w:r>
        <w:r w:rsidR="00C460A7">
          <w:rPr>
            <w:noProof/>
            <w:webHidden/>
          </w:rPr>
          <w:instrText xml:space="preserve"> PAGEREF _Toc91513109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3248841" w14:textId="4FCFAF6C"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0" w:history="1">
        <w:r w:rsidR="00C460A7" w:rsidRPr="00600AD7">
          <w:rPr>
            <w:rStyle w:val="Hyperlink"/>
            <w:noProof/>
          </w:rPr>
          <w:t>Figure 28 – 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_Toc91513110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7B8BD052" w14:textId="12CE953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1" w:history="1">
        <w:r w:rsidR="00C460A7" w:rsidRPr="00600AD7">
          <w:rPr>
            <w:rStyle w:val="Hyperlink"/>
            <w:noProof/>
          </w:rPr>
          <w:t>Figure 29 - PACF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_Toc91513111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3DC3C829" w14:textId="412DC84E"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2" w:history="1">
        <w:r w:rsidR="00C460A7" w:rsidRPr="00600AD7">
          <w:rPr>
            <w:rStyle w:val="Hyperlink"/>
            <w:noProof/>
          </w:rPr>
          <w:t>Figure 30 - Excerpt from the Ottawa Dataset</w:t>
        </w:r>
        <w:r w:rsidR="00C460A7">
          <w:rPr>
            <w:noProof/>
            <w:webHidden/>
          </w:rPr>
          <w:tab/>
        </w:r>
        <w:r w:rsidR="00C460A7">
          <w:rPr>
            <w:noProof/>
            <w:webHidden/>
          </w:rPr>
          <w:fldChar w:fldCharType="begin"/>
        </w:r>
        <w:r w:rsidR="00C460A7">
          <w:rPr>
            <w:noProof/>
            <w:webHidden/>
          </w:rPr>
          <w:instrText xml:space="preserve"> PAGEREF _Toc91513112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1AE295CD" w14:textId="28F5E98C"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3" w:history="1">
        <w:r w:rsidR="00C460A7" w:rsidRPr="00600AD7">
          <w:rPr>
            <w:rStyle w:val="Hyperlink"/>
            <w:noProof/>
          </w:rPr>
          <w:t>Figure 31 - Plot of the Initial Auto Correlation – Ottawa Dataset</w:t>
        </w:r>
        <w:r w:rsidR="00C460A7">
          <w:rPr>
            <w:noProof/>
            <w:webHidden/>
          </w:rPr>
          <w:tab/>
        </w:r>
        <w:r w:rsidR="00C460A7">
          <w:rPr>
            <w:noProof/>
            <w:webHidden/>
          </w:rPr>
          <w:fldChar w:fldCharType="begin"/>
        </w:r>
        <w:r w:rsidR="00C460A7">
          <w:rPr>
            <w:noProof/>
            <w:webHidden/>
          </w:rPr>
          <w:instrText xml:space="preserve"> PAGEREF _Toc91513113 \h </w:instrText>
        </w:r>
        <w:r w:rsidR="00C460A7">
          <w:rPr>
            <w:noProof/>
            <w:webHidden/>
          </w:rPr>
        </w:r>
        <w:r w:rsidR="00C460A7">
          <w:rPr>
            <w:noProof/>
            <w:webHidden/>
          </w:rPr>
          <w:fldChar w:fldCharType="separate"/>
        </w:r>
        <w:r w:rsidR="00C460A7">
          <w:rPr>
            <w:noProof/>
            <w:webHidden/>
          </w:rPr>
          <w:t>96</w:t>
        </w:r>
        <w:r w:rsidR="00C460A7">
          <w:rPr>
            <w:noProof/>
            <w:webHidden/>
          </w:rPr>
          <w:fldChar w:fldCharType="end"/>
        </w:r>
      </w:hyperlink>
    </w:p>
    <w:p w14:paraId="0199A933" w14:textId="669EE721"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4" w:history="1">
        <w:r w:rsidR="00C460A7" w:rsidRPr="00600AD7">
          <w:rPr>
            <w:rStyle w:val="Hyperlink"/>
            <w:noProof/>
          </w:rPr>
          <w:t>Figure 32 - ACF Plot Following Seasonal Differencing – Ottawa Dataset</w:t>
        </w:r>
        <w:r w:rsidR="00C460A7">
          <w:rPr>
            <w:noProof/>
            <w:webHidden/>
          </w:rPr>
          <w:tab/>
        </w:r>
        <w:r w:rsidR="00C460A7">
          <w:rPr>
            <w:noProof/>
            <w:webHidden/>
          </w:rPr>
          <w:fldChar w:fldCharType="begin"/>
        </w:r>
        <w:r w:rsidR="00C460A7">
          <w:rPr>
            <w:noProof/>
            <w:webHidden/>
          </w:rPr>
          <w:instrText xml:space="preserve"> PAGEREF _Toc91513114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7EFCC731" w14:textId="01F6DB06"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5" w:history="1">
        <w:r w:rsidR="00C460A7" w:rsidRPr="00600AD7">
          <w:rPr>
            <w:rStyle w:val="Hyperlink"/>
            <w:noProof/>
          </w:rPr>
          <w:t>Figure 33 - 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_Toc91513115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42728F73" w14:textId="67983D69"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6" w:history="1">
        <w:r w:rsidR="00C460A7" w:rsidRPr="00600AD7">
          <w:rPr>
            <w:rStyle w:val="Hyperlink"/>
            <w:noProof/>
          </w:rPr>
          <w:t>Figure 34 - PACF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_Toc91513116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3FF5FC54" w14:textId="6C19DCC3"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7" w:history="1">
        <w:r w:rsidR="00C460A7" w:rsidRPr="00600AD7">
          <w:rPr>
            <w:rStyle w:val="Hyperlink"/>
            <w:noProof/>
          </w:rPr>
          <w:t>Figure 35 - Excerpt from the Saint John Dataset</w:t>
        </w:r>
        <w:r w:rsidR="00C460A7">
          <w:rPr>
            <w:noProof/>
            <w:webHidden/>
          </w:rPr>
          <w:tab/>
        </w:r>
        <w:r w:rsidR="00C460A7">
          <w:rPr>
            <w:noProof/>
            <w:webHidden/>
          </w:rPr>
          <w:fldChar w:fldCharType="begin"/>
        </w:r>
        <w:r w:rsidR="00C460A7">
          <w:rPr>
            <w:noProof/>
            <w:webHidden/>
          </w:rPr>
          <w:instrText xml:space="preserve"> PAGEREF _Toc91513117 \h </w:instrText>
        </w:r>
        <w:r w:rsidR="00C460A7">
          <w:rPr>
            <w:noProof/>
            <w:webHidden/>
          </w:rPr>
        </w:r>
        <w:r w:rsidR="00C460A7">
          <w:rPr>
            <w:noProof/>
            <w:webHidden/>
          </w:rPr>
          <w:fldChar w:fldCharType="separate"/>
        </w:r>
        <w:r w:rsidR="00C460A7">
          <w:rPr>
            <w:noProof/>
            <w:webHidden/>
          </w:rPr>
          <w:t>99</w:t>
        </w:r>
        <w:r w:rsidR="00C460A7">
          <w:rPr>
            <w:noProof/>
            <w:webHidden/>
          </w:rPr>
          <w:fldChar w:fldCharType="end"/>
        </w:r>
      </w:hyperlink>
    </w:p>
    <w:p w14:paraId="5ADDFC47" w14:textId="007ABFCA"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8" w:history="1">
        <w:r w:rsidR="00C460A7" w:rsidRPr="00600AD7">
          <w:rPr>
            <w:rStyle w:val="Hyperlink"/>
            <w:noProof/>
          </w:rPr>
          <w:t>Figure 36 - Plot of the Initial Auto Correlation – Saint John Dataset</w:t>
        </w:r>
        <w:r w:rsidR="00C460A7">
          <w:rPr>
            <w:noProof/>
            <w:webHidden/>
          </w:rPr>
          <w:tab/>
        </w:r>
        <w:r w:rsidR="00C460A7">
          <w:rPr>
            <w:noProof/>
            <w:webHidden/>
          </w:rPr>
          <w:fldChar w:fldCharType="begin"/>
        </w:r>
        <w:r w:rsidR="00C460A7">
          <w:rPr>
            <w:noProof/>
            <w:webHidden/>
          </w:rPr>
          <w:instrText xml:space="preserve"> PAGEREF _Toc91513118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112420DD" w14:textId="27115165"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19" w:history="1">
        <w:r w:rsidR="00C460A7" w:rsidRPr="00600AD7">
          <w:rPr>
            <w:rStyle w:val="Hyperlink"/>
            <w:noProof/>
          </w:rPr>
          <w:t>Figure 37 - ACF Plot Following Seasonal Differencing – Saint John Dataset</w:t>
        </w:r>
        <w:r w:rsidR="00C460A7">
          <w:rPr>
            <w:noProof/>
            <w:webHidden/>
          </w:rPr>
          <w:tab/>
        </w:r>
        <w:r w:rsidR="00C460A7">
          <w:rPr>
            <w:noProof/>
            <w:webHidden/>
          </w:rPr>
          <w:fldChar w:fldCharType="begin"/>
        </w:r>
        <w:r w:rsidR="00C460A7">
          <w:rPr>
            <w:noProof/>
            <w:webHidden/>
          </w:rPr>
          <w:instrText xml:space="preserve"> PAGEREF _Toc91513119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320D756F" w14:textId="340029C9"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0" w:history="1">
        <w:r w:rsidR="00C460A7" w:rsidRPr="00600AD7">
          <w:rPr>
            <w:rStyle w:val="Hyperlink"/>
            <w:noProof/>
          </w:rPr>
          <w:t>Figure 38 - 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_Toc91513120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495EF12D" w14:textId="7F2C2B27"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1" w:history="1">
        <w:r w:rsidR="00C460A7" w:rsidRPr="00600AD7">
          <w:rPr>
            <w:rStyle w:val="Hyperlink"/>
            <w:noProof/>
          </w:rPr>
          <w:t>Figure 39 - PACF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_Toc91513121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5A571A9F" w14:textId="58E9D2A3"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2" w:history="1">
        <w:r w:rsidR="00C460A7" w:rsidRPr="00600AD7">
          <w:rPr>
            <w:rStyle w:val="Hyperlink"/>
            <w:noProof/>
          </w:rPr>
          <w:t>Figure 40 - Load Demand on March 11, 2019, and CNN Forecast – Toronto Dataset</w:t>
        </w:r>
        <w:r w:rsidR="00C460A7">
          <w:rPr>
            <w:noProof/>
            <w:webHidden/>
          </w:rPr>
          <w:tab/>
        </w:r>
        <w:r w:rsidR="00C460A7">
          <w:rPr>
            <w:noProof/>
            <w:webHidden/>
          </w:rPr>
          <w:fldChar w:fldCharType="begin"/>
        </w:r>
        <w:r w:rsidR="00C460A7">
          <w:rPr>
            <w:noProof/>
            <w:webHidden/>
          </w:rPr>
          <w:instrText xml:space="preserve"> PAGEREF _Toc91513122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5AA52658" w14:textId="468C8ABC"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3" w:history="1">
        <w:r w:rsidR="00C460A7" w:rsidRPr="00600AD7">
          <w:rPr>
            <w:rStyle w:val="Hyperlink"/>
            <w:noProof/>
          </w:rPr>
          <w:t>Figure 41 - Hourly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CBCDCFB" w14:textId="210AC6C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4" w:history="1">
        <w:r w:rsidR="00C460A7" w:rsidRPr="00600AD7">
          <w:rPr>
            <w:rStyle w:val="Hyperlink"/>
            <w:noProof/>
          </w:rPr>
          <w:t>Figure 42 - Hourly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_Toc91513124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447648F3" w14:textId="560FB0E5"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5" w:history="1">
        <w:r w:rsidR="00C460A7" w:rsidRPr="00600AD7">
          <w:rPr>
            <w:rStyle w:val="Hyperlink"/>
            <w:noProof/>
          </w:rPr>
          <w:t>Figure 43 - Hourly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_Toc91513125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08D95BDC" w14:textId="738C348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6" w:history="1">
        <w:r w:rsidR="00C460A7" w:rsidRPr="00600AD7">
          <w:rPr>
            <w:rStyle w:val="Hyperlink"/>
            <w:noProof/>
          </w:rPr>
          <w:t>Figure 44 - Daily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_Toc91513126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5A5C8A3" w14:textId="2E42001B"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7" w:history="1">
        <w:r w:rsidR="00C460A7" w:rsidRPr="00600AD7">
          <w:rPr>
            <w:rStyle w:val="Hyperlink"/>
            <w:noProof/>
          </w:rPr>
          <w:t>Figure 45 - Daily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_Toc91513127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40ED428" w14:textId="6F5022EA"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8" w:history="1">
        <w:r w:rsidR="00C460A7" w:rsidRPr="00600AD7">
          <w:rPr>
            <w:rStyle w:val="Hyperlink"/>
            <w:noProof/>
          </w:rPr>
          <w:t>Figure 46 - Daily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_Toc91513128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7EDCC30" w14:textId="5121653C"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29" w:history="1">
        <w:r w:rsidR="00C460A7" w:rsidRPr="00600AD7">
          <w:rPr>
            <w:rStyle w:val="Hyperlink"/>
            <w:noProof/>
          </w:rPr>
          <w:t>Figure 47 - Monthly Error Distribution for MLR Forecaster– Toronto Dataset</w:t>
        </w:r>
        <w:r w:rsidR="00C460A7">
          <w:rPr>
            <w:noProof/>
            <w:webHidden/>
          </w:rPr>
          <w:tab/>
        </w:r>
        <w:r w:rsidR="00C460A7">
          <w:rPr>
            <w:noProof/>
            <w:webHidden/>
          </w:rPr>
          <w:fldChar w:fldCharType="begin"/>
        </w:r>
        <w:r w:rsidR="00C460A7">
          <w:rPr>
            <w:noProof/>
            <w:webHidden/>
          </w:rPr>
          <w:instrText xml:space="preserve"> PAGEREF _Toc91513129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8BF161F" w14:textId="5B43382F"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0" w:history="1">
        <w:r w:rsidR="00C460A7" w:rsidRPr="00600AD7">
          <w:rPr>
            <w:rStyle w:val="Hyperlink"/>
            <w:noProof/>
          </w:rPr>
          <w:t>Figure 48 - Monthly Error Distribution for SARIMAX Forecaster– Toronto Dataset</w:t>
        </w:r>
        <w:r w:rsidR="00C460A7">
          <w:rPr>
            <w:noProof/>
            <w:webHidden/>
          </w:rPr>
          <w:tab/>
        </w:r>
        <w:r w:rsidR="00C460A7">
          <w:rPr>
            <w:noProof/>
            <w:webHidden/>
          </w:rPr>
          <w:fldChar w:fldCharType="begin"/>
        </w:r>
        <w:r w:rsidR="00C460A7">
          <w:rPr>
            <w:noProof/>
            <w:webHidden/>
          </w:rPr>
          <w:instrText xml:space="preserve"> PAGEREF _Toc91513130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75C05E14" w14:textId="63C334BE"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1" w:history="1">
        <w:r w:rsidR="00C460A7" w:rsidRPr="00600AD7">
          <w:rPr>
            <w:rStyle w:val="Hyperlink"/>
            <w:noProof/>
          </w:rPr>
          <w:t>Figure 49 - Monthly Error Distribution for SNF Forecaster– Toronto Dataset</w:t>
        </w:r>
        <w:r w:rsidR="00C460A7">
          <w:rPr>
            <w:noProof/>
            <w:webHidden/>
          </w:rPr>
          <w:tab/>
        </w:r>
        <w:r w:rsidR="00C460A7">
          <w:rPr>
            <w:noProof/>
            <w:webHidden/>
          </w:rPr>
          <w:fldChar w:fldCharType="begin"/>
        </w:r>
        <w:r w:rsidR="00C460A7">
          <w:rPr>
            <w:noProof/>
            <w:webHidden/>
          </w:rPr>
          <w:instrText xml:space="preserve"> PAGEREF _Toc91513131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6FE615A8" w14:textId="79BFC78B"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2" w:history="1">
        <w:r w:rsidR="00C460A7" w:rsidRPr="00600AD7">
          <w:rPr>
            <w:rStyle w:val="Hyperlink"/>
            <w:noProof/>
          </w:rPr>
          <w:t>Figure 50 - Hourly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_Toc91513132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68D9B98D" w14:textId="732FA4A1"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3" w:history="1">
        <w:r w:rsidR="00C460A7" w:rsidRPr="00600AD7">
          <w:rPr>
            <w:rStyle w:val="Hyperlink"/>
            <w:noProof/>
          </w:rPr>
          <w:t>Figure 51 - Hourly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_Toc91513133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03B0493E" w14:textId="54F4193C"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4" w:history="1">
        <w:r w:rsidR="00C460A7" w:rsidRPr="00600AD7">
          <w:rPr>
            <w:rStyle w:val="Hyperlink"/>
            <w:noProof/>
          </w:rPr>
          <w:t>Figure 52 - Hourly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_Toc91513134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1CF67C09" w14:textId="2A64F756"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5" w:history="1">
        <w:r w:rsidR="00C460A7" w:rsidRPr="00600AD7">
          <w:rPr>
            <w:rStyle w:val="Hyperlink"/>
            <w:noProof/>
          </w:rPr>
          <w:t>Figure 53 - Daily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_Toc91513135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370114B3" w14:textId="66B710C7"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6" w:history="1">
        <w:r w:rsidR="00C460A7" w:rsidRPr="00600AD7">
          <w:rPr>
            <w:rStyle w:val="Hyperlink"/>
            <w:noProof/>
          </w:rPr>
          <w:t>Figure 54 - Daily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_Toc91513136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3F83F00B" w14:textId="1CE8A2B8"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7" w:history="1">
        <w:r w:rsidR="00C460A7" w:rsidRPr="00600AD7">
          <w:rPr>
            <w:rStyle w:val="Hyperlink"/>
            <w:noProof/>
          </w:rPr>
          <w:t>Figure 55 - Daily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_Toc91513137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439CA7BE" w14:textId="6C59FD29"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8" w:history="1">
        <w:r w:rsidR="00C460A7" w:rsidRPr="00600AD7">
          <w:rPr>
            <w:rStyle w:val="Hyperlink"/>
            <w:noProof/>
          </w:rPr>
          <w:t>Figure 56 - Monthly Error Distribution for MLR Forecaster – Ottawa Dataset</w:t>
        </w:r>
        <w:r w:rsidR="00C460A7">
          <w:rPr>
            <w:noProof/>
            <w:webHidden/>
          </w:rPr>
          <w:tab/>
        </w:r>
        <w:r w:rsidR="00C460A7">
          <w:rPr>
            <w:noProof/>
            <w:webHidden/>
          </w:rPr>
          <w:fldChar w:fldCharType="begin"/>
        </w:r>
        <w:r w:rsidR="00C460A7">
          <w:rPr>
            <w:noProof/>
            <w:webHidden/>
          </w:rPr>
          <w:instrText xml:space="preserve"> PAGEREF _Toc91513138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6BDC0461" w14:textId="78085326"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39" w:history="1">
        <w:r w:rsidR="00C460A7" w:rsidRPr="00600AD7">
          <w:rPr>
            <w:rStyle w:val="Hyperlink"/>
            <w:noProof/>
          </w:rPr>
          <w:t>Figure 57 - Monthly Error Distribution for SARIMAX Forecaster – Ottawa Dataset</w:t>
        </w:r>
        <w:r w:rsidR="00C460A7">
          <w:rPr>
            <w:noProof/>
            <w:webHidden/>
          </w:rPr>
          <w:tab/>
        </w:r>
        <w:r w:rsidR="00C460A7">
          <w:rPr>
            <w:noProof/>
            <w:webHidden/>
          </w:rPr>
          <w:fldChar w:fldCharType="begin"/>
        </w:r>
        <w:r w:rsidR="00C460A7">
          <w:rPr>
            <w:noProof/>
            <w:webHidden/>
          </w:rPr>
          <w:instrText xml:space="preserve"> PAGEREF _Toc91513139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72A0EDB4" w14:textId="4A939861"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40" w:history="1">
        <w:r w:rsidR="00C460A7" w:rsidRPr="00600AD7">
          <w:rPr>
            <w:rStyle w:val="Hyperlink"/>
            <w:noProof/>
          </w:rPr>
          <w:t>Figure 58 - Monthly Error Distribution for SNF Forecaster – Ottawa Dataset</w:t>
        </w:r>
        <w:r w:rsidR="00C460A7">
          <w:rPr>
            <w:noProof/>
            <w:webHidden/>
          </w:rPr>
          <w:tab/>
        </w:r>
        <w:r w:rsidR="00C460A7">
          <w:rPr>
            <w:noProof/>
            <w:webHidden/>
          </w:rPr>
          <w:fldChar w:fldCharType="begin"/>
        </w:r>
        <w:r w:rsidR="00C460A7">
          <w:rPr>
            <w:noProof/>
            <w:webHidden/>
          </w:rPr>
          <w:instrText xml:space="preserve"> PAGEREF _Toc91513140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22CC04F5" w14:textId="3E2EF193"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41" w:history="1">
        <w:r w:rsidR="00C460A7" w:rsidRPr="00600AD7">
          <w:rPr>
            <w:rStyle w:val="Hyperlink"/>
            <w:noProof/>
          </w:rPr>
          <w:t>Figure 59 - Hourly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_Toc91513141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07E6FA82" w14:textId="28CE004A"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42" w:history="1">
        <w:r w:rsidR="00C460A7" w:rsidRPr="00600AD7">
          <w:rPr>
            <w:rStyle w:val="Hyperlink"/>
            <w:noProof/>
          </w:rPr>
          <w:t>Figure 60 - Hourly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_Toc91513142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4324F5FD" w14:textId="32BC51DC"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43" w:history="1">
        <w:r w:rsidR="00C460A7" w:rsidRPr="00600AD7">
          <w:rPr>
            <w:rStyle w:val="Hyperlink"/>
            <w:noProof/>
          </w:rPr>
          <w:t>Figure 61 - Hourly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_Toc91513143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7BFDBD8D" w14:textId="3AAE3DF8"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44" w:history="1">
        <w:r w:rsidR="00C460A7" w:rsidRPr="00600AD7">
          <w:rPr>
            <w:rStyle w:val="Hyperlink"/>
            <w:noProof/>
          </w:rPr>
          <w:t>Figure 62 - Daily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_Toc91513144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505DD7D6" w14:textId="448CB827"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45" w:history="1">
        <w:r w:rsidR="00C460A7" w:rsidRPr="00600AD7">
          <w:rPr>
            <w:rStyle w:val="Hyperlink"/>
            <w:noProof/>
          </w:rPr>
          <w:t>Figure 63 - Daily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_Toc91513145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3B2E1245" w14:textId="212015DA"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46" w:history="1">
        <w:r w:rsidR="00C460A7" w:rsidRPr="00600AD7">
          <w:rPr>
            <w:rStyle w:val="Hyperlink"/>
            <w:noProof/>
          </w:rPr>
          <w:t>Figure 64 - Daily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_Toc91513146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717FBFA0" w14:textId="3E95CDC3"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47" w:history="1">
        <w:r w:rsidR="00C460A7" w:rsidRPr="00600AD7">
          <w:rPr>
            <w:rStyle w:val="Hyperlink"/>
            <w:noProof/>
          </w:rPr>
          <w:t>Figure 65 - Monthly Error Distribution for MLR Forecaster – Saint John Dataset</w:t>
        </w:r>
        <w:r w:rsidR="00C460A7">
          <w:rPr>
            <w:noProof/>
            <w:webHidden/>
          </w:rPr>
          <w:tab/>
        </w:r>
        <w:r w:rsidR="00C460A7">
          <w:rPr>
            <w:noProof/>
            <w:webHidden/>
          </w:rPr>
          <w:fldChar w:fldCharType="begin"/>
        </w:r>
        <w:r w:rsidR="00C460A7">
          <w:rPr>
            <w:noProof/>
            <w:webHidden/>
          </w:rPr>
          <w:instrText xml:space="preserve"> PAGEREF _Toc91513147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4CE73FCE" w14:textId="17DC85A3" w:rsidR="00C460A7" w:rsidRDefault="00756EF7">
      <w:pPr>
        <w:pStyle w:val="TableofFigures"/>
        <w:tabs>
          <w:tab w:val="right" w:leader="dot" w:pos="8630"/>
        </w:tabs>
        <w:rPr>
          <w:rFonts w:asciiTheme="minorHAnsi" w:eastAsiaTheme="minorEastAsia" w:hAnsiTheme="minorHAnsi" w:cstheme="minorBidi"/>
          <w:noProof/>
          <w:sz w:val="22"/>
          <w:szCs w:val="22"/>
          <w:lang w:eastAsia="en-CA"/>
        </w:rPr>
      </w:pPr>
      <w:hyperlink w:anchor="_Toc91513148" w:history="1">
        <w:r w:rsidR="00C460A7" w:rsidRPr="00600AD7">
          <w:rPr>
            <w:rStyle w:val="Hyperlink"/>
            <w:noProof/>
          </w:rPr>
          <w:t>Figure 66 - Monthly Error Distribution for SNF Forecaster – Saint John Dataset</w:t>
        </w:r>
        <w:r w:rsidR="00C460A7">
          <w:rPr>
            <w:noProof/>
            <w:webHidden/>
          </w:rPr>
          <w:tab/>
        </w:r>
        <w:r w:rsidR="00C460A7">
          <w:rPr>
            <w:noProof/>
            <w:webHidden/>
          </w:rPr>
          <w:fldChar w:fldCharType="begin"/>
        </w:r>
        <w:r w:rsidR="00C460A7">
          <w:rPr>
            <w:noProof/>
            <w:webHidden/>
          </w:rPr>
          <w:instrText xml:space="preserve"> PAGEREF _Toc91513148 \h </w:instrText>
        </w:r>
        <w:r w:rsidR="00C460A7">
          <w:rPr>
            <w:noProof/>
            <w:webHidden/>
          </w:rPr>
        </w:r>
        <w:r w:rsidR="00C460A7">
          <w:rPr>
            <w:noProof/>
            <w:webHidden/>
          </w:rPr>
          <w:fldChar w:fldCharType="separate"/>
        </w:r>
        <w:r w:rsidR="00C460A7">
          <w:rPr>
            <w:noProof/>
            <w:webHidden/>
          </w:rPr>
          <w:t>117</w:t>
        </w:r>
        <w:r w:rsidR="00C460A7">
          <w:rPr>
            <w:noProof/>
            <w:webHidden/>
          </w:rPr>
          <w:fldChar w:fldCharType="end"/>
        </w:r>
      </w:hyperlink>
    </w:p>
    <w:p w14:paraId="4B85F338" w14:textId="5E87A437"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1512993"/>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proofErr w:type="spellStart"/>
      <w:r w:rsidRPr="00D742EB">
        <w:rPr>
          <w:b/>
          <w:bCs/>
        </w:rPr>
        <w:t>ANNSTLF</w:t>
      </w:r>
      <w:proofErr w:type="spellEnd"/>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proofErr w:type="spellStart"/>
      <w:r w:rsidRPr="00D742EB">
        <w:rPr>
          <w:b/>
          <w:bCs/>
        </w:rPr>
        <w:t>ACF</w:t>
      </w:r>
      <w:proofErr w:type="spellEnd"/>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proofErr w:type="spellStart"/>
      <w:r w:rsidRPr="00D742EB">
        <w:rPr>
          <w:b/>
          <w:bCs/>
        </w:rPr>
        <w:t>ICDAR</w:t>
      </w:r>
      <w:proofErr w:type="spellEnd"/>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proofErr w:type="spellStart"/>
      <w:r w:rsidRPr="00D742EB">
        <w:rPr>
          <w:b/>
          <w:bCs/>
        </w:rPr>
        <w:t>ILSVRC</w:t>
      </w:r>
      <w:proofErr w:type="spellEnd"/>
      <w:r>
        <w:t xml:space="preserve"> </w:t>
      </w:r>
      <w:r w:rsidR="00D742EB">
        <w:tab/>
      </w:r>
      <w:r w:rsidR="00D742EB">
        <w:tab/>
      </w:r>
      <w:r>
        <w:t>ImageNet Large Scale Visual Recognition Challenge</w:t>
      </w:r>
    </w:p>
    <w:p w14:paraId="464E9D83" w14:textId="00E0D9D4" w:rsidR="009C29D6" w:rsidRDefault="009C29D6" w:rsidP="009C29D6">
      <w:proofErr w:type="spellStart"/>
      <w:r w:rsidRPr="00D742EB">
        <w:rPr>
          <w:b/>
          <w:bCs/>
        </w:rPr>
        <w:t>ISBI</w:t>
      </w:r>
      <w:proofErr w:type="spellEnd"/>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proofErr w:type="spellStart"/>
      <w:r w:rsidRPr="00D742EB">
        <w:rPr>
          <w:b/>
          <w:bCs/>
        </w:rPr>
        <w:t>LTLF</w:t>
      </w:r>
      <w:proofErr w:type="spellEnd"/>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proofErr w:type="spellStart"/>
      <w:r w:rsidRPr="00D742EB">
        <w:rPr>
          <w:b/>
          <w:bCs/>
        </w:rPr>
        <w:t>MAPE</w:t>
      </w:r>
      <w:proofErr w:type="spellEnd"/>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proofErr w:type="spellStart"/>
      <w:r w:rsidRPr="00D742EB">
        <w:rPr>
          <w:b/>
          <w:bCs/>
        </w:rPr>
        <w:t>MICCAI</w:t>
      </w:r>
      <w:proofErr w:type="spellEnd"/>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proofErr w:type="spellStart"/>
      <w:r w:rsidRPr="00D742EB">
        <w:rPr>
          <w:b/>
          <w:bCs/>
        </w:rPr>
        <w:t>MLP</w:t>
      </w:r>
      <w:proofErr w:type="spellEnd"/>
      <w:r w:rsidR="00A9612E">
        <w:tab/>
      </w:r>
      <w:r>
        <w:t xml:space="preserve"> </w:t>
      </w:r>
      <w:r w:rsidR="00D742EB">
        <w:tab/>
      </w:r>
      <w:r w:rsidR="00D742EB">
        <w:tab/>
      </w:r>
      <w:r w:rsidR="00D742EB">
        <w:tab/>
      </w:r>
      <w:r>
        <w:t>Multilayer Perceptron</w:t>
      </w:r>
      <w:r>
        <w:tab/>
      </w:r>
    </w:p>
    <w:p w14:paraId="5717CB03" w14:textId="11435AC4" w:rsidR="009C29D6" w:rsidRDefault="009C29D6" w:rsidP="009C29D6">
      <w:proofErr w:type="spellStart"/>
      <w:r w:rsidRPr="00D742EB">
        <w:rPr>
          <w:b/>
          <w:bCs/>
        </w:rPr>
        <w:t>MLR</w:t>
      </w:r>
      <w:proofErr w:type="spellEnd"/>
      <w:r>
        <w:t xml:space="preserve"> </w:t>
      </w:r>
      <w:r w:rsidR="00D742EB">
        <w:tab/>
      </w:r>
      <w:r w:rsidR="00D742EB">
        <w:tab/>
      </w:r>
      <w:r w:rsidR="00D742EB">
        <w:tab/>
      </w:r>
      <w:r>
        <w:t>Multiple Linear Regression</w:t>
      </w:r>
      <w:r>
        <w:tab/>
      </w:r>
    </w:p>
    <w:p w14:paraId="46D41D3D" w14:textId="1DFA306C" w:rsidR="009C29D6" w:rsidRDefault="009C29D6" w:rsidP="009C29D6">
      <w:proofErr w:type="spellStart"/>
      <w:r w:rsidRPr="00D742EB">
        <w:rPr>
          <w:b/>
          <w:bCs/>
        </w:rPr>
        <w:lastRenderedPageBreak/>
        <w:t>MSE</w:t>
      </w:r>
      <w:proofErr w:type="spellEnd"/>
      <w:r w:rsidR="00A9612E">
        <w:tab/>
      </w:r>
      <w:r w:rsidR="00D742EB">
        <w:tab/>
      </w:r>
      <w:r w:rsidR="00D742EB">
        <w:tab/>
      </w:r>
      <w:r w:rsidR="00D742EB">
        <w:tab/>
      </w:r>
      <w:r>
        <w:t>Mean Squared Error</w:t>
      </w:r>
    </w:p>
    <w:p w14:paraId="52727D42" w14:textId="43F6BFD6" w:rsidR="009C29D6" w:rsidRDefault="009C29D6" w:rsidP="009C29D6">
      <w:proofErr w:type="spellStart"/>
      <w:r w:rsidRPr="00D742EB">
        <w:rPr>
          <w:b/>
          <w:bCs/>
        </w:rPr>
        <w:t>MTLF</w:t>
      </w:r>
      <w:proofErr w:type="spellEnd"/>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proofErr w:type="spellStart"/>
      <w:r w:rsidRPr="00D742EB">
        <w:rPr>
          <w:b/>
          <w:bCs/>
        </w:rPr>
        <w:t>PACF</w:t>
      </w:r>
      <w:proofErr w:type="spellEnd"/>
      <w:r w:rsidR="00A9612E">
        <w:rPr>
          <w:b/>
          <w:bCs/>
        </w:rPr>
        <w:tab/>
      </w:r>
      <w:r>
        <w:t xml:space="preserve"> </w:t>
      </w:r>
      <w:r w:rsidR="00D742EB">
        <w:tab/>
      </w:r>
      <w:r w:rsidR="00D742EB">
        <w:tab/>
      </w:r>
      <w:r>
        <w:t>Partial Auto Correlation Function</w:t>
      </w:r>
    </w:p>
    <w:p w14:paraId="58A9C616" w14:textId="7EEDFBA9" w:rsidR="009C29D6" w:rsidRDefault="009C29D6" w:rsidP="009C29D6">
      <w:proofErr w:type="spellStart"/>
      <w:r w:rsidRPr="00D742EB">
        <w:rPr>
          <w:b/>
          <w:bCs/>
        </w:rPr>
        <w:t>ReLU</w:t>
      </w:r>
      <w:proofErr w:type="spellEnd"/>
      <w:r>
        <w:t xml:space="preserve"> </w:t>
      </w:r>
      <w:r w:rsidR="00D742EB">
        <w:tab/>
      </w:r>
      <w:r w:rsidR="00D742EB">
        <w:tab/>
      </w:r>
      <w:r w:rsidR="00D742EB">
        <w:tab/>
      </w:r>
      <w:r>
        <w:t>Rectified Linear Unit</w:t>
      </w:r>
      <w:r>
        <w:tab/>
      </w:r>
    </w:p>
    <w:p w14:paraId="0421243F" w14:textId="00E57089" w:rsidR="009C29D6" w:rsidRDefault="009C29D6" w:rsidP="009C29D6">
      <w:proofErr w:type="spellStart"/>
      <w:r w:rsidRPr="00D742EB">
        <w:rPr>
          <w:b/>
          <w:bCs/>
        </w:rPr>
        <w:t>RLS</w:t>
      </w:r>
      <w:proofErr w:type="spellEnd"/>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proofErr w:type="spellStart"/>
      <w:r w:rsidRPr="00D742EB">
        <w:rPr>
          <w:b/>
          <w:bCs/>
        </w:rPr>
        <w:t>RMSE</w:t>
      </w:r>
      <w:proofErr w:type="spellEnd"/>
      <w:r w:rsidR="00A9612E">
        <w:rPr>
          <w:b/>
          <w:bCs/>
        </w:rPr>
        <w:tab/>
      </w:r>
      <w:r>
        <w:t xml:space="preserve"> </w:t>
      </w:r>
      <w:r w:rsidR="00D742EB">
        <w:tab/>
      </w:r>
      <w:r w:rsidR="00D742EB">
        <w:tab/>
      </w:r>
      <w:r>
        <w:t>Root Mean Square Error</w:t>
      </w:r>
    </w:p>
    <w:p w14:paraId="4A98F62B" w14:textId="479F9B27" w:rsidR="009C29D6" w:rsidRDefault="009C29D6" w:rsidP="009C29D6">
      <w:proofErr w:type="spellStart"/>
      <w:r w:rsidRPr="00D742EB">
        <w:rPr>
          <w:b/>
          <w:bCs/>
        </w:rPr>
        <w:t>RNN</w:t>
      </w:r>
      <w:proofErr w:type="spellEnd"/>
      <w:r>
        <w:t xml:space="preserve"> </w:t>
      </w:r>
      <w:r w:rsidR="00D742EB">
        <w:tab/>
      </w:r>
      <w:r w:rsidR="00D742EB">
        <w:tab/>
      </w:r>
      <w:r w:rsidR="00D742EB">
        <w:tab/>
      </w:r>
      <w:r>
        <w:t>Recurrent Neural Networks</w:t>
      </w:r>
      <w:r>
        <w:tab/>
      </w:r>
    </w:p>
    <w:p w14:paraId="0B9E64C8" w14:textId="6FC3E739" w:rsidR="00C675BC" w:rsidRDefault="00D57F92" w:rsidP="00C675BC">
      <w:proofErr w:type="spellStart"/>
      <w:r w:rsidRPr="00D742EB">
        <w:rPr>
          <w:b/>
          <w:bCs/>
        </w:rPr>
        <w:t>SARIMAX</w:t>
      </w:r>
      <w:proofErr w:type="spellEnd"/>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proofErr w:type="spellStart"/>
      <w:r w:rsidRPr="00D742EB">
        <w:rPr>
          <w:b/>
          <w:bCs/>
        </w:rPr>
        <w:t>SNF</w:t>
      </w:r>
      <w:proofErr w:type="spellEnd"/>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proofErr w:type="spellStart"/>
      <w:r w:rsidRPr="00D742EB">
        <w:rPr>
          <w:b/>
          <w:bCs/>
        </w:rPr>
        <w:t>STLF</w:t>
      </w:r>
      <w:proofErr w:type="spellEnd"/>
      <w:r w:rsidR="00D742EB">
        <w:tab/>
      </w:r>
      <w:r w:rsidR="00D742EB">
        <w:tab/>
      </w:r>
      <w:r w:rsidR="00D742EB">
        <w:tab/>
      </w:r>
      <w:r>
        <w:t>Short Term Load Forecasting</w:t>
      </w:r>
      <w:r>
        <w:tab/>
      </w:r>
    </w:p>
    <w:p w14:paraId="479469DF" w14:textId="5486A276" w:rsidR="009C29D6" w:rsidRDefault="009C29D6" w:rsidP="009C29D6">
      <w:proofErr w:type="spellStart"/>
      <w:r w:rsidRPr="00D742EB">
        <w:rPr>
          <w:b/>
          <w:bCs/>
        </w:rPr>
        <w:t>SVM</w:t>
      </w:r>
      <w:proofErr w:type="spellEnd"/>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proofErr w:type="spellStart"/>
      <w:r w:rsidRPr="00D742EB">
        <w:rPr>
          <w:b/>
          <w:bCs/>
        </w:rPr>
        <w:t>VMD</w:t>
      </w:r>
      <w:proofErr w:type="spellEnd"/>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1512994"/>
      <w:r>
        <w:lastRenderedPageBreak/>
        <w:t xml:space="preserve">1 </w:t>
      </w:r>
      <w:commentRangeStart w:id="10"/>
      <w:r w:rsidR="0056500B" w:rsidRPr="00CF19C9">
        <w:t>Introduction</w:t>
      </w:r>
      <w:bookmarkEnd w:id="9"/>
      <w:commentRangeEnd w:id="10"/>
      <w:r w:rsidR="0036332D">
        <w:rPr>
          <w:rStyle w:val="CommentReference"/>
          <w:rFonts w:cs="Times New Roman"/>
          <w:b w:val="0"/>
          <w:bCs w:val="0"/>
          <w:kern w:val="0"/>
        </w:rPr>
        <w:commentReference w:id="10"/>
      </w:r>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w:t>
      </w:r>
      <w:proofErr w:type="spellStart"/>
      <w:r w:rsidRPr="00D76671">
        <w:t>UNB's</w:t>
      </w:r>
      <w:proofErr w:type="spellEnd"/>
      <w:r w:rsidRPr="00D76671">
        <w:t xml:space="preserve">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1" w:name="_Toc91512995"/>
      <w:r>
        <w:t xml:space="preserve">1.1 </w:t>
      </w:r>
      <w:r w:rsidR="00706BBA">
        <w:t>Objectives</w:t>
      </w:r>
      <w:bookmarkEnd w:id="11"/>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 xml:space="preserve">In 2021, Saint John Energy recruited </w:t>
      </w:r>
      <w:proofErr w:type="spellStart"/>
      <w:r w:rsidRPr="006C732D">
        <w:t>UNB's</w:t>
      </w:r>
      <w:proofErr w:type="spellEnd"/>
      <w:r w:rsidRPr="006C732D">
        <w:t xml:space="preserve">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2" w:name="_Toc91512996"/>
      <w:r>
        <w:lastRenderedPageBreak/>
        <w:t xml:space="preserve">2 </w:t>
      </w:r>
      <w:r w:rsidRPr="00CC7F1A">
        <w:t>Overview of Load Forecasting</w:t>
      </w:r>
      <w:bookmarkEnd w:id="12"/>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3" w:name="_Toc91512997"/>
      <w:r>
        <w:t>2.</w:t>
      </w:r>
      <w:r w:rsidR="00FF2743">
        <w:t>1</w:t>
      </w:r>
      <w:r>
        <w:t xml:space="preserve"> </w:t>
      </w:r>
      <w:r w:rsidRPr="003E1694">
        <w:t>Factors That Affect the Load Demand</w:t>
      </w:r>
      <w:bookmarkEnd w:id="13"/>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258D8CE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w:t>
      </w:r>
      <w:proofErr w:type="spellStart"/>
      <w:r w:rsidRPr="00BD2531">
        <w:t>Shahidehpour</w:t>
      </w:r>
      <w:proofErr w:type="spellEnd"/>
      <w:r w:rsidRPr="00BD2531">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0D12E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CD4715" w:rsidRPr="00CD4715">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4" w:name="_Toc91512998"/>
      <w:r>
        <w:lastRenderedPageBreak/>
        <w:t>2.</w:t>
      </w:r>
      <w:r w:rsidR="00443401">
        <w:t>2</w:t>
      </w:r>
      <w:r>
        <w:t xml:space="preserve"> Load Forecasting Horizons</w:t>
      </w:r>
      <w:bookmarkEnd w:id="14"/>
    </w:p>
    <w:p w14:paraId="6EED0003" w14:textId="07030E50" w:rsidR="00CB6D1E" w:rsidRDefault="00CB6D1E" w:rsidP="00CB6D1E">
      <w:pPr>
        <w:ind w:firstLine="288"/>
      </w:pPr>
      <w:r w:rsidRPr="00CB6D1E">
        <w:t xml:space="preserve">Load demand can be assessed on an hourly, daily, weekly, monthly, or yearly basis, and forecasting can be done on different time </w:t>
      </w:r>
      <w:r w:rsidR="005C7602">
        <w:t>horizons</w:t>
      </w:r>
      <w:r w:rsidRPr="00CB6D1E">
        <w:t>: short-term load forecasting (</w:t>
      </w:r>
      <w:proofErr w:type="spellStart"/>
      <w:r w:rsidRPr="00CB6D1E">
        <w:t>STLF</w:t>
      </w:r>
      <w:proofErr w:type="spellEnd"/>
      <w:r w:rsidRPr="00CB6D1E">
        <w:t>, &lt; 2-weeks), medium-term load forecasting (</w:t>
      </w:r>
      <w:proofErr w:type="spellStart"/>
      <w:r w:rsidRPr="00CB6D1E">
        <w:t>MTLF</w:t>
      </w:r>
      <w:proofErr w:type="spellEnd"/>
      <w:r w:rsidRPr="00CB6D1E">
        <w:t>, &lt; 3-years), and long-term load forecasting (</w:t>
      </w:r>
      <w:proofErr w:type="spellStart"/>
      <w:r w:rsidRPr="00CB6D1E">
        <w:t>LTLF</w:t>
      </w:r>
      <w:proofErr w:type="spellEnd"/>
      <w:r w:rsidRPr="00CB6D1E">
        <w:t xml:space="preserve">, </w:t>
      </w:r>
      <w:r w:rsidR="00F06764">
        <w:t xml:space="preserve">&gt; </w:t>
      </w:r>
      <w:proofErr w:type="spellStart"/>
      <w:r w:rsidRPr="00CB6D1E">
        <w:t>3years</w:t>
      </w:r>
      <w:proofErr w:type="spellEnd"/>
      <w:r w:rsidRPr="00CB6D1E">
        <w:t xml:space="preserve">)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Disparities in time horizons have implications for forecasting models and methodologies, as well as what is available and chosen for input data.</w:t>
      </w:r>
    </w:p>
    <w:p w14:paraId="5FF9CBA4" w14:textId="67633CB0" w:rsidR="00494DB3" w:rsidRDefault="00CB6D1E" w:rsidP="001E5388">
      <w:pPr>
        <w:ind w:firstLine="288"/>
      </w:pPr>
      <w:proofErr w:type="spellStart"/>
      <w:r>
        <w:t>STLF</w:t>
      </w:r>
      <w:proofErr w:type="spellEnd"/>
      <w:r>
        <w:t xml:space="preserve"> has been the focus of recent research, with an emphasis on time horizons of less than two weeks. This horizon is critical for power system operation and maintenance, as well as planning, contingency analysis, load flow assessment, and power system operation and maintenance. </w:t>
      </w:r>
      <w:proofErr w:type="spellStart"/>
      <w:r>
        <w:t>STLF</w:t>
      </w:r>
      <w:proofErr w:type="spellEnd"/>
      <w:r>
        <w:t xml:space="preserve"> is a multifaceted process that is influenced by a variety of factors such as economic conditions, time of day, season, weather, and human activity </w:t>
      </w:r>
      <w:r>
        <w:fldChar w:fldCharType="begin" w:fldLock="1"/>
      </w:r>
      <w:r w:rsidR="000D12E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CD4715" w:rsidRPr="00CD4715">
        <w:rPr>
          <w:noProof/>
        </w:rPr>
        <w:t>[1], [21], [54], [46]–[53]</w:t>
      </w:r>
      <w:r>
        <w:fldChar w:fldCharType="end"/>
      </w:r>
      <w:r>
        <w:t xml:space="preserve">. </w:t>
      </w:r>
    </w:p>
    <w:p w14:paraId="591944DB" w14:textId="7061703D" w:rsidR="00CB6D1E" w:rsidRPr="00CB6D1E" w:rsidRDefault="00CB6D1E" w:rsidP="001E5388">
      <w:pPr>
        <w:ind w:firstLine="288"/>
      </w:pPr>
      <w:proofErr w:type="spellStart"/>
      <w:r>
        <w:t>MTLF</w:t>
      </w:r>
      <w:proofErr w:type="spellEnd"/>
      <w:r>
        <w:t xml:space="preserve"> has a longer time horizon, typically ranging from two weeks to three years. </w:t>
      </w:r>
      <w:proofErr w:type="spellStart"/>
      <w:r>
        <w:t>MTLF</w:t>
      </w:r>
      <w:proofErr w:type="spellEnd"/>
      <w:r>
        <w:t xml:space="preserve"> is influenced by demographic and economic factors. </w:t>
      </w:r>
      <w:proofErr w:type="spellStart"/>
      <w:r>
        <w:t>MTLF</w:t>
      </w:r>
      <w:proofErr w:type="spellEnd"/>
      <w:r>
        <w:t xml:space="preserve"> and </w:t>
      </w:r>
      <w:proofErr w:type="spellStart"/>
      <w:r>
        <w:t>STLF</w:t>
      </w:r>
      <w:proofErr w:type="spellEnd"/>
      <w:r>
        <w:t xml:space="preserve">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w:t>
      </w:r>
      <w:proofErr w:type="spellStart"/>
      <w:r>
        <w:t>LTLF</w:t>
      </w:r>
      <w:proofErr w:type="spellEnd"/>
      <w:r>
        <w:t xml:space="preserve"> considers time </w:t>
      </w:r>
      <w:r w:rsidR="005C7602">
        <w:t>horizons</w:t>
      </w:r>
      <w:r>
        <w:t xml:space="preserve"> longer than three years. </w:t>
      </w:r>
      <w:proofErr w:type="spellStart"/>
      <w:r>
        <w:t>LTLF</w:t>
      </w:r>
      <w:proofErr w:type="spellEnd"/>
      <w:r>
        <w:t xml:space="preserve">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5" w:name="_Toc91512999"/>
      <w:r>
        <w:t>2</w:t>
      </w:r>
      <w:r w:rsidR="00F83023">
        <w:t>.</w:t>
      </w:r>
      <w:r w:rsidR="00443401">
        <w:t>3</w:t>
      </w:r>
      <w:r>
        <w:t xml:space="preserve"> </w:t>
      </w:r>
      <w:r w:rsidR="00722795">
        <w:t xml:space="preserve">The Benchmark </w:t>
      </w:r>
      <w:r w:rsidR="00076604">
        <w:t>Forecasters</w:t>
      </w:r>
      <w:bookmarkEnd w:id="15"/>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Based on the forecast model's construction technique, each benchmark forecaster is classified into one of two categories: statistical techniques or machine learning techniques. Statistical techniques include multiple linear regression (</w:t>
      </w:r>
      <w:proofErr w:type="spellStart"/>
      <w:r w:rsidRPr="00B14373">
        <w:t>MLR</w:t>
      </w:r>
      <w:proofErr w:type="spellEnd"/>
      <w:r w:rsidRPr="00B14373">
        <w:t xml:space="preserve">)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w:t>
      </w:r>
      <w:proofErr w:type="spellStart"/>
      <w:r w:rsidRPr="00B14373">
        <w:t>ANNs</w:t>
      </w:r>
      <w:proofErr w:type="spellEnd"/>
      <w:r w:rsidRPr="00B14373">
        <w:t xml:space="preserve">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3B1A8DA" w:rsidR="003F41C3" w:rsidRPr="00B14373" w:rsidRDefault="003F41C3" w:rsidP="00B14373">
      <w:pPr>
        <w:ind w:firstLine="288"/>
      </w:pPr>
      <w:r w:rsidRPr="003F41C3">
        <w:t xml:space="preserve">One limitation of statistical techniques such as ARIMA and </w:t>
      </w:r>
      <w:proofErr w:type="spellStart"/>
      <w:r w:rsidRPr="003F41C3">
        <w:t>MLR</w:t>
      </w:r>
      <w:proofErr w:type="spellEnd"/>
      <w:r w:rsidRPr="003F41C3">
        <w:t xml:space="preserve"> is their inability to discover non-linear relationships in data without explicitly representing them with inputs</w:t>
      </w:r>
      <w:r>
        <w:t xml:space="preserve">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0D12E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CD4715" w:rsidRPr="00CD4715">
        <w:rPr>
          <w:noProof/>
        </w:rPr>
        <w:t>[32], [47], [72]–[75]</w:t>
      </w:r>
      <w:r>
        <w:fldChar w:fldCharType="end"/>
      </w:r>
      <w:r>
        <w:t>.</w:t>
      </w:r>
    </w:p>
    <w:p w14:paraId="4ECA79C4" w14:textId="4E8AC076" w:rsidR="004A1D66" w:rsidRDefault="004A1D66" w:rsidP="004A1D66">
      <w:pPr>
        <w:pStyle w:val="Heading3"/>
      </w:pPr>
      <w:bookmarkStart w:id="16" w:name="_Toc91513000"/>
      <w:r>
        <w:t>2.</w:t>
      </w:r>
      <w:r w:rsidR="00443401">
        <w:t>3</w:t>
      </w:r>
      <w:r>
        <w:t>.1 The Seasonal Na</w:t>
      </w:r>
      <w:r w:rsidR="00A14651">
        <w:t>i</w:t>
      </w:r>
      <w:r>
        <w:t>ve Forecaster (</w:t>
      </w:r>
      <w:proofErr w:type="spellStart"/>
      <w:r>
        <w:t>SNF</w:t>
      </w:r>
      <w:proofErr w:type="spellEnd"/>
      <w:r>
        <w:t>)</w:t>
      </w:r>
      <w:bookmarkEnd w:id="16"/>
    </w:p>
    <w:p w14:paraId="1FE38BCB" w14:textId="77777777" w:rsidR="00CD1983" w:rsidRDefault="002242F1" w:rsidP="00CD1983">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w:t>
      </w:r>
      <w:r w:rsidR="00A14651">
        <w:t>naive</w:t>
      </w:r>
      <w:r w:rsidR="00A14651" w:rsidRPr="002242F1">
        <w:t xml:space="preserve"> </w:t>
      </w:r>
      <w:r w:rsidRPr="002242F1">
        <w:t>forecaster outperforms a more complex forecasting model, we know that the complex model adds little value.</w:t>
      </w:r>
    </w:p>
    <w:p w14:paraId="1A5FFC96" w14:textId="2B6013C7" w:rsidR="002242F1" w:rsidRPr="002242F1" w:rsidRDefault="002242F1" w:rsidP="00CD1983">
      <w:pPr>
        <w:ind w:firstLine="288"/>
      </w:pPr>
      <w:r w:rsidRPr="002242F1">
        <w:t xml:space="preserve"> Although historical or more recent means can be used as naive forecasters, </w:t>
      </w:r>
      <w:proofErr w:type="spellStart"/>
      <w:r w:rsidRPr="002242F1">
        <w:t>Bracale</w:t>
      </w:r>
      <w:proofErr w:type="spellEnd"/>
      <w:r w:rsidRPr="002242F1">
        <w:t xml:space="preserv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w:t>
      </w:r>
      <w:proofErr w:type="spellStart"/>
      <w:r w:rsidRPr="002242F1">
        <w:t>SNF</w:t>
      </w:r>
      <w:proofErr w:type="spellEnd"/>
      <w:r w:rsidRPr="002242F1">
        <w:t xml:space="preserve">) improves the </w:t>
      </w:r>
      <w:r w:rsidRPr="002242F1">
        <w:lastRenderedPageBreak/>
        <w:t xml:space="preserve">nave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xml:space="preserve">. The </w:t>
      </w:r>
      <w:proofErr w:type="spellStart"/>
      <w:r w:rsidRPr="002242F1">
        <w:t>SNF</w:t>
      </w:r>
      <w:proofErr w:type="spellEnd"/>
      <w:r w:rsidRPr="002242F1">
        <w:t xml:space="preserve"> can be expressed mathematically using the simple relationship shown in (1):</w:t>
      </w:r>
    </w:p>
    <w:p w14:paraId="4A93958F" w14:textId="7E83115A" w:rsidR="00D7176D" w:rsidRDefault="005046F7" w:rsidP="00D7176D">
      <w:pPr>
        <w:pStyle w:val="MTDisplayEquation"/>
        <w:jc w:val="center"/>
      </w:pPr>
      <w:r w:rsidRPr="00D7176D">
        <w:rPr>
          <w:noProof/>
          <w:position w:val="-12"/>
        </w:rPr>
        <w:object w:dxaOrig="820" w:dyaOrig="360" w14:anchorId="377EF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15pt;height:18.25pt;mso-width-percent:0;mso-height-percent:0;mso-width-percent:0;mso-height-percent:0" o:ole="">
            <v:imagedata r:id="rId15" o:title=""/>
          </v:shape>
          <o:OLEObject Type="Embed" ProgID="Equation.DSMT4" ShapeID="_x0000_i1025" DrawAspect="Content" ObjectID="_1702362706" r:id="rId16"/>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r w:rsidR="00756EF7">
        <w:fldChar w:fldCharType="begin"/>
      </w:r>
      <w:r w:rsidR="00756EF7">
        <w:instrText xml:space="preserve"> SEQ MTEqn \c \* Arabic \* MERGEFORMAT </w:instrText>
      </w:r>
      <w:r w:rsidR="00756EF7">
        <w:fldChar w:fldCharType="separate"/>
      </w:r>
      <w:r w:rsidR="00C460A7">
        <w:rPr>
          <w:noProof/>
        </w:rPr>
        <w:instrText>1</w:instrText>
      </w:r>
      <w:r w:rsidR="00756EF7">
        <w:rPr>
          <w:noProof/>
        </w:rPr>
        <w:fldChar w:fldCharType="end"/>
      </w:r>
      <w:r w:rsidR="00D7176D">
        <w:instrText>)</w:instrText>
      </w:r>
      <w:r w:rsidR="00D7176D">
        <w:fldChar w:fldCharType="end"/>
      </w:r>
    </w:p>
    <w:p w14:paraId="46FC9602" w14:textId="6A98038C" w:rsidR="004A1D66" w:rsidRDefault="004A1D66" w:rsidP="004A1D66">
      <w:r>
        <w:t xml:space="preserve">where </w:t>
      </w:r>
      <w:r w:rsidR="005046F7" w:rsidRPr="00497036">
        <w:rPr>
          <w:noProof/>
          <w:position w:val="-6"/>
        </w:rPr>
        <w:object w:dxaOrig="200" w:dyaOrig="220" w14:anchorId="56EAF113">
          <v:shape id="_x0000_i1026" type="#_x0000_t75" alt="" style="width:9.8pt;height:9.8pt;mso-width-percent:0;mso-height-percent:0;mso-width-percent:0;mso-height-percent:0" o:ole="">
            <v:imagedata r:id="rId17" o:title=""/>
          </v:shape>
          <o:OLEObject Type="Embed" ProgID="Equation.DSMT4" ShapeID="_x0000_i1026" DrawAspect="Content" ObjectID="_1702362707" r:id="rId18"/>
        </w:object>
      </w:r>
      <w:r>
        <w:t xml:space="preserve"> is the time series</w:t>
      </w:r>
      <w:r w:rsidR="000930A5">
        <w:t xml:space="preserve">, </w:t>
      </w:r>
      <w:r w:rsidR="005046F7" w:rsidRPr="000930A5">
        <w:rPr>
          <w:noProof/>
          <w:position w:val="-10"/>
        </w:rPr>
        <w:object w:dxaOrig="220" w:dyaOrig="320" w14:anchorId="1A133BCF">
          <v:shape id="_x0000_i1027" type="#_x0000_t75" alt="" style="width:11.2pt;height:15.9pt;mso-width-percent:0;mso-height-percent:0;mso-width-percent:0;mso-height-percent:0" o:ole="">
            <v:imagedata r:id="rId19" o:title=""/>
          </v:shape>
          <o:OLEObject Type="Embed" ProgID="Equation.DSMT4" ShapeID="_x0000_i1027" DrawAspect="Content" ObjectID="_1702362708" r:id="rId20"/>
        </w:object>
      </w:r>
      <w:r w:rsidR="000930A5">
        <w:t>is the forecasted value</w:t>
      </w:r>
      <w:r w:rsidR="009F688E">
        <w:t xml:space="preserve">, </w:t>
      </w:r>
      <w:r w:rsidR="005046F7" w:rsidRPr="009F688E">
        <w:rPr>
          <w:noProof/>
          <w:position w:val="-6"/>
        </w:rPr>
        <w:object w:dxaOrig="139" w:dyaOrig="240" w14:anchorId="7B286771">
          <v:shape id="_x0000_i1028" type="#_x0000_t75" alt="" style="width:6.1pt;height:12.6pt;mso-width-percent:0;mso-height-percent:0;mso-width-percent:0;mso-height-percent:0" o:ole="">
            <v:imagedata r:id="rId21" o:title=""/>
          </v:shape>
          <o:OLEObject Type="Embed" ProgID="Equation.DSMT4" ShapeID="_x0000_i1028" DrawAspect="Content" ObjectID="_1702362709"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 xml:space="preserve">The naive formula uses the most recent observed value as the future value, whereas the seasonal naive formula uses the previous season's value. The </w:t>
      </w:r>
      <w:proofErr w:type="spellStart"/>
      <w:r w:rsidR="002242F1" w:rsidRPr="002242F1">
        <w:rPr>
          <w:rFonts w:eastAsiaTheme="minorEastAsia"/>
        </w:rPr>
        <w:t>SNF</w:t>
      </w:r>
      <w:proofErr w:type="spellEnd"/>
      <w:r w:rsidR="002242F1" w:rsidRPr="002242F1">
        <w:rPr>
          <w:rFonts w:eastAsiaTheme="minorEastAsia"/>
        </w:rPr>
        <w:t xml:space="preserve">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7" w:name="_Toc91513001"/>
      <w:r>
        <w:t>2.</w:t>
      </w:r>
      <w:r w:rsidR="00443401">
        <w:t>3</w:t>
      </w:r>
      <w:r>
        <w:t>.2 The Multiple Linear Regression Forecaster (</w:t>
      </w:r>
      <w:proofErr w:type="spellStart"/>
      <w:r>
        <w:t>MLR</w:t>
      </w:r>
      <w:proofErr w:type="spellEnd"/>
      <w:r>
        <w:t>)</w:t>
      </w:r>
      <w:bookmarkEnd w:id="17"/>
    </w:p>
    <w:p w14:paraId="2C023A2F" w14:textId="5B68AF03" w:rsidR="00417F9C" w:rsidRPr="00417F9C" w:rsidRDefault="00417F9C" w:rsidP="00417F9C">
      <w:pPr>
        <w:ind w:firstLine="288"/>
      </w:pPr>
      <w:r w:rsidRPr="00417F9C">
        <w:t>Multiple linear regression (</w:t>
      </w:r>
      <w:proofErr w:type="spellStart"/>
      <w:r w:rsidRPr="00417F9C">
        <w:t>MLR</w:t>
      </w:r>
      <w:proofErr w:type="spellEnd"/>
      <w:r w:rsidRPr="00417F9C">
        <w:t xml:space="preserve">) is a popular statistical technique for forecasting load that has received a lot of attention in the literature </w:t>
      </w:r>
      <w:r>
        <w:fldChar w:fldCharType="begin" w:fldLock="1"/>
      </w:r>
      <w:r w:rsidR="000D12E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CD4715" w:rsidRPr="00CD4715">
        <w:rPr>
          <w:noProof/>
        </w:rPr>
        <w:t>[47], [60], [64], [70], [79]–[84]</w:t>
      </w:r>
      <w:r>
        <w:fldChar w:fldCharType="end"/>
      </w:r>
      <w:r w:rsidRPr="00417F9C">
        <w:t xml:space="preserve">. The relationships between a continuous dependent variable and one or more independent variables are modeled by </w:t>
      </w:r>
      <w:proofErr w:type="spellStart"/>
      <w:r w:rsidRPr="00417F9C">
        <w:t>MLR</w:t>
      </w:r>
      <w:proofErr w:type="spellEnd"/>
      <w:r w:rsidRPr="00417F9C">
        <w:t xml:space="preserve"> forecasters. Mathematically, an </w:t>
      </w:r>
      <w:proofErr w:type="spellStart"/>
      <w:r w:rsidRPr="00417F9C">
        <w:t>MLR</w:t>
      </w:r>
      <w:proofErr w:type="spellEnd"/>
      <w:r w:rsidRPr="00417F9C">
        <w:t xml:space="preserve"> with two independent variables is expressed as:</w:t>
      </w:r>
    </w:p>
    <w:p w14:paraId="7AF346B3" w14:textId="08B9F07A" w:rsidR="009B1240" w:rsidRDefault="005046F7" w:rsidP="009B1240">
      <w:pPr>
        <w:pStyle w:val="MTDisplayEquation"/>
        <w:jc w:val="center"/>
      </w:pPr>
      <w:r w:rsidRPr="009B1240">
        <w:rPr>
          <w:noProof/>
          <w:position w:val="-12"/>
        </w:rPr>
        <w:object w:dxaOrig="2260" w:dyaOrig="360" w14:anchorId="0AC4D1A9">
          <v:shape id="_x0000_i1029" type="#_x0000_t75" alt="" style="width:113.15pt;height:18.25pt;mso-width-percent:0;mso-height-percent:0;mso-width-percent:0;mso-height-percent:0" o:ole="">
            <v:imagedata r:id="rId23" o:title=""/>
          </v:shape>
          <o:OLEObject Type="Embed" ProgID="Equation.DSMT4" ShapeID="_x0000_i1029" DrawAspect="Content" ObjectID="_1702362710" r:id="rId24"/>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r w:rsidR="00756EF7">
        <w:fldChar w:fldCharType="begin"/>
      </w:r>
      <w:r w:rsidR="00756EF7">
        <w:instrText xml:space="preserve"> SEQ MTEqn \c \* Arabic \* MERGEFORMAT </w:instrText>
      </w:r>
      <w:r w:rsidR="00756EF7">
        <w:fldChar w:fldCharType="separate"/>
      </w:r>
      <w:r w:rsidR="00C460A7">
        <w:rPr>
          <w:noProof/>
        </w:rPr>
        <w:instrText>2</w:instrText>
      </w:r>
      <w:r w:rsidR="00756EF7">
        <w:rPr>
          <w:noProof/>
        </w:rPr>
        <w:fldChar w:fldCharType="end"/>
      </w:r>
      <w:r w:rsidR="009B1240">
        <w:instrText>)</w:instrText>
      </w:r>
      <w:r w:rsidR="009B1240">
        <w:fldChar w:fldCharType="end"/>
      </w:r>
    </w:p>
    <w:p w14:paraId="7A2EAA9B" w14:textId="4D56E4D3" w:rsidR="00CF0D12" w:rsidRDefault="004A1D66" w:rsidP="004A1D66">
      <w:pPr>
        <w:ind w:firstLine="288"/>
      </w:pPr>
      <w:r>
        <w:t xml:space="preserve">In the case of load forecasting, </w:t>
      </w:r>
      <w:r w:rsidR="005046F7" w:rsidRPr="006143C7">
        <w:rPr>
          <w:noProof/>
          <w:position w:val="-10"/>
        </w:rPr>
        <w:object w:dxaOrig="220" w:dyaOrig="320" w14:anchorId="59F56C94">
          <v:shape id="_x0000_i1030" type="#_x0000_t75" alt="" style="width:11.2pt;height:15.9pt;mso-width-percent:0;mso-height-percent:0;mso-width-percent:0;mso-height-percent:0" o:ole="">
            <v:imagedata r:id="rId25" o:title=""/>
          </v:shape>
          <o:OLEObject Type="Embed" ProgID="Equation.DSMT4" ShapeID="_x0000_i1030" DrawAspect="Content" ObjectID="_1702362711" r:id="rId26"/>
        </w:object>
      </w:r>
      <w:r>
        <w:t xml:space="preserve"> is the</w:t>
      </w:r>
      <w:r w:rsidR="00D40384">
        <w:t xml:space="preserve"> predicted</w:t>
      </w:r>
      <w:r>
        <w:t xml:space="preserve"> load, </w:t>
      </w:r>
      <w:r w:rsidR="005046F7" w:rsidRPr="006143C7">
        <w:rPr>
          <w:noProof/>
          <w:position w:val="-12"/>
        </w:rPr>
        <w:object w:dxaOrig="240" w:dyaOrig="360" w14:anchorId="6EC06488">
          <v:shape id="_x0000_i1031" type="#_x0000_t75" alt="" style="width:12.6pt;height:18.7pt;mso-width-percent:0;mso-height-percent:0;mso-width-percent:0;mso-height-percent:0" o:ole="">
            <v:imagedata r:id="rId27" o:title=""/>
          </v:shape>
          <o:OLEObject Type="Embed" ProgID="Equation.DSMT4" ShapeID="_x0000_i1031" DrawAspect="Content" ObjectID="_1702362712" r:id="rId28"/>
        </w:object>
      </w:r>
      <w:r>
        <w:t xml:space="preserve">and </w:t>
      </w:r>
      <w:r w:rsidR="005046F7" w:rsidRPr="006143C7">
        <w:rPr>
          <w:noProof/>
          <w:position w:val="-12"/>
        </w:rPr>
        <w:object w:dxaOrig="260" w:dyaOrig="360" w14:anchorId="2C716D3F">
          <v:shape id="_x0000_i1032" type="#_x0000_t75" alt="" style="width:13.55pt;height:18.7pt;mso-width-percent:0;mso-height-percent:0;mso-width-percent:0;mso-height-percent:0" o:ole="">
            <v:imagedata r:id="rId29" o:title=""/>
          </v:shape>
          <o:OLEObject Type="Embed" ProgID="Equation.DSMT4" ShapeID="_x0000_i1032" DrawAspect="Content" ObjectID="_1702362713" r:id="rId30"/>
        </w:object>
      </w:r>
      <w:r>
        <w:t xml:space="preserve"> are independent variables such as temperature and time-of-day, </w:t>
      </w:r>
      <w:r w:rsidR="005046F7" w:rsidRPr="00A40178">
        <w:rPr>
          <w:noProof/>
          <w:position w:val="-10"/>
        </w:rPr>
        <w:object w:dxaOrig="240" w:dyaOrig="320" w14:anchorId="20B999A0">
          <v:shape id="_x0000_i1033" type="#_x0000_t75" alt="" style="width:12.6pt;height:17.3pt;mso-width-percent:0;mso-height-percent:0;mso-width-percent:0;mso-height-percent:0" o:ole="">
            <v:imagedata r:id="rId31" o:title=""/>
          </v:shape>
          <o:OLEObject Type="Embed" ProgID="Equation.DSMT4" ShapeID="_x0000_i1033" DrawAspect="Content" ObjectID="_1702362714" r:id="rId32"/>
        </w:object>
      </w:r>
      <w:r>
        <w:t>s are coefficients estimated</w:t>
      </w:r>
      <w:r w:rsidR="00DF734B">
        <w:t xml:space="preserve"> by the model</w:t>
      </w:r>
      <w:r>
        <w:t xml:space="preserve">, and </w:t>
      </w:r>
      <w:r w:rsidR="005046F7" w:rsidRPr="00A40178">
        <w:rPr>
          <w:noProof/>
          <w:position w:val="-6"/>
        </w:rPr>
        <w:object w:dxaOrig="180" w:dyaOrig="220" w14:anchorId="36851D28">
          <v:shape id="_x0000_i1034" type="#_x0000_t75" alt="" style="width:8.9pt;height:11.2pt;mso-width-percent:0;mso-height-percent:0;mso-width-percent:0;mso-height-percent:0" o:ole="">
            <v:imagedata r:id="rId33" o:title=""/>
          </v:shape>
          <o:OLEObject Type="Embed" ProgID="Equation.DSMT4" ShapeID="_x0000_i1034" DrawAspect="Content" ObjectID="_1702362715"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proofErr w:type="spellStart"/>
      <w:r w:rsidR="006251CC" w:rsidRPr="006251CC">
        <w:t>MLR</w:t>
      </w:r>
      <w:proofErr w:type="spellEnd"/>
      <w:r w:rsidR="006251CC" w:rsidRPr="006251CC">
        <w:t xml:space="preserve"> models are fitted in such a way that the sum-of-squares of actual and forecasted value differences is minimized. The accuracy of </w:t>
      </w:r>
      <w:proofErr w:type="spellStart"/>
      <w:r w:rsidR="006251CC" w:rsidRPr="006251CC">
        <w:t>MLRs</w:t>
      </w:r>
      <w:proofErr w:type="spellEnd"/>
      <w:r w:rsidR="006251CC" w:rsidRPr="006251CC">
        <w:t xml:space="preserve"> is primarily </w:t>
      </w:r>
      <w:r w:rsidR="006251CC" w:rsidRPr="006251CC">
        <w:lastRenderedPageBreak/>
        <w:t xml:space="preserve">determined by the relationships between the data and the independent variables included. </w:t>
      </w:r>
      <w:proofErr w:type="spellStart"/>
      <w:r w:rsidR="006251CC" w:rsidRPr="006251CC">
        <w:t>MLRs</w:t>
      </w:r>
      <w:proofErr w:type="spellEnd"/>
      <w:r w:rsidR="006251CC" w:rsidRPr="006251CC">
        <w:t xml:space="preserve">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r w:rsidR="005929FB">
        <w:t xml:space="preserve"> </w:t>
      </w:r>
      <w:commentRangeStart w:id="18"/>
      <w:commentRangeStart w:id="19"/>
      <w:r w:rsidR="005929FB">
        <w:t>[]</w:t>
      </w:r>
      <w:commentRangeEnd w:id="18"/>
      <w:r w:rsidR="005929FB">
        <w:rPr>
          <w:rStyle w:val="CommentReference"/>
        </w:rPr>
        <w:commentReference w:id="18"/>
      </w:r>
      <w:commentRangeEnd w:id="19"/>
      <w:r w:rsidR="006704C9">
        <w:rPr>
          <w:rStyle w:val="CommentReference"/>
        </w:rPr>
        <w:commentReference w:id="19"/>
      </w:r>
    </w:p>
    <w:p w14:paraId="65A547CF" w14:textId="6F12B6CD" w:rsidR="004A1D66" w:rsidRDefault="004A1D66" w:rsidP="004A1D66">
      <w:pPr>
        <w:pStyle w:val="Heading3"/>
      </w:pPr>
      <w:bookmarkStart w:id="20" w:name="_Toc91513002"/>
      <w:r>
        <w:t>2.</w:t>
      </w:r>
      <w:r w:rsidR="00443401">
        <w:t>3</w:t>
      </w:r>
      <w:r>
        <w:t xml:space="preserve">.3 </w:t>
      </w:r>
      <w:r w:rsidR="0056711B">
        <w:t>The Auto-Regressive Integrated Moving Average Forecaster (ARIMA)</w:t>
      </w:r>
      <w:bookmarkEnd w:id="20"/>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Seasonality in data can be handled using the Seasonal ARIMA (</w:t>
      </w:r>
      <w:proofErr w:type="spellStart"/>
      <w:r w:rsidRPr="00664EB1">
        <w:t>SARIMA</w:t>
      </w:r>
      <w:proofErr w:type="spellEnd"/>
      <w:r w:rsidRPr="00664EB1">
        <w:t xml:space="preserve">)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w:t>
      </w:r>
      <w:proofErr w:type="spellStart"/>
      <w:r w:rsidRPr="00664EB1">
        <w:t>SARIMAX</w:t>
      </w:r>
      <w:proofErr w:type="spellEnd"/>
      <w:r w:rsidRPr="00664EB1">
        <w:t xml:space="preserve">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w:t>
      </w:r>
      <w:proofErr w:type="spellStart"/>
      <w:r w:rsidRPr="00664EB1">
        <w:t>SARIMAX</w:t>
      </w:r>
      <w:proofErr w:type="spellEnd"/>
      <w:r w:rsidRPr="00664EB1">
        <w:t xml:space="preserve">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xml:space="preserve">. </w:t>
      </w:r>
      <w:proofErr w:type="spellStart"/>
      <w:r w:rsidRPr="00664EB1">
        <w:t>SARIMAX's</w:t>
      </w:r>
      <w:proofErr w:type="spellEnd"/>
      <w:r w:rsidRPr="00664EB1">
        <w:t xml:space="preserve"> properties make it an ideal class of models for use with time-series data on electricity load demand.</w:t>
      </w:r>
    </w:p>
    <w:p w14:paraId="61CA1E1B" w14:textId="65D9126C" w:rsidR="00493BC5" w:rsidRDefault="001246CF" w:rsidP="00B0205E">
      <w:pPr>
        <w:ind w:firstLine="288"/>
      </w:pPr>
      <w:proofErr w:type="spellStart"/>
      <w:r w:rsidRPr="001246CF">
        <w:t>SARIMAX</w:t>
      </w:r>
      <w:proofErr w:type="spellEnd"/>
      <w:r w:rsidRPr="001246CF">
        <w:t xml:space="preserve"> (p, d, q) x (P, D, Q)</w:t>
      </w:r>
      <w:r w:rsidR="00C743AD">
        <w:rPr>
          <w:vertAlign w:val="subscript"/>
        </w:rPr>
        <w:t>S</w:t>
      </w:r>
      <w:r w:rsidRPr="001246CF">
        <w:t xml:space="preserve"> is the </w:t>
      </w:r>
      <w:proofErr w:type="spellStart"/>
      <w:r w:rsidRPr="001246CF">
        <w:t>SARIMAX</w:t>
      </w:r>
      <w:proofErr w:type="spellEnd"/>
      <w:r w:rsidRPr="001246CF">
        <w:t xml:space="preserve">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w:t>
      </w:r>
      <w:proofErr w:type="spellStart"/>
      <w:r w:rsidRPr="001246CF">
        <w:t>SARIMAX</w:t>
      </w:r>
      <w:proofErr w:type="spellEnd"/>
      <w:r w:rsidRPr="001246CF">
        <w:t xml:space="preserve"> model is shown in the equation below.</w:t>
      </w:r>
    </w:p>
    <w:p w14:paraId="6F49625A" w14:textId="5171C596" w:rsidR="003C54FF" w:rsidRDefault="005046F7" w:rsidP="00976D83">
      <w:pPr>
        <w:pStyle w:val="MTDisplayEquation"/>
        <w:jc w:val="center"/>
      </w:pPr>
      <w:r w:rsidRPr="000C6357">
        <w:rPr>
          <w:noProof/>
          <w:position w:val="-52"/>
        </w:rPr>
        <w:object w:dxaOrig="5780" w:dyaOrig="1160" w14:anchorId="42210DE8">
          <v:shape id="_x0000_i1035" type="#_x0000_t75" alt="" style="width:284.25pt;height:57.95pt;mso-width-percent:0;mso-height-percent:0;mso-width-percent:0;mso-height-percent:0" o:ole="">
            <v:imagedata r:id="rId35" o:title=""/>
          </v:shape>
          <o:OLEObject Type="Embed" ProgID="Equation.DSMT4" ShapeID="_x0000_i1035" DrawAspect="Content" ObjectID="_1702362716"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756EF7">
        <w:fldChar w:fldCharType="begin"/>
      </w:r>
      <w:r w:rsidR="00756EF7">
        <w:instrText xml:space="preserve"> SEQ MTEqn \c \* Arabic \* MERGEFORMAT </w:instrText>
      </w:r>
      <w:r w:rsidR="00756EF7">
        <w:fldChar w:fldCharType="separate"/>
      </w:r>
      <w:r w:rsidR="00C460A7">
        <w:rPr>
          <w:noProof/>
        </w:rPr>
        <w:instrText>3</w:instrText>
      </w:r>
      <w:r w:rsidR="00756EF7">
        <w:rPr>
          <w:noProof/>
        </w:rPr>
        <w:fldChar w:fldCharType="end"/>
      </w:r>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5046F7" w:rsidRPr="00B276BF">
        <w:rPr>
          <w:noProof/>
          <w:position w:val="-12"/>
        </w:rPr>
        <w:object w:dxaOrig="260" w:dyaOrig="360" w14:anchorId="512421BF">
          <v:shape id="_x0000_i1036" type="#_x0000_t75" alt="" style="width:13.55pt;height:18.25pt;mso-width-percent:0;mso-height-percent:0;mso-width-percent:0;mso-height-percent:0" o:ole="">
            <v:imagedata r:id="rId37" o:title=""/>
          </v:shape>
          <o:OLEObject Type="Embed" ProgID="Equation.DSMT4" ShapeID="_x0000_i1036" DrawAspect="Content" ObjectID="_1702362717" r:id="rId38"/>
        </w:object>
      </w:r>
      <w:r>
        <w:t xml:space="preserve"> </w:t>
      </w:r>
      <w:r w:rsidRPr="00C00D37">
        <w:t>is the series’ current value at time t.</w:t>
      </w:r>
      <w:r>
        <w:t xml:space="preserve"> </w:t>
      </w:r>
      <w:r w:rsidR="005046F7" w:rsidRPr="00B276BF">
        <w:rPr>
          <w:noProof/>
          <w:position w:val="-14"/>
        </w:rPr>
        <w:object w:dxaOrig="1620" w:dyaOrig="380" w14:anchorId="051EE780">
          <v:shape id="_x0000_i1037" type="#_x0000_t75" alt="" style="width:80.9pt;height:18.7pt;mso-width-percent:0;mso-height-percent:0;mso-width-percent:0;mso-height-percent:0" o:ole="">
            <v:imagedata r:id="rId39" o:title=""/>
          </v:shape>
          <o:OLEObject Type="Embed" ProgID="Equation.DSMT4" ShapeID="_x0000_i1037" DrawAspect="Content" ObjectID="_1702362718" r:id="rId40"/>
        </w:object>
      </w:r>
      <w:r>
        <w:t xml:space="preserve"> </w:t>
      </w:r>
      <w:r w:rsidRPr="00C00D37">
        <w:t>denotes the exogenous variables' observations</w:t>
      </w:r>
      <w:r>
        <w:t xml:space="preserve">. </w:t>
      </w:r>
      <w:r w:rsidR="005046F7" w:rsidRPr="00B276BF">
        <w:rPr>
          <w:noProof/>
          <w:position w:val="-12"/>
        </w:rPr>
        <w:object w:dxaOrig="1180" w:dyaOrig="360" w14:anchorId="6ABBEABA">
          <v:shape id="_x0000_i1038" type="#_x0000_t75" alt="" style="width:58.45pt;height:18.25pt;mso-width-percent:0;mso-height-percent:0;mso-width-percent:0;mso-height-percent:0" o:ole="">
            <v:imagedata r:id="rId41" o:title=""/>
          </v:shape>
          <o:OLEObject Type="Embed" ProgID="Equation.DSMT4" ShapeID="_x0000_i1038" DrawAspect="Content" ObjectID="_1702362719"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5046F7" w:rsidRPr="00976D83">
        <w:rPr>
          <w:noProof/>
          <w:position w:val="-14"/>
        </w:rPr>
        <w:object w:dxaOrig="1080" w:dyaOrig="380" w14:anchorId="0F112861">
          <v:shape id="_x0000_i1039" type="#_x0000_t75" alt="" style="width:54.25pt;height:18.7pt;mso-width-percent:0;mso-height-percent:0;mso-width-percent:0;mso-height-percent:0" o:ole="">
            <v:imagedata r:id="rId43" o:title=""/>
          </v:shape>
          <o:OLEObject Type="Embed" ProgID="Equation.DSMT4" ShapeID="_x0000_i1039" DrawAspect="Content" ObjectID="_1702362720" r:id="rId44"/>
        </w:object>
      </w:r>
      <w:r w:rsidR="00473371">
        <w:t xml:space="preserve">. </w:t>
      </w:r>
      <w:r w:rsidR="005046F7" w:rsidRPr="00B276BF">
        <w:rPr>
          <w:noProof/>
          <w:position w:val="-12"/>
        </w:rPr>
        <w:object w:dxaOrig="1340" w:dyaOrig="360" w14:anchorId="253EF562">
          <v:shape id="_x0000_i1040" type="#_x0000_t75" alt="" style="width:66.85pt;height:18.25pt;mso-width-percent:0;mso-height-percent:0;mso-width-percent:0;mso-height-percent:0" o:ole="">
            <v:imagedata r:id="rId45" o:title=""/>
          </v:shape>
          <o:OLEObject Type="Embed" ProgID="Equation.DSMT4" ShapeID="_x0000_i1040" DrawAspect="Content" ObjectID="_1702362721" r:id="rId46"/>
        </w:object>
      </w:r>
      <w:r w:rsidR="00473371">
        <w:t xml:space="preserve"> </w:t>
      </w:r>
      <w:r w:rsidR="00473371" w:rsidRPr="00473371">
        <w:t>denotes the seasonal autoregressive terms' weight.</w:t>
      </w:r>
      <w:r w:rsidR="00976D83">
        <w:t xml:space="preserve"> </w:t>
      </w:r>
      <w:r w:rsidR="005046F7" w:rsidRPr="00F93F87">
        <w:rPr>
          <w:noProof/>
          <w:position w:val="-14"/>
        </w:rPr>
        <w:object w:dxaOrig="1080" w:dyaOrig="380" w14:anchorId="65641484">
          <v:shape id="_x0000_i1041" type="#_x0000_t75" alt="" style="width:54.25pt;height:18.7pt;mso-width-percent:0;mso-height-percent:0;mso-width-percent:0;mso-height-percent:0" o:ole="">
            <v:imagedata r:id="rId47" o:title=""/>
          </v:shape>
          <o:OLEObject Type="Embed" ProgID="Equation.DSMT4" ShapeID="_x0000_i1041" DrawAspect="Content" ObjectID="_1702362722" r:id="rId48"/>
        </w:object>
      </w:r>
      <w:r w:rsidR="00F93F87" w:rsidRPr="00F93F87">
        <w:t xml:space="preserve"> </w:t>
      </w:r>
      <w:r w:rsidR="00473371" w:rsidRPr="00473371">
        <w:t>denotes the weight of the terms in the nonseasonal moving average</w:t>
      </w:r>
      <w:r w:rsidR="00F93F87">
        <w:t xml:space="preserve">. </w:t>
      </w:r>
      <w:r w:rsidR="005046F7" w:rsidRPr="00B276BF">
        <w:rPr>
          <w:noProof/>
          <w:position w:val="-14"/>
        </w:rPr>
        <w:object w:dxaOrig="1320" w:dyaOrig="380" w14:anchorId="176C86C5">
          <v:shape id="_x0000_i1042" type="#_x0000_t75" alt="" style="width:66.85pt;height:18.7pt;mso-width-percent:0;mso-height-percent:0;mso-width-percent:0;mso-height-percent:0" o:ole="">
            <v:imagedata r:id="rId49" o:title=""/>
          </v:shape>
          <o:OLEObject Type="Embed" ProgID="Equation.DSMT4" ShapeID="_x0000_i1042" DrawAspect="Content" ObjectID="_1702362723"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5046F7" w:rsidRPr="00B276BF">
        <w:rPr>
          <w:noProof/>
          <w:position w:val="-4"/>
        </w:rPr>
        <w:object w:dxaOrig="260" w:dyaOrig="300" w14:anchorId="2B8C5DCF">
          <v:shape id="_x0000_i1043" type="#_x0000_t75" alt="" style="width:13.55pt;height:14.95pt;mso-width-percent:0;mso-height-percent:0;mso-width-percent:0;mso-height-percent:0" o:ole="">
            <v:imagedata r:id="rId51" o:title=""/>
          </v:shape>
          <o:OLEObject Type="Embed" ProgID="Equation.DSMT4" ShapeID="_x0000_i1043" DrawAspect="Content" ObjectID="_1702362724" r:id="rId52"/>
        </w:object>
      </w:r>
      <w:r w:rsidR="00E54E09" w:rsidRPr="00E54E09">
        <w:t>refers to the lag operator such that</w:t>
      </w:r>
      <w:r w:rsidR="00942BEC">
        <w:t xml:space="preserve"> </w:t>
      </w:r>
      <w:r w:rsidR="005046F7" w:rsidRPr="00F93F87">
        <w:rPr>
          <w:noProof/>
          <w:position w:val="-12"/>
        </w:rPr>
        <w:object w:dxaOrig="1040" w:dyaOrig="380" w14:anchorId="74033411">
          <v:shape id="_x0000_i1044" type="#_x0000_t75" alt="" style="width:50.95pt;height:18.7pt;mso-width-percent:0;mso-height-percent:0;mso-width-percent:0;mso-height-percent:0" o:ole="">
            <v:imagedata r:id="rId53" o:title=""/>
          </v:shape>
          <o:OLEObject Type="Embed" ProgID="Equation.DSMT4" ShapeID="_x0000_i1044" DrawAspect="Content" ObjectID="_1702362725" r:id="rId54"/>
        </w:object>
      </w:r>
      <w:r w:rsidR="00F93F87">
        <w:t>.</w:t>
      </w:r>
      <w:r w:rsidR="00473371">
        <w:t xml:space="preserve"> </w:t>
      </w:r>
      <w:r w:rsidR="00473371" w:rsidRPr="00473371">
        <w:t>The white noise terms are denoted by</w:t>
      </w:r>
      <w:r w:rsidR="00473371">
        <w:t xml:space="preserve"> </w:t>
      </w:r>
      <w:r w:rsidR="005046F7" w:rsidRPr="00B276BF">
        <w:rPr>
          <w:noProof/>
          <w:position w:val="-12"/>
        </w:rPr>
        <w:object w:dxaOrig="240" w:dyaOrig="360" w14:anchorId="02B5B07C">
          <v:shape id="_x0000_i1045" type="#_x0000_t75" alt="" style="width:13.55pt;height:18.25pt;mso-width-percent:0;mso-height-percent:0;mso-width-percent:0;mso-height-percent:0" o:ole="">
            <v:imagedata r:id="rId55" o:title=""/>
          </v:shape>
          <o:OLEObject Type="Embed" ProgID="Equation.DSMT4" ShapeID="_x0000_i1045" DrawAspect="Content" ObjectID="_1702362726" r:id="rId56"/>
        </w:object>
      </w:r>
      <w:r>
        <w:t>.</w:t>
      </w:r>
    </w:p>
    <w:p w14:paraId="7900F386" w14:textId="1330A9AC" w:rsidR="001246CF" w:rsidRDefault="001246CF" w:rsidP="001246CF">
      <w:pPr>
        <w:ind w:firstLine="288"/>
      </w:pPr>
      <w:r w:rsidRPr="001246CF">
        <w:t xml:space="preserve">Using time series data from 2004 to 2014, </w:t>
      </w:r>
      <w:proofErr w:type="spellStart"/>
      <w:r w:rsidRPr="001246CF">
        <w:t>Papaioannou</w:t>
      </w:r>
      <w:proofErr w:type="spellEnd"/>
      <w:r w:rsidRPr="001246CF">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w:t>
      </w:r>
      <w:proofErr w:type="spellStart"/>
      <w:r w:rsidRPr="001246CF">
        <w:t>SARIMAX</w:t>
      </w:r>
      <w:proofErr w:type="spellEnd"/>
      <w:r w:rsidRPr="001246CF">
        <w:t xml:space="preserve"> method was used, with weekday and </w:t>
      </w:r>
      <w:r w:rsidRPr="001246CF">
        <w:lastRenderedPageBreak/>
        <w:t xml:space="preserve">temperature as external variables. In terms of forecasting unexpected increases in demand, the </w:t>
      </w:r>
      <w:proofErr w:type="spellStart"/>
      <w:r w:rsidRPr="001246CF">
        <w:t>SARIMAX</w:t>
      </w:r>
      <w:proofErr w:type="spellEnd"/>
      <w:r w:rsidRPr="001246CF">
        <w:t xml:space="preserve"> method performed admirably.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w:t>
      </w:r>
      <w:proofErr w:type="spellStart"/>
      <w:r w:rsidRPr="001246CF">
        <w:t>ARIMAX</w:t>
      </w:r>
      <w:proofErr w:type="spellEnd"/>
      <w:r w:rsidRPr="001246CF">
        <w:t xml:space="preserve"> model improved forecasting performance compared to </w:t>
      </w:r>
      <w:proofErr w:type="spellStart"/>
      <w:r w:rsidRPr="001246CF">
        <w:t>SNF</w:t>
      </w:r>
      <w:proofErr w:type="spellEnd"/>
      <w:r w:rsidRPr="001246CF">
        <w:t xml:space="preserve"> and ARIMA. While </w:t>
      </w:r>
      <w:proofErr w:type="spellStart"/>
      <w:r w:rsidRPr="001246CF">
        <w:t>SARIMAX</w:t>
      </w:r>
      <w:proofErr w:type="spellEnd"/>
      <w:r w:rsidRPr="001246CF">
        <w:t xml:space="preserve">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21" w:name="_Toc91513003"/>
      <w:bookmarkStart w:id="22" w:name="_Toc69470498"/>
      <w:bookmarkStart w:id="23" w:name="_Toc69470953"/>
      <w:bookmarkStart w:id="24" w:name="_Toc80892975"/>
      <w:r>
        <w:t>2.</w:t>
      </w:r>
      <w:r w:rsidR="00443401">
        <w:t>3</w:t>
      </w:r>
      <w:r>
        <w:t xml:space="preserve">.4 </w:t>
      </w:r>
      <w:r w:rsidR="002C1B91" w:rsidRPr="002C1B91">
        <w:t>Artificial Neural Network Short Term Load Forecaster – Generation Three (</w:t>
      </w:r>
      <w:proofErr w:type="spellStart"/>
      <w:r w:rsidR="002C1B91" w:rsidRPr="002C1B91">
        <w:t>ANNSTLF-G3</w:t>
      </w:r>
      <w:proofErr w:type="spellEnd"/>
      <w:r w:rsidR="002C1B91" w:rsidRPr="002C1B91">
        <w:t>)</w:t>
      </w:r>
      <w:bookmarkEnd w:id="21"/>
    </w:p>
    <w:p w14:paraId="7AC3E0EF" w14:textId="6EC2B03E" w:rsidR="007C7721" w:rsidRDefault="00C23ACC" w:rsidP="00C23ACC">
      <w:pPr>
        <w:ind w:firstLine="288"/>
      </w:pPr>
      <w:r w:rsidRPr="00C23ACC">
        <w:t xml:space="preserve">The </w:t>
      </w:r>
      <w:proofErr w:type="spellStart"/>
      <w:r w:rsidRPr="00C23ACC">
        <w:t>ANNSTLF</w:t>
      </w:r>
      <w:proofErr w:type="spellEnd"/>
      <w:r w:rsidRPr="00C23ACC">
        <w:t xml:space="preserve">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and the focus of this work was the third-generation design (</w:t>
      </w:r>
      <w:proofErr w:type="spellStart"/>
      <w:r w:rsidRPr="00C23ACC">
        <w:t>G3</w:t>
      </w:r>
      <w:proofErr w:type="spellEnd"/>
      <w:r w:rsidRPr="00C23ACC">
        <w:t xml:space="preserve">) </w:t>
      </w:r>
      <w:r>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CD4715" w:rsidRPr="00CD4715">
        <w:rPr>
          <w:noProof/>
        </w:rPr>
        <w:t>[37]</w:t>
      </w:r>
      <w:r>
        <w:fldChar w:fldCharType="end"/>
      </w:r>
      <w:r w:rsidR="007C7721">
        <w:t xml:space="preserve"> depicted in Figure 1:</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756BD708" w:rsidR="007C7721" w:rsidRDefault="007C7721" w:rsidP="007C7721">
      <w:pPr>
        <w:pStyle w:val="Caption"/>
        <w:ind w:firstLine="288"/>
        <w:jc w:val="center"/>
      </w:pPr>
      <w:bookmarkStart w:id="25" w:name="_Ref89269510"/>
      <w:bookmarkStart w:id="26" w:name="_Toc91513083"/>
      <w:bookmarkStart w:id="27" w:name="_Toc88746136"/>
      <w:r>
        <w:t xml:space="preserve">Figure </w:t>
      </w:r>
      <w:r w:rsidR="00756EF7">
        <w:fldChar w:fldCharType="begin"/>
      </w:r>
      <w:r w:rsidR="00756EF7">
        <w:instrText xml:space="preserve"> SEQ Figure \* ARABIC </w:instrText>
      </w:r>
      <w:r w:rsidR="00756EF7">
        <w:fldChar w:fldCharType="separate"/>
      </w:r>
      <w:r w:rsidR="00C460A7">
        <w:rPr>
          <w:noProof/>
        </w:rPr>
        <w:t>1</w:t>
      </w:r>
      <w:r w:rsidR="00756EF7">
        <w:rPr>
          <w:noProof/>
        </w:rPr>
        <w:fldChar w:fldCharType="end"/>
      </w:r>
      <w:bookmarkEnd w:id="25"/>
      <w:r>
        <w:t xml:space="preserve"> - </w:t>
      </w:r>
      <w:r w:rsidRPr="00967C0A">
        <w:t>The Block Diagram of the Third Generation</w:t>
      </w:r>
      <w:r>
        <w:t xml:space="preserve"> </w:t>
      </w:r>
      <w:proofErr w:type="spellStart"/>
      <w:r w:rsidRPr="00F36168">
        <w:t>ANNSTLF</w:t>
      </w:r>
      <w:proofErr w:type="spellEnd"/>
      <w:r w:rsidRPr="00F36168">
        <w:t xml:space="preserve">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7"/>
      <w:r w:rsidRPr="00CD4715">
        <w:rPr>
          <w:b w:val="0"/>
          <w:noProof/>
        </w:rPr>
        <w:t>[37]</w:t>
      </w:r>
      <w:bookmarkEnd w:id="26"/>
      <w:r>
        <w:fldChar w:fldCharType="end"/>
      </w:r>
    </w:p>
    <w:p w14:paraId="1B39C995" w14:textId="77777777" w:rsidR="00675F9C" w:rsidRDefault="007C7721" w:rsidP="00675F9C">
      <w:pPr>
        <w:ind w:firstLine="288"/>
      </w:pPr>
      <w:r>
        <w:lastRenderedPageBreak/>
        <w:t xml:space="preserve">The </w:t>
      </w:r>
      <w:proofErr w:type="spellStart"/>
      <w:r>
        <w:t>ANNSTLF-G3</w:t>
      </w:r>
      <w:proofErr w:type="spellEnd"/>
      <w:r w:rsidR="00C23ACC" w:rsidRPr="00C23ACC">
        <w:t xml:space="preserve"> predicts short-term load using two shallow multi-layer feed-forward artificial neural networks (</w:t>
      </w:r>
      <w:proofErr w:type="spellStart"/>
      <w:r w:rsidR="00C23ACC" w:rsidRPr="00C23ACC">
        <w:t>ANNs</w:t>
      </w:r>
      <w:proofErr w:type="spellEnd"/>
      <w:r w:rsidR="00C23ACC" w:rsidRPr="00C23ACC">
        <w:t>) in conjunction with a recursive least squares (</w:t>
      </w:r>
      <w:proofErr w:type="spellStart"/>
      <w:r w:rsidR="00C23ACC" w:rsidRPr="00C23ACC">
        <w:t>RLS</w:t>
      </w:r>
      <w:proofErr w:type="spellEnd"/>
      <w:r w:rsidR="00C23ACC" w:rsidRPr="00C23ACC">
        <w:t xml:space="preserve">) combiner. The </w:t>
      </w:r>
      <w:proofErr w:type="spellStart"/>
      <w:r w:rsidR="00C23ACC" w:rsidRPr="00C23ACC">
        <w:t>RLS</w:t>
      </w:r>
      <w:proofErr w:type="spellEnd"/>
      <w:r w:rsidR="00C23ACC" w:rsidRPr="00C23ACC">
        <w:t xml:space="preserve"> is an adaptive filter algorithm that recursively finds the coefficients that minimize a weighted linear least squares error cost function related to the input signals. Additional information about the </w:t>
      </w:r>
      <w:proofErr w:type="spellStart"/>
      <w:r w:rsidR="00C23ACC" w:rsidRPr="00C23ACC">
        <w:t>RLS</w:t>
      </w:r>
      <w:proofErr w:type="spellEnd"/>
      <w:r w:rsidR="00C23ACC" w:rsidRPr="00C23ACC">
        <w:t xml:space="preserve"> algorithm is available in </w:t>
      </w:r>
      <w:r w:rsidR="00C23ACC">
        <w:fldChar w:fldCharType="begin" w:fldLock="1"/>
      </w:r>
      <w:r w:rsidR="00C23ACC">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C23ACC">
        <w:fldChar w:fldCharType="separate"/>
      </w:r>
      <w:r w:rsidR="00C23ACC" w:rsidRPr="008F54CB">
        <w:rPr>
          <w:noProof/>
        </w:rPr>
        <w:t>[101]</w:t>
      </w:r>
      <w:r w:rsidR="00C23ACC">
        <w:fldChar w:fldCharType="end"/>
      </w:r>
      <w:r w:rsidR="00C23ACC" w:rsidRPr="00217A94">
        <w:t>.</w:t>
      </w:r>
    </w:p>
    <w:p w14:paraId="50BE5C85" w14:textId="2B3B2184" w:rsidR="007C7721" w:rsidRDefault="00A127AE" w:rsidP="00675F9C">
      <w:pPr>
        <w:ind w:firstLine="288"/>
      </w:pPr>
      <w:proofErr w:type="spellStart"/>
      <w:r w:rsidRPr="00A127AE">
        <w:t>ANNs</w:t>
      </w:r>
      <w:proofErr w:type="spellEnd"/>
      <w:r w:rsidRPr="00A127AE">
        <w:t xml:space="preserve"> are neural networks that predict outputs by combining weighted inputs. The popularity of neural networks stems from their ability to uncover complex and non-linear correlations in historical data, which is extremely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w:t>
      </w:r>
      <w:proofErr w:type="spellStart"/>
      <w:r w:rsidRPr="00A127AE">
        <w:t>ANNs</w:t>
      </w:r>
      <w:proofErr w:type="spellEnd"/>
      <w:r w:rsidRPr="00A127AE">
        <w:t xml:space="preserve"> use a learning algorithm to update weights in response to training inputs and labelled outputs. The network, once trained, represents a prediction model that can be used with new inputs.</w:t>
      </w:r>
      <w:r w:rsidR="00675F9C">
        <w:t xml:space="preserve"> </w:t>
      </w:r>
      <w:r>
        <w:fldChar w:fldCharType="begin"/>
      </w:r>
      <w:r>
        <w:instrText xml:space="preserve"> REF _Ref89269386 \h </w:instrText>
      </w:r>
      <w:r>
        <w:fldChar w:fldCharType="separate"/>
      </w:r>
      <w:r w:rsidR="00C460A7">
        <w:t xml:space="preserve">Figure </w:t>
      </w:r>
      <w:r w:rsidR="00C460A7">
        <w:rPr>
          <w:noProof/>
        </w:rPr>
        <w:t>2</w:t>
      </w:r>
      <w:r>
        <w:fldChar w:fldCharType="end"/>
      </w:r>
      <w:r>
        <w:t xml:space="preserve"> </w:t>
      </w:r>
      <w:r w:rsidRPr="00A127AE">
        <w:t xml:space="preserve">shows a simple feed-forward ANN with three inputs and three outputs. </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7D8CC4BC" w:rsidR="007C7721" w:rsidRDefault="007C7721" w:rsidP="007C7721">
      <w:pPr>
        <w:pStyle w:val="Caption"/>
        <w:jc w:val="center"/>
      </w:pPr>
      <w:bookmarkStart w:id="28" w:name="_Ref89269386"/>
      <w:bookmarkStart w:id="29" w:name="_Toc91513084"/>
      <w:r>
        <w:t xml:space="preserve">Figure </w:t>
      </w:r>
      <w:r w:rsidR="00756EF7">
        <w:fldChar w:fldCharType="begin"/>
      </w:r>
      <w:r w:rsidR="00756EF7">
        <w:instrText xml:space="preserve"> SEQ Figure \* ARABIC </w:instrText>
      </w:r>
      <w:r w:rsidR="00756EF7">
        <w:fldChar w:fldCharType="separate"/>
      </w:r>
      <w:r w:rsidR="00C460A7">
        <w:rPr>
          <w:noProof/>
        </w:rPr>
        <w:t>2</w:t>
      </w:r>
      <w:r w:rsidR="00756EF7">
        <w:rPr>
          <w:noProof/>
        </w:rPr>
        <w:fldChar w:fldCharType="end"/>
      </w:r>
      <w:bookmarkEnd w:id="28"/>
      <w:r>
        <w:t xml:space="preserve"> - </w:t>
      </w:r>
      <w:r w:rsidRPr="009C510B">
        <w:t>The Structure of a Simple Feed-forward</w:t>
      </w:r>
      <w:r>
        <w:t xml:space="preserve"> ANN</w:t>
      </w:r>
      <w:bookmarkEnd w:id="29"/>
    </w:p>
    <w:p w14:paraId="3DFDBEAE" w14:textId="76280671" w:rsidR="00A127AE" w:rsidRDefault="00775D7A" w:rsidP="00675F9C">
      <w:pPr>
        <w:ind w:firstLine="288"/>
      </w:pPr>
      <w:r>
        <w:t>I</w:t>
      </w:r>
      <w:r w:rsidR="00A127AE" w:rsidRPr="00A127AE">
        <w:t>n</w:t>
      </w:r>
      <w:r w:rsidR="00785EB6">
        <w:t xml:space="preserve"> the figure</w:t>
      </w:r>
      <w:r w:rsidR="00A127AE" w:rsidRPr="00A127AE">
        <w:t xml:space="preserve">, </w:t>
      </w:r>
      <w:r>
        <w:t>the</w:t>
      </w:r>
      <w:r w:rsidR="00A127AE" w:rsidRPr="00A127AE">
        <w:t xml:space="preserve"> </w:t>
      </w:r>
      <w:proofErr w:type="spellStart"/>
      <w:r w:rsidR="00A127AE" w:rsidRPr="00A127AE">
        <w:t>ANN's</w:t>
      </w:r>
      <w:proofErr w:type="spellEnd"/>
      <w:r w:rsidR="00A127AE" w:rsidRPr="00A127AE">
        <w:t xml:space="preserve"> neurons are divided into three layers: input, hidden, and output. Each layer of the network in the example contains three neurons, and the network is fully connected, which means that each input is connected to each neuron. It is referred to as a </w:t>
      </w:r>
      <w:r w:rsidR="00A127AE" w:rsidRPr="00A127AE">
        <w:lastRenderedPageBreak/>
        <w:t>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two to three years of 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w:t>
      </w:r>
      <w:proofErr w:type="spellStart"/>
      <w:r w:rsidRPr="00A127AE">
        <w:t>ANNSTLF-G3</w:t>
      </w:r>
      <w:proofErr w:type="spellEnd"/>
      <w:r w:rsidRPr="00A127AE">
        <w:t xml:space="preserve">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3D20115B"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C460A7">
        <w:t xml:space="preserve">Figure </w:t>
      </w:r>
      <w:r w:rsidR="00C460A7">
        <w:rPr>
          <w:noProof/>
        </w:rPr>
        <w:t>1</w:t>
      </w:r>
      <w:r>
        <w:fldChar w:fldCharType="end"/>
      </w:r>
      <w:r w:rsidRPr="007F4177">
        <w:t xml:space="preserve">) </w:t>
      </w:r>
      <w:r w:rsidRPr="00A91DC1">
        <w:t xml:space="preserve">and produce a </w:t>
      </w:r>
      <w:proofErr w:type="spellStart"/>
      <w:r w:rsidRPr="00A91DC1">
        <w:t>24x1</w:t>
      </w:r>
      <w:proofErr w:type="spellEnd"/>
      <w:r w:rsidRPr="00A91DC1">
        <w:t xml:space="preserve"> vector representing one day ahead</w:t>
      </w:r>
      <w:r w:rsidR="00785EB6">
        <w:t>,</w:t>
      </w:r>
      <w:r w:rsidRPr="00A91DC1">
        <w:t xml:space="preserve"> hourly forecasts. The CLF generates its final output by adding predicted changes to the previous day's actual values. The final forecast is based on a </w:t>
      </w:r>
      <w:r w:rsidRPr="00A91DC1">
        <w:lastRenderedPageBreak/>
        <w:t xml:space="preserve">weighted average of each block's outputs, with the weights determined adaptively using an </w:t>
      </w:r>
      <w:proofErr w:type="spellStart"/>
      <w:r w:rsidRPr="00A91DC1">
        <w:t>RLS</w:t>
      </w:r>
      <w:proofErr w:type="spellEnd"/>
      <w:r w:rsidRPr="00A91DC1">
        <w:t xml:space="preserve"> algorithm. The </w:t>
      </w:r>
      <w:proofErr w:type="spellStart"/>
      <w:r w:rsidRPr="00A91DC1">
        <w:t>ANNSTLF-G3</w:t>
      </w:r>
      <w:proofErr w:type="spellEnd"/>
      <w:r w:rsidRPr="00A91DC1">
        <w:t xml:space="preserve"> forecaster performs best when the hidden layer contains between 30 and 60 fully connected neurons and the model is trained using at least two to three years of data, according to the authors </w:t>
      </w:r>
      <w:r w:rsidR="0012605F">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CD4715" w:rsidRPr="00CD4715">
        <w:rPr>
          <w:noProof/>
        </w:rPr>
        <w:t>[37]</w:t>
      </w:r>
      <w:r w:rsidR="0012605F">
        <w:fldChar w:fldCharType="end"/>
      </w:r>
      <w:r w:rsidR="0012605F" w:rsidRPr="0012605F">
        <w:t>.</w:t>
      </w:r>
    </w:p>
    <w:p w14:paraId="154B0CC3" w14:textId="1C44EBDE" w:rsidR="002278B3" w:rsidRDefault="00BE1644" w:rsidP="00BE1644">
      <w:pPr>
        <w:ind w:firstLine="288"/>
      </w:pPr>
      <w:r w:rsidRPr="00BE1644">
        <w:t xml:space="preserve">In terms of prediction accuracy and economic benefits, over thirty-five utilities in the United States and Canada have benefited from the </w:t>
      </w:r>
      <w:proofErr w:type="spellStart"/>
      <w:r w:rsidRPr="00BE1644">
        <w:t>ANNSTLF-G3</w:t>
      </w:r>
      <w:proofErr w:type="spellEnd"/>
      <w:r w:rsidRPr="00BE1644">
        <w:t>;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w:t>
      </w:r>
      <w:proofErr w:type="spellStart"/>
      <w:r w:rsidRPr="00BE1644">
        <w:t>ANNSTLF-G3</w:t>
      </w:r>
      <w:proofErr w:type="spellEnd"/>
      <w:r w:rsidRPr="00BE1644">
        <w:t xml:space="preserve">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w:t>
      </w:r>
      <w:proofErr w:type="spellStart"/>
      <w:r w:rsidRPr="00BE1644">
        <w:t>ANNs</w:t>
      </w:r>
      <w:proofErr w:type="spellEnd"/>
      <w:r w:rsidRPr="00BE1644">
        <w:t xml:space="preserve">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w:t>
      </w:r>
      <w:proofErr w:type="spellStart"/>
      <w:r w:rsidRPr="00BE1644">
        <w:t>Papalexopoulos</w:t>
      </w:r>
      <w:proofErr w:type="spellEnd"/>
      <w:r w:rsidRPr="00BE1644">
        <w:t xml:space="preserve"> et al. developed a neural network-based and </w:t>
      </w:r>
      <w:commentRangeStart w:id="30"/>
      <w:r w:rsidRPr="00BE1644">
        <w:t>regression-based techniqu</w:t>
      </w:r>
      <w:commentRangeEnd w:id="30"/>
      <w:r w:rsidR="008E76CA">
        <w:rPr>
          <w:rStyle w:val="CommentReference"/>
        </w:rPr>
        <w:commentReference w:id="30"/>
      </w:r>
      <w:r w:rsidRPr="00BE1644">
        <w:t xml:space="preserve">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6CA4CB38" w:rsidR="001A2209" w:rsidRDefault="001A2209" w:rsidP="00535417">
      <w:pPr>
        <w:pStyle w:val="Heading2"/>
      </w:pPr>
      <w:bookmarkStart w:id="31" w:name="_Toc91513004"/>
      <w:bookmarkEnd w:id="22"/>
      <w:bookmarkEnd w:id="23"/>
      <w:bookmarkEnd w:id="24"/>
      <w:r>
        <w:t>2.</w:t>
      </w:r>
      <w:r w:rsidR="00443401">
        <w:t>4</w:t>
      </w:r>
      <w:r>
        <w:t xml:space="preserve"> Deep Learning </w:t>
      </w:r>
      <w:r w:rsidR="00B71E89">
        <w:t>Forecasters</w:t>
      </w:r>
      <w:bookmarkEnd w:id="31"/>
    </w:p>
    <w:p w14:paraId="7ECA6EE0" w14:textId="192882FF" w:rsidR="00533EA4" w:rsidRDefault="00A81073" w:rsidP="00533EA4">
      <w:pPr>
        <w:ind w:firstLine="288"/>
      </w:pPr>
      <w:moveToRangeStart w:id="32" w:author="Dawn MacIsaac" w:date="2021-12-30T08:41:00Z" w:name="move91746082"/>
      <w:moveTo w:id="33" w:author="Dawn MacIsaac" w:date="2021-12-30T08:41:00Z">
        <w:r w:rsidRPr="00D90428">
          <w:t xml:space="preserve">Deep learning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[123]–[129]","plainTextFormattedCitation":"[123]–[129]","previouslyFormattedCitation":"[121]–[127]"},"properties":{"noteIndex":0},"schema":"https://github.com/citation-style-language/schema/raw/master/csl-citation.json"}</w:instrText>
        </w:r>
        <w:r>
          <w:fldChar w:fldCharType="separate"/>
        </w:r>
        <w:r w:rsidRPr="0087659D">
          <w:rPr>
            <w:noProof/>
          </w:rPr>
          <w:t>[123]–[129]</w:t>
        </w:r>
        <w:r>
          <w:fldChar w:fldCharType="end"/>
        </w:r>
        <w:r w:rsidRPr="00D90428">
          <w:t>.</w:t>
        </w:r>
      </w:moveTo>
      <w:moveToRangeEnd w:id="32"/>
      <w:ins w:id="34" w:author="Dawn MacIsaac" w:date="2021-12-30T08:41:00Z">
        <w:r>
          <w:t xml:space="preserve">  </w:t>
        </w:r>
      </w:ins>
      <w:r w:rsidR="00533EA4" w:rsidRPr="00D90428">
        <w:t>Deep learning models have transformed computer vision, speech recognition, machine translation, and board game programming, producing results comparable to, if not superior to, expert human performance</w:t>
      </w:r>
      <w:r w:rsidR="00533EA4">
        <w:t xml:space="preserve"> </w:t>
      </w:r>
      <w:r w:rsidR="00533EA4">
        <w:fldChar w:fldCharType="begin" w:fldLock="1"/>
      </w:r>
      <w:r w:rsidR="0087659D">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learning","type":"article-journal"},"uris":["http://www.mendeley.com/documents/?uuid=2431a614-efb0-440b-a349-8df2e0c8a143"]}],"mendeley":{"formattedCitation":"[121], [122]","plainTextFormattedCitation":"[121], [122]","previouslyFormattedCitation":"[128], [129]"},"properties":{"noteIndex":0},"schema":"https://github.com/citation-style-language/schema/raw/master/csl-citation.json"}</w:instrText>
      </w:r>
      <w:r w:rsidR="00533EA4">
        <w:fldChar w:fldCharType="separate"/>
      </w:r>
      <w:r w:rsidR="0087659D" w:rsidRPr="0087659D">
        <w:rPr>
          <w:noProof/>
        </w:rPr>
        <w:t>[121], [122]</w:t>
      </w:r>
      <w:r w:rsidR="00533EA4">
        <w:fldChar w:fldCharType="end"/>
      </w:r>
      <w:r w:rsidR="00533EA4" w:rsidRPr="00D90428">
        <w:t xml:space="preserve">. </w:t>
      </w:r>
      <w:commentRangeStart w:id="35"/>
      <w:r w:rsidR="00533EA4" w:rsidRPr="00D90428">
        <w:t>Deep learning models are expected to dominate the field of load forecasting due to increased computational power, access to large datasets, and the granularity of available data</w:t>
      </w:r>
      <w:commentRangeEnd w:id="35"/>
      <w:r>
        <w:rPr>
          <w:rStyle w:val="CommentReference"/>
        </w:rPr>
        <w:commentReference w:id="35"/>
      </w:r>
      <w:r w:rsidR="00533EA4" w:rsidRPr="00D90428">
        <w:t xml:space="preserve">. </w:t>
      </w:r>
      <w:moveFromRangeStart w:id="36" w:author="Dawn MacIsaac" w:date="2021-12-30T08:41:00Z" w:name="move91746082"/>
      <w:moveFrom w:id="37" w:author="Dawn MacIsaac" w:date="2021-12-30T08:41:00Z">
        <w:r w:rsidR="00D90428" w:rsidRPr="00D90428" w:rsidDel="00A81073">
          <w:t xml:space="preserve">Deep learning is a process in which the number of hidden layers in a network is increased </w:t>
        </w:r>
        <w:r w:rsidR="00D90428" w:rsidDel="00A81073">
          <w:fldChar w:fldCharType="begin" w:fldLock="1"/>
        </w:r>
        <w:r w:rsidR="0087659D" w:rsidDel="00A8107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[123]–[129]","plainTextFormattedCitation":"[123]–[129]","previouslyFormattedCitation":"[121]–[127]"},"properties":{"noteIndex":0},"schema":"https://github.com/citation-style-language/schema/raw/master/csl-citation.json"}</w:instrText>
        </w:r>
        <w:r w:rsidR="00D90428" w:rsidDel="00A81073">
          <w:fldChar w:fldCharType="separate"/>
        </w:r>
        <w:r w:rsidR="0087659D" w:rsidRPr="0087659D" w:rsidDel="00A81073">
          <w:rPr>
            <w:noProof/>
          </w:rPr>
          <w:t>[123]–[129]</w:t>
        </w:r>
        <w:r w:rsidR="00D90428" w:rsidDel="00A81073">
          <w:fldChar w:fldCharType="end"/>
        </w:r>
        <w:r w:rsidR="00D90428" w:rsidRPr="00D90428" w:rsidDel="00A81073">
          <w:t>.</w:t>
        </w:r>
        <w:r w:rsidR="00D90428" w:rsidRPr="00D90428" w:rsidDel="00A81073">
          <w:t xml:space="preserve"> </w:t>
        </w:r>
      </w:moveFrom>
      <w:moveFromRangeEnd w:id="36"/>
      <w:del w:id="38" w:author="Dawn MacIsaac" w:date="2021-12-30T08:40:00Z">
        <w:r w:rsidR="00D90428" w:rsidRPr="00D90428" w:rsidDel="00A81073">
          <w:delText>Deep learning is a subset of machine learning distinguished by its problem-solving approach</w:delText>
        </w:r>
      </w:del>
      <w:r w:rsidR="00D90428" w:rsidRPr="00D90428">
        <w:t xml:space="preserve">. </w:t>
      </w:r>
    </w:p>
    <w:p w14:paraId="1796CFAF" w14:textId="1941724B" w:rsidR="00D90428" w:rsidRDefault="00D90428" w:rsidP="00533EA4">
      <w:pPr>
        <w:ind w:firstLine="288"/>
      </w:pPr>
      <w:commentRangeStart w:id="39"/>
      <w:commentRangeStart w:id="40"/>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commentRangeEnd w:id="39"/>
      <w:r w:rsidR="0010621F">
        <w:rPr>
          <w:rStyle w:val="CommentReference"/>
        </w:rPr>
        <w:commentReference w:id="39"/>
      </w:r>
      <w:commentRangeEnd w:id="40"/>
      <w:r w:rsidR="00A81073">
        <w:rPr>
          <w:rStyle w:val="CommentReference"/>
        </w:rPr>
        <w:commentReference w:id="40"/>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A2C377C" w14:textId="18CC3AF5" w:rsidR="0018258D" w:rsidRDefault="0018258D" w:rsidP="00535417">
      <w:pPr>
        <w:pStyle w:val="Heading3"/>
      </w:pPr>
      <w:bookmarkStart w:id="41" w:name="_Toc91513005"/>
      <w:r>
        <w:lastRenderedPageBreak/>
        <w:t>2.4.1 Deep Learning Techniques</w:t>
      </w:r>
      <w:bookmarkEnd w:id="41"/>
    </w:p>
    <w:p w14:paraId="79F989EF" w14:textId="689EDDFF" w:rsidR="00F907D6" w:rsidRDefault="00D90428" w:rsidP="002E3DA5">
      <w:pPr>
        <w:ind w:firstLine="288"/>
      </w:pPr>
      <w:r w:rsidRPr="00D90428">
        <w:t>Deep learning is a subclass of neural networks that includes a wide variety of architectures</w:t>
      </w:r>
      <w:ins w:id="42" w:author="Dawn MacIsaac" w:date="2021-12-30T08:44:00Z">
        <w:r w:rsidR="00A81073">
          <w:t>.</w:t>
        </w:r>
      </w:ins>
      <w:del w:id="43" w:author="Dawn MacIsaac" w:date="2021-12-30T08:44:00Z">
        <w:r w:rsidRPr="00D90428" w:rsidDel="00A81073">
          <w:delText>;</w:delText>
        </w:r>
      </w:del>
      <w:r w:rsidRPr="00D90428">
        <w:t xml:space="preserve"> </w:t>
      </w:r>
      <w:del w:id="44" w:author="Dawn MacIsaac" w:date="2021-12-30T08:44:00Z">
        <w:r w:rsidRPr="00D90428" w:rsidDel="00A81073">
          <w:delText xml:space="preserve">the </w:delText>
        </w:r>
      </w:del>
      <w:ins w:id="45" w:author="Dawn MacIsaac" w:date="2021-12-30T08:44:00Z">
        <w:r w:rsidR="00A81073">
          <w:t>T</w:t>
        </w:r>
        <w:r w:rsidR="00A81073" w:rsidRPr="00D90428">
          <w:t xml:space="preserve">he </w:t>
        </w:r>
      </w:ins>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w:t>
      </w:r>
      <w:proofErr w:type="spellStart"/>
      <w:r w:rsidRPr="00D90428">
        <w:t>RNN</w:t>
      </w:r>
      <w:proofErr w:type="spellEnd"/>
      <w:r w:rsidRPr="00D90428">
        <w:t>)</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 in particular, introduce</w:t>
      </w:r>
      <w:del w:id="46" w:author="Dawn MacIsaac" w:date="2021-12-30T08:44:00Z">
        <w:r w:rsidR="00F907D6" w:rsidRPr="00F907D6" w:rsidDel="00A81073">
          <w:delText>d</w:delText>
        </w:r>
      </w:del>
      <w:ins w:id="47" w:author="Dawn MacIsaac" w:date="2021-12-30T08:44:00Z">
        <w:r w:rsidR="00A81073">
          <w:t>s</w:t>
        </w:r>
      </w:ins>
      <w:r w:rsidR="00F907D6" w:rsidRPr="00F907D6">
        <w:t xml:space="preserve"> memory into neural networks, allowing them to predict today based on observations from yesterday or two weeks ago, making them ideal candidates for load forecasting.</w:t>
      </w:r>
      <w:r w:rsidR="002E3DA5">
        <w:t xml:space="preserve"> </w:t>
      </w:r>
      <w:r w:rsidR="002E3DA5" w:rsidRPr="002E3DA5">
        <w:t>Because of their ability to learn about temporal dependencies in data and rapidly adapt to sudden changes in load patterns, deep neural networks have piqued the interest of load forecasting researchers. While not exhaustively researched in the literature, at least a few recent studies have shown promising results of deep neural networks applied to load forecasting</w:t>
      </w:r>
      <w:r w:rsidR="002E3DA5">
        <w:t xml:space="preserve"> </w:t>
      </w:r>
      <w:r w:rsidR="00F907D6">
        <w:fldChar w:fldCharType="begin" w:fldLock="1"/>
      </w:r>
      <w:r w:rsidR="0087659D">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[129], [130]","plainTextFormattedCitation":"[74], [129], [130]","previouslyFormattedCitation":"[74], [127], [130]"},"properties":{"noteIndex":0},"schema":"https://github.com/citation-style-language/schema/raw/master/csl-citation.json"}</w:instrText>
      </w:r>
      <w:r w:rsidR="00F907D6">
        <w:fldChar w:fldCharType="separate"/>
      </w:r>
      <w:r w:rsidR="0087659D" w:rsidRPr="0087659D">
        <w:rPr>
          <w:noProof/>
        </w:rPr>
        <w:t>[74], [129], [130]</w:t>
      </w:r>
      <w:r w:rsidR="00F907D6">
        <w:fldChar w:fldCharType="end"/>
      </w:r>
      <w:r w:rsidR="00F907D6">
        <w:t>.</w:t>
      </w:r>
    </w:p>
    <w:p w14:paraId="550C67A0" w14:textId="4240C2D3" w:rsidR="00D567DD"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30FF5B59" w14:textId="31237234" w:rsidR="00035545" w:rsidRDefault="00035545" w:rsidP="00326E08">
      <w:pPr>
        <w:ind w:firstLine="288"/>
      </w:pPr>
      <w:r w:rsidRPr="00035545">
        <w:t>The recurrent neural network (</w:t>
      </w:r>
      <w:proofErr w:type="spellStart"/>
      <w:r w:rsidRPr="00035545">
        <w:t>RNN</w:t>
      </w:r>
      <w:proofErr w:type="spellEnd"/>
      <w:r w:rsidRPr="00035545">
        <w:t xml:space="preserve">) is a neural network model for time series analysis that was first proposed in the </w:t>
      </w:r>
      <w:proofErr w:type="spellStart"/>
      <w:r w:rsidRPr="00035545">
        <w:t>1980s</w:t>
      </w:r>
      <w:proofErr w:type="spellEnd"/>
      <w:r w:rsidRPr="00035545">
        <w:t xml:space="preserve">. In a traditional neural network, all inputs and outputs are assumed to be independent. </w:t>
      </w:r>
      <w:proofErr w:type="spellStart"/>
      <w:r w:rsidRPr="00035545">
        <w:t>RNNs</w:t>
      </w:r>
      <w:proofErr w:type="spellEnd"/>
      <w:r w:rsidRPr="00035545">
        <w:t xml:space="preserve"> do not assume such independence and rely on previous elements to influence current elements, making them an obvious choice for processing time-series data. </w:t>
      </w:r>
      <w:proofErr w:type="spellStart"/>
      <w:r w:rsidRPr="00035545">
        <w:t>RNNs</w:t>
      </w:r>
      <w:proofErr w:type="spellEnd"/>
      <w:r w:rsidRPr="00035545">
        <w:t xml:space="preserve">, in effect, augment neural networks with memory, which aids in the modeling of sequential data. </w:t>
      </w:r>
      <w:proofErr w:type="spellStart"/>
      <w:r w:rsidRPr="00035545">
        <w:t>RNNs</w:t>
      </w:r>
      <w:proofErr w:type="spellEnd"/>
      <w:r w:rsidRPr="00035545">
        <w:t xml:space="preserve"> have been used successfully for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035545">
        <w:t xml:space="preserve">.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t xml:space="preserve"> </w:t>
      </w:r>
      <w:r w:rsidRPr="00035545">
        <w:t>thoroughly investigated these networks.</w:t>
      </w:r>
    </w:p>
    <w:p w14:paraId="335309E2" w14:textId="04CD326D" w:rsidR="00635BE9" w:rsidRDefault="00635BE9" w:rsidP="00326E08">
      <w:pPr>
        <w:ind w:firstLine="288"/>
      </w:pPr>
      <w:proofErr w:type="spellStart"/>
      <w:r w:rsidRPr="00635BE9">
        <w:lastRenderedPageBreak/>
        <w:t>RNNs</w:t>
      </w:r>
      <w:proofErr w:type="spellEnd"/>
      <w:r w:rsidRPr="00635BE9">
        <w:t xml:space="preserve">, like regular </w:t>
      </w:r>
      <w:proofErr w:type="spellStart"/>
      <w:r w:rsidRPr="00635BE9">
        <w:t>ANNs</w:t>
      </w:r>
      <w:proofErr w:type="spellEnd"/>
      <w:r w:rsidRPr="00635BE9">
        <w:t xml:space="preserve">,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C460A7">
        <w:t xml:space="preserve">Figure </w:t>
      </w:r>
      <w:r w:rsidR="00C460A7">
        <w:rPr>
          <w:noProof/>
        </w:rPr>
        <w:t>3</w:t>
      </w:r>
      <w:r>
        <w:fldChar w:fldCharType="end"/>
      </w:r>
      <w:r w:rsidRPr="00635BE9">
        <w:t xml:space="preserve">. Using the previous state as an input adds a hidden layer for each state. Because </w:t>
      </w:r>
      <w:proofErr w:type="spellStart"/>
      <w:r w:rsidRPr="00635BE9">
        <w:t>RNNs</w:t>
      </w:r>
      <w:proofErr w:type="spellEnd"/>
      <w:r w:rsidRPr="00635BE9">
        <w:t xml:space="preserve"> are typically trained using back-propagation, the gradient descent must 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44ADB5D0" w:rsidR="00B1775E" w:rsidRDefault="00B1775E" w:rsidP="00B1775E">
      <w:pPr>
        <w:pStyle w:val="Caption"/>
        <w:jc w:val="center"/>
      </w:pPr>
      <w:bookmarkStart w:id="48" w:name="_Ref89888397"/>
      <w:bookmarkStart w:id="49" w:name="_Toc91513085"/>
      <w:r>
        <w:t xml:space="preserve">Figure </w:t>
      </w:r>
      <w:r w:rsidR="00756EF7">
        <w:fldChar w:fldCharType="begin"/>
      </w:r>
      <w:r w:rsidR="00756EF7">
        <w:instrText xml:space="preserve"> SEQ Figure \* ARABIC </w:instrText>
      </w:r>
      <w:r w:rsidR="00756EF7">
        <w:fldChar w:fldCharType="separate"/>
      </w:r>
      <w:r w:rsidR="00C460A7">
        <w:rPr>
          <w:noProof/>
        </w:rPr>
        <w:t>3</w:t>
      </w:r>
      <w:r w:rsidR="00756EF7">
        <w:rPr>
          <w:noProof/>
        </w:rPr>
        <w:fldChar w:fldCharType="end"/>
      </w:r>
      <w:bookmarkEnd w:id="48"/>
      <w:r>
        <w:t xml:space="preserve"> - </w:t>
      </w:r>
      <w:r w:rsidRPr="008835AB">
        <w:t>Unrolled Recurrent Neural Network</w:t>
      </w:r>
      <w:r>
        <w:t xml:space="preserve"> (</w:t>
      </w:r>
      <w:proofErr w:type="spellStart"/>
      <w:r>
        <w:t>RNN</w:t>
      </w:r>
      <w:proofErr w:type="spellEnd"/>
      <w:r>
        <w:t xml:space="preserve">)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49"/>
      <w:r>
        <w:fldChar w:fldCharType="end"/>
      </w:r>
    </w:p>
    <w:p w14:paraId="06CC226A" w14:textId="210A5766" w:rsidR="00635BE9" w:rsidRPr="00635BE9" w:rsidRDefault="00635BE9" w:rsidP="00635BE9">
      <w:pPr>
        <w:ind w:firstLine="288"/>
      </w:pPr>
      <w:r w:rsidRPr="00635BE9">
        <w:t xml:space="preserve">The long-term short memory network (LSTM) is a type of </w:t>
      </w:r>
      <w:proofErr w:type="spellStart"/>
      <w:r w:rsidRPr="00635BE9">
        <w:t>RNN</w:t>
      </w:r>
      <w:proofErr w:type="spellEnd"/>
      <w:r w:rsidRPr="00635BE9">
        <w:t xml:space="preserve">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C460A7">
        <w:t xml:space="preserve">Figure </w:t>
      </w:r>
      <w:r w:rsidR="00C460A7">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lastRenderedPageBreak/>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4651C46D" w:rsidR="00D567DD" w:rsidRDefault="00D567DD" w:rsidP="00D567DD">
      <w:pPr>
        <w:pStyle w:val="Caption"/>
        <w:jc w:val="center"/>
      </w:pPr>
      <w:bookmarkStart w:id="50" w:name="_Ref85228496"/>
      <w:bookmarkStart w:id="51" w:name="_Toc91513086"/>
      <w:r>
        <w:t xml:space="preserve">Figure </w:t>
      </w:r>
      <w:r w:rsidR="00756EF7">
        <w:fldChar w:fldCharType="begin"/>
      </w:r>
      <w:r w:rsidR="00756EF7">
        <w:instrText xml:space="preserve"> SEQ Figure \* ARABIC </w:instrText>
      </w:r>
      <w:r w:rsidR="00756EF7">
        <w:fldChar w:fldCharType="separate"/>
      </w:r>
      <w:r w:rsidR="00C460A7">
        <w:rPr>
          <w:noProof/>
        </w:rPr>
        <w:t>4</w:t>
      </w:r>
      <w:r w:rsidR="00756EF7">
        <w:rPr>
          <w:noProof/>
        </w:rPr>
        <w:fldChar w:fldCharType="end"/>
      </w:r>
      <w:bookmarkEnd w:id="50"/>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51"/>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79923512"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as a result of this. </w:t>
      </w:r>
      <w:r w:rsidR="00035545" w:rsidRPr="00035545">
        <w:t>The next step is to filter the outputs of a tanh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w:t>
      </w:r>
      <w:r w:rsidRPr="008B0A2E">
        <w:lastRenderedPageBreak/>
        <w:t xml:space="preserve">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commentRangeStart w:id="52"/>
      <w:r>
        <w:t>2.</w:t>
      </w:r>
      <w:r w:rsidR="00443401">
        <w:t>4</w:t>
      </w:r>
      <w:r w:rsidR="00D567DD">
        <w:t>.</w:t>
      </w:r>
      <w:r w:rsidR="00A20313">
        <w:t>1.2</w:t>
      </w:r>
      <w:r w:rsidR="00D567DD">
        <w:t xml:space="preserve"> The Convolutional Neural Network (CNN)</w:t>
      </w:r>
      <w:commentRangeEnd w:id="52"/>
      <w:r w:rsidR="003D2E4E">
        <w:rPr>
          <w:rStyle w:val="CommentReference"/>
          <w:b w:val="0"/>
          <w:bCs w:val="0"/>
        </w:rPr>
        <w:commentReference w:id="52"/>
      </w:r>
    </w:p>
    <w:p w14:paraId="7BF338DE" w14:textId="335ED0C0" w:rsidR="006237AA" w:rsidRDefault="00503584" w:rsidP="006237AA">
      <w:pPr>
        <w:ind w:firstLine="288"/>
      </w:pPr>
      <w:proofErr w:type="spellStart"/>
      <w:r>
        <w:t>CNNs</w:t>
      </w:r>
      <w:proofErr w:type="spellEnd"/>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87659D">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[142]–[146], [88], [123], [131], [137]–[141]","plainTextFormattedCitation":"[2], [7], [142]–[146], [88], [123], [131], [137]–[141]"},"properties":{"noteIndex":0},"schema":"https://github.com/citation-style-language/schema/raw/master/csl-citation.json"}</w:instrText>
      </w:r>
      <w:r w:rsidR="0087659D">
        <w:fldChar w:fldCharType="separate"/>
      </w:r>
      <w:r w:rsidR="0087659D" w:rsidRPr="0087659D">
        <w:rPr>
          <w:noProof/>
        </w:rPr>
        <w:t>[2], [7], [142]–[146], [88], [123], [131], [137]–[141]</w:t>
      </w:r>
      <w:r w:rsidR="0087659D">
        <w:fldChar w:fldCharType="end"/>
      </w:r>
      <w:r w:rsidR="00421202">
        <w:t xml:space="preserve">. </w:t>
      </w:r>
      <w:r w:rsidR="00B4439C" w:rsidRPr="00B4439C">
        <w:t>The ImageNet Large Scale Visual Recognition Competition (</w:t>
      </w:r>
      <w:proofErr w:type="spellStart"/>
      <w:r w:rsidR="00B4439C" w:rsidRPr="00B4439C">
        <w:t>ILSVRC</w:t>
      </w:r>
      <w:proofErr w:type="spellEnd"/>
      <w:r w:rsidR="00B4439C" w:rsidRPr="00B4439C">
        <w:t>) is an annual international computer vision competition, and a CNN won it for the first time in 2012</w:t>
      </w:r>
      <w:r w:rsidR="00B4439C">
        <w:t xml:space="preserve"> </w:t>
      </w:r>
      <w:r w:rsidR="0087659D">
        <w:fldChar w:fldCharType="begin" w:fldLock="1"/>
      </w:r>
      <w:r w:rsidR="0087659D">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[147]–[155]","plainTextFormattedCitation":"[147]–[155]","previouslyFormattedCitation":"[154]–[162]"},"properties":{"noteIndex":0},"schema":"https://github.com/citation-style-language/schema/raw/master/csl-citation.json"}</w:instrText>
      </w:r>
      <w:r w:rsidR="0087659D">
        <w:fldChar w:fldCharType="separate"/>
      </w:r>
      <w:r w:rsidR="0087659D" w:rsidRPr="0087659D">
        <w:rPr>
          <w:noProof/>
        </w:rPr>
        <w:t>[147]–[155]</w:t>
      </w:r>
      <w:r w:rsidR="0087659D">
        <w:fldChar w:fldCharType="end"/>
      </w:r>
      <w:r w:rsidR="0087659D" w:rsidRPr="00460018">
        <w:t xml:space="preserve">. </w:t>
      </w:r>
      <w:proofErr w:type="spellStart"/>
      <w:r w:rsidR="0087659D" w:rsidRPr="0087659D">
        <w:t>CNNs</w:t>
      </w:r>
      <w:proofErr w:type="spellEnd"/>
      <w:r w:rsidR="0087659D" w:rsidRPr="0087659D">
        <w:t xml:space="preserve"> are a type of deep learning network with a grid-like topology that can process time series and image data, which are represented as one-dimensional and two-dimensional implementations, respectively</w:t>
      </w:r>
      <w:r w:rsidR="005C6C8F">
        <w:t xml:space="preserve">. </w:t>
      </w:r>
      <w:r w:rsidRPr="00503584">
        <w:t xml:space="preserve">Because load forecasting data are time series, the focus of this work was on one-dimensional </w:t>
      </w:r>
      <w:proofErr w:type="spellStart"/>
      <w:r w:rsidRPr="00503584">
        <w:t>CNNs</w:t>
      </w:r>
      <w:proofErr w:type="spellEnd"/>
      <w:r w:rsidRPr="00503584">
        <w:t>.</w:t>
      </w:r>
      <w:r w:rsidR="006237AA">
        <w:t xml:space="preserve"> </w:t>
      </w:r>
      <w:r w:rsidR="00CB4511" w:rsidRPr="00CB4511">
        <w:t xml:space="preserve">The architecture of a simple one-dimensional CNN is depicted in </w:t>
      </w:r>
      <w:r w:rsidR="006237AA">
        <w:fldChar w:fldCharType="begin"/>
      </w:r>
      <w:r w:rsidR="006237AA">
        <w:instrText xml:space="preserve"> REF _Ref91070238 \h </w:instrText>
      </w:r>
      <w:r w:rsidR="006237AA">
        <w:fldChar w:fldCharType="separate"/>
      </w:r>
      <w:r w:rsidR="00C460A7" w:rsidDel="00DE5B87">
        <w:t xml:space="preserve">Figure </w:t>
      </w:r>
      <w:r w:rsidR="00C460A7">
        <w:rPr>
          <w:noProof/>
        </w:rPr>
        <w:t>5</w:t>
      </w:r>
      <w:r w:rsidR="006237AA">
        <w:fldChar w:fldCharType="end"/>
      </w:r>
      <w:r w:rsidR="00CB4511">
        <w:t>.</w:t>
      </w:r>
    </w:p>
    <w:p w14:paraId="6140A730" w14:textId="3FB0C5B7" w:rsidR="00EC4942" w:rsidDel="00DE5B87" w:rsidRDefault="002E3566" w:rsidP="00EC4942">
      <w:pPr>
        <w:keepNext/>
        <w:ind w:firstLine="288"/>
        <w:jc w:val="center"/>
      </w:pPr>
      <w:r>
        <w:rPr>
          <w:noProof/>
        </w:rPr>
        <w:drawing>
          <wp:inline distT="0" distB="0" distL="0" distR="0" wp14:anchorId="33386254" wp14:editId="55110F34">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0B14C5C8" w:rsidR="00EC4942" w:rsidRDefault="00EC4942" w:rsidP="00EC4942">
      <w:pPr>
        <w:pStyle w:val="Caption"/>
        <w:jc w:val="center"/>
      </w:pPr>
      <w:bookmarkStart w:id="53" w:name="_Ref91070238"/>
      <w:bookmarkStart w:id="54" w:name="_Toc91513087"/>
      <w:commentRangeStart w:id="55"/>
      <w:commentRangeStart w:id="56"/>
      <w:commentRangeStart w:id="57"/>
      <w:commentRangeStart w:id="58"/>
      <w:r w:rsidDel="00DE5B87">
        <w:t xml:space="preserve">Figure </w:t>
      </w:r>
      <w:r w:rsidR="00756EF7">
        <w:fldChar w:fldCharType="begin"/>
      </w:r>
      <w:r w:rsidR="00756EF7">
        <w:instrText xml:space="preserve"> SEQ Figure \* ARABIC </w:instrText>
      </w:r>
      <w:r w:rsidR="00756EF7">
        <w:fldChar w:fldCharType="separate"/>
      </w:r>
      <w:r w:rsidR="00C460A7">
        <w:rPr>
          <w:noProof/>
        </w:rPr>
        <w:t>5</w:t>
      </w:r>
      <w:r w:rsidR="00756EF7">
        <w:rPr>
          <w:noProof/>
        </w:rPr>
        <w:fldChar w:fldCharType="end"/>
      </w:r>
      <w:bookmarkEnd w:id="53"/>
      <w:r w:rsidDel="00DE5B87">
        <w:t xml:space="preserve"> – </w:t>
      </w:r>
      <w:r w:rsidRPr="00080ABC" w:rsidDel="00DE5B87">
        <w:t>A Simple One-Dimensional CNN's Architecture</w:t>
      </w:r>
      <w:commentRangeEnd w:id="55"/>
      <w:r w:rsidDel="00DE5B87">
        <w:rPr>
          <w:rStyle w:val="CommentReference"/>
          <w:b w:val="0"/>
          <w:bCs w:val="0"/>
        </w:rPr>
        <w:commentReference w:id="55"/>
      </w:r>
      <w:commentRangeEnd w:id="56"/>
      <w:r w:rsidR="00BA5826">
        <w:rPr>
          <w:rStyle w:val="CommentReference"/>
          <w:b w:val="0"/>
          <w:bCs w:val="0"/>
        </w:rPr>
        <w:commentReference w:id="56"/>
      </w:r>
      <w:commentRangeEnd w:id="57"/>
      <w:r w:rsidR="000D12EF">
        <w:rPr>
          <w:rStyle w:val="CommentReference"/>
          <w:b w:val="0"/>
          <w:bCs w:val="0"/>
        </w:rPr>
        <w:commentReference w:id="57"/>
      </w:r>
      <w:commentRangeEnd w:id="58"/>
      <w:r w:rsidR="00A730C6">
        <w:rPr>
          <w:rStyle w:val="CommentReference"/>
          <w:b w:val="0"/>
          <w:bCs w:val="0"/>
        </w:rPr>
        <w:commentReference w:id="58"/>
      </w:r>
      <w:r w:rsidR="002E3566">
        <w:t xml:space="preserve"> </w:t>
      </w:r>
      <w:r w:rsidR="002E3566">
        <w:fldChar w:fldCharType="begin" w:fldLock="1"/>
      </w:r>
      <w:r w:rsidR="0087659D">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[156]","plainTextFormattedCitation":"[156]","previouslyFormattedCitation":"[147]"},"properties":{"noteIndex":0},"schema":"https://github.com/citation-style-language/schema/raw/master/csl-citation.json"}</w:instrText>
      </w:r>
      <w:r w:rsidR="002E3566">
        <w:fldChar w:fldCharType="separate"/>
      </w:r>
      <w:bookmarkEnd w:id="54"/>
      <w:r w:rsidR="0087659D" w:rsidRPr="0087659D">
        <w:rPr>
          <w:b w:val="0"/>
          <w:noProof/>
        </w:rPr>
        <w:t>[156]</w:t>
      </w:r>
      <w:r w:rsidR="002E3566">
        <w:fldChar w:fldCharType="end"/>
      </w:r>
    </w:p>
    <w:p w14:paraId="01EA5D1F" w14:textId="38E99666" w:rsidR="009B4F1F" w:rsidRDefault="005D2B43" w:rsidP="00850230">
      <w:pPr>
        <w:ind w:firstLine="288"/>
      </w:pPr>
      <w:r>
        <w:lastRenderedPageBreak/>
        <w:t xml:space="preserve">A </w:t>
      </w:r>
      <w:r w:rsidR="00850230" w:rsidRPr="00850230">
        <w:t>CNN's network architecture is constructed in stages, with three major layers: convolutional, pooling, and fully connected.</w:t>
      </w:r>
      <w:r w:rsidR="001F44D8" w:rsidRPr="001833DF">
        <w:t xml:space="preserve"> The first stage is made up of a convolutional layer and a pooling layer, </w:t>
      </w:r>
      <w:commentRangeStart w:id="59"/>
      <w:r w:rsidR="001F44D8" w:rsidRPr="001833DF">
        <w:t>which are usually stacked parallel to one another</w:t>
      </w:r>
      <w:commentRangeEnd w:id="59"/>
      <w:r w:rsidR="003C03BC">
        <w:rPr>
          <w:rStyle w:val="CommentReference"/>
        </w:rPr>
        <w:commentReference w:id="59"/>
      </w:r>
      <w:r w:rsidR="001F44D8" w:rsidRPr="001833DF">
        <w:t>.</w:t>
      </w:r>
      <w:r w:rsidR="002527D4">
        <w:t xml:space="preserve"> </w:t>
      </w:r>
      <w:commentRangeStart w:id="60"/>
      <w:r w:rsidR="009B4F1F" w:rsidRPr="009B4F1F">
        <w:t>The flattening layer, which follows the pooling layer, is in charge of converting the data into a 1-dimensional array for input to the next layer</w:t>
      </w:r>
      <w:commentRangeEnd w:id="60"/>
      <w:r w:rsidR="00525548">
        <w:rPr>
          <w:rStyle w:val="CommentReference"/>
        </w:rPr>
        <w:commentReference w:id="60"/>
      </w:r>
      <w:r w:rsidR="009B4F1F" w:rsidRPr="009B4F1F">
        <w:t>; it is typically placed before the fully connected layer (s)</w:t>
      </w:r>
      <w:r w:rsidR="002527D4" w:rsidRPr="002527D4">
        <w:t>.</w:t>
      </w:r>
      <w:r w:rsidR="001F44D8" w:rsidRPr="001833DF">
        <w:t xml:space="preserve"> </w:t>
      </w:r>
      <w:r w:rsidR="00C46DE2" w:rsidRPr="00C46DE2">
        <w:t>The final stage is made up of fully connected layers that compute the final output of the previous layers.</w:t>
      </w:r>
      <w:r w:rsidR="001F44D8">
        <w:t xml:space="preserve"> </w:t>
      </w:r>
    </w:p>
    <w:p w14:paraId="0EC59AC8" w14:textId="0F0D28D5" w:rsidR="000B2329" w:rsidRDefault="00686B74" w:rsidP="000B2329">
      <w:pPr>
        <w:ind w:firstLine="288"/>
      </w:pPr>
      <w:r w:rsidRPr="00686B74">
        <w:t xml:space="preserve">The convolution mathematical operation is normally performed in the convolution layer. </w:t>
      </w:r>
      <w:r w:rsidR="00ED7D66" w:rsidRPr="00ED7D66">
        <w:t xml:space="preserve">In this layer, convolution is achieved by repeatedly applying filters (also known as kernels) to the input data; in a one-dimensional CNN, </w:t>
      </w:r>
      <w:r w:rsidR="00850230">
        <w:t>the</w:t>
      </w:r>
      <w:r w:rsidR="00ED7D66" w:rsidRPr="00ED7D66">
        <w:t xml:space="preserve"> filter slides in one direction. </w:t>
      </w:r>
      <w:r w:rsidR="00492B90" w:rsidRPr="00492B90">
        <w:t>The filter or kernel is a matrix that moves over the input data, performs the dot product with the sub-region of input data, and returns the matrix of dot products as the output.</w:t>
      </w:r>
      <w:r w:rsidR="00492B90">
        <w:t xml:space="preserve"> </w:t>
      </w:r>
      <w:commentRangeStart w:id="61"/>
      <w:r w:rsidR="000B2329" w:rsidRPr="000B2329">
        <w:t>The feature maps</w:t>
      </w:r>
      <w:commentRangeEnd w:id="61"/>
      <w:r w:rsidR="00525548">
        <w:rPr>
          <w:rStyle w:val="CommentReference"/>
        </w:rPr>
        <w:commentReference w:id="61"/>
      </w:r>
      <w:r w:rsidR="000B2329" w:rsidRPr="000B2329">
        <w:t xml:space="preserve"> of a CNN network capture the results of applying filters to input data; the number of filters applied corresponds to the number of feature maps generated.</w:t>
      </w:r>
      <w:ins w:id="62" w:author="Dawn MacIsaac" w:date="2021-12-30T08:54:00Z">
        <w:r w:rsidR="00525548">
          <w:t xml:space="preserve"> </w:t>
        </w:r>
        <w:commentRangeStart w:id="63"/>
        <w:r w:rsidR="00525548">
          <w:t>[]</w:t>
        </w:r>
        <w:commentRangeEnd w:id="63"/>
        <w:r w:rsidR="00525548">
          <w:rPr>
            <w:rStyle w:val="CommentReference"/>
          </w:rPr>
          <w:commentReference w:id="63"/>
        </w:r>
      </w:ins>
    </w:p>
    <w:p w14:paraId="1466D5C9" w14:textId="30080C23" w:rsidR="00686B74" w:rsidRDefault="000B2329" w:rsidP="000B2329">
      <w:pPr>
        <w:ind w:firstLine="288"/>
      </w:pPr>
      <w:r w:rsidRPr="000B2329">
        <w:t xml:space="preserve">The goal of creating </w:t>
      </w:r>
      <w:commentRangeStart w:id="64"/>
      <w:r w:rsidRPr="000B2329">
        <w:t xml:space="preserve">a feature map </w:t>
      </w:r>
      <w:commentRangeEnd w:id="64"/>
      <w:r w:rsidR="00525548">
        <w:rPr>
          <w:rStyle w:val="CommentReference"/>
        </w:rPr>
        <w:commentReference w:id="64"/>
      </w:r>
      <w:r w:rsidRPr="000B2329">
        <w:t xml:space="preserve">for a particular input data set is to gain a better understanding of the features in the input data; the feature map values </w:t>
      </w:r>
      <w:commentRangeStart w:id="65"/>
      <w:r w:rsidRPr="000B2329">
        <w:t>indicate the locations of the filter and similar patterns in the input data</w:t>
      </w:r>
      <w:commentRangeEnd w:id="65"/>
      <w:r w:rsidR="00525548">
        <w:rPr>
          <w:rStyle w:val="CommentReference"/>
        </w:rPr>
        <w:commentReference w:id="65"/>
      </w:r>
      <w:r w:rsidRPr="000B2329">
        <w:t>.</w:t>
      </w:r>
      <w:r>
        <w:t xml:space="preserve"> </w:t>
      </w:r>
      <w:r w:rsidR="00124FBA" w:rsidRPr="00124FBA">
        <w:t xml:space="preserve">Each feature map unit is created by only using a local patch of the input, and </w:t>
      </w:r>
      <w:commentRangeStart w:id="66"/>
      <w:r w:rsidR="00124FBA" w:rsidRPr="00124FBA">
        <w:t xml:space="preserve">each unit </w:t>
      </w:r>
      <w:commentRangeEnd w:id="66"/>
      <w:r w:rsidR="00525548">
        <w:rPr>
          <w:rStyle w:val="CommentReference"/>
        </w:rPr>
        <w:commentReference w:id="66"/>
      </w:r>
      <w:r w:rsidR="00124FBA" w:rsidRPr="00124FBA">
        <w:t>on the same feature map has the same trainable weight.</w:t>
      </w:r>
      <w:r w:rsidR="00124FBA">
        <w:t xml:space="preserve"> </w:t>
      </w:r>
      <w:commentRangeStart w:id="67"/>
      <w:r w:rsidR="00E241E3" w:rsidRPr="00E241E3">
        <w:t>This weight matrix is also referred to as the kernel, filter, or filter-bank matrix</w:t>
      </w:r>
      <w:commentRangeEnd w:id="67"/>
      <w:r w:rsidR="00525548">
        <w:rPr>
          <w:rStyle w:val="CommentReference"/>
        </w:rPr>
        <w:commentReference w:id="67"/>
      </w:r>
      <w:r w:rsidR="00E241E3" w:rsidRPr="00E241E3">
        <w:t>.</w:t>
      </w:r>
      <w:r w:rsidR="00686B74" w:rsidRPr="00686B74">
        <w:t xml:space="preserve"> </w:t>
      </w:r>
      <w:r w:rsidR="00124FBA" w:rsidRPr="00124FBA">
        <w:t xml:space="preserve">Each </w:t>
      </w:r>
      <w:del w:id="68" w:author="Dawn MacIsaac" w:date="2021-12-30T08:56:00Z">
        <w:r w:rsidR="00124FBA" w:rsidRPr="00124FBA" w:rsidDel="003D2E4E">
          <w:delText xml:space="preserve">matrix </w:delText>
        </w:r>
      </w:del>
      <w:r w:rsidR="00124FBA" w:rsidRPr="00124FBA">
        <w:t>element in the convolution filter represents the weights that are being trained, and these weights have an effect on the extracted convolved features.</w:t>
      </w:r>
    </w:p>
    <w:p w14:paraId="66BA76B7" w14:textId="269D0C6D" w:rsidR="0087086A" w:rsidRDefault="00686B74" w:rsidP="00952B48">
      <w:pPr>
        <w:ind w:firstLine="288"/>
      </w:pPr>
      <w:proofErr w:type="spellStart"/>
      <w:r w:rsidRPr="00686B74">
        <w:t>CNNs</w:t>
      </w:r>
      <w:proofErr w:type="spellEnd"/>
      <w:r w:rsidRPr="00686B74">
        <w:t xml:space="preserve"> benefit from the convolution layer when extracting a large number of features or patterns from the input. </w:t>
      </w:r>
      <w:commentRangeStart w:id="69"/>
      <w:r w:rsidR="00F93E41" w:rsidRPr="00F93E41">
        <w:t xml:space="preserve">The number of filters in the convolutional layer corresponds to the </w:t>
      </w:r>
      <w:r w:rsidR="00F93E41" w:rsidRPr="00F93E41">
        <w:lastRenderedPageBreak/>
        <w:t>number of neurons in the input that connect to the same region</w:t>
      </w:r>
      <w:commentRangeEnd w:id="69"/>
      <w:r w:rsidR="003D2E4E">
        <w:rPr>
          <w:rStyle w:val="CommentReference"/>
        </w:rPr>
        <w:commentReference w:id="69"/>
      </w:r>
      <w:r w:rsidR="00F93E41" w:rsidRPr="00F93E41">
        <w:t xml:space="preserve">, and it also determines how many times a CNN can perform the convolution process; each filter slides across the input data in one direction. A CNN network architecture </w:t>
      </w:r>
      <w:del w:id="70" w:author="Dawn MacIsaac" w:date="2021-12-30T08:57:00Z">
        <w:r w:rsidR="00F93E41" w:rsidRPr="00F93E41" w:rsidDel="003D2E4E">
          <w:delText xml:space="preserve">may </w:delText>
        </w:r>
      </w:del>
      <w:ins w:id="71" w:author="Dawn MacIsaac" w:date="2021-12-30T08:57:00Z">
        <w:r w:rsidR="003D2E4E">
          <w:t>can</w:t>
        </w:r>
        <w:r w:rsidR="003D2E4E" w:rsidRPr="00F93E41">
          <w:t xml:space="preserve"> </w:t>
        </w:r>
      </w:ins>
      <w:r w:rsidR="00F93E41" w:rsidRPr="00F93E41">
        <w:t>include multiple convolutional layers</w:t>
      </w:r>
      <w:del w:id="72" w:author="Dawn MacIsaac" w:date="2021-12-30T08:58:00Z">
        <w:r w:rsidR="00F93E41" w:rsidRPr="00F93E41" w:rsidDel="003D2E4E">
          <w:delText>, depending on the analyst specifications</w:delText>
        </w:r>
      </w:del>
      <w:r w:rsidR="00F93E41" w:rsidRPr="00F93E41">
        <w:t>.</w:t>
      </w:r>
      <w:r w:rsidR="0087086A">
        <w:t xml:space="preserve"> </w:t>
      </w:r>
      <w:ins w:id="73" w:author="Dawn MacIsaac" w:date="2021-12-30T08:58:00Z">
        <w:r w:rsidR="003D2E4E">
          <w:t>By introducing more layers, …</w:t>
        </w:r>
      </w:ins>
    </w:p>
    <w:p w14:paraId="7FB7A2B9" w14:textId="508483EB" w:rsidR="00433CF5" w:rsidRDefault="0087086A" w:rsidP="0087086A">
      <w:pPr>
        <w:ind w:firstLine="288"/>
      </w:pPr>
      <w:r w:rsidRPr="0087086A">
        <w:t xml:space="preserve">Because the convolutional layer can </w:t>
      </w:r>
      <w:commentRangeStart w:id="74"/>
      <w:r w:rsidRPr="0087086A">
        <w:t xml:space="preserve">extract meaningful features </w:t>
      </w:r>
      <w:commentRangeEnd w:id="74"/>
      <w:r w:rsidR="003D2E4E">
        <w:rPr>
          <w:rStyle w:val="CommentReference"/>
        </w:rPr>
        <w:commentReference w:id="74"/>
      </w:r>
      <w:r w:rsidRPr="0087086A">
        <w:t xml:space="preserve">from the input data, time series forecasting with </w:t>
      </w:r>
      <w:proofErr w:type="spellStart"/>
      <w:r w:rsidRPr="0087086A">
        <w:t>CNNs</w:t>
      </w:r>
      <w:proofErr w:type="spellEnd"/>
      <w:r w:rsidRPr="0087086A">
        <w:t xml:space="preserve"> may outperform conventional forecasters and </w:t>
      </w:r>
      <w:proofErr w:type="spellStart"/>
      <w:r w:rsidRPr="0087086A">
        <w:t>ANNs</w:t>
      </w:r>
      <w:proofErr w:type="spellEnd"/>
      <w:r w:rsidRPr="0087086A">
        <w:t>.</w:t>
      </w:r>
      <w:r>
        <w:t xml:space="preserve"> </w:t>
      </w:r>
      <w:r w:rsidR="00E45C09" w:rsidRPr="00E45C09">
        <w:t>All of the information in these features would have to be manually extracted and fed into the model if the convolutional layers were not present; this is also why the convolution layer is the first layer of the CNN</w:t>
      </w:r>
      <w:r w:rsidR="00171EBC">
        <w:t xml:space="preserve"> architecture</w:t>
      </w:r>
      <w:r w:rsidR="00E45C09" w:rsidRPr="00E45C09">
        <w:t>.</w:t>
      </w:r>
      <w:r w:rsidR="000E1FE3">
        <w:t xml:space="preserve"> </w:t>
      </w:r>
      <w:r w:rsidR="00433CF5" w:rsidRPr="00433CF5">
        <w:t>Following the convolution layer's creation of multiple or a single feature map, the elements contained in the feature map are activated using a non-linear activation function, most commonly a rectified linear unit (</w:t>
      </w:r>
      <w:proofErr w:type="spellStart"/>
      <w:r w:rsidR="00433CF5" w:rsidRPr="00433CF5">
        <w:t>ReLU</w:t>
      </w:r>
      <w:proofErr w:type="spellEnd"/>
      <w:r w:rsidR="00433CF5" w:rsidRPr="00433CF5">
        <w:t xml:space="preserve">); non-linearity is introduced by the piecewise linear activation (linear for positive values, but 0 otherwise). Using </w:t>
      </w:r>
      <w:proofErr w:type="spellStart"/>
      <w:r w:rsidR="00433CF5" w:rsidRPr="00433CF5">
        <w:t>ReLU</w:t>
      </w:r>
      <w:proofErr w:type="spellEnd"/>
      <w:r w:rsidR="00433CF5" w:rsidRPr="00433CF5">
        <w:t>, gradients remain proportional to node activations, avoiding vanishing gradients issues.</w:t>
      </w:r>
      <w:r w:rsidR="00433CF5">
        <w:t xml:space="preserve"> </w:t>
      </w:r>
    </w:p>
    <w:p w14:paraId="683FAC9E" w14:textId="2FE2813B" w:rsidR="00A46550" w:rsidRDefault="00A46550" w:rsidP="00251CBB">
      <w:pPr>
        <w:ind w:firstLine="288"/>
      </w:pPr>
      <w:r w:rsidRPr="00A46550">
        <w:t xml:space="preserve">The following layer employs a pooling procedure to smooth and shrink the spatial dimensions of the resulting feature map. </w:t>
      </w:r>
      <w:r w:rsidR="00842F58" w:rsidRPr="00842F58">
        <w:t>Calculating the arithmetic mean or maximum of several values is an example of pooling; the maximum pooling method is commonly used in CNN networks.</w:t>
      </w:r>
      <w:r w:rsidRPr="00A46550">
        <w:t xml:space="preserve"> Like a convolutional layer, a pooling layer only connects each output node to a local patch of input nodes. A single value represents the pool formed by the output of a specified pool of neighboring neurons in the preceding layer.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rsidR="0087659D">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Hinton","type":"article-journal"},"uris":["http://www.mendeley.com/documents/?uuid=b6147842-a8c0-4bc9-ad39-1672457cceb0"]}],"mendeley":{"formattedCitation":"[123], [131]","plainTextFormattedCitation":"[123], [131]","previouslyFormattedCitation":"[121], [131]"},"properties":{"noteIndex":0},"schema":"https://github.com/citation-style-language/schema/raw/master/csl-citation.json"}</w:instrText>
      </w:r>
      <w:r>
        <w:fldChar w:fldCharType="separate"/>
      </w:r>
      <w:r w:rsidR="0087659D" w:rsidRPr="0087659D">
        <w:rPr>
          <w:noProof/>
        </w:rPr>
        <w:t>[123], [131]</w:t>
      </w:r>
      <w:r>
        <w:fldChar w:fldCharType="end"/>
      </w:r>
      <w:r w:rsidRPr="00A46550">
        <w:t xml:space="preserve">. Unlike a convolutional layer, </w:t>
      </w:r>
      <w:r w:rsidRPr="00A46550">
        <w:lastRenderedPageBreak/>
        <w:t xml:space="preserve">the inputs are unweighted. </w:t>
      </w:r>
      <w:r w:rsidR="003055E8" w:rsidRPr="003055E8">
        <w:t>The pattern representation in the input data becomes insensitive to smaller translations as a result of the pooling layers.</w:t>
      </w:r>
    </w:p>
    <w:p w14:paraId="5E768506" w14:textId="0724C7EB" w:rsidR="001833DF" w:rsidRDefault="00251CBB" w:rsidP="000234A1">
      <w:pPr>
        <w:ind w:firstLine="288"/>
      </w:pPr>
      <w:r w:rsidRPr="00251CBB">
        <w:t>The structure of a CNN's fully-connected layer is the same as that of a fully-connected feed-forward ANN layer, which means that all of the final CNN outputs are treated equally and independently.</w:t>
      </w:r>
      <w:r>
        <w:t xml:space="preserve"> </w:t>
      </w:r>
      <w:r w:rsidR="001833DF" w:rsidRPr="001833DF">
        <w:t xml:space="preserve">To generate the forecast, the fully connected layers combine the extracted features, and the neural network's output layer computes a non-linear regression. </w:t>
      </w:r>
      <w:r w:rsidR="006F7A2A" w:rsidRPr="006F7A2A">
        <w:t>Patterns discovered by the convolutional layer in feature maps are fed into subsequent layers; the convolutional layer learns about how electricity load demand changes over time based on the time of occurrences, magnitude of the load demand, frequency (how frequently certain patterns occur), and combinations of these patterns; this information is then used in the final prediction computation.</w:t>
      </w:r>
      <w:r w:rsidR="006F7A2A">
        <w:t xml:space="preserve"> </w:t>
      </w:r>
      <w:r w:rsidR="00A93753">
        <w:t xml:space="preserve">However, </w:t>
      </w:r>
      <w:r w:rsidR="000234A1">
        <w:t xml:space="preserve">the </w:t>
      </w:r>
      <w:r w:rsidR="005468B4" w:rsidRPr="005468B4">
        <w:t xml:space="preserve">CNN network training works similarly to </w:t>
      </w:r>
      <w:r w:rsidR="000234A1">
        <w:t>ANN and LSTM</w:t>
      </w:r>
      <w:r w:rsidR="005468B4" w:rsidRPr="005468B4">
        <w:t>.</w:t>
      </w:r>
    </w:p>
    <w:p w14:paraId="09764830" w14:textId="6DFF46CE" w:rsidR="00B66982" w:rsidRDefault="00FB7169" w:rsidP="00FB7169">
      <w:pPr>
        <w:pStyle w:val="Heading3"/>
      </w:pPr>
      <w:bookmarkStart w:id="75" w:name="_Toc91513006"/>
      <w:r>
        <w:t>2.4.2 LSTM and CNN as Load Forecasters</w:t>
      </w:r>
      <w:bookmarkEnd w:id="75"/>
    </w:p>
    <w:p w14:paraId="54DB7226" w14:textId="382D21AA"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proofErr w:type="spellStart"/>
      <w:r w:rsidRPr="004019FB">
        <w:t>CNNs</w:t>
      </w:r>
      <w:proofErr w:type="spellEnd"/>
      <w:r w:rsidRPr="004019FB">
        <w:t xml:space="preserve"> and LSTMs</w:t>
      </w:r>
      <w:r>
        <w:t xml:space="preserve"> </w:t>
      </w:r>
      <w:r w:rsidR="00460018">
        <w:fldChar w:fldCharType="begin" w:fldLock="1"/>
      </w:r>
      <w:r w:rsidR="0087659D">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[157]–[159]","plainTextFormattedCitation":"[2], [4], [20], [157]–[159]","previouslyFormattedCitation":"[2], [4], [20], [148]–[150]"},"properties":{"noteIndex":0},"schema":"https://github.com/citation-style-language/schema/raw/master/csl-citation.json"}</w:instrText>
      </w:r>
      <w:r w:rsidR="00460018">
        <w:fldChar w:fldCharType="separate"/>
      </w:r>
      <w:r w:rsidR="0087659D" w:rsidRPr="0087659D">
        <w:rPr>
          <w:noProof/>
        </w:rPr>
        <w:t>[2], [4], [20], [157]–[159]</w:t>
      </w:r>
      <w:r w:rsidR="00460018">
        <w:fldChar w:fldCharType="end"/>
      </w:r>
      <w:r w:rsidR="00460018">
        <w:t>.</w:t>
      </w:r>
      <w:r w:rsidR="00D56432">
        <w:t xml:space="preserve"> </w:t>
      </w:r>
      <w:r w:rsidR="00D56432" w:rsidRPr="00D56432">
        <w:t xml:space="preserve">The authors of </w:t>
      </w:r>
      <w:r w:rsidR="00D56432">
        <w:fldChar w:fldCharType="begin" w:fldLock="1"/>
      </w:r>
      <w:r w:rsidR="00D5643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D56432">
        <w:fldChar w:fldCharType="separate"/>
      </w:r>
      <w:r w:rsidR="00D56432" w:rsidRPr="00AF0AC2">
        <w:rPr>
          <w:noProof/>
        </w:rPr>
        <w:t>[142]</w:t>
      </w:r>
      <w:r w:rsidR="00D56432">
        <w:fldChar w:fldCharType="end"/>
      </w:r>
      <w:r w:rsidR="00D56432"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w:t>
      </w:r>
      <w:proofErr w:type="spellStart"/>
      <w:r w:rsidR="00460018" w:rsidRPr="00460018">
        <w:t>RNN</w:t>
      </w:r>
      <w:proofErr w:type="spellEnd"/>
      <w:r w:rsidR="00460018" w:rsidRPr="00460018">
        <w:t xml:space="preserve">. Likewise, the authors of </w:t>
      </w:r>
      <w:r w:rsidR="00460018">
        <w:fldChar w:fldCharType="begin" w:fldLock="1"/>
      </w:r>
      <w:r w:rsidR="0087659D">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[160]","plainTextFormattedCitation":"[160]","previouslyFormattedCitation":"[151]"},"properties":{"noteIndex":0},"schema":"https://github.com/citation-style-language/schema/raw/master/csl-citation.json"}</w:instrText>
      </w:r>
      <w:r w:rsidR="00460018">
        <w:fldChar w:fldCharType="separate"/>
      </w:r>
      <w:r w:rsidR="0087659D" w:rsidRPr="0087659D">
        <w:rPr>
          <w:noProof/>
        </w:rPr>
        <w:t>[160]</w:t>
      </w:r>
      <w:r w:rsidR="00460018">
        <w:fldChar w:fldCharType="end"/>
      </w:r>
      <w:r w:rsidR="00460018">
        <w:t xml:space="preserve"> </w:t>
      </w:r>
      <w:r w:rsidR="00460018" w:rsidRPr="00460018">
        <w:t xml:space="preserve">used a combination 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w:t>
      </w:r>
      <w:proofErr w:type="spellStart"/>
      <w:r w:rsidR="00460018" w:rsidRPr="00460018">
        <w:t>LTSM</w:t>
      </w:r>
      <w:proofErr w:type="spellEnd"/>
      <w:r w:rsidR="00460018" w:rsidRPr="00460018">
        <w:t xml:space="preserve"> models. </w:t>
      </w:r>
    </w:p>
    <w:p w14:paraId="55875445" w14:textId="5F7809A6" w:rsidR="00460018" w:rsidRDefault="00460018" w:rsidP="00460018">
      <w:pPr>
        <w:ind w:firstLine="288"/>
      </w:pPr>
      <w:r w:rsidRPr="00460018">
        <w:lastRenderedPageBreak/>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87659D">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[161]","plainTextFormattedCitation":"[161]","previouslyFormattedCitation":"[152]"},"properties":{"noteIndex":0},"schema":"https://github.com/citation-style-language/schema/raw/master/csl-citation.json"}</w:instrText>
      </w:r>
      <w:r>
        <w:fldChar w:fldCharType="separate"/>
      </w:r>
      <w:r w:rsidR="0087659D" w:rsidRPr="0087659D">
        <w:rPr>
          <w:noProof/>
        </w:rPr>
        <w:t>[161]</w:t>
      </w:r>
      <w:r>
        <w:fldChar w:fldCharType="end"/>
      </w:r>
      <w:r w:rsidRPr="00460018">
        <w:t xml:space="preserve">, which combines a 1-D CNN with a fully connected network. They 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4862661" w14:textId="0CD82369" w:rsidR="00B4439C" w:rsidRDefault="00460018" w:rsidP="00460018">
      <w:pPr>
        <w:ind w:firstLine="288"/>
      </w:pPr>
      <w:r w:rsidRPr="00460018">
        <w:t xml:space="preserve">Another paper </w:t>
      </w:r>
      <w:r>
        <w:fldChar w:fldCharType="begin" w:fldLock="1"/>
      </w:r>
      <w:r w:rsidR="0087659D">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[162]","plainTextFormattedCitation":"[162]","previouslyFormattedCitation":"[153]"},"properties":{"noteIndex":0},"schema":"https://github.com/citation-style-language/schema/raw/master/csl-citation.json"}</w:instrText>
      </w:r>
      <w:r>
        <w:fldChar w:fldCharType="separate"/>
      </w:r>
      <w:r w:rsidR="0087659D" w:rsidRPr="0087659D">
        <w:rPr>
          <w:noProof/>
        </w:rPr>
        <w:t>[162]</w:t>
      </w:r>
      <w:r>
        <w:fldChar w:fldCharType="end"/>
      </w:r>
      <w:r>
        <w:t xml:space="preserve"> </w:t>
      </w:r>
      <w:r w:rsidRPr="00460018">
        <w:t xml:space="preserve">introduced </w:t>
      </w:r>
      <w:proofErr w:type="spellStart"/>
      <w:r w:rsidRPr="00460018">
        <w:t>SEPNet</w:t>
      </w:r>
      <w:proofErr w:type="spellEnd"/>
      <w:r w:rsidRPr="00460018">
        <w:t>, a new model that combines three forecasters: Variational Mode Decomposition (</w:t>
      </w:r>
      <w:proofErr w:type="spellStart"/>
      <w:r w:rsidRPr="00460018">
        <w:t>VMD</w:t>
      </w:r>
      <w:proofErr w:type="spellEnd"/>
      <w:r w:rsidRPr="00460018">
        <w:t xml:space="preserve">), Convolutional Neural Networks (CNN), and Gated Neural Networks (GRU). When compared to other models such as LSTM, CNN, and </w:t>
      </w:r>
      <w:proofErr w:type="spellStart"/>
      <w:r w:rsidRPr="00460018">
        <w:t>VMD</w:t>
      </w:r>
      <w:proofErr w:type="spellEnd"/>
      <w:r w:rsidRPr="00460018">
        <w:t xml:space="preserve">-CNN, the </w:t>
      </w:r>
      <w:proofErr w:type="spellStart"/>
      <w:r w:rsidRPr="00460018">
        <w:t>SEPNet</w:t>
      </w:r>
      <w:proofErr w:type="spellEnd"/>
      <w:r w:rsidRPr="00460018">
        <w:t xml:space="preserve"> model outperformed them all, significantly improving the overall performance of the forecasts. </w:t>
      </w:r>
      <w:proofErr w:type="spellStart"/>
      <w:r w:rsidR="00B4439C" w:rsidRPr="00B4439C">
        <w:t>Amaradinghe</w:t>
      </w:r>
      <w:proofErr w:type="spellEnd"/>
      <w:r w:rsidR="00B4439C" w:rsidRPr="00B4439C">
        <w:t xml:space="preserve"> </w:t>
      </w:r>
      <w:r w:rsidR="00B4439C" w:rsidRPr="00283641">
        <w:fldChar w:fldCharType="begin" w:fldLock="1"/>
      </w:r>
      <w:r w:rsidR="00B4439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00B4439C" w:rsidRPr="00283641">
        <w:fldChar w:fldCharType="separate"/>
      </w:r>
      <w:r w:rsidR="00B4439C" w:rsidRPr="00381D4E">
        <w:rPr>
          <w:noProof/>
        </w:rPr>
        <w:t>[2]</w:t>
      </w:r>
      <w:r w:rsidR="00B4439C" w:rsidRPr="00283641">
        <w:fldChar w:fldCharType="end"/>
      </w:r>
      <w:r w:rsidR="00B4439C">
        <w:t xml:space="preserve"> </w:t>
      </w:r>
      <w:r w:rsidR="00B4439C" w:rsidRPr="00B4439C">
        <w:t xml:space="preserve">et al. concluded that CNN is a viable technique for individual building load forecasting when compared to LSTM, </w:t>
      </w:r>
      <w:proofErr w:type="spellStart"/>
      <w:r w:rsidR="00B4439C" w:rsidRPr="00B4439C">
        <w:t>SVM</w:t>
      </w:r>
      <w:proofErr w:type="spellEnd"/>
      <w:r w:rsidR="00B4439C" w:rsidRPr="00B4439C">
        <w:t>, ANN, and other forecasters they implemented.</w:t>
      </w:r>
    </w:p>
    <w:p w14:paraId="5AD3183C" w14:textId="666D2024" w:rsidR="00C21951" w:rsidRDefault="00C21951" w:rsidP="00460018">
      <w:pPr>
        <w:ind w:firstLine="288"/>
      </w:pPr>
      <w:r w:rsidRPr="00C21951">
        <w:t xml:space="preserve">Because the </w:t>
      </w:r>
      <w:proofErr w:type="spellStart"/>
      <w:r w:rsidRPr="00C21951">
        <w:t>ANNSTLF</w:t>
      </w:r>
      <w:proofErr w:type="spellEnd"/>
      <w:r w:rsidRPr="00C21951">
        <w:t xml:space="preserve"> has consistently been recognized as the best forecaster for short-term load forecasting, the CNN and LSTM implementations used in this work changed the </w:t>
      </w:r>
      <w:proofErr w:type="spellStart"/>
      <w:r w:rsidRPr="00C21951">
        <w:t>ANNSTLF</w:t>
      </w:r>
      <w:proofErr w:type="spellEnd"/>
      <w:r w:rsidRPr="00C21951">
        <w:t xml:space="preserve"> architecture by replacing </w:t>
      </w:r>
      <w:proofErr w:type="spellStart"/>
      <w:r w:rsidRPr="00C21951">
        <w:t>ANNs</w:t>
      </w:r>
      <w:proofErr w:type="spellEnd"/>
      <w:r w:rsidRPr="00C21951">
        <w:t xml:space="preserve"> with </w:t>
      </w:r>
      <w:proofErr w:type="spellStart"/>
      <w:r w:rsidRPr="00C21951">
        <w:t>CNNs</w:t>
      </w:r>
      <w:proofErr w:type="spellEnd"/>
      <w:r w:rsidRPr="00C21951">
        <w:t xml:space="preserve"> and LSTMs, and they were given the same input data as the </w:t>
      </w:r>
      <w:proofErr w:type="spellStart"/>
      <w:r w:rsidRPr="00C21951">
        <w:t>ANNs</w:t>
      </w:r>
      <w:proofErr w:type="spellEnd"/>
      <w:r w:rsidRPr="00C21951">
        <w:t xml:space="preserve"> in the </w:t>
      </w:r>
      <w:proofErr w:type="spellStart"/>
      <w:r w:rsidRPr="00C21951">
        <w:t>ANNSTLF</w:t>
      </w:r>
      <w:proofErr w:type="spellEnd"/>
      <w:r w:rsidRPr="00C21951">
        <w:t xml:space="preserve"> architecture</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C21951">
        <w:t>.</w:t>
      </w:r>
    </w:p>
    <w:p w14:paraId="2E6D3604" w14:textId="347B07AC" w:rsidR="00030D3D" w:rsidRPr="00030D3D" w:rsidRDefault="004737B0" w:rsidP="003A52F7">
      <w:pPr>
        <w:pStyle w:val="Heading2"/>
      </w:pPr>
      <w:bookmarkStart w:id="76" w:name="_Ref86061634"/>
      <w:bookmarkStart w:id="77" w:name="_Ref86061668"/>
      <w:bookmarkStart w:id="78" w:name="_Ref86061675"/>
      <w:bookmarkStart w:id="79" w:name="_Ref86061677"/>
      <w:bookmarkStart w:id="80" w:name="_Toc91513007"/>
      <w:r>
        <w:t>2.</w:t>
      </w:r>
      <w:r w:rsidR="002F34D8">
        <w:t>5</w:t>
      </w:r>
      <w:r>
        <w:t xml:space="preserve"> Peak Load</w:t>
      </w:r>
      <w:bookmarkEnd w:id="76"/>
      <w:bookmarkEnd w:id="77"/>
      <w:bookmarkEnd w:id="78"/>
      <w:bookmarkEnd w:id="79"/>
      <w:bookmarkEnd w:id="80"/>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w:t>
      </w:r>
      <w:r w:rsidR="00F254D3" w:rsidRPr="008443C7">
        <w:lastRenderedPageBreak/>
        <w:t xml:space="preserve">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Most utilities operate on a 15-minute cycle, but some operate on 30- or 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4A335248" w14:textId="77777777" w:rsidR="002F34D8" w:rsidRDefault="002F34D8" w:rsidP="002F34D8">
      <w:pPr>
        <w:keepNext/>
        <w:ind w:firstLine="288"/>
        <w:jc w:val="center"/>
      </w:pPr>
      <w:r>
        <w:rPr>
          <w:noProof/>
        </w:rPr>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6161BEEC" w:rsidR="00187EB1" w:rsidRDefault="002F34D8" w:rsidP="002F34D8">
      <w:pPr>
        <w:pStyle w:val="Caption"/>
        <w:jc w:val="center"/>
      </w:pPr>
      <w:bookmarkStart w:id="81" w:name="_Ref87447326"/>
      <w:bookmarkStart w:id="82" w:name="_Toc91513088"/>
      <w:r>
        <w:t xml:space="preserve">Figure </w:t>
      </w:r>
      <w:r w:rsidR="00756EF7">
        <w:fldChar w:fldCharType="begin"/>
      </w:r>
      <w:r w:rsidR="00756EF7">
        <w:instrText xml:space="preserve"> SEQ Figure \* ARABIC </w:instrText>
      </w:r>
      <w:r w:rsidR="00756EF7">
        <w:fldChar w:fldCharType="separate"/>
      </w:r>
      <w:r w:rsidR="00C460A7">
        <w:rPr>
          <w:noProof/>
        </w:rPr>
        <w:t>6</w:t>
      </w:r>
      <w:r w:rsidR="00756EF7">
        <w:rPr>
          <w:noProof/>
        </w:rPr>
        <w:fldChar w:fldCharType="end"/>
      </w:r>
      <w:bookmarkEnd w:id="81"/>
      <w:r>
        <w:t xml:space="preserve"> – Peak Load vs Base Load </w:t>
      </w:r>
      <w:r>
        <w:fldChar w:fldCharType="begin" w:fldLock="1"/>
      </w:r>
      <w:r w:rsidR="00C460A7">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8D7F80" w:rsidRPr="008D7F80">
        <w:rPr>
          <w:b w:val="0"/>
          <w:noProof/>
        </w:rPr>
        <w:t>[164]</w:t>
      </w:r>
      <w:bookmarkEnd w:id="82"/>
      <w:r>
        <w:fldChar w:fldCharType="end"/>
      </w:r>
    </w:p>
    <w:p w14:paraId="2731F91F" w14:textId="03D6F156" w:rsidR="00F254D3" w:rsidRDefault="00187EB1" w:rsidP="00F254D3">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C460A7">
        <w:t xml:space="preserve">Figure </w:t>
      </w:r>
      <w:r w:rsidR="00C460A7">
        <w:rPr>
          <w:noProof/>
        </w:rPr>
        <w:t>6</w:t>
      </w:r>
      <w:r>
        <w:fldChar w:fldCharType="end"/>
      </w:r>
      <w:r w:rsidRPr="008443C7">
        <w:t xml:space="preserve">. </w:t>
      </w:r>
      <w:r w:rsidR="00F254D3" w:rsidRPr="008443C7">
        <w:t xml:space="preserve">The base load is more stable, but also less intense, because electricity is still required for things like heating, cooling, and power outlets, among other things. </w:t>
      </w:r>
      <w:r w:rsidR="003A52F7" w:rsidRPr="003A52F7">
        <w:t xml:space="preserve">Peak load is less predictable than base load; it can surge when air conditioners are turned on or when a snowstorm hits and </w:t>
      </w:r>
      <w:r w:rsidR="003A52F7" w:rsidRPr="003A52F7">
        <w:lastRenderedPageBreak/>
        <w:t>the heat must be turned up</w:t>
      </w:r>
      <w:r w:rsidR="003A52F7">
        <w:t xml:space="preserve"> </w:t>
      </w:r>
      <w:r w:rsidR="00F254D3">
        <w:fldChar w:fldCharType="begin" w:fldLock="1"/>
      </w:r>
      <w:r w:rsidR="00C460A7">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rsidR="00F254D3">
        <w:fldChar w:fldCharType="separate"/>
      </w:r>
      <w:r w:rsidR="008D7F80" w:rsidRPr="008D7F80">
        <w:rPr>
          <w:noProof/>
        </w:rPr>
        <w:t>[165]</w:t>
      </w:r>
      <w:r w:rsidR="00F254D3">
        <w:fldChar w:fldCharType="end"/>
      </w:r>
      <w:r w:rsidR="00F254D3">
        <w:t xml:space="preserve">. </w:t>
      </w:r>
      <w:r w:rsidR="00AB67A5" w:rsidRPr="008443C7">
        <w:t>Peak load forecasting is critical for ensuring adequate generation, transmission, and distribution capacity.</w:t>
      </w:r>
    </w:p>
    <w:p w14:paraId="0126D6D8" w14:textId="78548803"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 as such understanding peak load is critical for any business's energy management strategy</w:t>
      </w:r>
      <w:r>
        <w:t xml:space="preserve"> </w:t>
      </w:r>
      <w:r w:rsidR="008443C7">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rsidR="008443C7">
        <w:fldChar w:fldCharType="separate"/>
      </w:r>
      <w:r w:rsidR="002E3566" w:rsidRPr="002E3566">
        <w:rPr>
          <w:noProof/>
        </w:rPr>
        <w:t>[166]</w:t>
      </w:r>
      <w:r w:rsidR="008443C7">
        <w:fldChar w:fldCharType="end"/>
      </w:r>
      <w:r w:rsidR="008443C7" w:rsidRPr="008443C7">
        <w:t xml:space="preserve">. </w:t>
      </w:r>
      <w:r w:rsidR="00D46687" w:rsidRPr="00D46687">
        <w:t>Electricity is generally more expensive during peak hours, and the peak load determines the rate that the utility charges the customer.</w:t>
      </w:r>
      <w:r w:rsidR="008443C7" w:rsidRPr="008443C7">
        <w:t xml:space="preserve"> </w:t>
      </w:r>
      <w:r w:rsidR="00D46687" w:rsidRPr="00D46687">
        <w:t>In this study, forecasters were evaluated based on their accuracy in predicting daily peaks, taking into account both the peak's value and the time of occurrence.</w:t>
      </w:r>
    </w:p>
    <w:p w14:paraId="0C51DDCC" w14:textId="6B102B2C" w:rsidR="00F06187" w:rsidRDefault="00F06187" w:rsidP="00F06187">
      <w:pPr>
        <w:pStyle w:val="Heading2"/>
      </w:pPr>
      <w:bookmarkStart w:id="83" w:name="_Toc91513008"/>
      <w:r>
        <w:t>2.</w:t>
      </w:r>
      <w:r w:rsidR="002F34D8">
        <w:t>6</w:t>
      </w:r>
      <w:r>
        <w:t xml:space="preserve"> Performance Metrics</w:t>
      </w:r>
      <w:bookmarkEnd w:id="83"/>
    </w:p>
    <w:p w14:paraId="1DED7B70" w14:textId="474EEE11"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While the mean absolute error (MAE) is the simplest way to quantify forecast errors, it cannot be used to compare measurements across forecast scenarios with different scales because it is an absolute measure; therefore, the mean absolute percent error (</w:t>
      </w:r>
      <w:proofErr w:type="spellStart"/>
      <w:r w:rsidR="00031472" w:rsidRPr="00031472">
        <w:t>MAPE</w:t>
      </w:r>
      <w:proofErr w:type="spellEnd"/>
      <w:r w:rsidR="00031472" w:rsidRPr="00031472">
        <w:t>) is the most commonly used load forecasting metric because it is easier to interpret</w:t>
      </w:r>
      <w:r w:rsidR="00031472">
        <w:t xml:space="preserve"> </w:t>
      </w:r>
      <w:r w:rsidR="00DC2212">
        <w:fldChar w:fldCharType="begin" w:fldLock="1"/>
      </w:r>
      <w:r w:rsidR="0087659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[160], [161], [167]","plainTextFormattedCitation":"[1], [9], [14], [160], [161], [167]","previouslyFormattedCitation":"[1], [9], [14], [151], [152], [167]"},"properties":{"noteIndex":0},"schema":"https://github.com/citation-style-language/schema/raw/master/csl-citation.json"}</w:instrText>
      </w:r>
      <w:r w:rsidR="00DC2212">
        <w:fldChar w:fldCharType="separate"/>
      </w:r>
      <w:r w:rsidR="0087659D" w:rsidRPr="0087659D">
        <w:rPr>
          <w:noProof/>
        </w:rPr>
        <w:t>[1], [9], [14], [160], [161], [167]</w:t>
      </w:r>
      <w:r w:rsidR="00DC2212">
        <w:fldChar w:fldCharType="end"/>
      </w:r>
      <w:r w:rsidR="00505862" w:rsidRPr="00505862">
        <w:t xml:space="preserve">. </w:t>
      </w:r>
      <w:r w:rsidR="00031472" w:rsidRPr="00031472">
        <w:t>The table below summarizes some of the most commonly used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5046F7" w:rsidP="00D73202">
            <w:pPr>
              <w:spacing w:line="240" w:lineRule="auto"/>
            </w:pPr>
            <w:r w:rsidRPr="00D73202">
              <w:rPr>
                <w:rFonts w:ascii="Times New Roman" w:hAnsi="Times New Roman"/>
                <w:noProof/>
                <w:position w:val="-28"/>
              </w:rPr>
              <w:object w:dxaOrig="3220" w:dyaOrig="680" w14:anchorId="0AE51194">
                <v:shape id="_x0000_i1046" type="#_x0000_t75" alt="" style="width:161.75pt;height:33.65pt;mso-width-percent:0;mso-height-percent:0;mso-width-percent:0;mso-height-percent:0" o:ole="">
                  <v:imagedata r:id="rId63" o:title=""/>
                </v:shape>
                <o:OLEObject Type="Embed" ProgID="Equation.DSMT4" ShapeID="_x0000_i1046" DrawAspect="Content" ObjectID="_1702362727" r:id="rId64"/>
              </w:object>
            </w:r>
          </w:p>
        </w:tc>
        <w:tc>
          <w:tcPr>
            <w:tcW w:w="0" w:type="auto"/>
          </w:tcPr>
          <w:p w14:paraId="749FF6C5" w14:textId="182399DF" w:rsidR="00D73202" w:rsidRDefault="005046F7" w:rsidP="00D73202">
            <w:pPr>
              <w:spacing w:line="240" w:lineRule="auto"/>
            </w:pPr>
            <w:r w:rsidRPr="00D73202">
              <w:rPr>
                <w:rFonts w:ascii="Times New Roman" w:hAnsi="Times New Roman"/>
                <w:noProof/>
                <w:position w:val="-28"/>
              </w:rPr>
              <w:object w:dxaOrig="3600" w:dyaOrig="680" w14:anchorId="7F241558">
                <v:shape id="_x0000_i1047" type="#_x0000_t75" alt="" style="width:180pt;height:33.65pt;mso-width-percent:0;mso-height-percent:0;mso-width-percent:0;mso-height-percent:0" o:ole="">
                  <v:imagedata r:id="rId65" o:title=""/>
                </v:shape>
                <o:OLEObject Type="Embed" ProgID="Equation.DSMT4" ShapeID="_x0000_i1047" DrawAspect="Content" ObjectID="_1702362728" r:id="rId66"/>
              </w:object>
            </w:r>
          </w:p>
        </w:tc>
      </w:tr>
      <w:tr w:rsidR="00D73202" w14:paraId="2FFE8F04" w14:textId="77777777" w:rsidTr="002751B4">
        <w:trPr>
          <w:jc w:val="center"/>
        </w:trPr>
        <w:tc>
          <w:tcPr>
            <w:tcW w:w="0" w:type="auto"/>
          </w:tcPr>
          <w:p w14:paraId="7AD36DDE" w14:textId="6F130375" w:rsidR="00D73202" w:rsidRDefault="005046F7" w:rsidP="00D73202">
            <w:pPr>
              <w:spacing w:line="240" w:lineRule="auto"/>
            </w:pPr>
            <w:r w:rsidRPr="00D73202">
              <w:rPr>
                <w:rFonts w:ascii="Times New Roman" w:hAnsi="Times New Roman"/>
                <w:noProof/>
                <w:position w:val="-28"/>
              </w:rPr>
              <w:object w:dxaOrig="3300" w:dyaOrig="680" w14:anchorId="4F9104CD">
                <v:shape id="_x0000_i1048" type="#_x0000_t75" alt="" style="width:165.05pt;height:33.65pt;mso-width-percent:0;mso-height-percent:0;mso-width-percent:0;mso-height-percent:0" o:ole="">
                  <v:imagedata r:id="rId67" o:title=""/>
                </v:shape>
                <o:OLEObject Type="Embed" ProgID="Equation.DSMT4" ShapeID="_x0000_i1048" DrawAspect="Content" ObjectID="_1702362729" r:id="rId68"/>
              </w:object>
            </w:r>
          </w:p>
        </w:tc>
        <w:tc>
          <w:tcPr>
            <w:tcW w:w="0" w:type="auto"/>
          </w:tcPr>
          <w:p w14:paraId="1C2AC61A" w14:textId="2E71E127" w:rsidR="00D73202" w:rsidRDefault="005046F7" w:rsidP="00D73202">
            <w:pPr>
              <w:spacing w:line="240" w:lineRule="auto"/>
            </w:pPr>
            <w:r w:rsidRPr="00D73202">
              <w:rPr>
                <w:rFonts w:ascii="Times New Roman" w:hAnsi="Times New Roman"/>
                <w:noProof/>
                <w:position w:val="-30"/>
              </w:rPr>
              <w:object w:dxaOrig="3700" w:dyaOrig="760" w14:anchorId="0EC1A255">
                <v:shape id="_x0000_i1049" type="#_x0000_t75" alt="" style="width:185.15pt;height:38.8pt;mso-width-percent:0;mso-height-percent:0;mso-width-percent:0;mso-height-percent:0" o:ole="">
                  <v:imagedata r:id="rId69" o:title=""/>
                </v:shape>
                <o:OLEObject Type="Embed" ProgID="Equation.DSMT4" ShapeID="_x0000_i1049" DrawAspect="Content" ObjectID="_1702362730" r:id="rId70"/>
              </w:object>
            </w:r>
          </w:p>
        </w:tc>
      </w:tr>
    </w:tbl>
    <w:p w14:paraId="0430D55A" w14:textId="01A0AA4C" w:rsidR="00F06187" w:rsidRDefault="00F06187" w:rsidP="00F06187">
      <w:pPr>
        <w:pStyle w:val="Caption"/>
        <w:jc w:val="center"/>
        <w:rPr>
          <w:noProof/>
        </w:rPr>
      </w:pPr>
      <w:bookmarkStart w:id="84" w:name="_Ref85286186"/>
      <w:bookmarkStart w:id="85" w:name="_Toc91513066"/>
      <w:r>
        <w:t xml:space="preserve">Table </w:t>
      </w:r>
      <w:r w:rsidR="00756EF7">
        <w:fldChar w:fldCharType="begin"/>
      </w:r>
      <w:r w:rsidR="00756EF7">
        <w:instrText xml:space="preserve"> SEQ Table \* ARABIC </w:instrText>
      </w:r>
      <w:r w:rsidR="00756EF7">
        <w:fldChar w:fldCharType="separate"/>
      </w:r>
      <w:r w:rsidR="00C460A7">
        <w:rPr>
          <w:noProof/>
        </w:rPr>
        <w:t>1</w:t>
      </w:r>
      <w:r w:rsidR="00756EF7">
        <w:rPr>
          <w:noProof/>
        </w:rPr>
        <w:fldChar w:fldCharType="end"/>
      </w:r>
      <w:bookmarkEnd w:id="84"/>
      <w:r>
        <w:rPr>
          <w:noProof/>
        </w:rPr>
        <w:t xml:space="preserve"> - </w:t>
      </w:r>
      <w:r w:rsidRPr="00D6300C">
        <w:rPr>
          <w:noProof/>
        </w:rPr>
        <w:t>Formulas for Several Frequently Used Performance Metrics</w:t>
      </w:r>
      <w:bookmarkEnd w:id="85"/>
    </w:p>
    <w:p w14:paraId="2D4E63FC" w14:textId="1796B565" w:rsidR="002E3920" w:rsidRDefault="00B22D7C" w:rsidP="0043359B">
      <w:pPr>
        <w:ind w:firstLine="288"/>
      </w:pPr>
      <w:r w:rsidRPr="00B22D7C">
        <w:t xml:space="preserve">The </w:t>
      </w:r>
      <w:proofErr w:type="spellStart"/>
      <w:r w:rsidRPr="00B22D7C">
        <w:t>MAPE</w:t>
      </w:r>
      <w:proofErr w:type="spellEnd"/>
      <w:r w:rsidRPr="00B22D7C">
        <w:t xml:space="preserv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rsidR="00505862">
        <w:fldChar w:fldCharType="separate"/>
      </w:r>
      <w:r w:rsidR="00DC2212" w:rsidRPr="00DC2212">
        <w:rPr>
          <w:noProof/>
        </w:rPr>
        <w:t>[1], [168]</w:t>
      </w:r>
      <w:r w:rsidR="00505862">
        <w:fldChar w:fldCharType="end"/>
      </w:r>
      <w:r w:rsidR="00505862" w:rsidRPr="00505862">
        <w:t xml:space="preserve">. </w:t>
      </w:r>
      <w:r w:rsidR="0043359B" w:rsidRPr="0043359B">
        <w:t xml:space="preserve">However, MAE and </w:t>
      </w:r>
      <w:proofErr w:type="spellStart"/>
      <w:r w:rsidR="0043359B" w:rsidRPr="0043359B">
        <w:t>MAPE</w:t>
      </w:r>
      <w:proofErr w:type="spellEnd"/>
      <w:r w:rsidR="0043359B" w:rsidRPr="0043359B">
        <w:t xml:space="preserve"> are both insensitive to rare but significant errors, which are better captured by the root mean square error (</w:t>
      </w:r>
      <w:proofErr w:type="spellStart"/>
      <w:r w:rsidR="0043359B" w:rsidRPr="0043359B">
        <w:t>RMSE</w:t>
      </w:r>
      <w:proofErr w:type="spellEnd"/>
      <w:r w:rsidR="0043359B" w:rsidRPr="0043359B">
        <w:t xml:space="preserve">), though the </w:t>
      </w:r>
      <w:proofErr w:type="spellStart"/>
      <w:r w:rsidR="0043359B" w:rsidRPr="0043359B">
        <w:t>RMSE</w:t>
      </w:r>
      <w:proofErr w:type="spellEnd"/>
      <w:r w:rsidR="0043359B" w:rsidRPr="0043359B">
        <w:t xml:space="preserv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rsidR="00505862">
        <w:fldChar w:fldCharType="separate"/>
      </w:r>
      <w:r w:rsidR="00DC2212" w:rsidRPr="00DC2212">
        <w:rPr>
          <w:noProof/>
        </w:rPr>
        <w:t>[169], [170]</w:t>
      </w:r>
      <w:r w:rsidR="00505862">
        <w:fldChar w:fldCharType="end"/>
      </w:r>
      <w:r w:rsidR="00505862" w:rsidRPr="00505862">
        <w:t xml:space="preserve">. </w:t>
      </w:r>
    </w:p>
    <w:p w14:paraId="00FB3ADB" w14:textId="7DBED9F2" w:rsidR="002F34D8" w:rsidRDefault="002F34D8" w:rsidP="002F34D8">
      <w:pPr>
        <w:pStyle w:val="Heading2"/>
      </w:pPr>
      <w:bookmarkStart w:id="86" w:name="_Toc91513009"/>
      <w:r>
        <w:t>2.</w:t>
      </w:r>
      <w:r w:rsidR="0017428D">
        <w:t>7</w:t>
      </w:r>
      <w:r>
        <w:t xml:space="preserve"> The Myth of Finding the One Size Fits All Technique</w:t>
      </w:r>
      <w:bookmarkEnd w:id="86"/>
    </w:p>
    <w:p w14:paraId="410D9DC7" w14:textId="64205CA8"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w:t>
      </w:r>
      <w:r w:rsidR="00DB768B" w:rsidRPr="00DB768B">
        <w:t>Different forecasters perform better or worse depending 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91FB8A3" w14:textId="77777777" w:rsidR="002F34D8" w:rsidRDefault="002F34D8" w:rsidP="002E3920">
      <w:pPr>
        <w:ind w:firstLine="288"/>
      </w:pPr>
    </w:p>
    <w:p w14:paraId="6051D3AF" w14:textId="3BB8B66F" w:rsidR="00BA5247" w:rsidRDefault="00BA5247">
      <w:pPr>
        <w:spacing w:line="240" w:lineRule="auto"/>
        <w:jc w:val="left"/>
      </w:pPr>
      <w:r>
        <w:lastRenderedPageBreak/>
        <w:br w:type="page"/>
      </w:r>
    </w:p>
    <w:p w14:paraId="4ADBC7F0" w14:textId="14E6E830" w:rsidR="00EB444C" w:rsidRPr="00CD3CAD" w:rsidRDefault="00B06A7F" w:rsidP="00EB444C">
      <w:pPr>
        <w:pStyle w:val="Heading1"/>
      </w:pPr>
      <w:bookmarkStart w:id="87" w:name="_Toc91513010"/>
      <w:r>
        <w:lastRenderedPageBreak/>
        <w:t>3</w:t>
      </w:r>
      <w:r w:rsidR="00EB444C">
        <w:t xml:space="preserve"> </w:t>
      </w:r>
      <w:r w:rsidR="00AD096F">
        <w:t>Investigation</w:t>
      </w:r>
      <w:bookmarkEnd w:id="87"/>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 xml:space="preserve">The focus of this work was on </w:t>
      </w:r>
      <w:proofErr w:type="spellStart"/>
      <w:r w:rsidR="00D17B2A" w:rsidRPr="00D17B2A">
        <w:t>STLF</w:t>
      </w:r>
      <w:proofErr w:type="spellEnd"/>
      <w:r w:rsidR="00D17B2A" w:rsidRPr="00D17B2A">
        <w:t xml:space="preserve">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w:t>
      </w:r>
      <w:proofErr w:type="spellStart"/>
      <w:r w:rsidRPr="009F0542">
        <w:t>MLR</w:t>
      </w:r>
      <w:proofErr w:type="spellEnd"/>
      <w:r w:rsidRPr="009F0542">
        <w:t>) forecaster, a Seasonal Auto-Regressive Integrated Moving Averages with Exogenous Regressors (</w:t>
      </w:r>
      <w:proofErr w:type="spellStart"/>
      <w:r w:rsidRPr="009F0542">
        <w:t>SARIMAX</w:t>
      </w:r>
      <w:proofErr w:type="spellEnd"/>
      <w:r w:rsidRPr="009F0542">
        <w:t xml:space="preserve">)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88" w:name="_Toc91513011"/>
      <w:r>
        <w:t xml:space="preserve">3.1 </w:t>
      </w:r>
      <w:r w:rsidR="006C12C8" w:rsidRPr="0066112A">
        <w:t>Preparation of the Datasets</w:t>
      </w:r>
      <w:bookmarkEnd w:id="88"/>
    </w:p>
    <w:p w14:paraId="28204E69" w14:textId="2A50F91F" w:rsidR="00345818" w:rsidRPr="00345818" w:rsidRDefault="00236F3A" w:rsidP="00236F3A">
      <w:pPr>
        <w:ind w:firstLine="288"/>
      </w:pPr>
      <w:r w:rsidRPr="00236F3A">
        <w:t>This study used three distinct datasets</w:t>
      </w:r>
      <w:del w:id="89" w:author="Dawn MacIsaac" w:date="2021-12-30T09:07:00Z">
        <w:r w:rsidRPr="00236F3A" w:rsidDel="00B908CD">
          <w:delText>, and</w:delText>
        </w:r>
      </w:del>
      <w:ins w:id="90" w:author="Dawn MacIsaac" w:date="2021-12-30T09:07:00Z">
        <w:r w:rsidR="00B908CD">
          <w:t xml:space="preserve"> For visual clarity,</w:t>
        </w:r>
      </w:ins>
      <w:r w:rsidRPr="00236F3A">
        <w:t xml:space="preserve"> </w:t>
      </w:r>
      <w:r>
        <w:fldChar w:fldCharType="begin"/>
      </w:r>
      <w:r>
        <w:instrText xml:space="preserve"> REF _Ref88212193 \h </w:instrText>
      </w:r>
      <w:r>
        <w:fldChar w:fldCharType="separate"/>
      </w:r>
      <w:r>
        <w:t xml:space="preserve">Figure </w:t>
      </w:r>
      <w:r>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345818">
        <w:fldChar w:fldCharType="separate"/>
      </w:r>
      <w:r w:rsidR="00DC2212" w:rsidRPr="00DC2212">
        <w:rPr>
          <w:noProof/>
        </w:rPr>
        <w:t>[171]</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345818">
        <w:fldChar w:fldCharType="separate"/>
      </w:r>
      <w:r w:rsidR="00DC2212" w:rsidRPr="00DC2212">
        <w:rPr>
          <w:noProof/>
        </w:rPr>
        <w:t>[171]</w:t>
      </w:r>
      <w:r w:rsidR="00345818">
        <w:fldChar w:fldCharType="end"/>
      </w:r>
      <w:r w:rsidR="00345818" w:rsidRPr="00345818">
        <w:t>, and they both consist of hourly city-wide load aggregation measurements spanning ten years from 2010 to 2019.</w:t>
      </w:r>
    </w:p>
    <w:p w14:paraId="3D64EEE1" w14:textId="703BEE1B"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rsidR="00732907">
        <w:fldChar w:fldCharType="separate"/>
      </w:r>
      <w:r w:rsidR="00DC2212" w:rsidRPr="00DC2212">
        <w:rPr>
          <w:noProof/>
        </w:rPr>
        <w:t>[172]</w:t>
      </w:r>
      <w:r w:rsidR="00732907">
        <w:fldChar w:fldCharType="end"/>
      </w:r>
      <w:r w:rsidR="007712F5">
        <w:t>.</w:t>
      </w:r>
    </w:p>
    <w:p w14:paraId="71D459E0" w14:textId="37FEDFCA" w:rsidR="00225B54" w:rsidRDefault="00225B54" w:rsidP="00225B54">
      <w:pPr>
        <w:ind w:firstLine="288"/>
        <w:jc w:val="center"/>
      </w:pPr>
      <w:r w:rsidRPr="00225B54">
        <w:rPr>
          <w:noProof/>
        </w:rPr>
        <w:drawing>
          <wp:inline distT="0" distB="0" distL="0" distR="0" wp14:anchorId="7EADFA62" wp14:editId="0782711E">
            <wp:extent cx="4863866" cy="472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884269" cy="4744218"/>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6BBE6BBD" w:rsidR="00582E6B" w:rsidRDefault="00582E6B" w:rsidP="00582E6B">
      <w:pPr>
        <w:pStyle w:val="Caption"/>
        <w:jc w:val="center"/>
      </w:pPr>
      <w:bookmarkStart w:id="91" w:name="_Ref88212193"/>
      <w:bookmarkStart w:id="92" w:name="_Ref88212185"/>
      <w:bookmarkStart w:id="93" w:name="_Toc91513089"/>
      <w:r>
        <w:t xml:space="preserve">Figure </w:t>
      </w:r>
      <w:r w:rsidR="00756EF7">
        <w:fldChar w:fldCharType="begin"/>
      </w:r>
      <w:r w:rsidR="00756EF7">
        <w:instrText xml:space="preserve"> SEQ Figure \* ARABIC </w:instrText>
      </w:r>
      <w:r w:rsidR="00756EF7">
        <w:fldChar w:fldCharType="separate"/>
      </w:r>
      <w:r w:rsidR="00C460A7">
        <w:rPr>
          <w:noProof/>
        </w:rPr>
        <w:t>7</w:t>
      </w:r>
      <w:r w:rsidR="00756EF7">
        <w:rPr>
          <w:noProof/>
        </w:rPr>
        <w:fldChar w:fldCharType="end"/>
      </w:r>
      <w:bookmarkEnd w:id="91"/>
      <w:r>
        <w:t xml:space="preserve"> </w:t>
      </w:r>
      <w:r w:rsidR="00DE66A1">
        <w:t>–</w:t>
      </w:r>
      <w:r>
        <w:t xml:space="preserve"> </w:t>
      </w:r>
      <w:bookmarkEnd w:id="92"/>
      <w:r w:rsidR="00DD255C" w:rsidRPr="00D43BC9">
        <w:t>2019 Average Daily Demand for Loads Across All Datasets</w:t>
      </w:r>
      <w:commentRangeStart w:id="94"/>
      <w:commentRangeStart w:id="95"/>
      <w:commentRangeStart w:id="96"/>
      <w:commentRangeStart w:id="97"/>
      <w:commentRangeStart w:id="98"/>
      <w:commentRangeEnd w:id="94"/>
      <w:r w:rsidR="00DD255C">
        <w:rPr>
          <w:rStyle w:val="CommentReference"/>
          <w:b w:val="0"/>
          <w:bCs w:val="0"/>
        </w:rPr>
        <w:commentReference w:id="94"/>
      </w:r>
      <w:commentRangeEnd w:id="95"/>
      <w:r w:rsidR="00F50563">
        <w:rPr>
          <w:rStyle w:val="CommentReference"/>
          <w:b w:val="0"/>
          <w:bCs w:val="0"/>
        </w:rPr>
        <w:commentReference w:id="95"/>
      </w:r>
      <w:commentRangeEnd w:id="96"/>
      <w:r w:rsidR="00851D89">
        <w:rPr>
          <w:rStyle w:val="CommentReference"/>
          <w:b w:val="0"/>
          <w:bCs w:val="0"/>
        </w:rPr>
        <w:commentReference w:id="96"/>
      </w:r>
      <w:bookmarkEnd w:id="93"/>
      <w:commentRangeEnd w:id="97"/>
      <w:r w:rsidR="00B908CD">
        <w:rPr>
          <w:rStyle w:val="CommentReference"/>
          <w:b w:val="0"/>
          <w:bCs w:val="0"/>
        </w:rPr>
        <w:commentReference w:id="97"/>
      </w:r>
      <w:commentRangeEnd w:id="98"/>
      <w:r w:rsidR="00B908CD">
        <w:rPr>
          <w:rStyle w:val="CommentReference"/>
          <w:b w:val="0"/>
          <w:bCs w:val="0"/>
        </w:rPr>
        <w:commentReference w:id="98"/>
      </w:r>
    </w:p>
    <w:p w14:paraId="7F92DB0B" w14:textId="77777777" w:rsidR="006A5E75" w:rsidRDefault="006A5E75" w:rsidP="006A5E75">
      <w:pPr>
        <w:ind w:firstLine="288"/>
      </w:pPr>
      <w:r w:rsidRPr="006A5E75">
        <w:t>A Hampel filter was used to find and replace outliers in the datasets for both the load and temperature variables; outliers were defined as test sample values that differed by more than three standard deviations from the median; a seven-sample window (length = 7 hours) was used, with the sample under test at the center</w:t>
      </w:r>
      <w:r>
        <w:t xml:space="preserve">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Pr="00DC2212">
        <w:rPr>
          <w:noProof/>
        </w:rPr>
        <w:t>[173]</w:t>
      </w:r>
      <w:r>
        <w:fldChar w:fldCharType="end"/>
      </w:r>
      <w:r w:rsidRPr="006A5E75">
        <w:t>.</w:t>
      </w:r>
    </w:p>
    <w:p w14:paraId="7579FC2D" w14:textId="50FD8401" w:rsidR="006C51DA" w:rsidRDefault="00BF7FCF" w:rsidP="006A5E75">
      <w:pPr>
        <w:ind w:firstLine="288"/>
      </w:pPr>
      <w:r w:rsidRPr="00BF7FCF">
        <w:lastRenderedPageBreak/>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4A54C0BF" w:rsidR="008D2386" w:rsidRDefault="005046F7" w:rsidP="008D2386">
      <w:pPr>
        <w:pStyle w:val="MTDisplayEquation"/>
        <w:jc w:val="center"/>
      </w:pPr>
      <w:r w:rsidRPr="008D2386">
        <w:rPr>
          <w:noProof/>
          <w:position w:val="-24"/>
        </w:rPr>
        <w:object w:dxaOrig="5560" w:dyaOrig="620" w14:anchorId="1E7062E1">
          <v:shape id="_x0000_i1050" type="#_x0000_t75" alt="" style="width:278.2pt;height:30.85pt;mso-width-percent:0;mso-height-percent:0;mso-width-percent:0;mso-height-percent:0" o:ole="">
            <v:imagedata r:id="rId72" o:title=""/>
          </v:shape>
          <o:OLEObject Type="Embed" ProgID="Equation.DSMT4" ShapeID="_x0000_i1050" DrawAspect="Content" ObjectID="_1702362731" r:id="rId73"/>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r w:rsidR="00756EF7">
        <w:fldChar w:fldCharType="begin"/>
      </w:r>
      <w:r w:rsidR="00756EF7">
        <w:instrText xml:space="preserve"> SEQ MTEqn \c \* Arabic \* MERGEFORMAT </w:instrText>
      </w:r>
      <w:r w:rsidR="00756EF7">
        <w:fldChar w:fldCharType="separate"/>
      </w:r>
      <w:r w:rsidR="00C460A7">
        <w:rPr>
          <w:noProof/>
        </w:rPr>
        <w:instrText>4</w:instrText>
      </w:r>
      <w:r w:rsidR="00756EF7">
        <w:rPr>
          <w:noProof/>
        </w:rPr>
        <w:fldChar w:fldCharType="end"/>
      </w:r>
      <w:r w:rsidR="008D2386">
        <w:instrText>)</w:instrText>
      </w:r>
      <w:r w:rsidR="008D2386">
        <w:fldChar w:fldCharType="end"/>
      </w:r>
    </w:p>
    <w:p w14:paraId="19F244B4" w14:textId="77777777"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r w:rsidR="00FE2E90">
        <w:t xml:space="preserve"> </w:t>
      </w:r>
    </w:p>
    <w:p w14:paraId="52A0870B" w14:textId="6A154CAE" w:rsidR="00D20E51" w:rsidRDefault="00FE2E90" w:rsidP="00BF7FCF">
      <w:pPr>
        <w:ind w:firstLine="288"/>
      </w:pPr>
      <w:r>
        <w:fldChar w:fldCharType="begin"/>
      </w:r>
      <w:r>
        <w:instrText xml:space="preserve"> REF _Ref91500787 \h </w:instrText>
      </w:r>
      <w:r>
        <w:fldChar w:fldCharType="separate"/>
      </w:r>
      <w:r w:rsidR="00C460A7">
        <w:t xml:space="preserve">Table </w:t>
      </w:r>
      <w:r w:rsidR="00C460A7">
        <w:rPr>
          <w:noProof/>
        </w:rPr>
        <w:t>2</w:t>
      </w:r>
      <w:r>
        <w:fldChar w:fldCharType="end"/>
      </w:r>
      <w:r w:rsidRPr="00FE2E90">
        <w:t xml:space="preserve"> shows how the data was divided into training and test sets</w:t>
      </w:r>
      <w:ins w:id="99" w:author="Dawn MacIsaac" w:date="2021-12-30T09:10:00Z">
        <w:r w:rsidR="00B908CD">
          <w:t>.</w:t>
        </w:r>
      </w:ins>
      <w:ins w:id="100" w:author="Dawn MacIsaac" w:date="2021-12-30T09:11:00Z">
        <w:r w:rsidR="00A31C20">
          <w:t xml:space="preserve"> </w:t>
        </w:r>
      </w:ins>
      <w:ins w:id="101" w:author="Dawn MacIsaac" w:date="2021-12-30T09:14:00Z">
        <w:r w:rsidR="00A31C20">
          <w:t xml:space="preserve">As detailed in the </w:t>
        </w:r>
      </w:ins>
      <w:ins w:id="102" w:author="Dawn MacIsaac" w:date="2021-12-30T09:15:00Z">
        <w:r w:rsidR="00A31C20">
          <w:t>sections that follow</w:t>
        </w:r>
      </w:ins>
      <w:ins w:id="103" w:author="Dawn MacIsaac" w:date="2021-12-30T09:14:00Z">
        <w:r w:rsidR="00A31C20">
          <w:t>, d</w:t>
        </w:r>
      </w:ins>
      <w:ins w:id="104" w:author="Dawn MacIsaac" w:date="2021-12-30T09:13:00Z">
        <w:r w:rsidR="00A31C20">
          <w:t>epending on the needs of a forecaster, t</w:t>
        </w:r>
      </w:ins>
      <w:ins w:id="105" w:author="Dawn MacIsaac" w:date="2021-12-30T09:10:00Z">
        <w:r w:rsidR="00B908CD">
          <w:t xml:space="preserve">raining data was used to </w:t>
        </w:r>
      </w:ins>
      <w:ins w:id="106" w:author="Dawn MacIsaac" w:date="2021-12-30T09:12:00Z">
        <w:r w:rsidR="00A31C20">
          <w:t xml:space="preserve">either </w:t>
        </w:r>
      </w:ins>
      <w:ins w:id="107" w:author="Dawn MacIsaac" w:date="2021-12-30T09:10:00Z">
        <w:r w:rsidR="00B908CD">
          <w:t xml:space="preserve">fit </w:t>
        </w:r>
      </w:ins>
      <w:ins w:id="108" w:author="Dawn MacIsaac" w:date="2021-12-30T09:12:00Z">
        <w:r w:rsidR="00A31C20">
          <w:t>a</w:t>
        </w:r>
      </w:ins>
      <w:ins w:id="109" w:author="Dawn MacIsaac" w:date="2021-12-30T09:10:00Z">
        <w:r w:rsidR="00B908CD">
          <w:t xml:space="preserve"> forecasting model, train </w:t>
        </w:r>
      </w:ins>
      <w:ins w:id="110" w:author="Dawn MacIsaac" w:date="2021-12-30T09:12:00Z">
        <w:r w:rsidR="00A31C20">
          <w:t xml:space="preserve">a </w:t>
        </w:r>
      </w:ins>
      <w:ins w:id="111" w:author="Dawn MacIsaac" w:date="2021-12-30T09:10:00Z">
        <w:r w:rsidR="00B908CD">
          <w:t xml:space="preserve">network in </w:t>
        </w:r>
      </w:ins>
      <w:ins w:id="112" w:author="Dawn MacIsaac" w:date="2021-12-30T09:12:00Z">
        <w:r w:rsidR="00A31C20">
          <w:t>a</w:t>
        </w:r>
      </w:ins>
      <w:ins w:id="113" w:author="Dawn MacIsaac" w:date="2021-12-30T09:10:00Z">
        <w:r w:rsidR="00B908CD">
          <w:t xml:space="preserve"> forecaster</w:t>
        </w:r>
      </w:ins>
      <w:ins w:id="114" w:author="Dawn MacIsaac" w:date="2021-12-30T09:12:00Z">
        <w:r w:rsidR="00A31C20">
          <w:t>, or pad input exemplars</w:t>
        </w:r>
      </w:ins>
      <w:ins w:id="115" w:author="Dawn MacIsaac" w:date="2021-12-30T09:10:00Z">
        <w:r w:rsidR="00B908CD">
          <w:t xml:space="preserve">.  For </w:t>
        </w:r>
      </w:ins>
      <w:ins w:id="116" w:author="Dawn MacIsaac" w:date="2021-12-30T09:13:00Z">
        <w:r w:rsidR="00A31C20">
          <w:t>all</w:t>
        </w:r>
      </w:ins>
      <w:ins w:id="117" w:author="Dawn MacIsaac" w:date="2021-12-30T09:10:00Z">
        <w:r w:rsidR="00B908CD">
          <w:t xml:space="preserve"> forecasters</w:t>
        </w:r>
      </w:ins>
      <w:ins w:id="118" w:author="Dawn MacIsaac" w:date="2021-12-30T09:13:00Z">
        <w:r w:rsidR="00A31C20">
          <w:t>, evaluation was performed on the test data.</w:t>
        </w:r>
      </w:ins>
      <w:del w:id="119" w:author="Dawn MacIsaac" w:date="2021-12-30T09:13:00Z">
        <w:r w:rsidDel="00A31C20">
          <w:delText>:</w:delText>
        </w:r>
      </w:del>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02D97E0D" w:rsidR="00D20E51" w:rsidRDefault="00CD3387" w:rsidP="00CD3387">
      <w:pPr>
        <w:pStyle w:val="Caption"/>
        <w:jc w:val="center"/>
      </w:pPr>
      <w:bookmarkStart w:id="120" w:name="_Ref91500787"/>
      <w:bookmarkStart w:id="121" w:name="_Toc91513067"/>
      <w:r>
        <w:t xml:space="preserve">Table </w:t>
      </w:r>
      <w:r w:rsidR="00756EF7">
        <w:fldChar w:fldCharType="begin"/>
      </w:r>
      <w:r w:rsidR="00756EF7">
        <w:instrText xml:space="preserve"> SEQ Table \* ARABIC </w:instrText>
      </w:r>
      <w:r w:rsidR="00756EF7">
        <w:fldChar w:fldCharType="separate"/>
      </w:r>
      <w:r w:rsidR="00C460A7">
        <w:rPr>
          <w:noProof/>
        </w:rPr>
        <w:t>2</w:t>
      </w:r>
      <w:r w:rsidR="00756EF7">
        <w:rPr>
          <w:noProof/>
        </w:rPr>
        <w:fldChar w:fldCharType="end"/>
      </w:r>
      <w:bookmarkEnd w:id="120"/>
      <w:r w:rsidR="007C42D3">
        <w:t xml:space="preserve"> – </w:t>
      </w:r>
      <w:r w:rsidR="007C42D3" w:rsidRPr="007C42D3">
        <w:t>The Training and Testing Dataset Ranges Across All Datasets</w:t>
      </w:r>
      <w:bookmarkEnd w:id="121"/>
    </w:p>
    <w:p w14:paraId="0C429212" w14:textId="5435938C" w:rsidR="00054D25" w:rsidRDefault="00BC3B4F" w:rsidP="001077B2">
      <w:pPr>
        <w:pStyle w:val="Heading2"/>
      </w:pPr>
      <w:bookmarkStart w:id="122" w:name="_Toc91513012"/>
      <w:r>
        <w:t>3.</w:t>
      </w:r>
      <w:r w:rsidR="008F44DD">
        <w:t>2</w:t>
      </w:r>
      <w:r>
        <w:t xml:space="preserve"> </w:t>
      </w:r>
      <w:r w:rsidR="002A6B03" w:rsidRPr="002A6B03">
        <w:t xml:space="preserve">Implementation Specifications for </w:t>
      </w:r>
      <w:r w:rsidR="001A2C58">
        <w:t>Benchmark Forecasters</w:t>
      </w:r>
      <w:bookmarkEnd w:id="122"/>
    </w:p>
    <w:p w14:paraId="02828DB5" w14:textId="0D60047E" w:rsidR="00DB31EF" w:rsidRDefault="00D23763" w:rsidP="00DB31EF">
      <w:pPr>
        <w:ind w:firstLine="288"/>
      </w:pPr>
      <w:r>
        <w:t xml:space="preserve">MATLAB version </w:t>
      </w:r>
      <w:proofErr w:type="spellStart"/>
      <w:r>
        <w:t>R2021b</w:t>
      </w:r>
      <w:proofErr w:type="spellEnd"/>
      <w:r>
        <w:t xml:space="preserve"> was used to implement all forecasters</w:t>
      </w:r>
      <w:r w:rsidR="003660BE">
        <w:t>.</w:t>
      </w:r>
      <w:r w:rsidR="00DB31EF">
        <w:t xml:space="preserve"> </w:t>
      </w:r>
      <w:r w:rsidR="00DB31EF" w:rsidRPr="00DB31EF">
        <w:t xml:space="preserve">The </w:t>
      </w:r>
      <w:del w:id="123" w:author="Dawn MacIsaac" w:date="2021-12-30T09:27:00Z">
        <w:r w:rsidR="00DB31EF" w:rsidRPr="00DB31EF" w:rsidDel="00C364B9">
          <w:delText xml:space="preserve">majority of </w:delText>
        </w:r>
      </w:del>
      <w:r w:rsidR="00DB31EF" w:rsidRPr="00DB31EF">
        <w:t xml:space="preserve">forecasters generated </w:t>
      </w:r>
      <w:ins w:id="124" w:author="Dawn MacIsaac" w:date="2021-12-30T09:28:00Z">
        <w:r w:rsidR="00C364B9">
          <w:t xml:space="preserve">hourly </w:t>
        </w:r>
      </w:ins>
      <w:r w:rsidR="00DB31EF" w:rsidRPr="00DB31EF">
        <w:t xml:space="preserve">forecasts day by day, based on actual historical data from </w:t>
      </w:r>
      <w:del w:id="125" w:author="Dawn MacIsaac" w:date="2021-12-30T09:27:00Z">
        <w:r w:rsidR="00DB31EF" w:rsidRPr="00DB31EF" w:rsidDel="00C364B9">
          <w:delText xml:space="preserve">the </w:delText>
        </w:r>
      </w:del>
      <w:r w:rsidR="00DB31EF" w:rsidRPr="00DB31EF">
        <w:t>previous days</w:t>
      </w:r>
      <w:ins w:id="126" w:author="Dawn MacIsaac" w:date="2021-12-30T09:28:00Z">
        <w:r w:rsidR="00C364B9">
          <w:t>.  As such</w:t>
        </w:r>
      </w:ins>
      <w:del w:id="127" w:author="Dawn MacIsaac" w:date="2021-12-30T09:27:00Z">
        <w:r w:rsidR="00DB31EF" w:rsidRPr="00DB31EF" w:rsidDel="00C364B9">
          <w:delText xml:space="preserve">, </w:delText>
        </w:r>
      </w:del>
      <w:del w:id="128" w:author="Dawn MacIsaac" w:date="2021-12-30T09:28:00Z">
        <w:r w:rsidR="00DB31EF" w:rsidRPr="00DB31EF" w:rsidDel="00C364B9">
          <w:delText>implying that</w:delText>
        </w:r>
      </w:del>
      <w:r w:rsidR="00DB31EF" w:rsidRPr="00DB31EF">
        <w:t xml:space="preserve"> they used a </w:t>
      </w:r>
      <w:commentRangeStart w:id="129"/>
      <w:r w:rsidR="00DB31EF" w:rsidRPr="00DB31EF">
        <w:t xml:space="preserve">recursive multi-step </w:t>
      </w:r>
      <w:ins w:id="130" w:author="Dawn MacIsaac" w:date="2021-12-30T09:28:00Z">
        <w:r w:rsidR="00C364B9">
          <w:t xml:space="preserve">(24 steps) </w:t>
        </w:r>
      </w:ins>
      <w:r w:rsidR="00DB31EF" w:rsidRPr="00DB31EF">
        <w:t>forecasting technique that forecasts one day at a time</w:t>
      </w:r>
      <w:commentRangeEnd w:id="129"/>
      <w:r w:rsidR="00E23D02">
        <w:rPr>
          <w:rStyle w:val="CommentReference"/>
        </w:rPr>
        <w:commentReference w:id="129"/>
      </w:r>
      <w:r w:rsidR="00DB31EF" w:rsidRPr="00DB31EF">
        <w:t>.</w:t>
      </w:r>
      <w:del w:id="131" w:author="Dawn MacIsaac" w:date="2021-12-30T09:35:00Z">
        <w:r w:rsidR="003660BE" w:rsidRPr="003660BE" w:rsidDel="00E23D02">
          <w:delText xml:space="preserve"> </w:delText>
        </w:r>
        <w:r w:rsidR="001E4305" w:rsidRPr="001E4305" w:rsidDel="00E23D02">
          <w:delText xml:space="preserve">In other words, we shifted our starting sample after the next day had passed, and now that we have the actual demand for the day that just passed, we use a set of inputs to forecast the next day based on the actual </w:delText>
        </w:r>
        <w:r w:rsidR="001E4305" w:rsidRPr="001E4305" w:rsidDel="00E23D02">
          <w:lastRenderedPageBreak/>
          <w:delText>values of previous days, depending on our forecasting approach for that particular forecasting model. This procedure was carried out on a daily basis for the duration of our test datasets.</w:delText>
        </w:r>
      </w:del>
    </w:p>
    <w:p w14:paraId="53DCC811" w14:textId="475AC425" w:rsidR="009819B5" w:rsidRPr="009819B5" w:rsidRDefault="00096339" w:rsidP="009819B5">
      <w:pPr>
        <w:pStyle w:val="Heading3"/>
      </w:pPr>
      <w:bookmarkStart w:id="132" w:name="_Toc91513013"/>
      <w:r>
        <w:t>3.</w:t>
      </w:r>
      <w:r w:rsidR="001077B2">
        <w:t>2</w:t>
      </w:r>
      <w:r>
        <w:t>.1 The Seasonal Naïve Forecaster (</w:t>
      </w:r>
      <w:proofErr w:type="spellStart"/>
      <w:r>
        <w:t>SNF</w:t>
      </w:r>
      <w:proofErr w:type="spellEnd"/>
      <w:r>
        <w:t>)</w:t>
      </w:r>
      <w:bookmarkEnd w:id="132"/>
    </w:p>
    <w:p w14:paraId="05EAF5C9" w14:textId="27EFE950" w:rsidR="00997CEA" w:rsidRDefault="00BC1549" w:rsidP="00997CEA">
      <w:pPr>
        <w:ind w:firstLine="288"/>
      </w:pPr>
      <w:r w:rsidRPr="00BC1549">
        <w:t>The seasonal naive forecaster was simple to implement; the forecasted value</w:t>
      </w:r>
      <w:r>
        <w:t xml:space="preserve"> </w:t>
      </w:r>
      <w:r w:rsidR="005046F7" w:rsidRPr="00BC1549">
        <w:rPr>
          <w:noProof/>
          <w:position w:val="-12"/>
        </w:rPr>
        <w:object w:dxaOrig="260" w:dyaOrig="360" w14:anchorId="5233A704">
          <v:shape id="_x0000_i1051" type="#_x0000_t75" alt="" style="width:13.55pt;height:18.25pt;mso-width-percent:0;mso-height-percent:0;mso-width-percent:0;mso-height-percent:0" o:ole="">
            <v:imagedata r:id="rId74" o:title=""/>
          </v:shape>
          <o:OLEObject Type="Embed" ProgID="Equation.DSMT4" ShapeID="_x0000_i1051" DrawAspect="Content" ObjectID="_1702362732" r:id="rId75"/>
        </w:object>
      </w:r>
      <w:r w:rsidRPr="00BC1549">
        <w:t xml:space="preserve"> was calculated using an actual load lag value </w:t>
      </w:r>
      <w:r w:rsidR="005046F7" w:rsidRPr="00BC1549">
        <w:rPr>
          <w:noProof/>
          <w:position w:val="-12"/>
        </w:rPr>
        <w:object w:dxaOrig="380" w:dyaOrig="360" w14:anchorId="6D85C21F">
          <v:shape id="_x0000_i1052" type="#_x0000_t75" alt="" style="width:18.7pt;height:18.25pt;mso-width-percent:0;mso-height-percent:0;mso-width-percent:0;mso-height-percent:0" o:ole="">
            <v:imagedata r:id="rId76" o:title=""/>
          </v:shape>
          <o:OLEObject Type="Embed" ProgID="Equation.DSMT4" ShapeID="_x0000_i1052" DrawAspect="Content" ObjectID="_1702362733" r:id="rId77"/>
        </w:object>
      </w:r>
      <w:r w:rsidRPr="00BC1549">
        <w:t xml:space="preserve"> for lag </w:t>
      </w:r>
      <w:r w:rsidR="00F0284A">
        <w:t>l</w:t>
      </w:r>
      <w:r w:rsidRPr="00BC1549">
        <w:t xml:space="preserve"> = 168 hours (1 week):</w:t>
      </w:r>
    </w:p>
    <w:p w14:paraId="39D66F9D" w14:textId="5A35B601" w:rsidR="00A27CD4" w:rsidRDefault="005046F7" w:rsidP="00A27CD4">
      <w:pPr>
        <w:pStyle w:val="MTDisplayEquation"/>
        <w:jc w:val="center"/>
      </w:pPr>
      <w:r w:rsidRPr="00A27CD4">
        <w:rPr>
          <w:noProof/>
          <w:position w:val="-14"/>
        </w:rPr>
        <w:object w:dxaOrig="1260" w:dyaOrig="380" w14:anchorId="0B18C215">
          <v:shape id="_x0000_i1053" type="#_x0000_t75" alt="" style="width:64.5pt;height:18.7pt;mso-width-percent:0;mso-height-percent:0;mso-width-percent:0;mso-height-percent:0" o:ole="">
            <v:imagedata r:id="rId78" o:title=""/>
          </v:shape>
          <o:OLEObject Type="Embed" ProgID="Equation.DSMT4" ShapeID="_x0000_i1053" DrawAspect="Content" ObjectID="_1702362734" r:id="rId79"/>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r w:rsidR="00756EF7">
        <w:fldChar w:fldCharType="begin"/>
      </w:r>
      <w:r w:rsidR="00756EF7">
        <w:instrText xml:space="preserve"> SEQ MTEqn \c \* Arabic \* MERGEFORMAT </w:instrText>
      </w:r>
      <w:r w:rsidR="00756EF7">
        <w:fldChar w:fldCharType="separate"/>
      </w:r>
      <w:r w:rsidR="00C460A7">
        <w:rPr>
          <w:noProof/>
        </w:rPr>
        <w:instrText>5</w:instrText>
      </w:r>
      <w:r w:rsidR="00756EF7">
        <w:rPr>
          <w:noProof/>
        </w:rPr>
        <w:fldChar w:fldCharType="end"/>
      </w:r>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133" w:name="_Toc91513014"/>
      <w:r>
        <w:t>3.</w:t>
      </w:r>
      <w:r w:rsidR="006305CB">
        <w:t>2</w:t>
      </w:r>
      <w:r>
        <w:t>.2 The Multiple Linear Regression Forecaster (</w:t>
      </w:r>
      <w:proofErr w:type="spellStart"/>
      <w:r>
        <w:t>MLR</w:t>
      </w:r>
      <w:proofErr w:type="spellEnd"/>
      <w:r>
        <w:t>)</w:t>
      </w:r>
      <w:bookmarkEnd w:id="133"/>
    </w:p>
    <w:p w14:paraId="7688CE2B" w14:textId="5AF812DB" w:rsidR="005B5DCE" w:rsidRDefault="005B5DCE" w:rsidP="004E7647">
      <w:pPr>
        <w:ind w:firstLine="288"/>
      </w:pPr>
      <w:r w:rsidRPr="005B5DCE">
        <w:t xml:space="preserve">The </w:t>
      </w:r>
      <w:proofErr w:type="spellStart"/>
      <w:r w:rsidRPr="005B5DCE">
        <w:t>MLR</w:t>
      </w:r>
      <w:proofErr w:type="spellEnd"/>
      <w:r w:rsidRPr="005B5DCE">
        <w:t xml:space="preserve"> forecaster was built with ten independent variables (inputs), which are listed in </w:t>
      </w:r>
      <w:r>
        <w:fldChar w:fldCharType="begin"/>
      </w:r>
      <w:r>
        <w:instrText xml:space="preserve"> REF _Ref90751753 \h </w:instrText>
      </w:r>
      <w:r>
        <w:fldChar w:fldCharType="separate"/>
      </w:r>
      <w:r w:rsidR="00C460A7">
        <w:t xml:space="preserve">Table </w:t>
      </w:r>
      <w:r w:rsidR="00C460A7">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p>
    <w:p w14:paraId="79F80B24" w14:textId="5A491A69" w:rsidR="00A74DF2" w:rsidRDefault="005046F7" w:rsidP="008D2935">
      <w:pPr>
        <w:pStyle w:val="MTDisplayEquation"/>
        <w:ind w:firstLine="0"/>
        <w:jc w:val="center"/>
      </w:pPr>
      <w:r w:rsidRPr="00A74DF2">
        <w:rPr>
          <w:noProof/>
          <w:position w:val="-12"/>
        </w:rPr>
        <w:object w:dxaOrig="8080" w:dyaOrig="360" w14:anchorId="6C1F3FDF">
          <v:shape id="_x0000_i1054" type="#_x0000_t75" alt="" style="width:404.4pt;height:18.25pt;mso-width-percent:0;mso-height-percent:0;mso-width-percent:0;mso-height-percent:0" o:ole="">
            <v:imagedata r:id="rId80" o:title=""/>
          </v:shape>
          <o:OLEObject Type="Embed" ProgID="Equation.DSMT4" ShapeID="_x0000_i1054" DrawAspect="Content" ObjectID="_1702362735"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756EF7">
        <w:fldChar w:fldCharType="begin"/>
      </w:r>
      <w:r w:rsidR="00756EF7">
        <w:instrText xml:space="preserve"> SEQ MTEqn \c \* Arabic \* MERGEFORMAT </w:instrText>
      </w:r>
      <w:r w:rsidR="00756EF7">
        <w:fldChar w:fldCharType="separate"/>
      </w:r>
      <w:r w:rsidR="00C460A7">
        <w:rPr>
          <w:noProof/>
        </w:rPr>
        <w:instrText>6</w:instrText>
      </w:r>
      <w:r w:rsidR="00756EF7">
        <w:rPr>
          <w:noProof/>
        </w:rPr>
        <w:fldChar w:fldCharType="end"/>
      </w:r>
      <w:r w:rsidR="008D2935">
        <w:instrText>)</w:instrText>
      </w:r>
      <w:r w:rsidR="008D2935">
        <w:fldChar w:fldCharType="end"/>
      </w:r>
    </w:p>
    <w:p w14:paraId="0259D738" w14:textId="008240B1" w:rsidR="00E81FC2" w:rsidRDefault="00B10539" w:rsidP="008D2935">
      <w:r>
        <w:t xml:space="preserve">where </w:t>
      </w:r>
      <w:r w:rsidR="005046F7" w:rsidRPr="006143C7">
        <w:rPr>
          <w:noProof/>
          <w:position w:val="-10"/>
        </w:rPr>
        <w:object w:dxaOrig="220" w:dyaOrig="320" w14:anchorId="3CC1184B">
          <v:shape id="_x0000_i1055" type="#_x0000_t75" alt="" style="width:11.2pt;height:15.9pt;mso-width-percent:0;mso-height-percent:0;mso-width-percent:0;mso-height-percent:0" o:ole="">
            <v:imagedata r:id="rId25" o:title=""/>
          </v:shape>
          <o:OLEObject Type="Embed" ProgID="Equation.DSMT4" ShapeID="_x0000_i1055" DrawAspect="Content" ObjectID="_1702362736" r:id="rId82"/>
        </w:object>
      </w:r>
      <w:r>
        <w:t xml:space="preserve"> is the predicted load, </w:t>
      </w:r>
      <w:r w:rsidR="005046F7" w:rsidRPr="00B10539">
        <w:rPr>
          <w:noProof/>
          <w:position w:val="-6"/>
        </w:rPr>
        <w:object w:dxaOrig="200" w:dyaOrig="220" w14:anchorId="3EDCAAA7">
          <v:shape id="_x0000_i1056" type="#_x0000_t75" alt="" style="width:9.8pt;height:11.2pt;mso-width-percent:0;mso-height-percent:0;mso-width-percent:0;mso-height-percent:0" o:ole="">
            <v:imagedata r:id="rId83" o:title=""/>
          </v:shape>
          <o:OLEObject Type="Embed" ProgID="Equation.DSMT4" ShapeID="_x0000_i1056" DrawAspect="Content" ObjectID="_1702362737" r:id="rId84"/>
        </w:object>
      </w:r>
      <w:r>
        <w:t xml:space="preserve">are the variables, </w:t>
      </w:r>
      <w:r w:rsidR="005046F7" w:rsidRPr="00A40178">
        <w:rPr>
          <w:noProof/>
          <w:position w:val="-10"/>
        </w:rPr>
        <w:object w:dxaOrig="240" w:dyaOrig="320" w14:anchorId="54135D04">
          <v:shape id="_x0000_i1057" type="#_x0000_t75" alt="" style="width:12.6pt;height:17.3pt;mso-width-percent:0;mso-height-percent:0;mso-width-percent:0;mso-height-percent:0" o:ole="">
            <v:imagedata r:id="rId31" o:title=""/>
          </v:shape>
          <o:OLEObject Type="Embed" ProgID="Equation.DSMT4" ShapeID="_x0000_i1057" DrawAspect="Content" ObjectID="_1702362738" r:id="rId85"/>
        </w:object>
      </w:r>
      <w:r>
        <w:t xml:space="preserve"> are coefficients estimated by the model, and </w:t>
      </w:r>
      <w:r w:rsidR="005046F7" w:rsidRPr="00A40178">
        <w:rPr>
          <w:noProof/>
          <w:position w:val="-6"/>
        </w:rPr>
        <w:object w:dxaOrig="180" w:dyaOrig="220" w14:anchorId="7F92EB46">
          <v:shape id="_x0000_i1058" type="#_x0000_t75" alt="" style="width:8.9pt;height:11.2pt;mso-width-percent:0;mso-height-percent:0;mso-width-percent:0;mso-height-percent:0" o:ole="">
            <v:imagedata r:id="rId33" o:title=""/>
          </v:shape>
          <o:OLEObject Type="Embed" ProgID="Equation.DSMT4" ShapeID="_x0000_i1058" DrawAspect="Content" ObjectID="_1702362739" r:id="rId86"/>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8"/>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Temperature (</w:t>
            </w:r>
            <w:proofErr w:type="spellStart"/>
            <w:r w:rsidRPr="00486539">
              <w:rPr>
                <w:color w:val="000000"/>
                <w:sz w:val="20"/>
                <w:szCs w:val="20"/>
                <w:lang w:eastAsia="en-CA"/>
              </w:rPr>
              <w:t>x</w:t>
            </w:r>
            <w:r w:rsidRPr="00486539">
              <w:rPr>
                <w:color w:val="000000"/>
                <w:sz w:val="20"/>
                <w:szCs w:val="20"/>
                <w:vertAlign w:val="subscript"/>
                <w:lang w:eastAsia="en-CA"/>
              </w:rPr>
              <w:t>1</w:t>
            </w:r>
            <w:proofErr w:type="spellEnd"/>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w:t>
            </w:r>
            <w:proofErr w:type="spellStart"/>
            <w:r w:rsidRPr="00486539">
              <w:rPr>
                <w:color w:val="000000"/>
                <w:sz w:val="20"/>
                <w:szCs w:val="20"/>
                <w:lang w:eastAsia="en-CA"/>
              </w:rPr>
              <w:t>x</w:t>
            </w:r>
            <w:r w:rsidRPr="00486539">
              <w:rPr>
                <w:color w:val="000000"/>
                <w:sz w:val="20"/>
                <w:szCs w:val="20"/>
                <w:vertAlign w:val="subscript"/>
                <w:lang w:eastAsia="en-CA"/>
              </w:rPr>
              <w:t>2</w:t>
            </w:r>
            <w:proofErr w:type="spellEnd"/>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w:t>
            </w:r>
            <w:proofErr w:type="spellStart"/>
            <w:r w:rsidR="00D55118" w:rsidRPr="00486539">
              <w:rPr>
                <w:color w:val="000000"/>
                <w:sz w:val="20"/>
                <w:szCs w:val="20"/>
                <w:lang w:eastAsia="en-CA"/>
              </w:rPr>
              <w:t>x</w:t>
            </w:r>
            <w:r w:rsidR="00D55118" w:rsidRPr="00486539">
              <w:rPr>
                <w:color w:val="000000"/>
                <w:sz w:val="20"/>
                <w:szCs w:val="20"/>
                <w:vertAlign w:val="subscript"/>
                <w:lang w:eastAsia="en-CA"/>
              </w:rPr>
              <w:t>3</w:t>
            </w:r>
            <w:proofErr w:type="spellEnd"/>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w:t>
            </w:r>
            <w:proofErr w:type="spellStart"/>
            <w:r w:rsidRPr="00486539">
              <w:rPr>
                <w:color w:val="000000"/>
                <w:sz w:val="20"/>
                <w:szCs w:val="20"/>
                <w:lang w:eastAsia="en-CA"/>
              </w:rPr>
              <w:t>x</w:t>
            </w:r>
            <w:r w:rsidRPr="00486539">
              <w:rPr>
                <w:color w:val="000000"/>
                <w:sz w:val="20"/>
                <w:szCs w:val="20"/>
                <w:vertAlign w:val="subscript"/>
                <w:lang w:eastAsia="en-CA"/>
              </w:rPr>
              <w:t>4</w:t>
            </w:r>
            <w:proofErr w:type="spellEnd"/>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w:t>
            </w:r>
            <w:proofErr w:type="spellStart"/>
            <w:r w:rsidRPr="00486539">
              <w:rPr>
                <w:color w:val="000000"/>
                <w:sz w:val="20"/>
                <w:szCs w:val="20"/>
                <w:lang w:eastAsia="en-CA"/>
              </w:rPr>
              <w:t>x</w:t>
            </w:r>
            <w:r w:rsidRPr="00486539">
              <w:rPr>
                <w:color w:val="000000"/>
                <w:sz w:val="20"/>
                <w:szCs w:val="20"/>
                <w:vertAlign w:val="subscript"/>
                <w:lang w:eastAsia="en-CA"/>
              </w:rPr>
              <w:t>5</w:t>
            </w:r>
            <w:proofErr w:type="spellEnd"/>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6</w:t>
            </w:r>
            <w:proofErr w:type="spellEnd"/>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7</w:t>
            </w:r>
            <w:proofErr w:type="spellEnd"/>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8</w:t>
            </w:r>
            <w:proofErr w:type="spellEnd"/>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commentRangeStart w:id="134"/>
            <w:r w:rsidRPr="00486539">
              <w:rPr>
                <w:color w:val="000000"/>
                <w:sz w:val="20"/>
                <w:szCs w:val="20"/>
                <w:lang w:eastAsia="en-CA"/>
              </w:rPr>
              <w:t>Load Demand Lag Value for Lag = 24 Hours (1 Day) (</w:t>
            </w:r>
            <w:proofErr w:type="spellStart"/>
            <w:r w:rsidRPr="00486539">
              <w:rPr>
                <w:color w:val="000000"/>
                <w:sz w:val="20"/>
                <w:szCs w:val="20"/>
                <w:lang w:eastAsia="en-CA"/>
              </w:rPr>
              <w:t>x</w:t>
            </w:r>
            <w:r w:rsidRPr="00486539">
              <w:rPr>
                <w:color w:val="000000"/>
                <w:sz w:val="20"/>
                <w:szCs w:val="20"/>
                <w:vertAlign w:val="subscript"/>
                <w:lang w:eastAsia="en-CA"/>
              </w:rPr>
              <w:t>9</w:t>
            </w:r>
            <w:proofErr w:type="spellEnd"/>
            <w:r w:rsidRPr="00486539">
              <w:rPr>
                <w:color w:val="000000"/>
                <w:sz w:val="20"/>
                <w:szCs w:val="20"/>
                <w:lang w:eastAsia="en-CA"/>
              </w:rPr>
              <w:t>)</w:t>
            </w:r>
            <w:commentRangeEnd w:id="134"/>
            <w:r w:rsidR="00E23D02">
              <w:rPr>
                <w:rStyle w:val="CommentReference"/>
              </w:rPr>
              <w:commentReference w:id="134"/>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w:t>
            </w:r>
            <w:proofErr w:type="spellStart"/>
            <w:r w:rsidRPr="00486539">
              <w:rPr>
                <w:color w:val="000000"/>
                <w:sz w:val="20"/>
                <w:szCs w:val="20"/>
                <w:lang w:eastAsia="en-CA"/>
              </w:rPr>
              <w:t>x</w:t>
            </w:r>
            <w:r w:rsidRPr="00486539">
              <w:rPr>
                <w:color w:val="000000"/>
                <w:sz w:val="20"/>
                <w:szCs w:val="20"/>
                <w:vertAlign w:val="subscript"/>
                <w:lang w:eastAsia="en-CA"/>
              </w:rPr>
              <w:t>10</w:t>
            </w:r>
            <w:proofErr w:type="spellEnd"/>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19B6B92A" w:rsidR="004466DF" w:rsidRDefault="00C27247" w:rsidP="0090048A">
      <w:pPr>
        <w:pStyle w:val="Caption"/>
        <w:jc w:val="center"/>
      </w:pPr>
      <w:bookmarkStart w:id="135" w:name="_Ref90751753"/>
      <w:bookmarkStart w:id="136" w:name="_Toc91513068"/>
      <w:r>
        <w:t xml:space="preserve">Table </w:t>
      </w:r>
      <w:r w:rsidR="00756EF7">
        <w:fldChar w:fldCharType="begin"/>
      </w:r>
      <w:r w:rsidR="00756EF7">
        <w:instrText xml:space="preserve"> SEQ Table \* ARABIC </w:instrText>
      </w:r>
      <w:r w:rsidR="00756EF7">
        <w:fldChar w:fldCharType="separate"/>
      </w:r>
      <w:r w:rsidR="00C460A7">
        <w:rPr>
          <w:noProof/>
        </w:rPr>
        <w:t>3</w:t>
      </w:r>
      <w:r w:rsidR="00756EF7">
        <w:rPr>
          <w:noProof/>
        </w:rPr>
        <w:fldChar w:fldCharType="end"/>
      </w:r>
      <w:bookmarkEnd w:id="135"/>
      <w:r>
        <w:t xml:space="preserve"> - </w:t>
      </w:r>
      <w:r w:rsidRPr="00D0365A">
        <w:t xml:space="preserve">The </w:t>
      </w:r>
      <w:proofErr w:type="spellStart"/>
      <w:r w:rsidRPr="00D0365A">
        <w:t>MLR</w:t>
      </w:r>
      <w:proofErr w:type="spellEnd"/>
      <w:r w:rsidRPr="00D0365A">
        <w:t xml:space="preserve"> Forecaster's Independent Variables</w:t>
      </w:r>
      <w:bookmarkEnd w:id="136"/>
    </w:p>
    <w:p w14:paraId="6FAB284A" w14:textId="5282A251"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had been fully </w:t>
      </w:r>
      <w:r w:rsidR="00713BA3">
        <w:t>specified</w:t>
      </w:r>
      <w:r w:rsidRPr="00D46800">
        <w:t>, it was used to forecast a value for each hour in the test set.</w:t>
      </w:r>
    </w:p>
    <w:p w14:paraId="531756C0" w14:textId="2EABE2FB" w:rsidR="00096339" w:rsidRDefault="00F407B3" w:rsidP="0080228C">
      <w:pPr>
        <w:pStyle w:val="Heading3"/>
      </w:pPr>
      <w:bookmarkStart w:id="137" w:name="_Toc91513015"/>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proofErr w:type="spellStart"/>
      <w:r w:rsidR="0080228C">
        <w:t>S</w:t>
      </w:r>
      <w:r w:rsidR="00775968">
        <w:t>ARIMA</w:t>
      </w:r>
      <w:r w:rsidR="0080228C">
        <w:t>X</w:t>
      </w:r>
      <w:proofErr w:type="spellEnd"/>
      <w:r w:rsidR="00775968">
        <w:t>)</w:t>
      </w:r>
      <w:bookmarkEnd w:id="137"/>
    </w:p>
    <w:p w14:paraId="27EDDD04" w14:textId="06230A29" w:rsidR="001F7134" w:rsidRDefault="00D80D40" w:rsidP="001F7134">
      <w:pPr>
        <w:ind w:firstLine="288"/>
      </w:pPr>
      <w:r w:rsidRPr="00D80D40">
        <w:t xml:space="preserve">The </w:t>
      </w:r>
      <w:proofErr w:type="spellStart"/>
      <w:r w:rsidRPr="00D80D40">
        <w:t>SARIMAX</w:t>
      </w:r>
      <w:proofErr w:type="spellEnd"/>
      <w:r w:rsidRPr="00D80D40">
        <w:t xml:space="preserve"> model was used in this study, which is a modified version of the ARIMA model that takes seasonality into account and includes temperature as an exogenous variable. The equation below mathematically represents the </w:t>
      </w:r>
      <w:proofErr w:type="spellStart"/>
      <w:r w:rsidRPr="00D80D40">
        <w:t>SARIMAX</w:t>
      </w:r>
      <w:proofErr w:type="spellEnd"/>
      <w:r w:rsidRPr="00D80D40">
        <w:t xml:space="preserve"> model; it is repeated here for context.</w:t>
      </w:r>
    </w:p>
    <w:p w14:paraId="0353B1EC" w14:textId="02688490" w:rsidR="006352B1" w:rsidRDefault="005046F7" w:rsidP="000F49F7">
      <w:pPr>
        <w:ind w:firstLine="288"/>
        <w:jc w:val="center"/>
      </w:pPr>
      <w:r w:rsidRPr="000C6357">
        <w:rPr>
          <w:noProof/>
          <w:position w:val="-52"/>
        </w:rPr>
        <w:object w:dxaOrig="5780" w:dyaOrig="1160" w14:anchorId="1BEA19ED">
          <v:shape id="_x0000_i1059" type="#_x0000_t75" alt="" style="width:284.25pt;height:57.95pt;mso-width-percent:0;mso-height-percent:0;mso-width-percent:0;mso-height-percent:0" o:ole="">
            <v:imagedata r:id="rId35" o:title=""/>
          </v:shape>
          <o:OLEObject Type="Embed" ProgID="Equation.DSMT4" ShapeID="_x0000_i1059" DrawAspect="Content" ObjectID="_1702362740" r:id="rId87"/>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r w:rsidR="00756EF7">
        <w:fldChar w:fldCharType="begin"/>
      </w:r>
      <w:r w:rsidR="00756EF7">
        <w:instrText xml:space="preserve"> SEQ MTEqn \c \* Arabic \* MERGEFORMAT </w:instrText>
      </w:r>
      <w:r w:rsidR="00756EF7">
        <w:fldChar w:fldCharType="separate"/>
      </w:r>
      <w:r w:rsidR="00C460A7">
        <w:rPr>
          <w:noProof/>
        </w:rPr>
        <w:instrText>7</w:instrText>
      </w:r>
      <w:r w:rsidR="00756EF7">
        <w:rPr>
          <w:noProof/>
        </w:rPr>
        <w:fldChar w:fldCharType="end"/>
      </w:r>
      <w:r w:rsidR="000F49F7">
        <w:instrText>)</w:instrText>
      </w:r>
      <w:r w:rsidR="000F49F7">
        <w:fldChar w:fldCharType="end"/>
      </w:r>
    </w:p>
    <w:p w14:paraId="1023D0E7" w14:textId="5BE3D370"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w:t>
      </w:r>
      <w:proofErr w:type="spellStart"/>
      <w:r w:rsidR="0091186F" w:rsidRPr="0091186F">
        <w:t>SARIMAX</w:t>
      </w:r>
      <w:proofErr w:type="spellEnd"/>
      <w:r w:rsidR="0091186F" w:rsidRPr="0091186F">
        <w:t xml:space="preserve"> forecaster's hyperparameters. </w:t>
      </w:r>
      <w:r w:rsidR="00B451DD">
        <w:fldChar w:fldCharType="begin"/>
      </w:r>
      <w:r w:rsidR="00B451DD">
        <w:instrText xml:space="preserve"> REF _Ref91171277 \h </w:instrText>
      </w:r>
      <w:r w:rsidR="00B451DD">
        <w:fldChar w:fldCharType="separate"/>
      </w:r>
      <w:r w:rsidR="00B451DD">
        <w:t xml:space="preserve">Table </w:t>
      </w:r>
      <w:r w:rsidR="00B451DD">
        <w:rPr>
          <w:noProof/>
        </w:rPr>
        <w:t>4</w:t>
      </w:r>
      <w:r w:rsidR="00B451DD">
        <w:fldChar w:fldCharType="end"/>
      </w:r>
      <w:r w:rsidR="00B451DD" w:rsidRPr="00B451DD">
        <w:t xml:space="preserve"> </w:t>
      </w:r>
      <w:r w:rsidR="00B451DD" w:rsidRPr="00B451DD">
        <w:lastRenderedPageBreak/>
        <w:t>summarizes the parameters for each dataset, and Appendix A contains the AC and PAC plots that were used to justify these decisions.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6E1766E7" w14:textId="1B490591" w:rsidR="00612C3D" w:rsidRDefault="00BD32F4" w:rsidP="00831674">
      <w:pPr>
        <w:pStyle w:val="Caption"/>
        <w:jc w:val="center"/>
      </w:pPr>
      <w:bookmarkStart w:id="138" w:name="_Ref91171277"/>
      <w:bookmarkStart w:id="139" w:name="_Toc91513069"/>
      <w:r>
        <w:t xml:space="preserve">Table </w:t>
      </w:r>
      <w:r w:rsidR="00756EF7">
        <w:fldChar w:fldCharType="begin"/>
      </w:r>
      <w:r w:rsidR="00756EF7">
        <w:instrText xml:space="preserve"> SEQ Table \* ARABIC </w:instrText>
      </w:r>
      <w:r w:rsidR="00756EF7">
        <w:fldChar w:fldCharType="separate"/>
      </w:r>
      <w:r w:rsidR="00C460A7">
        <w:rPr>
          <w:noProof/>
        </w:rPr>
        <w:t>4</w:t>
      </w:r>
      <w:r w:rsidR="00756EF7">
        <w:rPr>
          <w:noProof/>
        </w:rPr>
        <w:fldChar w:fldCharType="end"/>
      </w:r>
      <w:bookmarkEnd w:id="138"/>
      <w:r>
        <w:t xml:space="preserve"> - </w:t>
      </w:r>
      <w:r w:rsidRPr="00AF02BC">
        <w:t xml:space="preserve">The </w:t>
      </w:r>
      <w:proofErr w:type="spellStart"/>
      <w:r>
        <w:t>S</w:t>
      </w:r>
      <w:r w:rsidRPr="00AF02BC">
        <w:t>ARIMA</w:t>
      </w:r>
      <w:r>
        <w:t>X</w:t>
      </w:r>
      <w:proofErr w:type="spellEnd"/>
      <w:r w:rsidRPr="00AF02BC">
        <w:t xml:space="preserve"> hyperparameters that were used </w:t>
      </w:r>
      <w:r>
        <w:t xml:space="preserve">for each </w:t>
      </w:r>
      <w:r w:rsidRPr="00AF02BC">
        <w:t>dataset</w:t>
      </w:r>
      <w:bookmarkEnd w:id="139"/>
    </w:p>
    <w:p w14:paraId="2A53E200" w14:textId="16C0505D" w:rsidR="002E571B" w:rsidRDefault="00C05C0B" w:rsidP="002E571B">
      <w:pPr>
        <w:ind w:firstLine="288"/>
      </w:pPr>
      <w:r w:rsidRPr="00C05C0B">
        <w:t>The model was fitted for each forecasted day using actual demand and temperature lag values from the 28 days preceding our forecasted day, resulting in a unique model for each day</w:t>
      </w:r>
      <w:r w:rsidR="00831674">
        <w:t xml:space="preserve">, </w:t>
      </w:r>
      <w:r w:rsidRPr="00C05C0B">
        <w:t>their coefficients were estimated as a result of fitting.</w:t>
      </w:r>
      <w:r>
        <w:t xml:space="preserve"> </w:t>
      </w:r>
      <w:r w:rsidR="008F5BCE" w:rsidRPr="008F5BCE">
        <w:t xml:space="preserve">We only used 28 days lag values because the </w:t>
      </w:r>
      <w:proofErr w:type="spellStart"/>
      <w:r w:rsidR="008F5BCE" w:rsidRPr="008F5BCE">
        <w:t>SARIMAX</w:t>
      </w:r>
      <w:proofErr w:type="spellEnd"/>
      <w:r w:rsidR="008F5BCE" w:rsidRPr="008F5BCE">
        <w:t xml:space="preserve"> model works better with stationary signals; for the first 28 forecasted days in our test dataset, only parts of the training dataset were used to fit the models because these days required some lag values from the training dataset.</w:t>
      </w:r>
    </w:p>
    <w:p w14:paraId="5BB8C771" w14:textId="69818EE5" w:rsidR="00612C3D" w:rsidRDefault="00612C3D" w:rsidP="002E571B">
      <w:pPr>
        <w:ind w:firstLine="288"/>
      </w:pPr>
      <w:r w:rsidRPr="00612C3D">
        <w:t>To fit the model, the expectation-maximization algorithm was used, assuming a student's t distribution (which improved performance over a Gaussian distribution, based on preliminary trials). Following the model's development, it was used to forecast hourly values for the following day, with the next day's 24-hour temperature acting as an exogenous variable.</w:t>
      </w:r>
    </w:p>
    <w:p w14:paraId="30C35DB9" w14:textId="37B993FB" w:rsidR="00F75072" w:rsidRDefault="00F75072" w:rsidP="001A3FAF">
      <w:pPr>
        <w:pStyle w:val="Heading3"/>
      </w:pPr>
      <w:bookmarkStart w:id="140" w:name="_Toc91513016"/>
      <w:r>
        <w:t>3.</w:t>
      </w:r>
      <w:r w:rsidR="0088211B">
        <w:t>2</w:t>
      </w:r>
      <w:r w:rsidR="00A54585">
        <w:t>.4</w:t>
      </w:r>
      <w:r>
        <w:t xml:space="preserve"> The </w:t>
      </w:r>
      <w:r w:rsidR="005A698D" w:rsidRPr="00A665D9">
        <w:t>Artificial Neural Network Short Term Load Forecaster</w:t>
      </w:r>
      <w:r w:rsidR="005A698D">
        <w:t xml:space="preserve"> (</w:t>
      </w:r>
      <w:proofErr w:type="spellStart"/>
      <w:r>
        <w:t>ANNSTLF-G3</w:t>
      </w:r>
      <w:proofErr w:type="spellEnd"/>
      <w:r w:rsidR="005A698D">
        <w:t>)</w:t>
      </w:r>
      <w:bookmarkEnd w:id="140"/>
    </w:p>
    <w:p w14:paraId="656ECC7D" w14:textId="5F2C654C" w:rsidR="00C5768F" w:rsidRPr="00C5768F" w:rsidRDefault="00EB512B" w:rsidP="00EB512B">
      <w:pPr>
        <w:ind w:firstLine="288"/>
      </w:pPr>
      <w:r>
        <w:fldChar w:fldCharType="begin"/>
      </w:r>
      <w:r>
        <w:instrText xml:space="preserve"> REF _Ref90043953 \h </w:instrText>
      </w:r>
      <w:r>
        <w:fldChar w:fldCharType="separate"/>
      </w:r>
      <w:r>
        <w:t xml:space="preserve">Figure </w:t>
      </w:r>
      <w:r>
        <w:rPr>
          <w:noProof/>
        </w:rPr>
        <w:t>8</w:t>
      </w:r>
      <w:r>
        <w:fldChar w:fldCharType="end"/>
      </w:r>
      <w:r w:rsidRPr="00EB512B">
        <w:t xml:space="preserve"> depicts the architecture of the BLF and CLF components of the </w:t>
      </w:r>
      <w:proofErr w:type="spellStart"/>
      <w:r w:rsidRPr="00EB512B">
        <w:t>ANNSTLF-G3</w:t>
      </w:r>
      <w:proofErr w:type="spellEnd"/>
      <w:r w:rsidRPr="00EB512B">
        <w:t xml:space="preserve"> implementation.</w:t>
      </w:r>
      <w:r>
        <w:t xml:space="preserve"> </w:t>
      </w:r>
      <w:r w:rsidR="00C5768F" w:rsidRPr="00C5768F">
        <w:t xml:space="preserve">Both </w:t>
      </w:r>
      <w:proofErr w:type="spellStart"/>
      <w:r w:rsidR="00C5768F" w:rsidRPr="00C5768F">
        <w:t>ANNs</w:t>
      </w:r>
      <w:proofErr w:type="spellEnd"/>
      <w:r w:rsidR="00C5768F" w:rsidRPr="00C5768F">
        <w:t xml:space="preserve"> were fully connected across all layers, with sixty neurons in the hidden layer. In both the hidden and output layers, the activation function was a hyperbolic tangent sigmoid transfer function. To avoid overtraining, 80% of the training </w:t>
      </w:r>
      <w:r w:rsidR="00C5768F" w:rsidRPr="00C5768F">
        <w:lastRenderedPageBreak/>
        <w:t xml:space="preserve">data was used to train the </w:t>
      </w:r>
      <w:proofErr w:type="spellStart"/>
      <w:r w:rsidR="00C5768F" w:rsidRPr="00C5768F">
        <w:t>ANNs</w:t>
      </w:r>
      <w:proofErr w:type="spellEnd"/>
      <w:r w:rsidR="00C5768F" w:rsidRPr="00C5768F">
        <w:t xml:space="preserve">, while 20% was used for validation. </w:t>
      </w:r>
      <w:r w:rsidRPr="00EB512B">
        <w:t>The data was randomly divided for the training and validation sets, which means we used randomly generated indices.</w:t>
      </w:r>
      <w:r w:rsidR="00C5768F" w:rsidRPr="00C5768F">
        <w:t xml:space="preserve"> The </w:t>
      </w:r>
      <w:proofErr w:type="spellStart"/>
      <w:r w:rsidR="00C5768F" w:rsidRPr="00C5768F">
        <w:t>ANNs</w:t>
      </w:r>
      <w:proofErr w:type="spellEnd"/>
      <w:r w:rsidR="00C5768F" w:rsidRPr="00C5768F">
        <w:t xml:space="preserve">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D1ECBE5" w:rsidR="000A1E8F" w:rsidRDefault="000A1E8F" w:rsidP="000A1E8F">
      <w:pPr>
        <w:pStyle w:val="Caption"/>
        <w:jc w:val="center"/>
      </w:pPr>
      <w:bookmarkStart w:id="141" w:name="_Ref90043953"/>
      <w:bookmarkStart w:id="142" w:name="_Toc91513090"/>
      <w:r>
        <w:t xml:space="preserve">Figure </w:t>
      </w:r>
      <w:r w:rsidR="00756EF7">
        <w:fldChar w:fldCharType="begin"/>
      </w:r>
      <w:r w:rsidR="00756EF7">
        <w:instrText xml:space="preserve"> SEQ Figure \* ARABIC </w:instrText>
      </w:r>
      <w:r w:rsidR="00756EF7">
        <w:fldChar w:fldCharType="separate"/>
      </w:r>
      <w:r w:rsidR="00C460A7">
        <w:rPr>
          <w:noProof/>
        </w:rPr>
        <w:t>8</w:t>
      </w:r>
      <w:r w:rsidR="00756EF7">
        <w:rPr>
          <w:noProof/>
        </w:rPr>
        <w:fldChar w:fldCharType="end"/>
      </w:r>
      <w:bookmarkEnd w:id="141"/>
      <w:r>
        <w:t xml:space="preserve"> – </w:t>
      </w:r>
      <w:r w:rsidRPr="008914C4">
        <w:t>The Structure of the B</w:t>
      </w:r>
      <w:r>
        <w:t>LF</w:t>
      </w:r>
      <w:r w:rsidRPr="008914C4">
        <w:t xml:space="preserve"> and C</w:t>
      </w:r>
      <w:r>
        <w:t>LF</w:t>
      </w:r>
      <w:r w:rsidRPr="008914C4">
        <w:t xml:space="preserve"> Network</w:t>
      </w:r>
      <w:bookmarkEnd w:id="142"/>
    </w:p>
    <w:p w14:paraId="7357A2AE" w14:textId="21E2A8D2" w:rsidR="00C5768F" w:rsidRDefault="00196BCF" w:rsidP="00EC3AD9">
      <w:pPr>
        <w:ind w:firstLine="288"/>
      </w:pPr>
      <w:r w:rsidRPr="00196BCF">
        <w:t xml:space="preserve">Both the BLF and the CLF required 79 inputs, which were identical, as shown in the figure above, where </w:t>
      </w:r>
      <w:proofErr w:type="spellStart"/>
      <w:r w:rsidRPr="00196BCF">
        <w:t>k+1</w:t>
      </w:r>
      <w:proofErr w:type="spellEnd"/>
      <w:r w:rsidRPr="00196BCF">
        <w:t xml:space="preserve"> represents the day to be predicted and k represents the previous day.</w:t>
      </w:r>
      <w:r>
        <w:t xml:space="preserve"> </w:t>
      </w:r>
      <w:r w:rsidR="00C5768F" w:rsidRPr="00C5768F">
        <w:t xml:space="preserve">The BLF was trained to generate load demands for each hour of day </w:t>
      </w:r>
      <w:proofErr w:type="spellStart"/>
      <w:r w:rsidR="00C5768F" w:rsidRPr="00C5768F">
        <w:t>k+1</w:t>
      </w:r>
      <w:proofErr w:type="spellEnd"/>
      <w:r w:rsidR="00C5768F" w:rsidRPr="00C5768F">
        <w:t xml:space="preserve">, whereas the CLF was trained to generate hourly changes in load demand from day k to day </w:t>
      </w:r>
      <w:proofErr w:type="spellStart"/>
      <w:r w:rsidR="00C5768F" w:rsidRPr="00C5768F">
        <w:t>k+1</w:t>
      </w:r>
      <w:proofErr w:type="spellEnd"/>
      <w:r w:rsidR="00C5768F" w:rsidRPr="00C5768F">
        <w:t xml:space="preserve">. During training, the BLF was presented with actual load demand for day </w:t>
      </w:r>
      <w:proofErr w:type="spellStart"/>
      <w:r w:rsidR="00C5768F" w:rsidRPr="00C5768F">
        <w:t>k+1</w:t>
      </w:r>
      <w:proofErr w:type="spellEnd"/>
      <w:r w:rsidR="00C5768F" w:rsidRPr="00C5768F">
        <w:t xml:space="preserve">, whereas the CLF was presented with the difference in actual loads from day </w:t>
      </w:r>
      <w:proofErr w:type="spellStart"/>
      <w:r w:rsidR="00C5768F" w:rsidRPr="00C5768F">
        <w:t>k+1</w:t>
      </w:r>
      <w:proofErr w:type="spellEnd"/>
      <w:r w:rsidR="00C5768F" w:rsidRPr="00C5768F">
        <w:t xml:space="preserve"> to day k. The back-propagation algorithm was used to train both the BLF and CLF networks.</w:t>
      </w:r>
    </w:p>
    <w:p w14:paraId="734922C8" w14:textId="78CE7E39" w:rsidR="00C5768F" w:rsidRDefault="00196BCF" w:rsidP="00542D54">
      <w:pPr>
        <w:ind w:firstLine="288"/>
      </w:pPr>
      <w:r w:rsidRPr="00196BCF">
        <w:t xml:space="preserve">Each </w:t>
      </w:r>
      <w:proofErr w:type="spellStart"/>
      <w:r w:rsidRPr="00196BCF">
        <w:t>ANN's</w:t>
      </w:r>
      <w:proofErr w:type="spellEnd"/>
      <w:r w:rsidRPr="00196BCF">
        <w:t xml:space="preserve"> output was fed into the </w:t>
      </w:r>
      <w:proofErr w:type="spellStart"/>
      <w:r w:rsidRPr="00196BCF">
        <w:t>RLS</w:t>
      </w:r>
      <w:proofErr w:type="spellEnd"/>
      <w:r w:rsidRPr="00196BCF">
        <w:t xml:space="preserve"> combiner, resulting in a fine-tuned hourly load prediction, but before presenting the CLF outputs, they were supplemented with actual loads from day k to reflect a load prediction rather than a change in load.</w:t>
      </w:r>
      <w:r>
        <w:t xml:space="preserve"> </w:t>
      </w:r>
      <w:r w:rsidR="00ED7469" w:rsidRPr="00ED7469">
        <w:t xml:space="preserve">The </w:t>
      </w:r>
      <w:proofErr w:type="spellStart"/>
      <w:r w:rsidR="00ED7469" w:rsidRPr="00ED7469">
        <w:t>RLS</w:t>
      </w:r>
      <w:proofErr w:type="spellEnd"/>
      <w:r w:rsidR="00ED7469" w:rsidRPr="00ED7469">
        <w:t xml:space="preserve"> combiner was initially configured to combine the outputs of both </w:t>
      </w:r>
      <w:proofErr w:type="spellStart"/>
      <w:r w:rsidR="00ED7469" w:rsidRPr="00ED7469">
        <w:t>ANNs</w:t>
      </w:r>
      <w:proofErr w:type="spellEnd"/>
      <w:r w:rsidR="00ED7469" w:rsidRPr="00ED7469">
        <w:t xml:space="preserve"> equally (i.e., weights were set to 0.5), and after the predicted day had passed, the weights for each hour were updated using a least-squares algorithm based on how close each ANN output met the desired target </w:t>
      </w:r>
      <w:r w:rsidR="00ED7469" w:rsidRPr="00ED7469">
        <w:lastRenderedPageBreak/>
        <w:t>for that hour, with each hour's weight being treated differently than the other hours of the day.</w:t>
      </w:r>
    </w:p>
    <w:p w14:paraId="396FBE36" w14:textId="038A4B98" w:rsidR="00C5768F" w:rsidRDefault="008F5542" w:rsidP="00542D54">
      <w:pPr>
        <w:ind w:firstLine="288"/>
      </w:pPr>
      <w:r w:rsidRPr="008F5542">
        <w:t>When we switched between resilient and Levenberg-Marquardt back-propagation training, we discovered that resilient back-propagation training provided better predictions than Levenberg-Marquardt back-propagation training.</w:t>
      </w:r>
      <w:r>
        <w:t xml:space="preserve"> </w:t>
      </w:r>
      <w:r w:rsidR="00BB05CB" w:rsidRPr="00BB05CB">
        <w:t>We also saw an improvement in overall performance when we changed the activation function of the output layer from linear to tangent sigmoid. Finally, we discovered that dividing the data into random indices rather than blocks resulted in better forecasting results.</w:t>
      </w:r>
    </w:p>
    <w:p w14:paraId="7FA51A99" w14:textId="719149C3" w:rsidR="002E0AEC" w:rsidRPr="0079016F" w:rsidRDefault="002E0AEC" w:rsidP="00E141F5">
      <w:pPr>
        <w:pStyle w:val="Heading2"/>
      </w:pPr>
      <w:bookmarkStart w:id="143" w:name="_Toc91513017"/>
      <w:r>
        <w:t>3.</w:t>
      </w:r>
      <w:r w:rsidR="00E141F5">
        <w:t>3</w:t>
      </w:r>
      <w:r>
        <w:t xml:space="preserve"> </w:t>
      </w:r>
      <w:r w:rsidR="001A3FAF" w:rsidRPr="002A6B03">
        <w:t>Implementation Specifications for</w:t>
      </w:r>
      <w:r w:rsidR="001A3FAF">
        <w:t xml:space="preserve"> t</w:t>
      </w:r>
      <w:r>
        <w:t>he Deep Learning Forecasters</w:t>
      </w:r>
      <w:bookmarkEnd w:id="143"/>
    </w:p>
    <w:p w14:paraId="1669F607" w14:textId="79B1960F" w:rsidR="00F15766" w:rsidRDefault="00D16944" w:rsidP="00F15766">
      <w:pPr>
        <w:pStyle w:val="Heading3"/>
      </w:pPr>
      <w:bookmarkStart w:id="144" w:name="_Toc91513018"/>
      <w:r>
        <w:t>3.</w:t>
      </w:r>
      <w:r w:rsidR="00D77BAA">
        <w:t>3</w:t>
      </w:r>
      <w:r w:rsidR="00B93EB2">
        <w:t>.1</w:t>
      </w:r>
      <w:r>
        <w:t xml:space="preserve"> </w:t>
      </w:r>
      <w:r w:rsidR="00F15766">
        <w:t>The Long Short Term Memory Forecaster (LSTM)</w:t>
      </w:r>
      <w:bookmarkEnd w:id="144"/>
    </w:p>
    <w:p w14:paraId="109F989A" w14:textId="77777777" w:rsidR="00553E47" w:rsidRDefault="00A52B5E" w:rsidP="00553E47">
      <w:pPr>
        <w:ind w:firstLine="288"/>
      </w:pPr>
      <w:r w:rsidRPr="00A52B5E">
        <w:t xml:space="preserve">We emulated the </w:t>
      </w:r>
      <w:proofErr w:type="spellStart"/>
      <w:r w:rsidRPr="00A52B5E">
        <w:t>ANNSTLF</w:t>
      </w:r>
      <w:proofErr w:type="spellEnd"/>
      <w:r w:rsidRPr="00A52B5E">
        <w:t xml:space="preserve"> structure by developing a Base Load Forecaster (BLF), a Change in Load Forecaster (CLF), and an </w:t>
      </w:r>
      <w:proofErr w:type="spellStart"/>
      <w:r w:rsidRPr="00A52B5E">
        <w:t>RLS</w:t>
      </w:r>
      <w:proofErr w:type="spellEnd"/>
      <w:r w:rsidRPr="00A52B5E">
        <w:t xml:space="preserve">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xml:space="preserve">. </w:t>
      </w:r>
      <w:r w:rsidR="00B516AD" w:rsidRPr="00B516AD">
        <w:t xml:space="preserve">The inputs and structure of the architecture were identical to those of the </w:t>
      </w:r>
      <w:proofErr w:type="spellStart"/>
      <w:r w:rsidR="00B516AD" w:rsidRPr="00B516AD">
        <w:t>ANNSTLF</w:t>
      </w:r>
      <w:proofErr w:type="spellEnd"/>
      <w:r w:rsidR="00B516AD" w:rsidRPr="00B516AD">
        <w:t xml:space="preserve">, but the BLF and CLF forecasters were trained with </w:t>
      </w:r>
      <w:r w:rsidR="00AD79F7" w:rsidRPr="00B516AD">
        <w:t>LSTMs and</w:t>
      </w:r>
      <w:r w:rsidR="00B516AD" w:rsidRPr="00B516AD">
        <w:t xml:space="preserve"> using this architecture for the LSTM produced superior results overall and across multiple timeframes.</w:t>
      </w:r>
      <w:r w:rsidR="00AD79F7">
        <w:t xml:space="preserve"> </w:t>
      </w:r>
      <w:r w:rsidR="00AD79F7" w:rsidRPr="00AD79F7">
        <w:t>The LSTM network architecture consisted of four layers: a sequence input layer with 79 inputs or features, an LSTM layer with 100 hidden units, a fully connected layer with 24 outputs or responses, and a regression layer.</w:t>
      </w:r>
      <w:r w:rsidR="00534C68">
        <w:t xml:space="preserve"> </w:t>
      </w:r>
      <w:r w:rsidR="00534C68" w:rsidRPr="00534C68">
        <w:t>The amount of data retained between time steps is proportional to the number of hidden units (the hidden state); this was the optimal value for all datasets examined</w:t>
      </w:r>
      <w:r w:rsidR="00534C68">
        <w:t xml:space="preserve"> </w:t>
      </w:r>
      <w:r w:rsidR="00534C68">
        <w:fldChar w:fldCharType="begin" w:fldLock="1"/>
      </w:r>
      <w:r w:rsidR="00534C68">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[183]","plainTextFormattedCitation":"[183]","previouslyFormattedCitation":"[183]"},"properties":{"noteIndex":0},"schema":"https://github.com/citation-style-language/schema/raw/master/csl-citation.json"}</w:instrText>
      </w:r>
      <w:r w:rsidR="00534C68">
        <w:fldChar w:fldCharType="separate"/>
      </w:r>
      <w:r w:rsidR="00534C68" w:rsidRPr="00DC2212">
        <w:rPr>
          <w:noProof/>
        </w:rPr>
        <w:t>[183]</w:t>
      </w:r>
      <w:r w:rsidR="00534C68">
        <w:fldChar w:fldCharType="end"/>
      </w:r>
      <w:r w:rsidR="00534C68" w:rsidRPr="000B13E4">
        <w:t xml:space="preserve">. </w:t>
      </w:r>
    </w:p>
    <w:p w14:paraId="3DB59F8C" w14:textId="51E101CA" w:rsidR="00534C68" w:rsidRDefault="00534C68" w:rsidP="00553E47">
      <w:pPr>
        <w:ind w:firstLine="288"/>
      </w:pPr>
      <w:r w:rsidRPr="00534C68">
        <w:t xml:space="preserve">To train the LSTM models, we used the Adam optimization training algorithm; the training options used are detailed in the following paragraphs. The Adam optimization </w:t>
      </w:r>
      <w:r w:rsidRPr="00534C68">
        <w:lastRenderedPageBreak/>
        <w:t>algorithm is a well-known deep learning training algorithm that combines the benefits of the adaptive gradient algorithm and root mean square propagation methods. It also performs well on problems with large datasets or a large number of parameters, as well as those with sparse gradients</w:t>
      </w:r>
      <w:r>
        <w:t xml:space="preserve"> </w:t>
      </w:r>
      <w:r>
        <w:fldChar w:fldCharType="begin" w:fldLock="1"/>
      </w:r>
      <w:r>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[180]–[182]","plainTextFormattedCitation":"[180]–[182]","previouslyFormattedCitation":"[180]–[182]"},"properties":{"noteIndex":0},"schema":"https://github.com/citation-style-language/schema/raw/master/csl-citation.json"}</w:instrText>
      </w:r>
      <w:r>
        <w:fldChar w:fldCharType="separate"/>
      </w:r>
      <w:r w:rsidRPr="00DC2212">
        <w:rPr>
          <w:noProof/>
        </w:rPr>
        <w:t>[180]–[182]</w:t>
      </w:r>
      <w:r>
        <w:fldChar w:fldCharType="end"/>
      </w:r>
      <w:r>
        <w:t>.</w:t>
      </w:r>
      <w:r w:rsidR="00553E47">
        <w:t xml:space="preserve"> </w:t>
      </w:r>
      <w:r w:rsidR="00553E47" w:rsidRPr="00553E47">
        <w:t xml:space="preserve">Forecasts for the LSTM models were generated 24 hours or one day at a time, using the trained LSTM networks to predict outputs and updating the network state after the prediction. </w:t>
      </w:r>
      <w:r w:rsidR="004D786A" w:rsidRPr="004D786A">
        <w:t xml:space="preserve">The final results of the two separate LSTM models were combined using the </w:t>
      </w:r>
      <w:proofErr w:type="spellStart"/>
      <w:r w:rsidR="004D786A" w:rsidRPr="004D786A">
        <w:t>RLS</w:t>
      </w:r>
      <w:proofErr w:type="spellEnd"/>
      <w:r w:rsidR="004D786A" w:rsidRPr="004D786A">
        <w:t xml:space="preserve"> combiner.</w:t>
      </w:r>
    </w:p>
    <w:p w14:paraId="76E674B3" w14:textId="77777777" w:rsidR="007637F6" w:rsidRDefault="005B309B" w:rsidP="007637F6">
      <w:pPr>
        <w:ind w:firstLine="288"/>
      </w:pPr>
      <w:r w:rsidRPr="005B309B">
        <w:t>The maximum number of epochs for the LSTM forecasters' training options was set to 300; an epoch represents a full pass of the training algorithm over the entire training set.</w:t>
      </w:r>
      <w:r>
        <w:t xml:space="preserve"> </w:t>
      </w:r>
      <w:r w:rsidR="000B13E4" w:rsidRPr="000B13E4">
        <w:t xml:space="preserve">The gradient threshold was set to a value of one. </w:t>
      </w:r>
      <w:r w:rsidRPr="005B309B">
        <w:t>The initial learning rate was set to 0.005, but we must keep in mind that training takes a long time if the learning rate is too low, and training may produce suboptimal results or diverge if the learning rate is too fast.</w:t>
      </w:r>
      <w:r w:rsidR="007637F6">
        <w:t xml:space="preserve"> </w:t>
      </w:r>
      <w:r w:rsidR="007637F6" w:rsidRPr="007637F6">
        <w:t>The learn rate schedule was set to "piecewise," which means that the software updates the learning rate every epoch by multiplying it by a specific factor. The learn rate drop period was set to 125, and the drop factor was set to 0.2.</w:t>
      </w:r>
      <w:r w:rsidR="007637F6">
        <w:t xml:space="preserve"> </w:t>
      </w:r>
    </w:p>
    <w:p w14:paraId="7C6214AD" w14:textId="09F1AE78" w:rsidR="007637F6" w:rsidRDefault="007637F6" w:rsidP="007637F6">
      <w:pPr>
        <w:ind w:firstLine="288"/>
      </w:pPr>
      <w:r w:rsidRPr="007637F6">
        <w:t>The mini batch size was set to 24, representing a subset of the training set that was used to evaluate the gradient of the loss function and update the weights.</w:t>
      </w:r>
      <w:r>
        <w:t xml:space="preserve"> </w:t>
      </w:r>
      <w:r w:rsidRPr="007637F6">
        <w:t>The shuffle was set to every epoch, which means that the training data was shuffled before each training epoch and the validation data was shuffled before each network validation.</w:t>
      </w:r>
      <w:r>
        <w:t xml:space="preserve"> </w:t>
      </w:r>
      <w:r w:rsidRPr="007637F6">
        <w:t>The validation patience was set to 10, which indicates how many times the loss on the validation set can be greater than or equal to the previously smallest loss before network training is terminated.</w:t>
      </w:r>
      <w:r w:rsidR="00AD79F7">
        <w:t xml:space="preserve"> </w:t>
      </w:r>
      <w:r w:rsidR="00AD79F7" w:rsidRPr="00AD79F7">
        <w:t xml:space="preserve">Any other training options not specified in the preceding paragraphs simply indicate that we used the MATLAB </w:t>
      </w:r>
      <w:proofErr w:type="spellStart"/>
      <w:r w:rsidR="0076720C">
        <w:t>R</w:t>
      </w:r>
      <w:r w:rsidR="00AD79F7" w:rsidRPr="00AD79F7">
        <w:t>2021b</w:t>
      </w:r>
      <w:proofErr w:type="spellEnd"/>
      <w:r w:rsidR="00AD79F7" w:rsidRPr="00AD79F7">
        <w:t xml:space="preserve"> default options.</w:t>
      </w:r>
    </w:p>
    <w:p w14:paraId="1B1076B1" w14:textId="203DB617" w:rsidR="00AE21E5" w:rsidRDefault="00143A19" w:rsidP="00AE21E5">
      <w:pPr>
        <w:pStyle w:val="Heading3"/>
      </w:pPr>
      <w:bookmarkStart w:id="145" w:name="_Toc91513019"/>
      <w:r>
        <w:lastRenderedPageBreak/>
        <w:t>3.</w:t>
      </w:r>
      <w:r w:rsidR="008F086A">
        <w:t>3.2</w:t>
      </w:r>
      <w:r>
        <w:t xml:space="preserve"> </w:t>
      </w:r>
      <w:r w:rsidR="00AE21E5">
        <w:t>The Convolutional Neural Network Forecaster (CNN)</w:t>
      </w:r>
      <w:bookmarkEnd w:id="145"/>
    </w:p>
    <w:p w14:paraId="4AC0AC9E" w14:textId="53F3CC4B" w:rsidR="009B10B6" w:rsidRDefault="009B10B6" w:rsidP="00401FDC">
      <w:pPr>
        <w:ind w:firstLine="288"/>
      </w:pPr>
      <w:r w:rsidRPr="009B10B6">
        <w:t xml:space="preserve">We implemented the CNN forecaster similarly to the LSTM forecaster using the </w:t>
      </w:r>
      <w:proofErr w:type="spellStart"/>
      <w:r w:rsidRPr="009B10B6">
        <w:t>ANNSTLF</w:t>
      </w:r>
      <w:proofErr w:type="spellEnd"/>
      <w:r w:rsidRPr="009B10B6">
        <w:t xml:space="preserve"> architecture, and as a result of using this architecture, we observed better overall performance as well as better performance across multiple timeframes.</w:t>
      </w:r>
      <w:r w:rsidR="00047D14">
        <w:t xml:space="preserve"> </w:t>
      </w:r>
      <w:r w:rsidR="00047D14" w:rsidRPr="00047D14">
        <w:t xml:space="preserve">The </w:t>
      </w:r>
      <w:proofErr w:type="spellStart"/>
      <w:r w:rsidR="00047D14" w:rsidRPr="00047D14">
        <w:t>CNNs</w:t>
      </w:r>
      <w:proofErr w:type="spellEnd"/>
      <w:r w:rsidR="00047D14" w:rsidRPr="00047D14">
        <w:t xml:space="preserve"> architecture consists of six layers: an input layer with 79 inputs or features; a convolutional layer with a filter size of 6 pixels in height and 1 pixel in width (because </w:t>
      </w:r>
      <w:r w:rsidR="009025D2">
        <w:t>the filter</w:t>
      </w:r>
      <w:r w:rsidR="00047D14" w:rsidRPr="00047D14">
        <w:t xml:space="preserve"> slides in one dimension) and a total of 15 filters; a rectified linear unit activation layer (</w:t>
      </w:r>
      <w:proofErr w:type="spellStart"/>
      <w:r w:rsidR="00047D14" w:rsidRPr="00047D14">
        <w:t>ReLU</w:t>
      </w:r>
      <w:proofErr w:type="spellEnd"/>
      <w:r w:rsidR="00047D14" w:rsidRPr="00047D14">
        <w:t>); a max-pooling layer with a pool size of 2 pixels in height and 1 pixel in width; a fully connected layer with 24 outputs or responses; and a regression output layer</w:t>
      </w:r>
      <w:r w:rsidR="00047D14">
        <w:t>.</w:t>
      </w:r>
    </w:p>
    <w:p w14:paraId="0E644294" w14:textId="4C7EA822" w:rsidR="00B62CC0" w:rsidRDefault="009B5410" w:rsidP="00401FDC">
      <w:pPr>
        <w:ind w:firstLine="288"/>
      </w:pPr>
      <w:r w:rsidRPr="009B5410">
        <w:t xml:space="preserve">The CNN models, like the LSTM models, were trained using the Adam optimization training algorithm, with the initial learning rate set to 0.001, the maximum number of epochs allowed being 300, and the shuffle set to every epoch. The remaining training options relied on the default values of MATLAB </w:t>
      </w:r>
      <w:proofErr w:type="spellStart"/>
      <w:r w:rsidRPr="009B5410">
        <w:t>R2021b</w:t>
      </w:r>
      <w:proofErr w:type="spellEnd"/>
      <w:r w:rsidRPr="009B5410">
        <w:t xml:space="preserve">. The CNN models predicted a value for each hour in our test datasets, which were then combined using the adaptive </w:t>
      </w:r>
      <w:proofErr w:type="spellStart"/>
      <w:r w:rsidRPr="009B5410">
        <w:t>RLS</w:t>
      </w:r>
      <w:proofErr w:type="spellEnd"/>
      <w:r w:rsidRPr="009B5410">
        <w:t xml:space="preserve"> combiner.</w:t>
      </w:r>
    </w:p>
    <w:p w14:paraId="55FB1E9C" w14:textId="4168B8ED" w:rsidR="00961616" w:rsidRPr="00961616" w:rsidRDefault="008F44DD" w:rsidP="00FF3287">
      <w:pPr>
        <w:pStyle w:val="Heading2"/>
      </w:pPr>
      <w:bookmarkStart w:id="146" w:name="_Toc91513020"/>
      <w:r>
        <w:t>3.</w:t>
      </w:r>
      <w:r w:rsidR="005C5901">
        <w:t>4</w:t>
      </w:r>
      <w:r>
        <w:t xml:space="preserve"> Method Analysis</w:t>
      </w:r>
      <w:bookmarkEnd w:id="146"/>
    </w:p>
    <w:p w14:paraId="17307567" w14:textId="63D2F5C0" w:rsidR="006A0653" w:rsidRDefault="00961616" w:rsidP="006A0653">
      <w:pPr>
        <w:ind w:firstLine="288"/>
      </w:pPr>
      <w:r w:rsidRPr="00DC2C08">
        <w:t xml:space="preserve">This study focused on the </w:t>
      </w:r>
      <w:proofErr w:type="spellStart"/>
      <w:r w:rsidRPr="00DC2C08">
        <w:t>MAPE</w:t>
      </w:r>
      <w:proofErr w:type="spellEnd"/>
      <w:r w:rsidRPr="00DC2C08">
        <w:t xml:space="preserve"> and </w:t>
      </w:r>
      <w:proofErr w:type="spellStart"/>
      <w:r w:rsidRPr="00DC2C08">
        <w:t>RMSE</w:t>
      </w:r>
      <w:proofErr w:type="spellEnd"/>
      <w:r w:rsidRPr="00DC2C08">
        <w:t xml:space="preserve"> because they are the most commonly used load forecasting metrics. Because there are no values near zero in our datasets, the </w:t>
      </w:r>
      <w:proofErr w:type="spellStart"/>
      <w:r w:rsidRPr="00DC2C08">
        <w:t>MAPE's</w:t>
      </w:r>
      <w:proofErr w:type="spellEnd"/>
      <w:r w:rsidRPr="00DC2C08">
        <w:t xml:space="preserve"> limitations do not apply, and the </w:t>
      </w:r>
      <w:proofErr w:type="spellStart"/>
      <w:r w:rsidRPr="00DC2C08">
        <w:t>RMSE</w:t>
      </w:r>
      <w:proofErr w:type="spellEnd"/>
      <w:r w:rsidRPr="00DC2C08">
        <w:t xml:space="preserve"> allows us to detect significant forecast errors.</w:t>
      </w:r>
      <w:r w:rsidR="00B24E01">
        <w:t xml:space="preserve"> </w:t>
      </w:r>
      <w:r w:rsidR="00FF3287" w:rsidRPr="00FF3287">
        <w:t xml:space="preserve">Only the </w:t>
      </w:r>
      <w:proofErr w:type="spellStart"/>
      <w:r w:rsidR="00FF3287" w:rsidRPr="00FF3287">
        <w:t>RLS</w:t>
      </w:r>
      <w:proofErr w:type="spellEnd"/>
      <w:r w:rsidR="00FF3287" w:rsidRPr="00FF3287">
        <w:t xml:space="preserve"> combiner results were used in our accuracy calculations for all forecasters that used an </w:t>
      </w:r>
      <w:proofErr w:type="spellStart"/>
      <w:r w:rsidR="00FF3287" w:rsidRPr="00FF3287">
        <w:t>RLS</w:t>
      </w:r>
      <w:proofErr w:type="spellEnd"/>
      <w:r w:rsidR="00FF3287" w:rsidRPr="00FF3287">
        <w:t xml:space="preserve"> combiner to combine the outputs of two distinct models, the BLF and the CLF; the forecasters in question are CNN, LSTM, and ANN.</w:t>
      </w:r>
      <w:r w:rsidR="00B24E01">
        <w:t xml:space="preserve"> </w:t>
      </w:r>
      <w:r w:rsidR="006A0653" w:rsidRPr="006A0653">
        <w:t xml:space="preserve">This document's Appendix </w:t>
      </w:r>
      <w:r w:rsidR="006A0653" w:rsidRPr="006A0653">
        <w:lastRenderedPageBreak/>
        <w:t>B contains data on the overall performance of all forecasters using all of the performance metrics mentioned in Chapter 2.</w:t>
      </w:r>
      <w:r w:rsidR="00E45267">
        <w:t xml:space="preserve"> </w:t>
      </w:r>
    </w:p>
    <w:p w14:paraId="1B3326C1" w14:textId="6929EDB8" w:rsidR="00257A9C" w:rsidRDefault="00A06A0C" w:rsidP="0064212F">
      <w:pPr>
        <w:ind w:firstLine="288"/>
      </w:pPr>
      <w:r w:rsidRPr="00A06A0C">
        <w:t xml:space="preserve">Our goal was to forecast the load for the following day and identify daily peaks. We calculated the </w:t>
      </w:r>
      <w:proofErr w:type="spellStart"/>
      <w:r w:rsidRPr="00A06A0C">
        <w:t>MAPE</w:t>
      </w:r>
      <w:proofErr w:type="spellEnd"/>
      <w:r w:rsidRPr="00A06A0C">
        <w:t xml:space="preserve"> and </w:t>
      </w:r>
      <w:proofErr w:type="spellStart"/>
      <w:r w:rsidRPr="00A06A0C">
        <w:t>RMSE</w:t>
      </w:r>
      <w:proofErr w:type="spellEnd"/>
      <w:r w:rsidRPr="00A06A0C">
        <w:t xml:space="preserve"> for the overall regular load forecasts. </w:t>
      </w:r>
      <w:r w:rsidR="00257A9C" w:rsidRPr="00257A9C">
        <w:t>We used the</w:t>
      </w:r>
      <w:r w:rsidR="00B24E01">
        <w:t xml:space="preserve"> </w:t>
      </w:r>
      <w:proofErr w:type="spellStart"/>
      <w:r w:rsidR="00B24E01">
        <w:t>MAPE</w:t>
      </w:r>
      <w:proofErr w:type="spellEnd"/>
      <w:r w:rsidR="00B24E01">
        <w:t xml:space="preserve">, </w:t>
      </w:r>
      <w:r w:rsidR="00257A9C" w:rsidRPr="00257A9C">
        <w:t>MAE</w:t>
      </w:r>
      <w:r w:rsidR="00B24E01">
        <w:t>, MBE</w:t>
      </w:r>
      <w:r w:rsidR="00257A9C" w:rsidRPr="00257A9C">
        <w:t xml:space="preserve"> to determine daily peak accuracy. </w:t>
      </w:r>
      <w:r w:rsidR="00237C02" w:rsidRPr="00237C02">
        <w:t xml:space="preserve">The </w:t>
      </w:r>
      <w:proofErr w:type="spellStart"/>
      <w:r w:rsidR="00237C02" w:rsidRPr="00237C02">
        <w:t>MAPE</w:t>
      </w:r>
      <w:proofErr w:type="spellEnd"/>
      <w:r w:rsidR="00237C02" w:rsidRPr="00237C02">
        <w:t xml:space="preserve"> metric was used to quantify the accuracy of the forecasted peak magnitudes by calculating the difference between the forecast and actual peak values.</w:t>
      </w:r>
      <w:r w:rsidR="0064212F">
        <w:t xml:space="preserve"> </w:t>
      </w:r>
      <w:r w:rsidR="0064212F" w:rsidRPr="0064212F">
        <w:t>The MBE and MAE metrics were used to calculate the time difference between when the actual and forecasted peak values occurred.</w:t>
      </w:r>
      <w:r w:rsidR="0064212F">
        <w:t xml:space="preserve"> </w:t>
      </w:r>
      <w:r w:rsidR="00257A9C" w:rsidRPr="00257A9C">
        <w:t>We used both the MAE and the MBE because the MBE can produce skewed results when positive and negative time differences cancel</w:t>
      </w:r>
      <w:r w:rsidR="0064212F">
        <w:t xml:space="preserve"> out</w:t>
      </w:r>
      <w:r w:rsidR="00257A9C" w:rsidRPr="00257A9C">
        <w:t xml:space="preserve">. </w:t>
      </w:r>
    </w:p>
    <w:p w14:paraId="0B91D9FC" w14:textId="2F2AB1F9" w:rsidR="008F44DD" w:rsidRDefault="00D24C55" w:rsidP="001746BC">
      <w:pPr>
        <w:ind w:firstLine="288"/>
      </w:pPr>
      <w:r w:rsidRPr="00D24C55">
        <w:t>The MAE was used to determine the accuracy of the time difference, whereas the MBE was used to determine the models' overall bias, or whether they over or under forecasted based on the forecasted time of occurrence.</w:t>
      </w:r>
      <w:r>
        <w:t xml:space="preserve"> </w:t>
      </w:r>
      <w:r w:rsidRPr="00D24C55">
        <w:t xml:space="preserve">It is worth noting that the </w:t>
      </w:r>
      <w:proofErr w:type="spellStart"/>
      <w:r w:rsidRPr="00D24C55">
        <w:t>MAEs</w:t>
      </w:r>
      <w:proofErr w:type="spellEnd"/>
      <w:r w:rsidRPr="00D24C55">
        <w:t xml:space="preserve"> and MBEs are denoted by minutes in the tables.</w:t>
      </w:r>
      <w:r w:rsidR="00257A9C" w:rsidRPr="00257A9C">
        <w:t xml:space="preserve"> Appendix B contains a brief note on our peak detection accuracy metrics.</w:t>
      </w:r>
      <w:r w:rsidR="000D48C5">
        <w:t xml:space="preserve"> </w:t>
      </w:r>
      <w:r w:rsidR="000D48C5" w:rsidRPr="000D48C5">
        <w:t>The tables, plots, and box plots in the following chapters were all created and calculated using only our test dataset.</w:t>
      </w:r>
      <w:r w:rsidR="000D48C5">
        <w:t xml:space="preserve"> </w:t>
      </w:r>
      <w:r w:rsidR="001258A0" w:rsidRPr="00E45267">
        <w:t>The left and right plots in the following plots, which are a combination of two separate plots, are referred to as a and b, respectively.</w:t>
      </w:r>
    </w:p>
    <w:p w14:paraId="022BBD4E" w14:textId="083ABC3E" w:rsidR="00116916" w:rsidRDefault="00116916" w:rsidP="008223C2">
      <w:pPr>
        <w:pStyle w:val="Heading2"/>
      </w:pPr>
      <w:bookmarkStart w:id="147" w:name="_Toc91513021"/>
      <w:r>
        <w:t>3.</w:t>
      </w:r>
      <w:r w:rsidR="00DF586D">
        <w:t>5</w:t>
      </w:r>
      <w:r w:rsidR="008223C2" w:rsidRPr="008223C2">
        <w:t xml:space="preserve"> The Performance of </w:t>
      </w:r>
      <w:r w:rsidR="00A039C8">
        <w:t>Forecaster</w:t>
      </w:r>
      <w:r w:rsidR="008223C2" w:rsidRPr="008223C2">
        <w:t>s on the Toronto Dataset</w:t>
      </w:r>
      <w:bookmarkEnd w:id="147"/>
    </w:p>
    <w:p w14:paraId="13765B5E" w14:textId="61C5A0E6" w:rsidR="006963BD" w:rsidRDefault="00AB39DE" w:rsidP="00DF72B3">
      <w:pPr>
        <w:ind w:firstLine="288"/>
      </w:pPr>
      <w:r>
        <w:fldChar w:fldCharType="begin"/>
      </w:r>
      <w:r>
        <w:instrText xml:space="preserve"> REF _Ref85285958 \h </w:instrText>
      </w:r>
      <w:r>
        <w:fldChar w:fldCharType="separate"/>
      </w:r>
      <w:r w:rsidR="00C460A7">
        <w:t xml:space="preserve">Table </w:t>
      </w:r>
      <w:r w:rsidR="00C460A7">
        <w:rPr>
          <w:noProof/>
        </w:rPr>
        <w:t>5</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C460A7">
        <w:t xml:space="preserve">Figure </w:t>
      </w:r>
      <w:proofErr w:type="spellStart"/>
      <w:r w:rsidR="00C460A7">
        <w:rPr>
          <w:noProof/>
        </w:rPr>
        <w:t>9</w:t>
      </w:r>
      <w:r>
        <w:fldChar w:fldCharType="end"/>
      </w:r>
      <w:r>
        <w:t>a</w:t>
      </w:r>
      <w:proofErr w:type="spellEnd"/>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C460A7">
        <w:t xml:space="preserve">Table </w:t>
      </w:r>
      <w:r w:rsidR="00C460A7">
        <w:rPr>
          <w:noProof/>
        </w:rPr>
        <w:t>6</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C460A7">
        <w:t xml:space="preserve">Figure </w:t>
      </w:r>
      <w:proofErr w:type="spellStart"/>
      <w:r w:rsidR="00C460A7">
        <w:rPr>
          <w:noProof/>
        </w:rPr>
        <w:t>9</w:t>
      </w:r>
      <w:r w:rsidR="00DF72B3">
        <w:fldChar w:fldCharType="end"/>
      </w:r>
      <w:r w:rsidR="00DF72B3">
        <w:t>b</w:t>
      </w:r>
      <w:proofErr w:type="spellEnd"/>
      <w:r w:rsidRPr="00AB39DE">
        <w:t xml:space="preserve"> depicts a </w:t>
      </w:r>
      <w:r w:rsidRPr="00AB39DE">
        <w:lastRenderedPageBreak/>
        <w:t>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58508965" w:rsidR="00D845F5" w:rsidRDefault="00D845F5" w:rsidP="006963BD">
      <w:pPr>
        <w:pStyle w:val="Caption"/>
        <w:jc w:val="center"/>
      </w:pPr>
      <w:bookmarkStart w:id="148" w:name="_Ref85285958"/>
      <w:bookmarkStart w:id="149" w:name="_Toc91513070"/>
      <w:r>
        <w:t xml:space="preserve">Table </w:t>
      </w:r>
      <w:r w:rsidR="00756EF7">
        <w:fldChar w:fldCharType="begin"/>
      </w:r>
      <w:r w:rsidR="00756EF7">
        <w:instrText xml:space="preserve"> SEQ Table \* ARABIC </w:instrText>
      </w:r>
      <w:r w:rsidR="00756EF7">
        <w:fldChar w:fldCharType="separate"/>
      </w:r>
      <w:r w:rsidR="00C460A7">
        <w:rPr>
          <w:noProof/>
        </w:rPr>
        <w:t>5</w:t>
      </w:r>
      <w:r w:rsidR="00756EF7">
        <w:rPr>
          <w:noProof/>
        </w:rPr>
        <w:fldChar w:fldCharType="end"/>
      </w:r>
      <w:bookmarkEnd w:id="148"/>
      <w:r>
        <w:t xml:space="preserve"> - </w:t>
      </w:r>
      <w:r w:rsidRPr="00356293">
        <w:t xml:space="preserve">Overall </w:t>
      </w:r>
      <w:proofErr w:type="spellStart"/>
      <w:r w:rsidRPr="00356293">
        <w:t>MAPE</w:t>
      </w:r>
      <w:proofErr w:type="spellEnd"/>
      <w:r w:rsidRPr="00356293">
        <w:t xml:space="preserve"> and </w:t>
      </w:r>
      <w:proofErr w:type="spellStart"/>
      <w:r w:rsidRPr="00356293">
        <w:t>RMSE</w:t>
      </w:r>
      <w:proofErr w:type="spellEnd"/>
      <w:r w:rsidRPr="00356293">
        <w:t xml:space="preserve"> for Each </w:t>
      </w:r>
      <w:r w:rsidR="00A039C8">
        <w:t>Forecaster</w:t>
      </w:r>
      <w:r w:rsidRPr="00356293">
        <w:t xml:space="preserve"> </w:t>
      </w:r>
      <w:r w:rsidRPr="000A402A">
        <w:t>– Toronto Dataset</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38B73104" w:rsidR="00A9660E" w:rsidRPr="00955AB5" w:rsidRDefault="00A9660E" w:rsidP="00196415">
      <w:pPr>
        <w:pStyle w:val="Caption"/>
        <w:jc w:val="center"/>
        <w:rPr>
          <w:sz w:val="16"/>
          <w:szCs w:val="16"/>
        </w:rPr>
      </w:pPr>
      <w:bookmarkStart w:id="150" w:name="_Ref85286062"/>
      <w:bookmarkStart w:id="151" w:name="_Toc91513071"/>
      <w:r>
        <w:t xml:space="preserve">Table </w:t>
      </w:r>
      <w:r w:rsidR="00756EF7">
        <w:fldChar w:fldCharType="begin"/>
      </w:r>
      <w:r w:rsidR="00756EF7">
        <w:instrText xml:space="preserve"> SEQ Table \* ARABIC </w:instrText>
      </w:r>
      <w:r w:rsidR="00756EF7">
        <w:fldChar w:fldCharType="separate"/>
      </w:r>
      <w:r w:rsidR="00C460A7">
        <w:rPr>
          <w:noProof/>
        </w:rPr>
        <w:t>6</w:t>
      </w:r>
      <w:r w:rsidR="00756EF7">
        <w:rPr>
          <w:noProof/>
        </w:rPr>
        <w:fldChar w:fldCharType="end"/>
      </w:r>
      <w:bookmarkEnd w:id="150"/>
      <w:r>
        <w:t xml:space="preserve"> - </w:t>
      </w:r>
      <w:r w:rsidRPr="0049763C">
        <w:t>Matrix Analysis of Peak Values and Time Difference – Toronto Dataset</w:t>
      </w:r>
      <w:bookmarkEnd w:id="151"/>
    </w:p>
    <w:p w14:paraId="0831F5E3" w14:textId="25D45777" w:rsidR="00196415" w:rsidRPr="00A9660E" w:rsidRDefault="00A0534F" w:rsidP="00A9660E">
      <w:pPr>
        <w:jc w:val="center"/>
        <w:rPr>
          <w:sz w:val="16"/>
          <w:szCs w:val="16"/>
        </w:rPr>
      </w:pPr>
      <w:r>
        <w:rPr>
          <w:noProof/>
          <w:sz w:val="16"/>
          <w:szCs w:val="16"/>
        </w:rPr>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22BC0C2B" w:rsidR="000F2742" w:rsidRDefault="00A155C1" w:rsidP="00105F26">
      <w:pPr>
        <w:pStyle w:val="Caption"/>
        <w:jc w:val="center"/>
      </w:pPr>
      <w:bookmarkStart w:id="152" w:name="_Ref86081137"/>
      <w:bookmarkStart w:id="153" w:name="_Toc91513091"/>
      <w:r>
        <w:t xml:space="preserve">Figure </w:t>
      </w:r>
      <w:r w:rsidR="00756EF7">
        <w:fldChar w:fldCharType="begin"/>
      </w:r>
      <w:r w:rsidR="00756EF7">
        <w:instrText xml:space="preserve"> SEQ Figure \* ARABIC </w:instrText>
      </w:r>
      <w:r w:rsidR="00756EF7">
        <w:fldChar w:fldCharType="separate"/>
      </w:r>
      <w:r w:rsidR="00C460A7">
        <w:rPr>
          <w:noProof/>
        </w:rPr>
        <w:t>9</w:t>
      </w:r>
      <w:r w:rsidR="00756EF7">
        <w:rPr>
          <w:noProof/>
        </w:rPr>
        <w:fldChar w:fldCharType="end"/>
      </w:r>
      <w:bookmarkEnd w:id="152"/>
      <w:r w:rsidR="00387EEA">
        <w:rPr>
          <w:noProof/>
        </w:rPr>
        <w:t>:</w:t>
      </w:r>
      <w:r>
        <w:t xml:space="preserve"> </w:t>
      </w:r>
      <w:r w:rsidR="00AB39DE" w:rsidRPr="00AB39DE">
        <w:t>(a) Overall Error Distribution for All Forecasters; (b) Actual and Forecasted Load Demand for July 17th-21st - Toronto Dataset</w:t>
      </w:r>
      <w:bookmarkEnd w:id="153"/>
    </w:p>
    <w:p w14:paraId="75B5F696" w14:textId="371354AF" w:rsidR="007B0505" w:rsidRDefault="007B0505" w:rsidP="008223C2">
      <w:pPr>
        <w:pStyle w:val="Heading3"/>
      </w:pPr>
      <w:bookmarkStart w:id="154" w:name="_Toc91513022"/>
      <w:r>
        <w:t>3.</w:t>
      </w:r>
      <w:r w:rsidR="00B71491">
        <w:t>5</w:t>
      </w:r>
      <w:r>
        <w:t>.</w:t>
      </w:r>
      <w:r w:rsidR="00901E19">
        <w:t>1</w:t>
      </w:r>
      <w:r>
        <w:t xml:space="preserve"> </w:t>
      </w:r>
      <w:r w:rsidR="00B06C64" w:rsidRPr="00B06C64">
        <w:t>Discussion of the Toronto Dataset's Overall Performance</w:t>
      </w:r>
      <w:bookmarkEnd w:id="154"/>
    </w:p>
    <w:p w14:paraId="6D8667F9" w14:textId="2141E439" w:rsidR="00264251" w:rsidRDefault="00264251" w:rsidP="00AD66DC">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C460A7">
        <w:t xml:space="preserve">Table </w:t>
      </w:r>
      <w:r w:rsidR="00C460A7">
        <w:rPr>
          <w:noProof/>
        </w:rPr>
        <w:t>5</w:t>
      </w:r>
      <w:r>
        <w:fldChar w:fldCharType="end"/>
      </w:r>
      <w:r w:rsidRPr="00264251">
        <w:t xml:space="preserve">. The </w:t>
      </w:r>
      <w:proofErr w:type="spellStart"/>
      <w:r w:rsidRPr="00264251">
        <w:t>MAPE</w:t>
      </w:r>
      <w:proofErr w:type="spellEnd"/>
      <w:r w:rsidRPr="00264251">
        <w:t xml:space="preserve"> and </w:t>
      </w:r>
      <w:proofErr w:type="spellStart"/>
      <w:r w:rsidRPr="00264251">
        <w:t>RMSE</w:t>
      </w:r>
      <w:proofErr w:type="spellEnd"/>
      <w:r w:rsidRPr="00264251">
        <w:t xml:space="preserv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C460A7">
        <w:t xml:space="preserve">Figure </w:t>
      </w:r>
      <w:proofErr w:type="spellStart"/>
      <w:r w:rsidR="00C460A7">
        <w:rPr>
          <w:noProof/>
        </w:rPr>
        <w:t>9</w:t>
      </w:r>
      <w:r w:rsidR="00AD66DC">
        <w:fldChar w:fldCharType="end"/>
      </w:r>
      <w:r w:rsidR="00AD66DC">
        <w:t>a</w:t>
      </w:r>
      <w:proofErr w:type="spellEnd"/>
      <w:r w:rsidR="00AD66DC" w:rsidRPr="00AD66DC">
        <w:t xml:space="preserve">, we can see that the CNN forecaster had </w:t>
      </w:r>
      <w:r w:rsidR="00AD66DC" w:rsidRPr="00AD66DC">
        <w:lastRenderedPageBreak/>
        <w:t>the tightest error distribution of all forecasters.</w:t>
      </w:r>
      <w:r w:rsidR="00AD66DC">
        <w:t xml:space="preserve"> </w:t>
      </w:r>
      <w:r w:rsidRPr="00264251">
        <w:t xml:space="preserve">The </w:t>
      </w:r>
      <w:proofErr w:type="spellStart"/>
      <w:r w:rsidRPr="00264251">
        <w:t>SNF</w:t>
      </w:r>
      <w:proofErr w:type="spellEnd"/>
      <w:r w:rsidRPr="00264251">
        <w:t xml:space="preserve"> forecaster produced the worst results, with the widest error distribution and the worst global metrics.</w:t>
      </w:r>
    </w:p>
    <w:p w14:paraId="6F4C5141" w14:textId="0EE012D5" w:rsidR="00264251" w:rsidRDefault="00264251" w:rsidP="00183E15">
      <w:pPr>
        <w:ind w:firstLine="288"/>
      </w:pPr>
      <w:commentRangeStart w:id="155"/>
      <w:commentRangeStart w:id="156"/>
      <w:r w:rsidRPr="00264251">
        <w:t xml:space="preserve">According to the </w:t>
      </w:r>
      <w:proofErr w:type="spellStart"/>
      <w:r w:rsidRPr="00264251">
        <w:t>MAPE</w:t>
      </w:r>
      <w:proofErr w:type="spellEnd"/>
      <w:r w:rsidRPr="00264251">
        <w:t xml:space="preserve"> values in </w:t>
      </w:r>
      <w:r>
        <w:fldChar w:fldCharType="begin"/>
      </w:r>
      <w:r>
        <w:instrText xml:space="preserve"> REF _Ref85286062 \h </w:instrText>
      </w:r>
      <w:r>
        <w:fldChar w:fldCharType="separate"/>
      </w:r>
      <w:r w:rsidR="00C460A7">
        <w:t xml:space="preserve">Table </w:t>
      </w:r>
      <w:r w:rsidR="00C460A7">
        <w:rPr>
          <w:noProof/>
        </w:rPr>
        <w:t>6</w:t>
      </w:r>
      <w:r>
        <w:fldChar w:fldCharType="end"/>
      </w:r>
      <w:r w:rsidRPr="00264251">
        <w:t>, the CNN was the most accurate at predicting the magnitude of daily peaks, followed by the ANN and LSTM</w:t>
      </w:r>
      <w:commentRangeEnd w:id="155"/>
      <w:r w:rsidR="001B4EFB">
        <w:rPr>
          <w:rStyle w:val="CommentReference"/>
        </w:rPr>
        <w:commentReference w:id="155"/>
      </w:r>
      <w:commentRangeEnd w:id="156"/>
      <w:r w:rsidR="009B11D4">
        <w:rPr>
          <w:rStyle w:val="CommentReference"/>
        </w:rPr>
        <w:commentReference w:id="156"/>
      </w:r>
      <w:r w:rsidRPr="00264251">
        <w:t xml:space="preserve">. </w:t>
      </w:r>
      <w:r w:rsidR="00AD66DC" w:rsidRPr="00AD66DC">
        <w:t>According to the MAE values, the CNN predicted the most accurate time of occurrence, followed by the LSTM.</w:t>
      </w:r>
      <w:r w:rsidR="00AD66DC">
        <w:t xml:space="preserve"> </w:t>
      </w:r>
      <w:r w:rsidRPr="00264251">
        <w:t xml:space="preserve">According to the MBE values, the </w:t>
      </w:r>
      <w:proofErr w:type="spellStart"/>
      <w:r w:rsidRPr="00264251">
        <w:t>SNF</w:t>
      </w:r>
      <w:proofErr w:type="spellEnd"/>
      <w:r w:rsidRPr="00264251">
        <w:t xml:space="preserve">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157" w:name="_Toc91513023"/>
      <w:r>
        <w:t>3.6</w:t>
      </w:r>
      <w:r w:rsidRPr="008223C2">
        <w:t xml:space="preserve"> The Performance of </w:t>
      </w:r>
      <w:r w:rsidR="0025420C">
        <w:t>Forecaster</w:t>
      </w:r>
      <w:r w:rsidRPr="008223C2">
        <w:t xml:space="preserve">s on the </w:t>
      </w:r>
      <w:r>
        <w:t>Ottawa</w:t>
      </w:r>
      <w:r w:rsidRPr="008223C2">
        <w:t xml:space="preserve"> Dataset</w:t>
      </w:r>
      <w:bookmarkEnd w:id="157"/>
    </w:p>
    <w:p w14:paraId="72C634F1" w14:textId="1C984DD1" w:rsidR="000F2742" w:rsidRDefault="00053566" w:rsidP="00053566">
      <w:pPr>
        <w:ind w:firstLine="288"/>
      </w:pPr>
      <w:r>
        <w:fldChar w:fldCharType="begin"/>
      </w:r>
      <w:r>
        <w:instrText xml:space="preserve"> REF _Ref85285966 \h </w:instrText>
      </w:r>
      <w:r>
        <w:fldChar w:fldCharType="separate"/>
      </w:r>
      <w:r w:rsidR="00C460A7">
        <w:t xml:space="preserve">Table </w:t>
      </w:r>
      <w:r w:rsidR="00C460A7">
        <w:rPr>
          <w:noProof/>
        </w:rPr>
        <w:t>7</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C460A7">
        <w:t xml:space="preserve">Figure </w:t>
      </w:r>
      <w:proofErr w:type="spellStart"/>
      <w:r w:rsidR="00C460A7">
        <w:rPr>
          <w:noProof/>
        </w:rPr>
        <w:t>10</w:t>
      </w:r>
      <w:r>
        <w:fldChar w:fldCharType="end"/>
      </w:r>
      <w:r>
        <w:t>a</w:t>
      </w:r>
      <w:proofErr w:type="spellEnd"/>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C460A7">
        <w:t xml:space="preserve">Figure </w:t>
      </w:r>
      <w:proofErr w:type="spellStart"/>
      <w:r w:rsidR="00C460A7">
        <w:rPr>
          <w:noProof/>
        </w:rPr>
        <w:t>10</w:t>
      </w:r>
      <w:r>
        <w:fldChar w:fldCharType="end"/>
      </w:r>
      <w:r>
        <w:t>b</w:t>
      </w:r>
      <w:proofErr w:type="spellEnd"/>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221E5160" w:rsidR="002C4587" w:rsidRDefault="002C4587" w:rsidP="002C4587">
      <w:pPr>
        <w:pStyle w:val="Caption"/>
        <w:jc w:val="center"/>
      </w:pPr>
      <w:bookmarkStart w:id="158" w:name="_Ref85285966"/>
      <w:bookmarkStart w:id="159" w:name="_Ref86082422"/>
      <w:bookmarkStart w:id="160" w:name="_Toc91513072"/>
      <w:r>
        <w:t xml:space="preserve">Table </w:t>
      </w:r>
      <w:r w:rsidR="00756EF7">
        <w:fldChar w:fldCharType="begin"/>
      </w:r>
      <w:r w:rsidR="00756EF7">
        <w:instrText xml:space="preserve"> SEQ Table \* ARABIC </w:instrText>
      </w:r>
      <w:r w:rsidR="00756EF7">
        <w:fldChar w:fldCharType="separate"/>
      </w:r>
      <w:r w:rsidR="00C460A7">
        <w:rPr>
          <w:noProof/>
        </w:rPr>
        <w:t>7</w:t>
      </w:r>
      <w:r w:rsidR="00756EF7">
        <w:rPr>
          <w:noProof/>
        </w:rPr>
        <w:fldChar w:fldCharType="end"/>
      </w:r>
      <w:bookmarkEnd w:id="158"/>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Ottawa</w:t>
      </w:r>
      <w:r w:rsidRPr="000A402A">
        <w:t xml:space="preserve"> Dataset</w:t>
      </w:r>
      <w:bookmarkEnd w:id="159"/>
      <w:bookmarkEnd w:id="160"/>
    </w:p>
    <w:p w14:paraId="57E74427" w14:textId="038DF1D5" w:rsidR="00957E3C" w:rsidRDefault="002A6AC0" w:rsidP="00E62306">
      <w:pPr>
        <w:jc w:val="center"/>
      </w:pPr>
      <w:r>
        <w:rPr>
          <w:noProof/>
        </w:rPr>
        <w:lastRenderedPageBreak/>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4EC17F86" w:rsidR="00672D34" w:rsidRDefault="00957E3C" w:rsidP="004076A4">
      <w:pPr>
        <w:pStyle w:val="Caption"/>
        <w:jc w:val="center"/>
      </w:pPr>
      <w:bookmarkStart w:id="161" w:name="_Ref86082372"/>
      <w:bookmarkStart w:id="162" w:name="_Toc91513092"/>
      <w:r>
        <w:t xml:space="preserve">Figure </w:t>
      </w:r>
      <w:r w:rsidR="00756EF7">
        <w:fldChar w:fldCharType="begin"/>
      </w:r>
      <w:r w:rsidR="00756EF7">
        <w:instrText xml:space="preserve"> SEQ Figure \* ARABIC </w:instrText>
      </w:r>
      <w:r w:rsidR="00756EF7">
        <w:fldChar w:fldCharType="separate"/>
      </w:r>
      <w:r w:rsidR="00C460A7">
        <w:rPr>
          <w:noProof/>
        </w:rPr>
        <w:t>10</w:t>
      </w:r>
      <w:r w:rsidR="00756EF7">
        <w:rPr>
          <w:noProof/>
        </w:rPr>
        <w:fldChar w:fldCharType="end"/>
      </w:r>
      <w:bookmarkEnd w:id="161"/>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52E0B7B" w:rsidR="008A4BDA" w:rsidRDefault="008A4BDA" w:rsidP="008A4BDA">
      <w:pPr>
        <w:pStyle w:val="Caption"/>
        <w:jc w:val="center"/>
      </w:pPr>
      <w:bookmarkStart w:id="163" w:name="_Ref85286056"/>
      <w:bookmarkStart w:id="164" w:name="_Toc91513073"/>
      <w:r>
        <w:t xml:space="preserve">Table </w:t>
      </w:r>
      <w:r w:rsidR="00756EF7">
        <w:fldChar w:fldCharType="begin"/>
      </w:r>
      <w:r w:rsidR="00756EF7">
        <w:instrText xml:space="preserve"> SEQ Table \* ARABIC </w:instrText>
      </w:r>
      <w:r w:rsidR="00756EF7">
        <w:fldChar w:fldCharType="separate"/>
      </w:r>
      <w:r w:rsidR="00C460A7">
        <w:rPr>
          <w:noProof/>
        </w:rPr>
        <w:t>8</w:t>
      </w:r>
      <w:r w:rsidR="00756EF7">
        <w:rPr>
          <w:noProof/>
        </w:rPr>
        <w:fldChar w:fldCharType="end"/>
      </w:r>
      <w:bookmarkEnd w:id="163"/>
      <w:r>
        <w:t xml:space="preserve"> - </w:t>
      </w:r>
      <w:r w:rsidRPr="0049763C">
        <w:t xml:space="preserve">Matrix Analysis of Peak Values and Time Difference </w:t>
      </w:r>
      <w:r w:rsidRPr="008305F8">
        <w:t xml:space="preserve">– </w:t>
      </w:r>
      <w:r>
        <w:t>Ottawa</w:t>
      </w:r>
      <w:r w:rsidRPr="008305F8">
        <w:t xml:space="preserve"> Dataset</w:t>
      </w:r>
      <w:bookmarkEnd w:id="164"/>
    </w:p>
    <w:p w14:paraId="72ECAF90" w14:textId="68C92B50" w:rsidR="00870C1A" w:rsidRDefault="00870C1A" w:rsidP="002456BD">
      <w:pPr>
        <w:pStyle w:val="Heading3"/>
      </w:pPr>
      <w:bookmarkStart w:id="165" w:name="_Toc91513024"/>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65"/>
    </w:p>
    <w:p w14:paraId="355C6197" w14:textId="6CB3C258" w:rsidR="00264251" w:rsidRDefault="00264251" w:rsidP="00264251">
      <w:pPr>
        <w:ind w:firstLine="288"/>
      </w:pPr>
      <w:r>
        <w:t xml:space="preserve">The overall performance of the Ottawa dataset is comparable to that of the Toronto dataset, as shown in </w:t>
      </w:r>
      <w:r w:rsidR="00756EF7">
        <w:fldChar w:fldCharType="begin"/>
      </w:r>
      <w:r w:rsidR="00756EF7">
        <w:instrText xml:space="preserve"> REF _Ref85285966 </w:instrText>
      </w:r>
      <w:r w:rsidR="00756EF7">
        <w:fldChar w:fldCharType="separate"/>
      </w:r>
      <w:r w:rsidR="00C460A7">
        <w:t xml:space="preserve">Table </w:t>
      </w:r>
      <w:r w:rsidR="00C460A7">
        <w:rPr>
          <w:noProof/>
        </w:rPr>
        <w:t>7</w:t>
      </w:r>
      <w:r w:rsidR="00756EF7">
        <w:rPr>
          <w:noProof/>
        </w:rPr>
        <w:fldChar w:fldCharType="end"/>
      </w:r>
      <w:r>
        <w:t xml:space="preserve">. The </w:t>
      </w:r>
      <w:proofErr w:type="spellStart"/>
      <w:r>
        <w:t>MAPE</w:t>
      </w:r>
      <w:proofErr w:type="spellEnd"/>
      <w:r>
        <w:t xml:space="preserve"> and </w:t>
      </w:r>
      <w:proofErr w:type="spellStart"/>
      <w:r>
        <w:t>RMSE</w:t>
      </w:r>
      <w:proofErr w:type="spellEnd"/>
      <w:r>
        <w:t xml:space="preserve"> values of the CNN are the lowest, followed by the ANN and LSTM. </w:t>
      </w:r>
      <w:r w:rsidR="00D31AEB" w:rsidRPr="00D31AEB">
        <w:t xml:space="preserve">The CNN has the narrowest error distribution in </w:t>
      </w:r>
      <w:r w:rsidR="00D31AEB">
        <w:fldChar w:fldCharType="begin"/>
      </w:r>
      <w:r w:rsidR="00D31AEB">
        <w:instrText xml:space="preserve"> REF _Ref86082372 \h </w:instrText>
      </w:r>
      <w:r w:rsidR="00D31AEB">
        <w:fldChar w:fldCharType="separate"/>
      </w:r>
      <w:r w:rsidR="00C460A7">
        <w:t xml:space="preserve">Figure </w:t>
      </w:r>
      <w:proofErr w:type="spellStart"/>
      <w:r w:rsidR="00C460A7">
        <w:rPr>
          <w:noProof/>
        </w:rPr>
        <w:t>10</w:t>
      </w:r>
      <w:r w:rsidR="00D31AEB">
        <w:fldChar w:fldCharType="end"/>
      </w:r>
      <w:r w:rsidR="00D31AEB" w:rsidRPr="00D31AEB">
        <w:t>a</w:t>
      </w:r>
      <w:proofErr w:type="spellEnd"/>
      <w:r w:rsidR="00D31AEB" w:rsidRPr="00D31AEB">
        <w:t xml:space="preserve">, while the </w:t>
      </w:r>
      <w:proofErr w:type="spellStart"/>
      <w:r w:rsidR="00D31AEB" w:rsidRPr="00D31AEB">
        <w:t>SNF</w:t>
      </w:r>
      <w:proofErr w:type="spellEnd"/>
      <w:r w:rsidR="00D31AEB" w:rsidRPr="00D31AEB">
        <w:t xml:space="preserve"> has the worst overall performance metrics and the widest error distribution.</w:t>
      </w:r>
    </w:p>
    <w:p w14:paraId="088F93A7" w14:textId="279DE4D8" w:rsidR="00264251" w:rsidRPr="00264251" w:rsidRDefault="00264251" w:rsidP="00264251">
      <w:pPr>
        <w:ind w:firstLine="288"/>
      </w:pPr>
      <w:r>
        <w:t xml:space="preserve">The CNN was also the most accurate at predicting the magnitude of daily peaks, according to </w:t>
      </w:r>
      <w:proofErr w:type="spellStart"/>
      <w:r>
        <w:t>MAPE</w:t>
      </w:r>
      <w:proofErr w:type="spellEnd"/>
      <w:r>
        <w:t xml:space="preserve"> values in </w:t>
      </w:r>
      <w:r>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followed by the ANN and LSTM. The MAE values show that the CNN predicted the time the best. The </w:t>
      </w:r>
      <w:proofErr w:type="spellStart"/>
      <w:r>
        <w:t>SNF</w:t>
      </w:r>
      <w:proofErr w:type="spellEnd"/>
      <w:r>
        <w:t xml:space="preserve"> and CNN were the most </w:t>
      </w:r>
      <w:r w:rsidR="00BA515C">
        <w:t xml:space="preserve">accurate </w:t>
      </w:r>
      <w:r>
        <w:t>in terms of bias, according to the MBE values.</w:t>
      </w:r>
    </w:p>
    <w:p w14:paraId="748698B6" w14:textId="7F5D7613" w:rsidR="002456BD" w:rsidRDefault="002456BD" w:rsidP="002456BD">
      <w:pPr>
        <w:pStyle w:val="Heading2"/>
      </w:pPr>
      <w:bookmarkStart w:id="166" w:name="_Toc91513025"/>
      <w:r>
        <w:lastRenderedPageBreak/>
        <w:t>3.7</w:t>
      </w:r>
      <w:r w:rsidRPr="008223C2">
        <w:t xml:space="preserve"> The Performance of </w:t>
      </w:r>
      <w:r w:rsidR="0025420C">
        <w:t>Forecaster</w:t>
      </w:r>
      <w:r w:rsidRPr="008223C2">
        <w:t xml:space="preserve">s on the </w:t>
      </w:r>
      <w:r>
        <w:t>Saint John</w:t>
      </w:r>
      <w:r w:rsidRPr="008223C2">
        <w:t xml:space="preserve"> Dataset</w:t>
      </w:r>
      <w:bookmarkEnd w:id="166"/>
    </w:p>
    <w:p w14:paraId="2194C205" w14:textId="687FDD21" w:rsidR="002745F8" w:rsidRDefault="00756EF7" w:rsidP="009823E9">
      <w:pPr>
        <w:ind w:firstLine="288"/>
      </w:pP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5C152D" w:rsidRPr="007517A5">
        <w:t xml:space="preserve"> </w:t>
      </w:r>
      <w:r w:rsidR="005C152D" w:rsidRPr="00AB39DE">
        <w:t xml:space="preserve">summarizes the key performance metrics across the test dataset, while </w:t>
      </w:r>
      <w:r>
        <w:fldChar w:fldCharType="begin"/>
      </w:r>
      <w:r>
        <w:instrText xml:space="preserve"> REF _Ref86082912 </w:instrText>
      </w:r>
      <w:r>
        <w:fldChar w:fldCharType="separate"/>
      </w:r>
      <w:r w:rsidR="00C460A7">
        <w:t xml:space="preserve">Figure </w:t>
      </w:r>
      <w:proofErr w:type="spellStart"/>
      <w:r w:rsidR="00C460A7">
        <w:rPr>
          <w:noProof/>
        </w:rPr>
        <w:t>11</w:t>
      </w:r>
      <w:r>
        <w:rPr>
          <w:noProof/>
        </w:rPr>
        <w:fldChar w:fldCharType="end"/>
      </w:r>
      <w:r w:rsidR="005C152D">
        <w:t>a</w:t>
      </w:r>
      <w:proofErr w:type="spellEnd"/>
      <w:r w:rsidR="005C152D" w:rsidRPr="00AB39DE">
        <w:t xml:space="preserve"> depicts the overall distribution of errors for each forecaster across the test dataset.</w:t>
      </w:r>
      <w:r w:rsidR="005C152D">
        <w:t xml:space="preserve"> </w:t>
      </w: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5C152D">
        <w:rPr>
          <w:noProof/>
        </w:rPr>
        <w:t xml:space="preserve"> </w:t>
      </w:r>
      <w:r w:rsidR="005C152D">
        <w:t>s</w:t>
      </w:r>
      <w:r w:rsidR="005C152D" w:rsidRPr="00AB39DE">
        <w:t xml:space="preserve">ummarizes the forecaster's performance in predicting daily peaks. </w:t>
      </w:r>
      <w:r>
        <w:fldChar w:fldCharType="begin"/>
      </w:r>
      <w:r>
        <w:instrText xml:space="preserve"> REF _Ref86082912 </w:instrText>
      </w:r>
      <w:r>
        <w:fldChar w:fldCharType="separate"/>
      </w:r>
      <w:r w:rsidR="00C460A7">
        <w:t xml:space="preserve">Figure </w:t>
      </w:r>
      <w:proofErr w:type="spellStart"/>
      <w:r w:rsidR="00C460A7">
        <w:rPr>
          <w:noProof/>
        </w:rPr>
        <w:t>11</w:t>
      </w:r>
      <w:r>
        <w:rPr>
          <w:noProof/>
        </w:rPr>
        <w:fldChar w:fldCharType="end"/>
      </w:r>
      <w:r w:rsidR="005C152D">
        <w:t>b</w:t>
      </w:r>
      <w:proofErr w:type="spellEnd"/>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47BD9377" w:rsidR="00AC372F" w:rsidRDefault="00AC372F" w:rsidP="00AC372F">
      <w:pPr>
        <w:pStyle w:val="Caption"/>
        <w:jc w:val="center"/>
      </w:pPr>
      <w:bookmarkStart w:id="167" w:name="_Ref86082938"/>
      <w:bookmarkStart w:id="168" w:name="_Ref86082933"/>
      <w:bookmarkStart w:id="169" w:name="_Toc91513074"/>
      <w:r>
        <w:t xml:space="preserve">Table </w:t>
      </w:r>
      <w:r w:rsidR="00756EF7">
        <w:fldChar w:fldCharType="begin"/>
      </w:r>
      <w:r w:rsidR="00756EF7">
        <w:instrText xml:space="preserve"> SEQ Table \* ARABIC </w:instrText>
      </w:r>
      <w:r w:rsidR="00756EF7">
        <w:fldChar w:fldCharType="separate"/>
      </w:r>
      <w:r w:rsidR="00C460A7">
        <w:rPr>
          <w:noProof/>
        </w:rPr>
        <w:t>9</w:t>
      </w:r>
      <w:r w:rsidR="00756EF7">
        <w:rPr>
          <w:noProof/>
        </w:rPr>
        <w:fldChar w:fldCharType="end"/>
      </w:r>
      <w:bookmarkEnd w:id="167"/>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Saint John</w:t>
      </w:r>
      <w:r w:rsidRPr="000A402A">
        <w:t xml:space="preserve"> Dataset</w:t>
      </w:r>
      <w:bookmarkEnd w:id="168"/>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5758DF64" w:rsidR="00A82DDD" w:rsidRPr="00A82DDD" w:rsidRDefault="00A82DDD" w:rsidP="0069748C">
      <w:pPr>
        <w:pStyle w:val="Caption"/>
        <w:jc w:val="center"/>
      </w:pPr>
      <w:bookmarkStart w:id="170" w:name="_Ref86082945"/>
      <w:bookmarkStart w:id="171" w:name="_Toc91513075"/>
      <w:r>
        <w:t xml:space="preserve">Table </w:t>
      </w:r>
      <w:r w:rsidR="00756EF7">
        <w:fldChar w:fldCharType="begin"/>
      </w:r>
      <w:r w:rsidR="00756EF7">
        <w:instrText xml:space="preserve"> SEQ Table \* ARABIC </w:instrText>
      </w:r>
      <w:r w:rsidR="00756EF7">
        <w:fldChar w:fldCharType="separate"/>
      </w:r>
      <w:r w:rsidR="00C460A7">
        <w:rPr>
          <w:noProof/>
        </w:rPr>
        <w:t>10</w:t>
      </w:r>
      <w:r w:rsidR="00756EF7">
        <w:rPr>
          <w:noProof/>
        </w:rPr>
        <w:fldChar w:fldCharType="end"/>
      </w:r>
      <w:bookmarkEnd w:id="170"/>
      <w:r>
        <w:t xml:space="preserve"> - </w:t>
      </w:r>
      <w:r w:rsidRPr="0049763C">
        <w:t xml:space="preserve">Matrix Analysis of Peak Values and Time Difference </w:t>
      </w:r>
      <w:r w:rsidRPr="008305F8">
        <w:t xml:space="preserve">– </w:t>
      </w:r>
      <w:r>
        <w:t>Saint John</w:t>
      </w:r>
      <w:r w:rsidRPr="008305F8">
        <w:t xml:space="preserve"> Dataset</w:t>
      </w:r>
      <w:bookmarkEnd w:id="171"/>
    </w:p>
    <w:p w14:paraId="43B809FF" w14:textId="6EACDF4C" w:rsidR="001B2628" w:rsidRDefault="00261136" w:rsidP="00A35D02">
      <w:pPr>
        <w:keepNext/>
        <w:jc w:val="center"/>
      </w:pPr>
      <w:r>
        <w:rPr>
          <w:noProof/>
        </w:rPr>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04ED0F59" w14:textId="009D0FE1" w:rsidR="001B2628" w:rsidRDefault="001B2628" w:rsidP="001B2628">
      <w:pPr>
        <w:pStyle w:val="Caption"/>
        <w:jc w:val="center"/>
      </w:pPr>
      <w:bookmarkStart w:id="172" w:name="_Ref86082912"/>
      <w:bookmarkStart w:id="173" w:name="_Toc91513093"/>
      <w:r>
        <w:t xml:space="preserve">Figure </w:t>
      </w:r>
      <w:r w:rsidR="00756EF7">
        <w:fldChar w:fldCharType="begin"/>
      </w:r>
      <w:r w:rsidR="00756EF7">
        <w:instrText xml:space="preserve"> SEQ Figure \* ARABIC </w:instrText>
      </w:r>
      <w:r w:rsidR="00756EF7">
        <w:fldChar w:fldCharType="separate"/>
      </w:r>
      <w:r w:rsidR="00C460A7">
        <w:rPr>
          <w:noProof/>
        </w:rPr>
        <w:t>11</w:t>
      </w:r>
      <w:r w:rsidR="00756EF7">
        <w:rPr>
          <w:noProof/>
        </w:rPr>
        <w:fldChar w:fldCharType="end"/>
      </w:r>
      <w:bookmarkEnd w:id="172"/>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173"/>
    </w:p>
    <w:p w14:paraId="78E406D6" w14:textId="5CC5EF10" w:rsidR="00EC2424" w:rsidRDefault="00EC2424" w:rsidP="00902D40">
      <w:pPr>
        <w:pStyle w:val="Heading3"/>
      </w:pPr>
      <w:bookmarkStart w:id="174" w:name="_Toc91513026"/>
      <w:r>
        <w:lastRenderedPageBreak/>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74"/>
    </w:p>
    <w:p w14:paraId="292A9FE4" w14:textId="4702C100" w:rsidR="00A40262" w:rsidRDefault="00756EF7" w:rsidP="00300F8D">
      <w:pPr>
        <w:ind w:firstLine="288"/>
      </w:pP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300F8D">
        <w:t xml:space="preserve"> shows how the forecasters performed across the entire Saint John </w:t>
      </w:r>
      <w:r w:rsidR="00A40262">
        <w:t xml:space="preserve">test </w:t>
      </w:r>
      <w:r w:rsidR="00300F8D">
        <w:t>dataset. The CNN performs best</w:t>
      </w:r>
      <w:r w:rsidR="00A40262">
        <w:t xml:space="preserve"> according to the </w:t>
      </w:r>
      <w:proofErr w:type="spellStart"/>
      <w:r w:rsidR="00300F8D">
        <w:t>MAPE</w:t>
      </w:r>
      <w:proofErr w:type="spellEnd"/>
      <w:r w:rsidR="00300F8D">
        <w:t xml:space="preserve"> and </w:t>
      </w:r>
      <w:proofErr w:type="spellStart"/>
      <w:r w:rsidR="00300F8D">
        <w:t>RMSE</w:t>
      </w:r>
      <w:proofErr w:type="spellEnd"/>
      <w:r w:rsidR="00300F8D">
        <w:t xml:space="preserve">, followed by the ANN and LSTM. The </w:t>
      </w:r>
      <w:proofErr w:type="spellStart"/>
      <w:r w:rsidR="00300F8D">
        <w:t>SNF</w:t>
      </w:r>
      <w:proofErr w:type="spellEnd"/>
      <w:r w:rsidR="00300F8D">
        <w:t xml:space="preserve"> forecaster underperformed in general, with the </w:t>
      </w:r>
      <w:r w:rsidR="00A40262">
        <w:t xml:space="preserve">widest </w:t>
      </w:r>
      <w:r w:rsidR="00300F8D">
        <w:t>error distribution.</w:t>
      </w:r>
      <w:r w:rsidR="00A40262">
        <w:t xml:space="preserve"> </w:t>
      </w:r>
    </w:p>
    <w:p w14:paraId="30712233" w14:textId="49ECE917" w:rsidR="00300F8D" w:rsidRPr="00300F8D" w:rsidRDefault="00300F8D" w:rsidP="00A40262">
      <w:pPr>
        <w:ind w:firstLine="288"/>
      </w:pPr>
      <w:r>
        <w:t xml:space="preserve">According to the </w:t>
      </w:r>
      <w:proofErr w:type="spellStart"/>
      <w:r>
        <w:t>MAPE</w:t>
      </w:r>
      <w:proofErr w:type="spellEnd"/>
      <w:r>
        <w:t xml:space="preserve"> values in </w:t>
      </w:r>
      <w:r>
        <w:fldChar w:fldCharType="begin"/>
      </w:r>
      <w:r>
        <w:instrText xml:space="preserve"> REF _Ref86082945 \h </w:instrText>
      </w:r>
      <w:r>
        <w:fldChar w:fldCharType="separate"/>
      </w:r>
      <w:r w:rsidR="00C460A7">
        <w:t xml:space="preserve">Table </w:t>
      </w:r>
      <w:r w:rsidR="00C460A7">
        <w:rPr>
          <w:noProof/>
        </w:rPr>
        <w:t>10</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w:t>
      </w:r>
      <w:proofErr w:type="spellStart"/>
      <w:r>
        <w:t>SNF</w:t>
      </w:r>
      <w:proofErr w:type="spellEnd"/>
      <w:r>
        <w:t xml:space="preserve"> and LSTM models were the most </w:t>
      </w:r>
      <w:r w:rsidR="00A40262">
        <w:t xml:space="preserve">accurate </w:t>
      </w:r>
      <w:r>
        <w:t>in terms of bias, according to the MBE values.</w:t>
      </w:r>
    </w:p>
    <w:p w14:paraId="090BBF07" w14:textId="75E62CB0" w:rsidR="002745F8" w:rsidRDefault="00144873" w:rsidP="00144873">
      <w:pPr>
        <w:pStyle w:val="Heading2"/>
      </w:pPr>
      <w:bookmarkStart w:id="175" w:name="_Toc91513027"/>
      <w:r>
        <w:t>3.</w:t>
      </w:r>
      <w:r w:rsidR="007C73B1">
        <w:t>8</w:t>
      </w:r>
      <w:r>
        <w:t xml:space="preserve"> </w:t>
      </w:r>
      <w:r w:rsidR="004157AA">
        <w:t>Conclusion</w:t>
      </w:r>
      <w:bookmarkEnd w:id="175"/>
    </w:p>
    <w:p w14:paraId="1A4D4D28" w14:textId="63387D47" w:rsidR="00300F8D" w:rsidRPr="00300F8D" w:rsidRDefault="00300F8D" w:rsidP="00300F8D">
      <w:r>
        <w:tab/>
      </w:r>
      <w:r w:rsidRPr="00300F8D">
        <w:t xml:space="preserve">The CNN performed the best overall, based on </w:t>
      </w:r>
      <w:proofErr w:type="spellStart"/>
      <w:r w:rsidRPr="00300F8D">
        <w:t>MAPE</w:t>
      </w:r>
      <w:proofErr w:type="spellEnd"/>
      <w:r w:rsidRPr="00300F8D">
        <w:t xml:space="preserve"> and </w:t>
      </w:r>
      <w:proofErr w:type="spellStart"/>
      <w:r w:rsidRPr="00300F8D">
        <w:t>RMSE</w:t>
      </w:r>
      <w:proofErr w:type="spellEnd"/>
      <w:r w:rsidRPr="00300F8D">
        <w:t xml:space="preserve"> values across all datasets, followed by the ANN and LSTM. CNN also appears to have the tightest error distribution </w:t>
      </w:r>
      <w:r w:rsidR="00C224BF">
        <w:t>among all the forecasters</w:t>
      </w:r>
      <w:r w:rsidRPr="00300F8D">
        <w:t xml:space="preserve">. The </w:t>
      </w:r>
      <w:proofErr w:type="spellStart"/>
      <w:r w:rsidRPr="00300F8D">
        <w:t>SNF</w:t>
      </w:r>
      <w:proofErr w:type="spellEnd"/>
      <w:r w:rsidRPr="00300F8D">
        <w:t xml:space="preserve"> performed the worst across all datasets, with the widest error distribution. The fact that the </w:t>
      </w:r>
      <w:proofErr w:type="spellStart"/>
      <w:r w:rsidRPr="00300F8D">
        <w:t>SNF</w:t>
      </w:r>
      <w:proofErr w:type="spellEnd"/>
      <w:r w:rsidRPr="00300F8D">
        <w:t xml:space="preserve">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 xml:space="preserve">When the magnitudes of the peaks across all datasets are compared, the CNN has the lowest </w:t>
      </w:r>
      <w:proofErr w:type="spellStart"/>
      <w:r w:rsidRPr="00300F8D">
        <w:t>MAPE</w:t>
      </w:r>
      <w:proofErr w:type="spellEnd"/>
      <w:r w:rsidRPr="00300F8D">
        <w:t xml:space="preserve"> values, followed by the ANN and LSTM. The MAE values show that CNN predicted the occurrence time more accurately than the other forecasters. In the Toronto and Saint John datasets, the LSTM and ANN forecasters trail the CNN. However, the </w:t>
      </w:r>
      <w:proofErr w:type="spellStart"/>
      <w:r w:rsidRPr="00300F8D">
        <w:t>SARIMAX</w:t>
      </w:r>
      <w:proofErr w:type="spellEnd"/>
      <w:r w:rsidRPr="00300F8D">
        <w:t xml:space="preserve">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lastRenderedPageBreak/>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2A232F14" w14:textId="7B51D053" w:rsidR="00C224BF" w:rsidRDefault="00825107" w:rsidP="00C224BF">
      <w:pPr>
        <w:pStyle w:val="Heading1"/>
        <w:ind w:left="720"/>
      </w:pPr>
      <w:bookmarkStart w:id="176" w:name="_Toc91513028"/>
      <w:r>
        <w:lastRenderedPageBreak/>
        <w:t>4</w:t>
      </w:r>
      <w:r w:rsidR="002337EA">
        <w:t xml:space="preserve"> </w:t>
      </w:r>
      <w:r w:rsidR="00C77C33" w:rsidRPr="003151B5">
        <w:t>Comprehensive Evaluation of Our Forecasters' Performance</w:t>
      </w:r>
      <w:bookmarkEnd w:id="176"/>
    </w:p>
    <w:p w14:paraId="0682D6E2" w14:textId="77777777" w:rsidR="000A24F5" w:rsidRDefault="007B322F" w:rsidP="008A7132">
      <w:r>
        <w:tab/>
      </w:r>
      <w:r w:rsidR="00CF0D25" w:rsidRPr="00CF0D25">
        <w:t>In Chapter 3, we used regular load forecasts and daily peak load forecasts from all datasets to evaluate the overall performance of all forecasters. This section will examine the performance of all datasets on an hourly, daily, monthly, and seasonal basis. Following all of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r>
        <w:t xml:space="preserve"> </w:t>
      </w:r>
    </w:p>
    <w:p w14:paraId="439A33D7" w14:textId="36953049" w:rsidR="0077523D" w:rsidRDefault="00EF10CC" w:rsidP="00EF10CC">
      <w:pPr>
        <w:ind w:firstLine="288"/>
      </w:pPr>
      <w:r w:rsidRPr="00CF0D25">
        <w:t>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r>
        <w:t xml:space="preserve"> </w:t>
      </w:r>
      <w:r w:rsidR="007B322F" w:rsidRPr="007B322F">
        <w:t>In the plots where four different subplots merge together, the top left, top right, bottom left, and bottom right will be referred to as a, b, c, and d, respectively.</w:t>
      </w:r>
      <w:r w:rsidR="000A24F5">
        <w:t xml:space="preserve"> </w:t>
      </w:r>
      <w:r w:rsidR="00D94ED2">
        <w:t>I</w:t>
      </w:r>
      <w:r w:rsidR="00CF0D25" w:rsidRPr="00CF0D25">
        <w:t>t is also worth noting that in the hourly performance sections, the hours (00:00...23:00) are labeled as (1:00...24:00), with 1:00 denoting the first hour and 24:00 denoting the last hour of the day.</w:t>
      </w:r>
      <w:r w:rsidR="009419A7">
        <w:t xml:space="preserve"> </w:t>
      </w:r>
    </w:p>
    <w:p w14:paraId="14C9E3A5" w14:textId="1E0C636C" w:rsidR="000F72A8" w:rsidRDefault="000F72A8" w:rsidP="00293FF8">
      <w:pPr>
        <w:pStyle w:val="Heading2"/>
      </w:pPr>
      <w:bookmarkStart w:id="177" w:name="_Toc91513029"/>
      <w:r w:rsidRPr="000F72A8">
        <w:t>4.</w:t>
      </w:r>
      <w:r w:rsidR="003C0F76">
        <w:t>1</w:t>
      </w:r>
      <w:r w:rsidRPr="000F72A8">
        <w:t xml:space="preserve"> </w:t>
      </w:r>
      <w:r w:rsidR="0019725E">
        <w:t>T</w:t>
      </w:r>
      <w:r w:rsidR="00EC6B8C" w:rsidRPr="00EC6B8C">
        <w:t>he Toronto Dataset</w:t>
      </w:r>
      <w:bookmarkEnd w:id="177"/>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78" w:name="_Toc91513030"/>
      <w:r>
        <w:lastRenderedPageBreak/>
        <w:t>4.</w:t>
      </w:r>
      <w:r w:rsidR="00C04AA4">
        <w:t>1.1</w:t>
      </w:r>
      <w:r>
        <w:t xml:space="preserve"> </w:t>
      </w:r>
      <w:r w:rsidR="0078706B" w:rsidRPr="0078706B">
        <w:t>The Hourly Performance</w:t>
      </w:r>
      <w:bookmarkEnd w:id="178"/>
    </w:p>
    <w:p w14:paraId="2CF9AB99" w14:textId="2240E885" w:rsidR="00C2770E" w:rsidRDefault="00053CB8" w:rsidP="001E7F93">
      <w:pPr>
        <w:ind w:firstLine="288"/>
      </w:pPr>
      <w:r>
        <w:fldChar w:fldCharType="begin"/>
      </w:r>
      <w:r>
        <w:instrText xml:space="preserve"> REF _Ref86154272 \h </w:instrText>
      </w:r>
      <w:r>
        <w:fldChar w:fldCharType="separate"/>
      </w:r>
      <w:r w:rsidR="00C460A7">
        <w:t xml:space="preserve">Figure </w:t>
      </w:r>
      <w:proofErr w:type="spellStart"/>
      <w:r w:rsidR="00C460A7">
        <w:rPr>
          <w:noProof/>
        </w:rPr>
        <w:t>12</w:t>
      </w:r>
      <w:r>
        <w:fldChar w:fldCharType="end"/>
      </w:r>
      <w:r w:rsidR="008E3496">
        <w:t>a</w:t>
      </w:r>
      <w:proofErr w:type="spellEnd"/>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rsidR="0077523D">
        <w:t xml:space="preserve"> </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5D790E8D" w:rsidR="00F54CCB" w:rsidRDefault="00AE391D" w:rsidP="00D31286">
      <w:pPr>
        <w:pStyle w:val="Caption"/>
        <w:jc w:val="center"/>
      </w:pPr>
      <w:bookmarkStart w:id="179" w:name="_Ref86154272"/>
      <w:bookmarkStart w:id="180" w:name="_Toc91513094"/>
      <w:r>
        <w:t xml:space="preserve">Figure </w:t>
      </w:r>
      <w:r w:rsidR="00756EF7">
        <w:fldChar w:fldCharType="begin"/>
      </w:r>
      <w:r w:rsidR="00756EF7">
        <w:instrText xml:space="preserve"> SEQ Figure \* ARABIC </w:instrText>
      </w:r>
      <w:r w:rsidR="00756EF7">
        <w:fldChar w:fldCharType="separate"/>
      </w:r>
      <w:r w:rsidR="00C460A7">
        <w:rPr>
          <w:noProof/>
        </w:rPr>
        <w:t>12</w:t>
      </w:r>
      <w:r w:rsidR="00756EF7">
        <w:rPr>
          <w:noProof/>
        </w:rPr>
        <w:fldChar w:fldCharType="end"/>
      </w:r>
      <w:bookmarkEnd w:id="179"/>
      <w:r w:rsidR="00F97038" w:rsidRPr="00F97038">
        <w:rPr>
          <w:noProof/>
        </w:rPr>
        <w:t>: (a) Hourly MAPE for All Forecasters, (b-d) Hourly Error Distributions for CNN, LSTM, and ANN Forecasters – Toronto Dataset</w:t>
      </w:r>
      <w:bookmarkEnd w:id="180"/>
    </w:p>
    <w:p w14:paraId="120450EC" w14:textId="278C08A6" w:rsidR="003063F8" w:rsidRDefault="003063F8" w:rsidP="003063F8">
      <w:pPr>
        <w:pStyle w:val="Heading4"/>
      </w:pPr>
      <w:r>
        <w:t xml:space="preserve">4.1.1.1 </w:t>
      </w:r>
      <w:r w:rsidR="009D7DDB" w:rsidRPr="009D7DDB">
        <w:t>A Snippet on Hourly Performance</w:t>
      </w:r>
    </w:p>
    <w:p w14:paraId="057FB709" w14:textId="3B967981" w:rsidR="00CF0D25" w:rsidRDefault="00CF0D25" w:rsidP="00CF0D25">
      <w:pPr>
        <w:ind w:firstLine="288"/>
      </w:pPr>
      <w:r>
        <w:t xml:space="preserve">When the average </w:t>
      </w:r>
      <w:proofErr w:type="spellStart"/>
      <w:r>
        <w:t>MAPE</w:t>
      </w:r>
      <w:proofErr w:type="spellEnd"/>
      <w:r>
        <w:t xml:space="preserve"> values in </w:t>
      </w:r>
      <w:r>
        <w:fldChar w:fldCharType="begin"/>
      </w:r>
      <w:r>
        <w:instrText xml:space="preserve"> REF _Ref86154272 \h </w:instrText>
      </w:r>
      <w:r>
        <w:fldChar w:fldCharType="separate"/>
      </w:r>
      <w:r w:rsidR="00C460A7">
        <w:t xml:space="preserve">Figure </w:t>
      </w:r>
      <w:proofErr w:type="spellStart"/>
      <w:r w:rsidR="00C460A7">
        <w:rPr>
          <w:noProof/>
        </w:rPr>
        <w:t>12</w:t>
      </w:r>
      <w:r>
        <w:fldChar w:fldCharType="end"/>
      </w:r>
      <w:r w:rsidR="00C25AB1">
        <w:t>a</w:t>
      </w:r>
      <w:proofErr w:type="spellEnd"/>
      <w:r>
        <w:t xml:space="preserve"> are compared to the box plots, we see a similar pattern of errors, with a wider distribution of errors in situations with higher </w:t>
      </w:r>
      <w:proofErr w:type="spellStart"/>
      <w:r>
        <w:t>MAPE</w:t>
      </w:r>
      <w:proofErr w:type="spellEnd"/>
      <w:r>
        <w:t xml:space="preserve"> </w:t>
      </w:r>
      <w:r>
        <w:lastRenderedPageBreak/>
        <w:t xml:space="preserve">values and vice versa. For each hour of the day, the CNN had the tightest error distribution and the lowest </w:t>
      </w:r>
      <w:proofErr w:type="spellStart"/>
      <w:r>
        <w:t>MAPE</w:t>
      </w:r>
      <w:proofErr w:type="spellEnd"/>
      <w:r>
        <w:t xml:space="preserve"> values. It was followed by the ANN and the LSTM forecasters. Around 15:00, all three forecasters made their worst predictions. Quieter times, such as around 1:00, were predicted much more accurately than busier times.</w:t>
      </w:r>
    </w:p>
    <w:p w14:paraId="42349EB2" w14:textId="41EEA528" w:rsidR="00CF0D25" w:rsidRPr="00CF0D25" w:rsidRDefault="00C25AB1" w:rsidP="00CF0D25">
      <w:pPr>
        <w:ind w:firstLine="288"/>
      </w:pPr>
      <w:r w:rsidRPr="00C25AB1">
        <w:t xml:space="preserve">The </w:t>
      </w:r>
      <w:proofErr w:type="spellStart"/>
      <w:r w:rsidRPr="00C25AB1">
        <w:t>SNF</w:t>
      </w:r>
      <w:proofErr w:type="spellEnd"/>
      <w:r w:rsidRPr="00C25AB1">
        <w:t xml:space="preserve"> performed poorly overall in terms of </w:t>
      </w:r>
      <w:proofErr w:type="spellStart"/>
      <w:r w:rsidRPr="00C25AB1">
        <w:t>MAPE</w:t>
      </w:r>
      <w:proofErr w:type="spellEnd"/>
      <w:r w:rsidRPr="00C25AB1">
        <w:t xml:space="preserve"> values and error distribution in appendix B.</w:t>
      </w:r>
      <w:r w:rsidR="00CF0D25">
        <w:t xml:space="preserve"> The </w:t>
      </w:r>
      <w:proofErr w:type="spellStart"/>
      <w:r w:rsidR="00CF0D25">
        <w:t>SNF's</w:t>
      </w:r>
      <w:proofErr w:type="spellEnd"/>
      <w:r w:rsidR="00CF0D25">
        <w:t xml:space="preserve"> worst prediction occurred between 13:00 and 17:00, which is unsurprising given that it was based on previous week's values and that these are popular times for electricity usage. We can conclude that CNN produced the best results based on the hourly </w:t>
      </w:r>
      <w:proofErr w:type="spellStart"/>
      <w:r w:rsidR="00CF0D25">
        <w:t>MAPE</w:t>
      </w:r>
      <w:proofErr w:type="spellEnd"/>
      <w:r w:rsidR="00CF0D25">
        <w:t xml:space="preserve"> values and error distribution.</w:t>
      </w:r>
    </w:p>
    <w:p w14:paraId="2F74362F" w14:textId="747F30A6" w:rsidR="007E4603" w:rsidRDefault="00C2019E" w:rsidP="009E275E">
      <w:pPr>
        <w:pStyle w:val="Heading3"/>
      </w:pPr>
      <w:bookmarkStart w:id="181" w:name="_Toc91513031"/>
      <w:r>
        <w:t>4.</w:t>
      </w:r>
      <w:r w:rsidR="00501A6D">
        <w:t>1.2</w:t>
      </w:r>
      <w:r>
        <w:t xml:space="preserve"> </w:t>
      </w:r>
      <w:r w:rsidR="0078706B" w:rsidRPr="0078706B">
        <w:t xml:space="preserve">The </w:t>
      </w:r>
      <w:r w:rsidR="0078706B">
        <w:t>Daily</w:t>
      </w:r>
      <w:r w:rsidR="0078706B" w:rsidRPr="0078706B">
        <w:t xml:space="preserve"> Performance</w:t>
      </w:r>
      <w:bookmarkEnd w:id="181"/>
    </w:p>
    <w:p w14:paraId="6DD0802A" w14:textId="0DCF700C" w:rsidR="001A02D8" w:rsidRDefault="00E21F51" w:rsidP="001A02D8">
      <w:pPr>
        <w:ind w:firstLine="288"/>
      </w:pPr>
      <w:r w:rsidRPr="00E21F51">
        <w:t xml:space="preserve"> </w:t>
      </w:r>
      <w:r>
        <w:fldChar w:fldCharType="begin"/>
      </w:r>
      <w:r>
        <w:instrText xml:space="preserve"> REF _Ref86157486 \h </w:instrText>
      </w:r>
      <w:r>
        <w:fldChar w:fldCharType="separate"/>
      </w:r>
      <w:r w:rsidR="00C460A7">
        <w:t xml:space="preserve">Figure </w:t>
      </w:r>
      <w:proofErr w:type="spellStart"/>
      <w:r w:rsidR="00C460A7">
        <w:rPr>
          <w:noProof/>
        </w:rPr>
        <w:t>13</w:t>
      </w:r>
      <w:r>
        <w:fldChar w:fldCharType="end"/>
      </w:r>
      <w:r w:rsidR="00DB16DD">
        <w:t>a</w:t>
      </w:r>
      <w:proofErr w:type="spellEnd"/>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4BAA9FC9" w:rsidR="007D071E" w:rsidRDefault="0085471B" w:rsidP="000529F4">
      <w:pPr>
        <w:ind w:firstLine="288"/>
      </w:pPr>
      <w:r w:rsidRPr="0085471B">
        <w:t xml:space="preserve">When we compare the </w:t>
      </w:r>
      <w:proofErr w:type="spellStart"/>
      <w:r w:rsidRPr="0085471B">
        <w:t>MAPE</w:t>
      </w:r>
      <w:proofErr w:type="spellEnd"/>
      <w:r w:rsidRPr="0085471B">
        <w:t xml:space="preserve"> values in </w:t>
      </w:r>
      <w:r>
        <w:fldChar w:fldCharType="begin"/>
      </w:r>
      <w:r>
        <w:instrText xml:space="preserve"> REF _Ref86157486 \h </w:instrText>
      </w:r>
      <w:r>
        <w:fldChar w:fldCharType="separate"/>
      </w:r>
      <w:r w:rsidR="00C460A7">
        <w:t xml:space="preserve">Figure </w:t>
      </w:r>
      <w:proofErr w:type="spellStart"/>
      <w:r w:rsidR="00C460A7">
        <w:rPr>
          <w:noProof/>
        </w:rPr>
        <w:t>13</w:t>
      </w:r>
      <w:r>
        <w:fldChar w:fldCharType="end"/>
      </w:r>
      <w:r w:rsidR="004A725B">
        <w:t>a</w:t>
      </w:r>
      <w:proofErr w:type="spellEnd"/>
      <w:r w:rsidRPr="0085471B">
        <w:t xml:space="preserve"> to the boxplots of the error distribution. </w:t>
      </w:r>
      <w:r w:rsidR="000529F4" w:rsidRPr="000529F4">
        <w:t xml:space="preserve">As we can see, Monday was the worst day for almost all forecasters to predict, while Sunday was the worst day for </w:t>
      </w:r>
      <w:proofErr w:type="spellStart"/>
      <w:r w:rsidR="000529F4" w:rsidRPr="000529F4">
        <w:t>SARIMAX</w:t>
      </w:r>
      <w:proofErr w:type="spellEnd"/>
      <w:r w:rsidR="000529F4" w:rsidRPr="000529F4">
        <w:t xml:space="preserve">. Every other forecaster's second worst day was Sunday, while </w:t>
      </w:r>
      <w:proofErr w:type="spellStart"/>
      <w:r w:rsidR="000529F4" w:rsidRPr="000529F4">
        <w:t>SARIMAX's</w:t>
      </w:r>
      <w:proofErr w:type="spellEnd"/>
      <w:r w:rsidR="000529F4" w:rsidRPr="000529F4">
        <w:t xml:space="preserve"> second worst day was Saturday.</w:t>
      </w:r>
      <w:r w:rsidR="000529F4" w:rsidRPr="000529F4" w:rsidDel="004A725B">
        <w:t xml:space="preserve"> </w:t>
      </w:r>
      <w:r w:rsidRPr="0085471B">
        <w:t xml:space="preserve">Tuesdays through Fridays were the most predictable days for forecasters. CNN's </w:t>
      </w:r>
      <w:proofErr w:type="spellStart"/>
      <w:r w:rsidRPr="0085471B">
        <w:t>MAPE</w:t>
      </w:r>
      <w:proofErr w:type="spellEnd"/>
      <w:r w:rsidRPr="0085471B">
        <w:t xml:space="preserve"> values were the lowest on all seven days of the week, and all of its boxplots were the narrowest. The ANN is ranked second, with the LSTM edging it out in Monday's predictions. The LSTM forecaster is ranked third. Overall, the </w:t>
      </w:r>
      <w:proofErr w:type="spellStart"/>
      <w:r w:rsidRPr="0085471B">
        <w:t>SNF</w:t>
      </w:r>
      <w:proofErr w:type="spellEnd"/>
      <w:r w:rsidRPr="0085471B">
        <w:t xml:space="preserve">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046541FE" w:rsidR="003E1CC6" w:rsidRDefault="00AA4CFF" w:rsidP="009E62B2">
      <w:pPr>
        <w:pStyle w:val="Caption"/>
        <w:jc w:val="center"/>
      </w:pPr>
      <w:bookmarkStart w:id="182" w:name="_Ref86157486"/>
      <w:bookmarkStart w:id="183" w:name="_Toc91513095"/>
      <w:r>
        <w:t xml:space="preserve">Figure </w:t>
      </w:r>
      <w:r w:rsidR="00756EF7">
        <w:fldChar w:fldCharType="begin"/>
      </w:r>
      <w:r w:rsidR="00756EF7">
        <w:instrText xml:space="preserve"> SEQ Figure \* ARABIC </w:instrText>
      </w:r>
      <w:r w:rsidR="00756EF7">
        <w:fldChar w:fldCharType="separate"/>
      </w:r>
      <w:r w:rsidR="00C460A7">
        <w:rPr>
          <w:noProof/>
        </w:rPr>
        <w:t>13</w:t>
      </w:r>
      <w:r w:rsidR="00756EF7">
        <w:rPr>
          <w:noProof/>
        </w:rPr>
        <w:fldChar w:fldCharType="end"/>
      </w:r>
      <w:bookmarkEnd w:id="182"/>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83"/>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080A0B33" w:rsidR="00702C42" w:rsidRDefault="00A04923" w:rsidP="00B72175">
      <w:pPr>
        <w:ind w:firstLine="288"/>
      </w:pPr>
      <w:r w:rsidRPr="00A04923">
        <w:t xml:space="preserve">The </w:t>
      </w:r>
      <w:proofErr w:type="spellStart"/>
      <w:r w:rsidRPr="00A04923">
        <w:t>MAPE</w:t>
      </w:r>
      <w:proofErr w:type="spellEnd"/>
      <w:r w:rsidRPr="00A04923">
        <w:t xml:space="preserv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C460A7">
        <w:t xml:space="preserve">Figure </w:t>
      </w:r>
      <w:proofErr w:type="spellStart"/>
      <w:r w:rsidR="00C460A7">
        <w:rPr>
          <w:noProof/>
        </w:rPr>
        <w:t>14</w:t>
      </w:r>
      <w:r w:rsidR="00A1554A">
        <w:fldChar w:fldCharType="end"/>
      </w:r>
      <w:r w:rsidR="00E12DC2">
        <w:t>a</w:t>
      </w:r>
      <w:proofErr w:type="spellEnd"/>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A8B61EA" w:rsidR="008F50AB" w:rsidRDefault="00063434" w:rsidP="00557B9F">
      <w:pPr>
        <w:ind w:firstLine="288"/>
      </w:pPr>
      <w:r w:rsidRPr="00063434">
        <w:t xml:space="preserve">Except for </w:t>
      </w:r>
      <w:proofErr w:type="spellStart"/>
      <w:r w:rsidRPr="00063434">
        <w:t>SARIMAX</w:t>
      </w:r>
      <w:proofErr w:type="spellEnd"/>
      <w:r w:rsidRPr="00063434">
        <w:t xml:space="preserve">, which had its worst predictions in September, all forecasters had their worst predictions in July. Other forecasters found September to be difficult to predict </w:t>
      </w:r>
      <w:r w:rsidRPr="00063434">
        <w:lastRenderedPageBreak/>
        <w:t>as well.</w:t>
      </w:r>
      <w:r>
        <w:t xml:space="preserve"> </w:t>
      </w:r>
      <w:r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w:t>
      </w:r>
      <w:proofErr w:type="spellStart"/>
      <w:r w:rsidR="008F50AB" w:rsidRPr="00EC3BFE">
        <w:t>MAPE</w:t>
      </w:r>
      <w:proofErr w:type="spellEnd"/>
      <w:r w:rsidR="008F50AB" w:rsidRPr="00EC3BFE">
        <w:t xml:space="preserve"> values and was only outperformed by the ANN in March and June. The ANN is ranked second because it was only surpassed by the LSTM in January, while the LSTM is ranked third. </w:t>
      </w:r>
      <w:r w:rsidR="00557B9F" w:rsidRPr="00557B9F">
        <w:t xml:space="preserve">The </w:t>
      </w:r>
      <w:proofErr w:type="spellStart"/>
      <w:r w:rsidR="00557B9F" w:rsidRPr="00557B9F">
        <w:t>SNF</w:t>
      </w:r>
      <w:proofErr w:type="spellEnd"/>
      <w:r w:rsidR="00557B9F" w:rsidRPr="00557B9F">
        <w:t xml:space="preserve">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A794D5A" w:rsidR="00EC799F" w:rsidRDefault="00142014" w:rsidP="00850E80">
      <w:pPr>
        <w:pStyle w:val="Caption"/>
        <w:jc w:val="center"/>
      </w:pPr>
      <w:bookmarkStart w:id="184" w:name="_Ref86160504"/>
      <w:bookmarkStart w:id="185" w:name="_Toc91513096"/>
      <w:r>
        <w:t xml:space="preserve">Figure </w:t>
      </w:r>
      <w:r w:rsidR="00756EF7">
        <w:fldChar w:fldCharType="begin"/>
      </w:r>
      <w:r w:rsidR="00756EF7">
        <w:instrText xml:space="preserve"> SEQ Figure \* ARABIC </w:instrText>
      </w:r>
      <w:r w:rsidR="00756EF7">
        <w:fldChar w:fldCharType="separate"/>
      </w:r>
      <w:r w:rsidR="00C460A7">
        <w:rPr>
          <w:noProof/>
        </w:rPr>
        <w:t>14</w:t>
      </w:r>
      <w:r w:rsidR="00756EF7">
        <w:rPr>
          <w:noProof/>
        </w:rPr>
        <w:fldChar w:fldCharType="end"/>
      </w:r>
      <w:bookmarkEnd w:id="184"/>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85"/>
    </w:p>
    <w:p w14:paraId="7E235959" w14:textId="66669BB1" w:rsidR="00EE1033" w:rsidRDefault="00EE1033" w:rsidP="002B69C3">
      <w:pPr>
        <w:pStyle w:val="Heading3"/>
      </w:pPr>
      <w:bookmarkStart w:id="186" w:name="_Toc91513032"/>
      <w:r>
        <w:lastRenderedPageBreak/>
        <w:t>4.</w:t>
      </w:r>
      <w:r w:rsidR="001A469E">
        <w:t>1.4</w:t>
      </w:r>
      <w:r>
        <w:t xml:space="preserve"> </w:t>
      </w:r>
      <w:r w:rsidR="002B69C3" w:rsidRPr="002B69C3">
        <w:t>Performance During the Seasons</w:t>
      </w:r>
      <w:bookmarkEnd w:id="186"/>
    </w:p>
    <w:p w14:paraId="3B39D3A1" w14:textId="75F51345" w:rsidR="00F95623" w:rsidRDefault="005E757E" w:rsidP="00346846">
      <w:pPr>
        <w:ind w:firstLine="288"/>
      </w:pPr>
      <w:r w:rsidRPr="005E757E">
        <w:t xml:space="preserve">The table below summarizes the </w:t>
      </w:r>
      <w:proofErr w:type="spellStart"/>
      <w:r w:rsidRPr="005E757E">
        <w:t>MAPE</w:t>
      </w:r>
      <w:proofErr w:type="spellEnd"/>
      <w:r w:rsidRPr="005E757E">
        <w:t xml:space="preserve"> and </w:t>
      </w:r>
      <w:proofErr w:type="spellStart"/>
      <w:r w:rsidRPr="005E757E">
        <w:t>RMSE</w:t>
      </w:r>
      <w:proofErr w:type="spellEnd"/>
      <w:r w:rsidRPr="005E757E">
        <w:t xml:space="preserve"> values obtained in the Toronto test dataset for the average of various seasons. </w:t>
      </w:r>
      <w:r w:rsidR="00346846" w:rsidRPr="00346846">
        <w:t>Summer was the season that forecasters had the most trouble predicting.</w:t>
      </w:r>
      <w:r w:rsidR="00346846">
        <w:t xml:space="preserve"> </w:t>
      </w:r>
      <w:r w:rsidRPr="005E757E">
        <w:t xml:space="preserve">CNN had the lowest </w:t>
      </w:r>
      <w:proofErr w:type="spellStart"/>
      <w:r w:rsidRPr="005E757E">
        <w:t>MAPE</w:t>
      </w:r>
      <w:proofErr w:type="spellEnd"/>
      <w:r w:rsidRPr="005E757E">
        <w:t xml:space="preserve"> and </w:t>
      </w:r>
      <w:proofErr w:type="spellStart"/>
      <w:r w:rsidRPr="005E757E">
        <w:t>RMSE</w:t>
      </w:r>
      <w:proofErr w:type="spellEnd"/>
      <w:r w:rsidRPr="005E757E">
        <w:t xml:space="preserve"> values across all four seasons. The ANN is ranked second, having only been surpassed in the winter by the LSTM, which is ranked third. Autumn was the season with the lowest metric values for the CNN and ANN, whereas spring had the lowest metric values for the LSTM. The </w:t>
      </w:r>
      <w:proofErr w:type="spellStart"/>
      <w:r w:rsidRPr="005E757E">
        <w:t>SNF</w:t>
      </w:r>
      <w:proofErr w:type="spellEnd"/>
      <w:r w:rsidRPr="005E757E">
        <w:t xml:space="preserve">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66D107A6" w:rsidR="009E723C" w:rsidRDefault="00466A36" w:rsidP="00466A36">
      <w:pPr>
        <w:pStyle w:val="Caption"/>
        <w:jc w:val="center"/>
      </w:pPr>
      <w:bookmarkStart w:id="187" w:name="_Toc91513076"/>
      <w:r>
        <w:t xml:space="preserve">Table </w:t>
      </w:r>
      <w:r w:rsidR="00756EF7">
        <w:fldChar w:fldCharType="begin"/>
      </w:r>
      <w:r w:rsidR="00756EF7">
        <w:instrText xml:space="preserve"> SEQ Table \* ARABIC </w:instrText>
      </w:r>
      <w:r w:rsidR="00756EF7">
        <w:fldChar w:fldCharType="separate"/>
      </w:r>
      <w:r w:rsidR="00C460A7">
        <w:rPr>
          <w:noProof/>
        </w:rPr>
        <w:t>11</w:t>
      </w:r>
      <w:r w:rsidR="00756EF7">
        <w:rPr>
          <w:noProof/>
        </w:rPr>
        <w:fldChar w:fldCharType="end"/>
      </w:r>
      <w:r>
        <w:t xml:space="preserve"> </w:t>
      </w:r>
      <w:r w:rsidR="00704BB5">
        <w:t>-</w:t>
      </w:r>
      <w:r>
        <w:t xml:space="preserve"> </w:t>
      </w:r>
      <w:r w:rsidR="00040840" w:rsidRPr="00040840">
        <w:t xml:space="preserve">Seasonal </w:t>
      </w:r>
      <w:proofErr w:type="spellStart"/>
      <w:r w:rsidR="00040840" w:rsidRPr="00040840">
        <w:t>MAPE</w:t>
      </w:r>
      <w:proofErr w:type="spellEnd"/>
      <w:r w:rsidR="00040840" w:rsidRPr="00040840">
        <w:t xml:space="preserve"> and </w:t>
      </w:r>
      <w:proofErr w:type="spellStart"/>
      <w:r w:rsidR="00040840" w:rsidRPr="00040840">
        <w:t>RMSE</w:t>
      </w:r>
      <w:proofErr w:type="spellEnd"/>
      <w:r w:rsidR="00040840" w:rsidRPr="00040840">
        <w:t xml:space="preserve"> for the Toronto Dataset</w:t>
      </w:r>
      <w:bookmarkEnd w:id="187"/>
    </w:p>
    <w:p w14:paraId="10CD31F3" w14:textId="128766B9" w:rsidR="004070B9" w:rsidRDefault="004070B9" w:rsidP="00473FA9">
      <w:pPr>
        <w:pStyle w:val="Heading3"/>
      </w:pPr>
      <w:bookmarkStart w:id="188" w:name="_Toc91513033"/>
      <w:r>
        <w:t>4.1.</w:t>
      </w:r>
      <w:r w:rsidR="00FF0B8D">
        <w:t>5</w:t>
      </w:r>
      <w:r>
        <w:t xml:space="preserve"> </w:t>
      </w:r>
      <w:r w:rsidR="00A50162" w:rsidRPr="00A50162">
        <w:t>Comprehensive Analysis Discussion</w:t>
      </w:r>
      <w:bookmarkEnd w:id="188"/>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7F071CC4" w:rsidR="00A63A98" w:rsidRDefault="00A63A98" w:rsidP="00A63A98">
      <w:pPr>
        <w:pStyle w:val="Caption"/>
        <w:jc w:val="center"/>
      </w:pPr>
      <w:bookmarkStart w:id="189" w:name="_Ref85632969"/>
      <w:bookmarkStart w:id="190" w:name="_Toc91513097"/>
      <w:r>
        <w:t xml:space="preserve">Figure </w:t>
      </w:r>
      <w:r w:rsidR="00756EF7">
        <w:fldChar w:fldCharType="begin"/>
      </w:r>
      <w:r w:rsidR="00756EF7">
        <w:instrText xml:space="preserve"> SEQ Figure \* ARABIC </w:instrText>
      </w:r>
      <w:r w:rsidR="00756EF7">
        <w:fldChar w:fldCharType="separate"/>
      </w:r>
      <w:r w:rsidR="00C460A7">
        <w:rPr>
          <w:noProof/>
        </w:rPr>
        <w:t>15</w:t>
      </w:r>
      <w:r w:rsidR="00756EF7">
        <w:rPr>
          <w:noProof/>
        </w:rPr>
        <w:fldChar w:fldCharType="end"/>
      </w:r>
      <w:bookmarkEnd w:id="189"/>
      <w:r>
        <w:t xml:space="preserve"> </w:t>
      </w:r>
      <w:r w:rsidR="00763158">
        <w:t>-</w:t>
      </w:r>
      <w:r>
        <w:t xml:space="preserve"> </w:t>
      </w:r>
      <w:r w:rsidR="00ED0E78" w:rsidRPr="00ED0E78">
        <w:t>Scatter Plot of Load Demand versus Temperature</w:t>
      </w:r>
      <w:r w:rsidR="00ED0E78">
        <w:t xml:space="preserve"> </w:t>
      </w:r>
      <w:r>
        <w:t>– Toronto Dataset</w:t>
      </w:r>
      <w:bookmarkEnd w:id="190"/>
    </w:p>
    <w:p w14:paraId="277E262F" w14:textId="120AB044"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C460A7">
        <w:t xml:space="preserve">Figure </w:t>
      </w:r>
      <w:r w:rsidR="00C460A7">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 xml:space="preserve">The overall accuracy of the </w:t>
      </w:r>
      <w:proofErr w:type="spellStart"/>
      <w:r w:rsidRPr="00485243">
        <w:t>SNF</w:t>
      </w:r>
      <w:proofErr w:type="spellEnd"/>
      <w:r w:rsidRPr="00485243">
        <w:t xml:space="preserve">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mornings, than busy times, such as late mornings and afternoons, when everyone is awake and demand for electricity is high. </w:t>
      </w:r>
    </w:p>
    <w:p w14:paraId="0F21E9E0" w14:textId="188605DF" w:rsidR="000D77C8" w:rsidRDefault="003D7533" w:rsidP="003D7533">
      <w:pPr>
        <w:ind w:firstLine="288"/>
      </w:pPr>
      <w:r w:rsidRPr="003D7533">
        <w:t>Because Monday is the first working day of the week, we saw a lot of randomness in the demand for that day. Additionally, because almost all of our forecasters used the previous day's demand as a predictor, Mondays and Sundays were the most difficult for most forecasters to predict.</w:t>
      </w:r>
      <w:r>
        <w:t xml:space="preserve"> </w:t>
      </w:r>
      <w:r w:rsidR="000D77C8" w:rsidRPr="000D77C8">
        <w:t>Forecasters were more accurate from Tuesday to Friday, during the middle of the week; this could be due to the fact that these days are more stable and have a high degree of similarity.</w:t>
      </w:r>
    </w:p>
    <w:p w14:paraId="363734F8" w14:textId="469CDC36" w:rsidR="00485243" w:rsidRDefault="00485243" w:rsidP="00485243">
      <w:pPr>
        <w:ind w:firstLine="288"/>
      </w:pPr>
      <w:commentRangeStart w:id="191"/>
      <w:commentRangeStart w:id="192"/>
      <w:r>
        <w:t xml:space="preserve">The CNN forecaster outperformed all other forecasters across all time periods and seasons. The ANN and LSTM forecasters are ranked second and third, respectively. Because of its consistently poor performance across all periods and seasons, the </w:t>
      </w:r>
      <w:proofErr w:type="spellStart"/>
      <w:r>
        <w:t>SNF</w:t>
      </w:r>
      <w:proofErr w:type="spellEnd"/>
      <w:r>
        <w:t xml:space="preserve"> is ranked last.</w:t>
      </w:r>
      <w:commentRangeEnd w:id="191"/>
      <w:r w:rsidR="007C1E20">
        <w:rPr>
          <w:rStyle w:val="CommentReference"/>
        </w:rPr>
        <w:commentReference w:id="191"/>
      </w:r>
      <w:commentRangeEnd w:id="192"/>
      <w:r w:rsidR="0031731C">
        <w:rPr>
          <w:rStyle w:val="CommentReference"/>
        </w:rPr>
        <w:commentReference w:id="192"/>
      </w:r>
    </w:p>
    <w:p w14:paraId="450B9C5C" w14:textId="5662D9AF" w:rsidR="00687E78" w:rsidRDefault="00687E78" w:rsidP="0055729B">
      <w:pPr>
        <w:pStyle w:val="Heading2"/>
      </w:pPr>
      <w:bookmarkStart w:id="193" w:name="_Toc91513034"/>
      <w:r>
        <w:t>4.2 The Ottawa Dataset</w:t>
      </w:r>
      <w:bookmarkEnd w:id="193"/>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94" w:name="_Toc91513035"/>
      <w:r>
        <w:t>4.2.1 The Hourly Performance</w:t>
      </w:r>
      <w:bookmarkEnd w:id="194"/>
    </w:p>
    <w:p w14:paraId="4B8B0B09" w14:textId="3ECFE5E0" w:rsidR="00F23842" w:rsidRDefault="00F23842" w:rsidP="00F23842">
      <w:pPr>
        <w:ind w:firstLine="288"/>
      </w:pPr>
      <w:r>
        <w:fldChar w:fldCharType="begin"/>
      </w:r>
      <w:r>
        <w:instrText xml:space="preserve"> REF _Ref86167026 \h </w:instrText>
      </w:r>
      <w:r>
        <w:fldChar w:fldCharType="separate"/>
      </w:r>
      <w:r w:rsidR="00C460A7">
        <w:t xml:space="preserve">Figure </w:t>
      </w:r>
      <w:proofErr w:type="spellStart"/>
      <w:r w:rsidR="00C460A7">
        <w:rPr>
          <w:noProof/>
        </w:rPr>
        <w:t>16</w:t>
      </w:r>
      <w:r>
        <w:fldChar w:fldCharType="end"/>
      </w:r>
      <w:r w:rsidR="00AC2B8D">
        <w:t>a</w:t>
      </w:r>
      <w:proofErr w:type="spellEnd"/>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0C517843" w:rsidR="00771949" w:rsidRDefault="000E7939" w:rsidP="00CA59C6">
      <w:pPr>
        <w:pStyle w:val="Caption"/>
        <w:jc w:val="center"/>
        <w:rPr>
          <w:noProof/>
        </w:rPr>
      </w:pPr>
      <w:bookmarkStart w:id="195" w:name="_Ref86167026"/>
      <w:bookmarkStart w:id="196" w:name="_Toc91513098"/>
      <w:r>
        <w:t xml:space="preserve">Figure </w:t>
      </w:r>
      <w:r w:rsidR="00756EF7">
        <w:fldChar w:fldCharType="begin"/>
      </w:r>
      <w:r w:rsidR="00756EF7">
        <w:instrText xml:space="preserve"> SEQ Figure \* ARABIC </w:instrText>
      </w:r>
      <w:r w:rsidR="00756EF7">
        <w:fldChar w:fldCharType="separate"/>
      </w:r>
      <w:r w:rsidR="00C460A7">
        <w:rPr>
          <w:noProof/>
        </w:rPr>
        <w:t>16</w:t>
      </w:r>
      <w:r w:rsidR="00756EF7">
        <w:rPr>
          <w:noProof/>
        </w:rPr>
        <w:fldChar w:fldCharType="end"/>
      </w:r>
      <w:bookmarkEnd w:id="195"/>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96"/>
    </w:p>
    <w:p w14:paraId="40551A9C" w14:textId="3E45185E" w:rsidR="002456F0" w:rsidRDefault="002456F0" w:rsidP="002456F0">
      <w:pPr>
        <w:pStyle w:val="Heading4"/>
      </w:pPr>
      <w:r>
        <w:t xml:space="preserve">4.2.1.1 </w:t>
      </w:r>
      <w:r w:rsidRPr="009D7DDB">
        <w:t>A Snippet on Hourly Performance</w:t>
      </w:r>
    </w:p>
    <w:p w14:paraId="7BC49F11" w14:textId="0D7483A5" w:rsidR="00070F14" w:rsidRPr="00070F14" w:rsidRDefault="00070F14" w:rsidP="00070F14">
      <w:pPr>
        <w:ind w:firstLine="288"/>
      </w:pPr>
      <w:r w:rsidRPr="00070F14">
        <w:t xml:space="preserve">When we compare the average </w:t>
      </w:r>
      <w:proofErr w:type="spellStart"/>
      <w:r w:rsidRPr="00070F14">
        <w:t>MAPE</w:t>
      </w:r>
      <w:proofErr w:type="spellEnd"/>
      <w:r w:rsidRPr="00070F14">
        <w:t xml:space="preserve"> values in </w:t>
      </w:r>
      <w:r>
        <w:fldChar w:fldCharType="begin"/>
      </w:r>
      <w:r>
        <w:instrText xml:space="preserve"> REF _Ref86167026 \h </w:instrText>
      </w:r>
      <w:r>
        <w:fldChar w:fldCharType="separate"/>
      </w:r>
      <w:r w:rsidR="00C460A7">
        <w:t xml:space="preserve">Figure </w:t>
      </w:r>
      <w:proofErr w:type="spellStart"/>
      <w:r w:rsidR="00C460A7">
        <w:rPr>
          <w:noProof/>
        </w:rPr>
        <w:t>16</w:t>
      </w:r>
      <w:r>
        <w:fldChar w:fldCharType="end"/>
      </w:r>
      <w:r w:rsidR="00DA485D">
        <w:t>a</w:t>
      </w:r>
      <w:proofErr w:type="spellEnd"/>
      <w:r w:rsidRPr="00070F14">
        <w:t xml:space="preserve"> to the box plots, we see a similar pattern of errors, with a wider distribution of errors in cases where the </w:t>
      </w:r>
      <w:proofErr w:type="spellStart"/>
      <w:r w:rsidRPr="00070F14">
        <w:t>MAPE</w:t>
      </w:r>
      <w:proofErr w:type="spellEnd"/>
      <w:r w:rsidRPr="00070F14">
        <w:t xml:space="preserve"> value is higher, and vice versa. While the CNN had the tightest error distribution and lowest </w:t>
      </w:r>
      <w:proofErr w:type="spellStart"/>
      <w:r w:rsidRPr="00070F14">
        <w:t>MAPE</w:t>
      </w:r>
      <w:proofErr w:type="spellEnd"/>
      <w:r w:rsidRPr="00070F14">
        <w:t xml:space="preserve"> values for nearly every hour of the day, the </w:t>
      </w:r>
      <w:proofErr w:type="spellStart"/>
      <w:r w:rsidRPr="00070F14">
        <w:t>SARIMAX</w:t>
      </w:r>
      <w:proofErr w:type="spellEnd"/>
      <w:r w:rsidRPr="00070F14">
        <w:t xml:space="preserve"> outperformed it at 01:00. The ANN comes in second place, with the LSTM outperforming it only during the 4:00 </w:t>
      </w:r>
      <w:r w:rsidRPr="00070F14">
        <w:lastRenderedPageBreak/>
        <w:t xml:space="preserve">hour. The </w:t>
      </w:r>
      <w:proofErr w:type="spellStart"/>
      <w:r w:rsidRPr="00070F14">
        <w:t>SARIMAX</w:t>
      </w:r>
      <w:proofErr w:type="spellEnd"/>
      <w:r w:rsidRPr="00070F14">
        <w:t xml:space="preserve"> also outperforms the ANN between 01:00 and 04:00 hours. The LSTM comes in third place. CNN, LSTM, and ANN all made their worst predictions around 14:00. They were more accurate at predicting quieter times, such as around 1:00, than they were at busier times. </w:t>
      </w:r>
      <w:r w:rsidR="00DA485D" w:rsidRPr="00DA485D">
        <w:t xml:space="preserve">The </w:t>
      </w:r>
      <w:proofErr w:type="spellStart"/>
      <w:r w:rsidR="00DA485D" w:rsidRPr="00DA485D">
        <w:t>SNF</w:t>
      </w:r>
      <w:proofErr w:type="spellEnd"/>
      <w:r w:rsidR="00DA485D" w:rsidRPr="00DA485D">
        <w:t xml:space="preserve"> performs poorly overall, outperforming the </w:t>
      </w:r>
      <w:proofErr w:type="spellStart"/>
      <w:r w:rsidR="00DA485D" w:rsidRPr="00DA485D">
        <w:t>SARIMAX</w:t>
      </w:r>
      <w:proofErr w:type="spellEnd"/>
      <w:r w:rsidR="00DA485D" w:rsidRPr="00DA485D">
        <w:t xml:space="preserve"> only at 7:00, which is also when the </w:t>
      </w:r>
      <w:proofErr w:type="spellStart"/>
      <w:r w:rsidR="00DA485D" w:rsidRPr="00DA485D">
        <w:t>SARIMAX</w:t>
      </w:r>
      <w:proofErr w:type="spellEnd"/>
      <w:r w:rsidR="00DA485D" w:rsidRPr="00DA485D">
        <w:t xml:space="preserve"> makes its worst predictions.</w:t>
      </w:r>
    </w:p>
    <w:p w14:paraId="07909E05" w14:textId="4F794BB9" w:rsidR="0002035C" w:rsidRDefault="0002035C" w:rsidP="00282B58">
      <w:pPr>
        <w:pStyle w:val="Heading3"/>
      </w:pPr>
      <w:bookmarkStart w:id="197" w:name="_Toc91513036"/>
      <w:r>
        <w:t>4.2.</w:t>
      </w:r>
      <w:r w:rsidR="006E4C2F">
        <w:t xml:space="preserve">2 </w:t>
      </w:r>
      <w:r>
        <w:t>The Daily Performance</w:t>
      </w:r>
      <w:bookmarkEnd w:id="197"/>
    </w:p>
    <w:p w14:paraId="2E8A96B7" w14:textId="0305E223" w:rsidR="00FE4816" w:rsidRDefault="00C671ED" w:rsidP="006D6965">
      <w:pPr>
        <w:ind w:firstLine="288"/>
      </w:pPr>
      <w:r>
        <w:fldChar w:fldCharType="begin"/>
      </w:r>
      <w:r>
        <w:instrText xml:space="preserve"> REF _Ref86170999 \h </w:instrText>
      </w:r>
      <w:r>
        <w:fldChar w:fldCharType="separate"/>
      </w:r>
      <w:r w:rsidR="00C460A7">
        <w:t xml:space="preserve">Figure </w:t>
      </w:r>
      <w:proofErr w:type="spellStart"/>
      <w:r w:rsidR="00C460A7">
        <w:rPr>
          <w:noProof/>
        </w:rPr>
        <w:t>17</w:t>
      </w:r>
      <w:r>
        <w:fldChar w:fldCharType="end"/>
      </w:r>
      <w:r w:rsidR="00AA707C">
        <w:t>a</w:t>
      </w:r>
      <w:proofErr w:type="spellEnd"/>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62F8E933" w:rsidR="000D146B" w:rsidRDefault="00492E8E" w:rsidP="000A5C08">
      <w:pPr>
        <w:ind w:firstLine="288"/>
      </w:pPr>
      <w:r w:rsidRPr="00492E8E">
        <w:t xml:space="preserve">When the </w:t>
      </w:r>
      <w:proofErr w:type="spellStart"/>
      <w:r w:rsidRPr="00492E8E">
        <w:t>MAPE</w:t>
      </w:r>
      <w:proofErr w:type="spellEnd"/>
      <w:r w:rsidRPr="00492E8E">
        <w:t xml:space="preserve"> values in </w:t>
      </w:r>
      <w:r>
        <w:fldChar w:fldCharType="begin"/>
      </w:r>
      <w:r>
        <w:instrText xml:space="preserve"> REF _Ref86170999 \h </w:instrText>
      </w:r>
      <w:r>
        <w:fldChar w:fldCharType="separate"/>
      </w:r>
      <w:r w:rsidR="00C460A7">
        <w:t xml:space="preserve">Figure </w:t>
      </w:r>
      <w:proofErr w:type="spellStart"/>
      <w:r w:rsidR="00C460A7">
        <w:rPr>
          <w:noProof/>
        </w:rPr>
        <w:t>17</w:t>
      </w:r>
      <w:r>
        <w:fldChar w:fldCharType="end"/>
      </w:r>
      <w:r w:rsidRPr="00492E8E">
        <w:t>a</w:t>
      </w:r>
      <w:proofErr w:type="spellEnd"/>
      <w:r w:rsidRPr="00492E8E">
        <w:t xml:space="preserve"> are compared to the error distribution boxplots, we can see that Saturdays and Mondays are the most difficult days to forecast for almost all forecasters, with the exception of the </w:t>
      </w:r>
      <w:proofErr w:type="spellStart"/>
      <w:r w:rsidRPr="00492E8E">
        <w:t>SARIMAX</w:t>
      </w:r>
      <w:proofErr w:type="spellEnd"/>
      <w:r w:rsidRPr="00492E8E">
        <w:t>,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 xml:space="preserve">Among all forecasters, the CNN had the lowest </w:t>
      </w:r>
      <w:proofErr w:type="spellStart"/>
      <w:r w:rsidR="000A5C08" w:rsidRPr="000A5C08">
        <w:t>MAPE</w:t>
      </w:r>
      <w:proofErr w:type="spellEnd"/>
      <w:r w:rsidR="000A5C08" w:rsidRPr="000A5C08">
        <w:t xml:space="preserve"> values and the narrowest boxplots. The ANN comes in second, and the LSTM comes in third. The </w:t>
      </w:r>
      <w:proofErr w:type="spellStart"/>
      <w:r w:rsidR="000A5C08" w:rsidRPr="000A5C08">
        <w:t>SNF</w:t>
      </w:r>
      <w:proofErr w:type="spellEnd"/>
      <w:r w:rsidR="000A5C08" w:rsidRPr="000A5C08">
        <w:t xml:space="preserve">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02EFA191" w:rsidR="002A5020" w:rsidRDefault="00470E05" w:rsidP="008138E3">
      <w:pPr>
        <w:pStyle w:val="Caption"/>
        <w:jc w:val="center"/>
      </w:pPr>
      <w:bookmarkStart w:id="198" w:name="_Ref86170999"/>
      <w:bookmarkStart w:id="199" w:name="_Toc91513099"/>
      <w:r>
        <w:t xml:space="preserve">Figure </w:t>
      </w:r>
      <w:r w:rsidR="00756EF7">
        <w:fldChar w:fldCharType="begin"/>
      </w:r>
      <w:r w:rsidR="00756EF7">
        <w:instrText xml:space="preserve"> SEQ Figure \* ARABIC </w:instrText>
      </w:r>
      <w:r w:rsidR="00756EF7">
        <w:fldChar w:fldCharType="separate"/>
      </w:r>
      <w:r w:rsidR="00C460A7">
        <w:rPr>
          <w:noProof/>
        </w:rPr>
        <w:t>17</w:t>
      </w:r>
      <w:r w:rsidR="00756EF7">
        <w:rPr>
          <w:noProof/>
        </w:rPr>
        <w:fldChar w:fldCharType="end"/>
      </w:r>
      <w:bookmarkEnd w:id="198"/>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99"/>
    </w:p>
    <w:p w14:paraId="6A37244B" w14:textId="774A708D" w:rsidR="0055487E" w:rsidRDefault="0055487E" w:rsidP="00386608">
      <w:pPr>
        <w:pStyle w:val="Heading3"/>
      </w:pPr>
      <w:bookmarkStart w:id="200" w:name="_Toc91513037"/>
      <w:r>
        <w:t>4.2.</w:t>
      </w:r>
      <w:r w:rsidR="00386608">
        <w:t>3</w:t>
      </w:r>
      <w:r w:rsidR="00812B52">
        <w:t xml:space="preserve"> The Monthly Performance</w:t>
      </w:r>
      <w:bookmarkEnd w:id="200"/>
    </w:p>
    <w:p w14:paraId="6575E388" w14:textId="25081439" w:rsidR="00FE13F1" w:rsidRDefault="00A93BA5" w:rsidP="00FE13F1">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_Ref86172087 \h </w:instrText>
      </w:r>
      <w:r>
        <w:fldChar w:fldCharType="separate"/>
      </w:r>
      <w:r w:rsidR="00C460A7">
        <w:t xml:space="preserve">Figure </w:t>
      </w:r>
      <w:proofErr w:type="spellStart"/>
      <w:r w:rsidR="00C460A7">
        <w:rPr>
          <w:noProof/>
        </w:rPr>
        <w:t>18</w:t>
      </w:r>
      <w:r>
        <w:fldChar w:fldCharType="end"/>
      </w:r>
      <w:r w:rsidR="00E87050">
        <w:t>a</w:t>
      </w:r>
      <w:proofErr w:type="spellEnd"/>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39621E68" w:rsidR="006D5A46" w:rsidRDefault="009F2107" w:rsidP="006D0051">
      <w:pPr>
        <w:pStyle w:val="Caption"/>
        <w:jc w:val="center"/>
      </w:pPr>
      <w:bookmarkStart w:id="201" w:name="_Ref86172087"/>
      <w:bookmarkStart w:id="202" w:name="_Toc91513100"/>
      <w:r>
        <w:t xml:space="preserve">Figure </w:t>
      </w:r>
      <w:r w:rsidR="00756EF7">
        <w:fldChar w:fldCharType="begin"/>
      </w:r>
      <w:r w:rsidR="00756EF7">
        <w:instrText xml:space="preserve"> SEQ Figure \* ARABIC </w:instrText>
      </w:r>
      <w:r w:rsidR="00756EF7">
        <w:fldChar w:fldCharType="separate"/>
      </w:r>
      <w:r w:rsidR="00C460A7">
        <w:rPr>
          <w:noProof/>
        </w:rPr>
        <w:t>18</w:t>
      </w:r>
      <w:r w:rsidR="00756EF7">
        <w:rPr>
          <w:noProof/>
        </w:rPr>
        <w:fldChar w:fldCharType="end"/>
      </w:r>
      <w:bookmarkEnd w:id="201"/>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202"/>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01A2149B" w:rsidR="00206802" w:rsidRPr="00206802" w:rsidRDefault="00416FD9" w:rsidP="00416FD9">
      <w:pPr>
        <w:ind w:firstLine="288"/>
      </w:pPr>
      <w:r w:rsidRPr="00416FD9">
        <w:t xml:space="preserve">When the </w:t>
      </w:r>
      <w:proofErr w:type="spellStart"/>
      <w:r w:rsidRPr="00416FD9">
        <w:t>MAPE</w:t>
      </w:r>
      <w:proofErr w:type="spellEnd"/>
      <w:r w:rsidRPr="00416FD9">
        <w:t xml:space="preserve"> values in </w:t>
      </w:r>
      <w:r>
        <w:fldChar w:fldCharType="begin"/>
      </w:r>
      <w:r>
        <w:instrText xml:space="preserve"> REF _Ref86172087 \h </w:instrText>
      </w:r>
      <w:r>
        <w:fldChar w:fldCharType="separate"/>
      </w:r>
      <w:r w:rsidR="00C460A7">
        <w:t xml:space="preserve">Figure </w:t>
      </w:r>
      <w:proofErr w:type="spellStart"/>
      <w:r w:rsidR="00C460A7">
        <w:rPr>
          <w:noProof/>
        </w:rPr>
        <w:t>18</w:t>
      </w:r>
      <w:r>
        <w:fldChar w:fldCharType="end"/>
      </w:r>
      <w:r>
        <w:t>a</w:t>
      </w:r>
      <w:proofErr w:type="spellEnd"/>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w:t>
      </w:r>
      <w:proofErr w:type="spellStart"/>
      <w:r w:rsidR="00206802" w:rsidRPr="00206802">
        <w:t>MAPE</w:t>
      </w:r>
      <w:proofErr w:type="spellEnd"/>
      <w:r w:rsidR="00206802" w:rsidRPr="00206802">
        <w:t xml:space="preserve"> values and the narrowest error distribution; it is only surpassed in January by the ANN. The ANN is ranked second, having been overtaken by the LSTM in May. The LSTM is ranked third. </w:t>
      </w:r>
      <w:r w:rsidR="00206802" w:rsidRPr="00206802">
        <w:lastRenderedPageBreak/>
        <w:t xml:space="preserve">Most forecasters considered January to March and October to November to be relatively simple forecasting periods. Overall, the </w:t>
      </w:r>
      <w:proofErr w:type="spellStart"/>
      <w:r w:rsidR="00206802" w:rsidRPr="00206802">
        <w:t>SNF</w:t>
      </w:r>
      <w:proofErr w:type="spellEnd"/>
      <w:r w:rsidR="00206802" w:rsidRPr="00206802">
        <w:t xml:space="preserve"> performed poorly, outperforming the </w:t>
      </w:r>
      <w:proofErr w:type="spellStart"/>
      <w:r w:rsidR="00206802" w:rsidRPr="00206802">
        <w:t>SARIMAX</w:t>
      </w:r>
      <w:proofErr w:type="spellEnd"/>
      <w:r w:rsidR="00206802" w:rsidRPr="00206802">
        <w:t xml:space="preserve"> only in May and October.</w:t>
      </w:r>
    </w:p>
    <w:p w14:paraId="778D9153" w14:textId="3C709137" w:rsidR="00C47B30" w:rsidRDefault="00C47B30" w:rsidP="00C47B30">
      <w:pPr>
        <w:pStyle w:val="Heading3"/>
      </w:pPr>
      <w:bookmarkStart w:id="203" w:name="_Toc91513038"/>
      <w:r>
        <w:t xml:space="preserve">4.2.4 </w:t>
      </w:r>
      <w:r w:rsidRPr="002B69C3">
        <w:t>Performance During the Seasons</w:t>
      </w:r>
      <w:bookmarkEnd w:id="203"/>
    </w:p>
    <w:p w14:paraId="76747677" w14:textId="284ADD67" w:rsidR="00BD3251" w:rsidRDefault="00765FC5" w:rsidP="00206802">
      <w:pPr>
        <w:ind w:firstLine="288"/>
      </w:pPr>
      <w:r w:rsidRPr="00765FC5">
        <w:t>The</w:t>
      </w:r>
      <w:r w:rsidR="00206802" w:rsidRPr="00206802">
        <w:t xml:space="preserve"> table below summarizes the </w:t>
      </w:r>
      <w:proofErr w:type="spellStart"/>
      <w:r w:rsidR="00206802" w:rsidRPr="00206802">
        <w:t>MAPE</w:t>
      </w:r>
      <w:proofErr w:type="spellEnd"/>
      <w:r w:rsidR="00206802" w:rsidRPr="00206802">
        <w:t xml:space="preserve"> and </w:t>
      </w:r>
      <w:proofErr w:type="spellStart"/>
      <w:r w:rsidR="00206802" w:rsidRPr="00206802">
        <w:t>RMSE</w:t>
      </w:r>
      <w:proofErr w:type="spellEnd"/>
      <w:r w:rsidR="00206802" w:rsidRPr="00206802">
        <w:t xml:space="preserve"> values obtained </w:t>
      </w:r>
      <w:r w:rsidR="00EC35A9">
        <w:t xml:space="preserve">from </w:t>
      </w:r>
      <w:r w:rsidR="00206802" w:rsidRPr="00206802">
        <w:t xml:space="preserve">the Ottawa test dataset for the average of various seasons. CNN and ANN made their most dire predictions in the spring. All other forecasters, including the LSTM, struggled with the summer months. The LSTM and ANN had the easiest time forecasting the winter months. CNN and </w:t>
      </w:r>
      <w:proofErr w:type="spellStart"/>
      <w:r w:rsidR="00206802" w:rsidRPr="00206802">
        <w:t>MLR</w:t>
      </w:r>
      <w:proofErr w:type="spellEnd"/>
      <w:r w:rsidR="00206802" w:rsidRPr="00206802">
        <w:t xml:space="preserve"> ma</w:t>
      </w:r>
      <w:r w:rsidR="00EC35A9">
        <w:t>de</w:t>
      </w:r>
      <w:r w:rsidR="00206802" w:rsidRPr="00206802">
        <w:t xml:space="preserve"> their best predictions in the autumn. To facilitate interpretation, all previous observations were made with </w:t>
      </w:r>
      <w:proofErr w:type="spellStart"/>
      <w:r w:rsidR="00206802" w:rsidRPr="00206802">
        <w:t>MAPE</w:t>
      </w:r>
      <w:proofErr w:type="spellEnd"/>
      <w:r w:rsidR="00206802" w:rsidRPr="00206802">
        <w:t xml:space="preserve"> values rather than </w:t>
      </w:r>
      <w:proofErr w:type="spellStart"/>
      <w:r w:rsidR="00206802" w:rsidRPr="00206802">
        <w:t>RMSE</w:t>
      </w:r>
      <w:proofErr w:type="spellEnd"/>
      <w:r w:rsidR="00206802" w:rsidRPr="00206802">
        <w:t xml:space="preserve"> values. However, CNN had the lowest </w:t>
      </w:r>
      <w:proofErr w:type="spellStart"/>
      <w:r w:rsidR="00206802" w:rsidRPr="00206802">
        <w:t>MAPE</w:t>
      </w:r>
      <w:proofErr w:type="spellEnd"/>
      <w:r w:rsidR="00206802" w:rsidRPr="00206802">
        <w:t xml:space="preserve"> and </w:t>
      </w:r>
      <w:proofErr w:type="spellStart"/>
      <w:r w:rsidR="00206802" w:rsidRPr="00206802">
        <w:t>RMSE</w:t>
      </w:r>
      <w:proofErr w:type="spellEnd"/>
      <w:r w:rsidR="00206802" w:rsidRPr="00206802">
        <w:t xml:space="preserve"> values across all four seasons. The ANN comes in second, with the LSTM coming in third. The </w:t>
      </w:r>
      <w:proofErr w:type="spellStart"/>
      <w:r w:rsidR="00206802" w:rsidRPr="00206802">
        <w:t>SNF</w:t>
      </w:r>
      <w:proofErr w:type="spellEnd"/>
      <w:r w:rsidR="00206802" w:rsidRPr="00206802">
        <w:t xml:space="preserve">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lastRenderedPageBreak/>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EF10F3A" w:rsidR="008471CD" w:rsidRDefault="008471CD" w:rsidP="008471CD">
      <w:pPr>
        <w:pStyle w:val="Caption"/>
        <w:jc w:val="center"/>
      </w:pPr>
      <w:bookmarkStart w:id="204" w:name="_Toc91513077"/>
      <w:r>
        <w:t xml:space="preserve">Table </w:t>
      </w:r>
      <w:r w:rsidR="00756EF7">
        <w:fldChar w:fldCharType="begin"/>
      </w:r>
      <w:r w:rsidR="00756EF7">
        <w:instrText xml:space="preserve"> SEQ Table \* ARABIC </w:instrText>
      </w:r>
      <w:r w:rsidR="00756EF7">
        <w:fldChar w:fldCharType="separate"/>
      </w:r>
      <w:r w:rsidR="00C460A7">
        <w:rPr>
          <w:noProof/>
        </w:rPr>
        <w:t>12</w:t>
      </w:r>
      <w:r w:rsidR="00756EF7">
        <w:rPr>
          <w:noProof/>
        </w:rPr>
        <w:fldChar w:fldCharType="end"/>
      </w:r>
      <w:r>
        <w:t xml:space="preserve"> - </w:t>
      </w:r>
      <w:r w:rsidR="005A1C88" w:rsidRPr="00040840">
        <w:t xml:space="preserve">Seasonal </w:t>
      </w:r>
      <w:proofErr w:type="spellStart"/>
      <w:r w:rsidR="005A1C88" w:rsidRPr="00040840">
        <w:t>MAPE</w:t>
      </w:r>
      <w:proofErr w:type="spellEnd"/>
      <w:r w:rsidR="005A1C88" w:rsidRPr="00040840">
        <w:t xml:space="preserve"> and </w:t>
      </w:r>
      <w:proofErr w:type="spellStart"/>
      <w:r w:rsidR="005A1C88" w:rsidRPr="00040840">
        <w:t>RMSE</w:t>
      </w:r>
      <w:proofErr w:type="spellEnd"/>
      <w:r w:rsidR="005A1C88" w:rsidRPr="00040840">
        <w:t xml:space="preserve"> for the </w:t>
      </w:r>
      <w:r w:rsidR="005A1C88">
        <w:t>Ottawa</w:t>
      </w:r>
      <w:r w:rsidR="005A1C88" w:rsidRPr="00040840">
        <w:t xml:space="preserve"> Dataset</w:t>
      </w:r>
      <w:bookmarkEnd w:id="204"/>
    </w:p>
    <w:p w14:paraId="5D63D9DB" w14:textId="700A8524" w:rsidR="00FC32C5" w:rsidRDefault="00FC32C5" w:rsidP="00FC32C5">
      <w:pPr>
        <w:pStyle w:val="Heading3"/>
      </w:pPr>
      <w:bookmarkStart w:id="205" w:name="_Toc91513039"/>
      <w:r>
        <w:t xml:space="preserve">4.2.5 </w:t>
      </w:r>
      <w:r w:rsidRPr="00A50162">
        <w:t>Comprehensive Analysis Discussion</w:t>
      </w:r>
      <w:bookmarkEnd w:id="205"/>
    </w:p>
    <w:p w14:paraId="2A272B5E" w14:textId="18C4941C" w:rsidR="00197524" w:rsidRDefault="00197524" w:rsidP="00474544">
      <w:pPr>
        <w:ind w:firstLine="288"/>
      </w:pPr>
      <w:r w:rsidRPr="00197524">
        <w:t xml:space="preserve">The dataset in Ottawa is similar to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EC35A9" w:rsidRPr="00EC35A9">
        <w:t>Summer proved to be the most difficult season to forecast for most forecasters,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25F23453" w:rsidR="00CB62E4" w:rsidRDefault="00CB62E4" w:rsidP="00CB62E4">
      <w:pPr>
        <w:pStyle w:val="Caption"/>
        <w:jc w:val="center"/>
      </w:pPr>
      <w:bookmarkStart w:id="206" w:name="_Ref89988103"/>
      <w:bookmarkStart w:id="207" w:name="_Toc91513101"/>
      <w:r>
        <w:t xml:space="preserve">Figure </w:t>
      </w:r>
      <w:r w:rsidR="00756EF7">
        <w:fldChar w:fldCharType="begin"/>
      </w:r>
      <w:r w:rsidR="00756EF7">
        <w:instrText xml:space="preserve"> SEQ Figure \* ARABIC </w:instrText>
      </w:r>
      <w:r w:rsidR="00756EF7">
        <w:fldChar w:fldCharType="separate"/>
      </w:r>
      <w:r w:rsidR="00C460A7">
        <w:rPr>
          <w:noProof/>
        </w:rPr>
        <w:t>19</w:t>
      </w:r>
      <w:r w:rsidR="00756EF7">
        <w:rPr>
          <w:noProof/>
        </w:rPr>
        <w:fldChar w:fldCharType="end"/>
      </w:r>
      <w:bookmarkEnd w:id="206"/>
      <w:r>
        <w:t xml:space="preserve"> - </w:t>
      </w:r>
      <w:r w:rsidRPr="001C274B">
        <w:t>Scatter Plot of Load Demand versus Temperature</w:t>
      </w:r>
      <w:r>
        <w:t xml:space="preserve"> – Ottawa Dataset</w:t>
      </w:r>
      <w:bookmarkEnd w:id="207"/>
    </w:p>
    <w:p w14:paraId="03038B99" w14:textId="190F6EE5" w:rsidR="00197524" w:rsidRDefault="00197524" w:rsidP="00197524">
      <w:pPr>
        <w:ind w:firstLine="288"/>
      </w:pPr>
      <w:r>
        <w:fldChar w:fldCharType="begin"/>
      </w:r>
      <w:r>
        <w:instrText xml:space="preserve"> REF _Ref89988103 \h </w:instrText>
      </w:r>
      <w:r>
        <w:fldChar w:fldCharType="separate"/>
      </w:r>
      <w:r w:rsidR="00C460A7">
        <w:t xml:space="preserve">Figure </w:t>
      </w:r>
      <w:r w:rsidR="00C460A7">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5B88B2D1" w14:textId="28C708F2" w:rsidR="00C15899" w:rsidRDefault="001733AD" w:rsidP="00C15899">
      <w:pPr>
        <w:ind w:firstLine="288"/>
      </w:pPr>
      <w:r w:rsidRPr="001733AD">
        <w:t>The Ottawa dataset's average peak demand occurs between 16:00 and 21:00, as observed while working on the dataset.</w:t>
      </w:r>
      <w:r w:rsidRPr="001733AD" w:rsidDel="001733AD">
        <w:t xml:space="preserve"> </w:t>
      </w:r>
      <w:r w:rsidR="00197524">
        <w:t xml:space="preserve">Except for </w:t>
      </w:r>
      <w:proofErr w:type="spellStart"/>
      <w:r w:rsidR="00197524">
        <w:t>SARIMAX</w:t>
      </w:r>
      <w:proofErr w:type="spellEnd"/>
      <w:r w:rsidR="00197524">
        <w:t xml:space="preserve">, all forecasters made their worst predictions between 11:00 and 16:00, when the majority of people are awake and using electricity or working. </w:t>
      </w:r>
    </w:p>
    <w:p w14:paraId="4DFBC64A" w14:textId="335FD014"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 the previous day's demand as a predictor, and Monday demand differs from Sunday demand, as does Saturday demand from Friday demand.</w:t>
      </w:r>
      <w:r>
        <w:t xml:space="preserve"> </w:t>
      </w:r>
      <w:r w:rsidR="00197524">
        <w:t>Sundays were difficult for forecasters, but Mondays and Saturdays were the most difficult. For all forecasters, the middle of the week, specifically Tuesdays through Fridays, was the easiest period to forecast.</w:t>
      </w:r>
    </w:p>
    <w:p w14:paraId="3301FA96" w14:textId="7DBE6B80" w:rsidR="00474544" w:rsidRDefault="00197524" w:rsidP="00197524">
      <w:pPr>
        <w:ind w:firstLine="288"/>
      </w:pPr>
      <w:r>
        <w:t>The CNN forecaster outperformed all other forecasters across all time periods and seasons. The ANN and LSTM</w:t>
      </w:r>
      <w:r w:rsidR="00285872">
        <w:t xml:space="preserve"> forecasters</w:t>
      </w:r>
      <w:r>
        <w:t xml:space="preserve"> come in second and third place, respectively. The </w:t>
      </w:r>
      <w:proofErr w:type="spellStart"/>
      <w:r>
        <w:t>SNF</w:t>
      </w:r>
      <w:proofErr w:type="spellEnd"/>
      <w:r>
        <w:t xml:space="preserve"> is ranked last due to its poor performance across all periods and seasons; it only outperformed the </w:t>
      </w:r>
      <w:proofErr w:type="spellStart"/>
      <w:r>
        <w:t>SARIMAX</w:t>
      </w:r>
      <w:proofErr w:type="spellEnd"/>
      <w:r>
        <w:t xml:space="preserve"> in a few cases.</w:t>
      </w:r>
    </w:p>
    <w:p w14:paraId="605C82A2" w14:textId="58B27398" w:rsidR="0095403F" w:rsidRDefault="0095403F" w:rsidP="0082408F">
      <w:pPr>
        <w:pStyle w:val="Heading2"/>
      </w:pPr>
      <w:bookmarkStart w:id="208" w:name="_Toc91513040"/>
      <w:r>
        <w:t>4.</w:t>
      </w:r>
      <w:r w:rsidR="0082408F">
        <w:t>3</w:t>
      </w:r>
      <w:r>
        <w:t xml:space="preserve"> The Saint John Dataset</w:t>
      </w:r>
      <w:bookmarkEnd w:id="208"/>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209" w:name="_Toc91513041"/>
      <w:r>
        <w:t>4.3.1 The Hourly Performance</w:t>
      </w:r>
      <w:bookmarkEnd w:id="209"/>
    </w:p>
    <w:p w14:paraId="261F8437" w14:textId="4DF43262" w:rsidR="00A16CD9" w:rsidRDefault="00E542CC" w:rsidP="00A16CD9">
      <w:pPr>
        <w:ind w:firstLine="288"/>
      </w:pPr>
      <w:r>
        <w:fldChar w:fldCharType="begin"/>
      </w:r>
      <w:r>
        <w:instrText xml:space="preserve"> REF _Ref86233929 \h </w:instrText>
      </w:r>
      <w:r>
        <w:fldChar w:fldCharType="separate"/>
      </w:r>
      <w:r w:rsidR="00C460A7">
        <w:t xml:space="preserve">Figure </w:t>
      </w:r>
      <w:proofErr w:type="spellStart"/>
      <w:r w:rsidR="00C460A7">
        <w:rPr>
          <w:noProof/>
        </w:rPr>
        <w:t>20</w:t>
      </w:r>
      <w:r>
        <w:fldChar w:fldCharType="end"/>
      </w:r>
      <w:r w:rsidR="006416B9">
        <w:t>a</w:t>
      </w:r>
      <w:proofErr w:type="spellEnd"/>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2F45A3B7" w:rsidR="00855331" w:rsidRDefault="00ED000C" w:rsidP="00BB11E9">
      <w:pPr>
        <w:pStyle w:val="Caption"/>
        <w:jc w:val="center"/>
        <w:rPr>
          <w:noProof/>
        </w:rPr>
      </w:pPr>
      <w:bookmarkStart w:id="210" w:name="_Ref86233929"/>
      <w:bookmarkStart w:id="211" w:name="_Toc91513102"/>
      <w:r>
        <w:t xml:space="preserve">Figure </w:t>
      </w:r>
      <w:r w:rsidR="00756EF7">
        <w:fldChar w:fldCharType="begin"/>
      </w:r>
      <w:r w:rsidR="00756EF7">
        <w:instrText xml:space="preserve"> SEQ Figure \* ARABIC </w:instrText>
      </w:r>
      <w:r w:rsidR="00756EF7">
        <w:fldChar w:fldCharType="separate"/>
      </w:r>
      <w:r w:rsidR="00C460A7">
        <w:rPr>
          <w:noProof/>
        </w:rPr>
        <w:t>20</w:t>
      </w:r>
      <w:r w:rsidR="00756EF7">
        <w:rPr>
          <w:noProof/>
        </w:rPr>
        <w:fldChar w:fldCharType="end"/>
      </w:r>
      <w:bookmarkEnd w:id="210"/>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211"/>
    </w:p>
    <w:p w14:paraId="120C1A6E" w14:textId="32E3F297" w:rsidR="000811A4" w:rsidRDefault="00A3061F" w:rsidP="00937A20">
      <w:pPr>
        <w:pStyle w:val="Heading4"/>
      </w:pPr>
      <w:r>
        <w:lastRenderedPageBreak/>
        <w:t xml:space="preserve">4.3.1.1 </w:t>
      </w:r>
      <w:r w:rsidRPr="009D7DDB">
        <w:t>A Snippet on Hourly Performance</w:t>
      </w:r>
    </w:p>
    <w:p w14:paraId="6DDE6032" w14:textId="32B2FE70"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w:t>
      </w:r>
      <w:proofErr w:type="spellStart"/>
      <w:r w:rsidR="0068001A" w:rsidRPr="0068001A">
        <w:t>MAPE</w:t>
      </w:r>
      <w:proofErr w:type="spellEnd"/>
      <w:r w:rsidR="0068001A" w:rsidRPr="0068001A">
        <w:t xml:space="preserve"> values in </w:t>
      </w:r>
      <w:r w:rsidR="0068001A">
        <w:fldChar w:fldCharType="begin"/>
      </w:r>
      <w:r w:rsidR="0068001A">
        <w:instrText xml:space="preserve"> REF _Ref86233929 \h </w:instrText>
      </w:r>
      <w:r w:rsidR="0068001A">
        <w:fldChar w:fldCharType="separate"/>
      </w:r>
      <w:r w:rsidR="00C460A7">
        <w:t xml:space="preserve">Figure </w:t>
      </w:r>
      <w:proofErr w:type="spellStart"/>
      <w:r w:rsidR="00C460A7">
        <w:rPr>
          <w:noProof/>
        </w:rPr>
        <w:t>20</w:t>
      </w:r>
      <w:r w:rsidR="0068001A">
        <w:fldChar w:fldCharType="end"/>
      </w:r>
      <w:r>
        <w:t>a</w:t>
      </w:r>
      <w:proofErr w:type="spellEnd"/>
      <w:r w:rsidR="0068001A" w:rsidRPr="0068001A">
        <w:t xml:space="preserve"> to the box plots, we see a similar pattern of errors, with a wider distribution of errors in cases where the </w:t>
      </w:r>
      <w:proofErr w:type="spellStart"/>
      <w:r w:rsidR="0068001A" w:rsidRPr="0068001A">
        <w:t>MAPE</w:t>
      </w:r>
      <w:proofErr w:type="spellEnd"/>
      <w:r w:rsidR="0068001A" w:rsidRPr="0068001A">
        <w:t xml:space="preserve"> value is higher, and vice versa. Except for the </w:t>
      </w:r>
      <w:proofErr w:type="spellStart"/>
      <w:r w:rsidR="0068001A" w:rsidRPr="0068001A">
        <w:t>SNF</w:t>
      </w:r>
      <w:proofErr w:type="spellEnd"/>
      <w:r w:rsidR="0068001A" w:rsidRPr="0068001A">
        <w:t xml:space="preserve"> and </w:t>
      </w:r>
      <w:proofErr w:type="spellStart"/>
      <w:r w:rsidR="0068001A" w:rsidRPr="0068001A">
        <w:t>SARIMAX</w:t>
      </w:r>
      <w:proofErr w:type="spellEnd"/>
      <w:r w:rsidR="0068001A" w:rsidRPr="0068001A">
        <w:t xml:space="preserve">, all forecasters had their worst performance around 9:00; the </w:t>
      </w:r>
      <w:proofErr w:type="spellStart"/>
      <w:r w:rsidR="0068001A" w:rsidRPr="0068001A">
        <w:t>SNF</w:t>
      </w:r>
      <w:proofErr w:type="spellEnd"/>
      <w:r w:rsidR="0068001A" w:rsidRPr="0068001A">
        <w:t xml:space="preserve"> had its worst performance around 6:00, and the </w:t>
      </w:r>
      <w:proofErr w:type="spellStart"/>
      <w:r w:rsidR="0068001A" w:rsidRPr="0068001A">
        <w:t>SARIMAX</w:t>
      </w:r>
      <w:proofErr w:type="spellEnd"/>
      <w:r w:rsidR="0068001A" w:rsidRPr="0068001A">
        <w:t xml:space="preserve"> had its worst performance around 24:00.</w:t>
      </w:r>
    </w:p>
    <w:p w14:paraId="5E4E2995" w14:textId="64753B50" w:rsidR="0068001A" w:rsidRDefault="0068001A" w:rsidP="007E36CA">
      <w:pPr>
        <w:ind w:firstLine="288"/>
      </w:pPr>
      <w:commentRangeStart w:id="212"/>
      <w:commentRangeStart w:id="213"/>
      <w:r w:rsidRPr="0068001A">
        <w:t xml:space="preserve">The </w:t>
      </w:r>
      <w:proofErr w:type="spellStart"/>
      <w:r w:rsidRPr="0068001A">
        <w:t>SARIMAX</w:t>
      </w:r>
      <w:proofErr w:type="spellEnd"/>
      <w:r w:rsidRPr="0068001A">
        <w:t xml:space="preserve"> forecaster made the most accurate predictions between 1:00 and 6:00</w:t>
      </w:r>
      <w:commentRangeEnd w:id="212"/>
      <w:r w:rsidR="006416B9">
        <w:rPr>
          <w:rStyle w:val="CommentReference"/>
        </w:rPr>
        <w:commentReference w:id="212"/>
      </w:r>
      <w:commentRangeEnd w:id="213"/>
      <w:r w:rsidR="00FB65BC">
        <w:rPr>
          <w:rStyle w:val="CommentReference"/>
        </w:rPr>
        <w:commentReference w:id="213"/>
      </w:r>
      <w:r w:rsidRPr="0068001A">
        <w:t xml:space="preserve">; however, as demand increased throughout the day, the </w:t>
      </w:r>
      <w:proofErr w:type="spellStart"/>
      <w:r w:rsidRPr="0068001A">
        <w:t>SARIMAX</w:t>
      </w:r>
      <w:proofErr w:type="spellEnd"/>
      <w:r w:rsidRPr="0068001A">
        <w:t xml:space="preserve"> forecaster lost out to CNN. CNN performed best between 6:00 and 24:00, as well as during the day's peak hours. As a result, CNN had the best overall performance and the tightest error distribution. The ANN is ranked second, with the </w:t>
      </w:r>
      <w:proofErr w:type="spellStart"/>
      <w:r w:rsidRPr="0068001A">
        <w:t>SARIMAX</w:t>
      </w:r>
      <w:proofErr w:type="spellEnd"/>
      <w:r w:rsidRPr="0068001A">
        <w:t xml:space="preserve"> outperforming it between 6:00 and 7:00 and the LSTM outperforming it between 19:00 and 22:00. The LSTM is ranked third. The </w:t>
      </w:r>
      <w:proofErr w:type="spellStart"/>
      <w:r w:rsidRPr="0068001A">
        <w:t>SNF</w:t>
      </w:r>
      <w:proofErr w:type="spellEnd"/>
      <w:r w:rsidRPr="0068001A">
        <w:t xml:space="preserve"> performed the worst overall.</w:t>
      </w:r>
    </w:p>
    <w:p w14:paraId="7EC6E36B" w14:textId="6272712A" w:rsidR="00176334" w:rsidRDefault="00176334" w:rsidP="00176334">
      <w:pPr>
        <w:pStyle w:val="Heading3"/>
      </w:pPr>
      <w:bookmarkStart w:id="214" w:name="_Toc91513042"/>
      <w:r>
        <w:t>4.3.2 The Daily Performance</w:t>
      </w:r>
      <w:bookmarkEnd w:id="214"/>
    </w:p>
    <w:p w14:paraId="5B6C3A56" w14:textId="642B47C9" w:rsidR="009501CD" w:rsidRDefault="009501CD" w:rsidP="009501CD">
      <w:pPr>
        <w:ind w:firstLine="288"/>
      </w:pPr>
      <w:r>
        <w:fldChar w:fldCharType="begin"/>
      </w:r>
      <w:r>
        <w:instrText xml:space="preserve"> REF _Ref86237580 \h </w:instrText>
      </w:r>
      <w:r>
        <w:fldChar w:fldCharType="separate"/>
      </w:r>
      <w:r w:rsidR="00C460A7">
        <w:t xml:space="preserve">Figure </w:t>
      </w:r>
      <w:proofErr w:type="spellStart"/>
      <w:r w:rsidR="00C460A7">
        <w:rPr>
          <w:noProof/>
        </w:rPr>
        <w:t>21</w:t>
      </w:r>
      <w:r>
        <w:fldChar w:fldCharType="end"/>
      </w:r>
      <w:r w:rsidR="00327E1E">
        <w:t>a</w:t>
      </w:r>
      <w:proofErr w:type="spellEnd"/>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79AF776F" w:rsidR="005F0AB5" w:rsidRDefault="005F0AB5" w:rsidP="005F0AB5">
      <w:pPr>
        <w:ind w:firstLine="288"/>
      </w:pPr>
      <w:r w:rsidRPr="005F0AB5">
        <w:t xml:space="preserve">When we compare the </w:t>
      </w:r>
      <w:proofErr w:type="spellStart"/>
      <w:r w:rsidRPr="005F0AB5">
        <w:t>MAPE</w:t>
      </w:r>
      <w:proofErr w:type="spellEnd"/>
      <w:r w:rsidRPr="005F0AB5">
        <w:t xml:space="preserve"> values in </w:t>
      </w:r>
      <w:r>
        <w:fldChar w:fldCharType="begin"/>
      </w:r>
      <w:r>
        <w:instrText xml:space="preserve"> REF _Ref86237580 \h </w:instrText>
      </w:r>
      <w:r>
        <w:fldChar w:fldCharType="separate"/>
      </w:r>
      <w:r w:rsidR="00C460A7">
        <w:t xml:space="preserve">Figure </w:t>
      </w:r>
      <w:proofErr w:type="spellStart"/>
      <w:r w:rsidR="00C460A7">
        <w:rPr>
          <w:noProof/>
        </w:rPr>
        <w:t>21</w:t>
      </w:r>
      <w:r>
        <w:fldChar w:fldCharType="end"/>
      </w:r>
      <w:r w:rsidR="00327E1E">
        <w:t>a</w:t>
      </w:r>
      <w:proofErr w:type="spellEnd"/>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CNN provided the best forecasts on all seven days of the week.</w:t>
      </w:r>
      <w:r w:rsidRPr="005F0AB5">
        <w:t xml:space="preserve"> The ANN is second, with the LSTM outperforming it only on Fridays, and the LSTM is third, with the </w:t>
      </w:r>
      <w:proofErr w:type="spellStart"/>
      <w:r w:rsidRPr="005F0AB5">
        <w:t>SARIMAX</w:t>
      </w:r>
      <w:proofErr w:type="spellEnd"/>
      <w:r w:rsidRPr="005F0AB5">
        <w:t xml:space="preserve"> outperforming it only on Thursdays. The </w:t>
      </w:r>
      <w:proofErr w:type="spellStart"/>
      <w:r w:rsidRPr="005F0AB5">
        <w:t>SNF</w:t>
      </w:r>
      <w:proofErr w:type="spellEnd"/>
      <w:r w:rsidRPr="005F0AB5">
        <w:t xml:space="preserve">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325119CC" w:rsidR="00447A6E" w:rsidRDefault="00F05615" w:rsidP="00F05615">
      <w:pPr>
        <w:pStyle w:val="Caption"/>
        <w:jc w:val="center"/>
      </w:pPr>
      <w:bookmarkStart w:id="215" w:name="_Ref86237580"/>
      <w:bookmarkStart w:id="216" w:name="_Toc91513103"/>
      <w:r>
        <w:t xml:space="preserve">Figure </w:t>
      </w:r>
      <w:r w:rsidR="00756EF7">
        <w:fldChar w:fldCharType="begin"/>
      </w:r>
      <w:r w:rsidR="00756EF7">
        <w:instrText xml:space="preserve"> SEQ Figure \* ARABIC </w:instrText>
      </w:r>
      <w:r w:rsidR="00756EF7">
        <w:fldChar w:fldCharType="separate"/>
      </w:r>
      <w:r w:rsidR="00C460A7">
        <w:rPr>
          <w:noProof/>
        </w:rPr>
        <w:t>21</w:t>
      </w:r>
      <w:r w:rsidR="00756EF7">
        <w:rPr>
          <w:noProof/>
        </w:rPr>
        <w:fldChar w:fldCharType="end"/>
      </w:r>
      <w:bookmarkEnd w:id="215"/>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216"/>
    </w:p>
    <w:p w14:paraId="542CE18D" w14:textId="711B3414" w:rsidR="00EE7AB9" w:rsidRDefault="00EE7AB9" w:rsidP="00EE7AB9">
      <w:pPr>
        <w:pStyle w:val="Heading3"/>
      </w:pPr>
      <w:bookmarkStart w:id="217" w:name="_Toc91513043"/>
      <w:r>
        <w:lastRenderedPageBreak/>
        <w:t>4.</w:t>
      </w:r>
      <w:r w:rsidR="00AF1BCD">
        <w:t>3</w:t>
      </w:r>
      <w:r>
        <w:t>.3 The Monthly Performance</w:t>
      </w:r>
      <w:bookmarkEnd w:id="217"/>
    </w:p>
    <w:p w14:paraId="55D61693" w14:textId="6C322D48" w:rsidR="00AF404D" w:rsidRDefault="00AF404D" w:rsidP="00AF404D">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_Ref86238423 \h </w:instrText>
      </w:r>
      <w:r>
        <w:fldChar w:fldCharType="separate"/>
      </w:r>
      <w:r w:rsidR="00C460A7">
        <w:t xml:space="preserve">Figure </w:t>
      </w:r>
      <w:r w:rsidR="00C460A7">
        <w:rPr>
          <w:noProof/>
        </w:rPr>
        <w:t>22</w:t>
      </w:r>
      <w:r>
        <w:fldChar w:fldCharType="end"/>
      </w:r>
      <w:r w:rsidRPr="00A04923">
        <w:t xml:space="preserve"> as monthly averages for each month of the year 2019. </w:t>
      </w:r>
      <w:r w:rsidR="00964868" w:rsidRPr="00964868">
        <w:t xml:space="preserve">Boxplots of monthly error distributions for CNN, LSTM, ANN, and </w:t>
      </w:r>
      <w:proofErr w:type="spellStart"/>
      <w:r w:rsidR="00964868" w:rsidRPr="00964868">
        <w:t>SARIMAX</w:t>
      </w:r>
      <w:proofErr w:type="spellEnd"/>
      <w:r w:rsidR="00964868" w:rsidRPr="00964868">
        <w:t xml:space="preserve">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C460A7">
        <w:t xml:space="preserve">Figure </w:t>
      </w:r>
      <w:r w:rsidR="00C460A7">
        <w:rPr>
          <w:noProof/>
        </w:rPr>
        <w:t>23</w:t>
      </w:r>
      <w:r w:rsidR="00545ADD">
        <w:fldChar w:fldCharType="end"/>
      </w:r>
      <w:r w:rsidR="00964868" w:rsidRPr="00964868">
        <w:t>.</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4E1D455E" w:rsidR="0015084A" w:rsidRDefault="0015084A" w:rsidP="0015084A">
      <w:pPr>
        <w:pStyle w:val="Caption"/>
        <w:jc w:val="center"/>
      </w:pPr>
      <w:bookmarkStart w:id="218" w:name="_Ref86238423"/>
      <w:bookmarkStart w:id="219" w:name="_Toc91513104"/>
      <w:r>
        <w:t xml:space="preserve">Figure </w:t>
      </w:r>
      <w:r w:rsidR="00756EF7">
        <w:fldChar w:fldCharType="begin"/>
      </w:r>
      <w:r w:rsidR="00756EF7">
        <w:instrText xml:space="preserve"> SEQ Figure \* ARABIC </w:instrText>
      </w:r>
      <w:r w:rsidR="00756EF7">
        <w:fldChar w:fldCharType="separate"/>
      </w:r>
      <w:r w:rsidR="00C460A7">
        <w:rPr>
          <w:noProof/>
        </w:rPr>
        <w:t>22</w:t>
      </w:r>
      <w:r w:rsidR="00756EF7">
        <w:rPr>
          <w:noProof/>
        </w:rPr>
        <w:fldChar w:fldCharType="end"/>
      </w:r>
      <w:bookmarkEnd w:id="218"/>
      <w:r>
        <w:t xml:space="preserve"> - </w:t>
      </w:r>
      <w:r w:rsidR="00D3437E" w:rsidRPr="00D8190B">
        <w:t xml:space="preserve">Monthly </w:t>
      </w:r>
      <w:proofErr w:type="spellStart"/>
      <w:r w:rsidR="00D3437E" w:rsidRPr="00D8190B">
        <w:t>MAPE</w:t>
      </w:r>
      <w:proofErr w:type="spellEnd"/>
      <w:r w:rsidR="00D3437E" w:rsidRPr="00D8190B">
        <w:t xml:space="preserve"> for Each </w:t>
      </w:r>
      <w:r w:rsidR="00D3437E">
        <w:t>Forecaster</w:t>
      </w:r>
      <w:r w:rsidR="00D3437E" w:rsidRPr="00D8190B">
        <w:t xml:space="preserve"> </w:t>
      </w:r>
      <w:r w:rsidR="00D3437E">
        <w:t>– Saint John Dataset</w:t>
      </w:r>
      <w:bookmarkEnd w:id="219"/>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 xml:space="preserve">The city of Saint John experiences its highest demand during the winter months. Except for </w:t>
      </w:r>
      <w:proofErr w:type="spellStart"/>
      <w:r>
        <w:t>SARIMAX</w:t>
      </w:r>
      <w:proofErr w:type="spellEnd"/>
      <w:r>
        <w:t xml:space="preserve"> and </w:t>
      </w:r>
      <w:proofErr w:type="spellStart"/>
      <w:r>
        <w:t>SNF</w:t>
      </w:r>
      <w:proofErr w:type="spellEnd"/>
      <w:r>
        <w:t xml:space="preserve">, the majority of algorithms made their worst predictions in December. In January, November, and December, the </w:t>
      </w:r>
      <w:proofErr w:type="spellStart"/>
      <w:r>
        <w:t>SARIMAX</w:t>
      </w:r>
      <w:proofErr w:type="spellEnd"/>
      <w:r>
        <w:t xml:space="preserve"> forecaster produced the most accurate forecasts. CNN's predictions for the rest of the year were the most accurate.</w:t>
      </w:r>
    </w:p>
    <w:p w14:paraId="5302EE48" w14:textId="009B6F6B" w:rsidR="004840A1" w:rsidRDefault="004840A1" w:rsidP="004840A1">
      <w:pPr>
        <w:ind w:firstLine="288"/>
      </w:pPr>
      <w:r>
        <w:t xml:space="preserve">Because the ANN and LSTM are inextricably linked, determining which produces more accurate predictions is difficult. In January, February, April, September, October, and </w:t>
      </w:r>
      <w:r>
        <w:lastRenderedPageBreak/>
        <w:t xml:space="preserve">December, the ANN outperformed the LSTM. In March, May, June, July, August, and November, the LSTM outperformed the ANN. Furthermore, in June, the </w:t>
      </w:r>
      <w:proofErr w:type="spellStart"/>
      <w:r>
        <w:t>MLR</w:t>
      </w:r>
      <w:proofErr w:type="spellEnd"/>
      <w:r>
        <w:t xml:space="preserve"> and </w:t>
      </w:r>
      <w:proofErr w:type="spellStart"/>
      <w:r>
        <w:t>SNF</w:t>
      </w:r>
      <w:proofErr w:type="spellEnd"/>
      <w:r>
        <w:t xml:space="preserve"> outperformed the ANN. In April, the </w:t>
      </w:r>
      <w:proofErr w:type="spellStart"/>
      <w:r>
        <w:t>SARIMAX</w:t>
      </w:r>
      <w:proofErr w:type="spellEnd"/>
      <w:r>
        <w:t xml:space="preserve"> outperforms the </w:t>
      </w:r>
      <w:proofErr w:type="spellStart"/>
      <w:r>
        <w:t>MLR</w:t>
      </w:r>
      <w:proofErr w:type="spellEnd"/>
      <w:r>
        <w:t xml:space="preserve">. The most error-prone months for the </w:t>
      </w:r>
      <w:proofErr w:type="spellStart"/>
      <w:r>
        <w:t>SNF</w:t>
      </w:r>
      <w:proofErr w:type="spellEnd"/>
      <w:r>
        <w:t xml:space="preserve">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1826409B" w:rsidR="00611460" w:rsidRDefault="00E516CF" w:rsidP="000E5632">
      <w:pPr>
        <w:pStyle w:val="Caption"/>
        <w:jc w:val="center"/>
      </w:pPr>
      <w:bookmarkStart w:id="220" w:name="_Ref90036482"/>
      <w:bookmarkStart w:id="221" w:name="_Toc91513105"/>
      <w:r>
        <w:t xml:space="preserve">Figure </w:t>
      </w:r>
      <w:r w:rsidR="00756EF7">
        <w:fldChar w:fldCharType="begin"/>
      </w:r>
      <w:r w:rsidR="00756EF7">
        <w:instrText xml:space="preserve"> SEQ Figure \* ARABIC </w:instrText>
      </w:r>
      <w:r w:rsidR="00756EF7">
        <w:fldChar w:fldCharType="separate"/>
      </w:r>
      <w:r w:rsidR="00C460A7">
        <w:rPr>
          <w:noProof/>
        </w:rPr>
        <w:t>23</w:t>
      </w:r>
      <w:r w:rsidR="00756EF7">
        <w:rPr>
          <w:noProof/>
        </w:rPr>
        <w:fldChar w:fldCharType="end"/>
      </w:r>
      <w:bookmarkEnd w:id="220"/>
      <w:r w:rsidR="000304B0">
        <w:t xml:space="preserve"> -</w:t>
      </w:r>
      <w:commentRangeStart w:id="222"/>
      <w:commentRangeStart w:id="223"/>
      <w:r w:rsidR="000304B0">
        <w:t xml:space="preserve"> </w:t>
      </w:r>
      <w:r w:rsidRPr="009A03DA">
        <w:t>Monthly Error Distribution for CNN</w:t>
      </w:r>
      <w:r>
        <w:t xml:space="preserve">, LSTM, ANN, and </w:t>
      </w:r>
      <w:proofErr w:type="spellStart"/>
      <w:r>
        <w:t>SARIMAX</w:t>
      </w:r>
      <w:proofErr w:type="spellEnd"/>
      <w:r w:rsidRPr="009A03DA">
        <w:t xml:space="preserve"> </w:t>
      </w:r>
      <w:r>
        <w:t>Forecasters – Saint John Dataset</w:t>
      </w:r>
      <w:commentRangeEnd w:id="222"/>
      <w:r w:rsidR="000304B0">
        <w:rPr>
          <w:rStyle w:val="CommentReference"/>
          <w:b w:val="0"/>
          <w:bCs w:val="0"/>
        </w:rPr>
        <w:commentReference w:id="222"/>
      </w:r>
      <w:commentRangeEnd w:id="223"/>
      <w:r w:rsidR="00FB65BC">
        <w:rPr>
          <w:rStyle w:val="CommentReference"/>
          <w:b w:val="0"/>
          <w:bCs w:val="0"/>
        </w:rPr>
        <w:commentReference w:id="223"/>
      </w:r>
      <w:bookmarkEnd w:id="221"/>
    </w:p>
    <w:p w14:paraId="0FB47306" w14:textId="372B99BC" w:rsidR="00EB3DCF" w:rsidRPr="00EB3DCF" w:rsidRDefault="00EB3DCF" w:rsidP="008A7132">
      <w:pPr>
        <w:ind w:firstLine="288"/>
      </w:pPr>
      <w:r>
        <w:t xml:space="preserve">Each forecaster has a similar performance to the others, with one outperforming the others one month and the others the next. As a result, ranking them from first to third is difficult, because forecasters like </w:t>
      </w:r>
      <w:proofErr w:type="spellStart"/>
      <w:r>
        <w:t>SARIMAX</w:t>
      </w:r>
      <w:proofErr w:type="spellEnd"/>
      <w:r>
        <w:t xml:space="preserve"> performed better during the winter months </w:t>
      </w:r>
      <w:r>
        <w:lastRenderedPageBreak/>
        <w:t xml:space="preserve">but less well the rest of the year. While CNN had the most accurate predictions for the remaining nine months of the year, it cannot be declared the winner because </w:t>
      </w:r>
      <w:proofErr w:type="spellStart"/>
      <w:r>
        <w:t>SARIMAX's</w:t>
      </w:r>
      <w:proofErr w:type="spellEnd"/>
      <w:r>
        <w:t xml:space="preserve"> best months coincide with the highest demand months. The </w:t>
      </w:r>
      <w:proofErr w:type="spellStart"/>
      <w:r>
        <w:t>SNF</w:t>
      </w:r>
      <w:proofErr w:type="spellEnd"/>
      <w:r>
        <w:t xml:space="preserve"> outperformed some forecasters during hot months but struggled during cold months.</w:t>
      </w:r>
    </w:p>
    <w:p w14:paraId="10FF31B1" w14:textId="0D49754B" w:rsidR="00A80A0E" w:rsidRDefault="00A80A0E" w:rsidP="00A80A0E">
      <w:pPr>
        <w:pStyle w:val="Heading3"/>
      </w:pPr>
      <w:bookmarkStart w:id="224" w:name="_Toc91513044"/>
      <w:r>
        <w:t xml:space="preserve">4.3.4 </w:t>
      </w:r>
      <w:r w:rsidRPr="002B69C3">
        <w:t>Performance During the Seasons</w:t>
      </w:r>
      <w:bookmarkEnd w:id="224"/>
    </w:p>
    <w:p w14:paraId="51DE4E63" w14:textId="5A2E335C" w:rsidR="00DB6FCF" w:rsidRDefault="004840A1" w:rsidP="009F5E69">
      <w:pPr>
        <w:ind w:firstLine="288"/>
      </w:pPr>
      <w:r w:rsidRPr="004840A1">
        <w:t xml:space="preserve">The table below summarizes the </w:t>
      </w:r>
      <w:proofErr w:type="spellStart"/>
      <w:r w:rsidRPr="004840A1">
        <w:t>MAPE</w:t>
      </w:r>
      <w:proofErr w:type="spellEnd"/>
      <w:r w:rsidRPr="004840A1">
        <w:t xml:space="preserve"> and </w:t>
      </w:r>
      <w:proofErr w:type="spellStart"/>
      <w:r w:rsidRPr="004840A1">
        <w:t>RMSE</w:t>
      </w:r>
      <w:proofErr w:type="spellEnd"/>
      <w:r w:rsidRPr="004840A1">
        <w:t xml:space="preserve"> values obtained for the average of various seasons in the Saint John test dataset. Except for </w:t>
      </w:r>
      <w:proofErr w:type="spellStart"/>
      <w:r w:rsidRPr="004840A1">
        <w:t>SNF</w:t>
      </w:r>
      <w:proofErr w:type="spellEnd"/>
      <w:r w:rsidRPr="004840A1">
        <w:t xml:space="preserve">, all forecasters had their worst performance in the winter; </w:t>
      </w:r>
      <w:proofErr w:type="spellStart"/>
      <w:r w:rsidRPr="004840A1">
        <w:t>SNF</w:t>
      </w:r>
      <w:proofErr w:type="spellEnd"/>
      <w:r w:rsidRPr="004840A1">
        <w:t xml:space="preserve"> had its worst performance in the spring. </w:t>
      </w:r>
      <w:r w:rsidR="002C5894" w:rsidRPr="002C5894">
        <w:t>Because demand was more stable in the summer, forecasters found it to be the most predictable season</w:t>
      </w:r>
      <w:r w:rsidRPr="004840A1">
        <w:t xml:space="preserve">. CNN had the best overall performance over the four seasons, while </w:t>
      </w:r>
      <w:proofErr w:type="spellStart"/>
      <w:r w:rsidRPr="004840A1">
        <w:t>SNF</w:t>
      </w:r>
      <w:proofErr w:type="spellEnd"/>
      <w:r w:rsidRPr="004840A1">
        <w:t xml:space="preserve">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3579290" w:rsidR="00044156" w:rsidRDefault="009F2857" w:rsidP="009F2857">
      <w:pPr>
        <w:pStyle w:val="Caption"/>
        <w:jc w:val="center"/>
      </w:pPr>
      <w:bookmarkStart w:id="225" w:name="_Toc91513078"/>
      <w:r>
        <w:t xml:space="preserve">Table </w:t>
      </w:r>
      <w:r w:rsidR="00756EF7">
        <w:fldChar w:fldCharType="begin"/>
      </w:r>
      <w:r w:rsidR="00756EF7">
        <w:instrText xml:space="preserve"> SEQ Table \* ARABIC </w:instrText>
      </w:r>
      <w:r w:rsidR="00756EF7">
        <w:fldChar w:fldCharType="separate"/>
      </w:r>
      <w:r w:rsidR="00C460A7">
        <w:rPr>
          <w:noProof/>
        </w:rPr>
        <w:t>13</w:t>
      </w:r>
      <w:r w:rsidR="00756EF7">
        <w:rPr>
          <w:noProof/>
        </w:rPr>
        <w:fldChar w:fldCharType="end"/>
      </w:r>
      <w:r>
        <w:t xml:space="preserve"> - </w:t>
      </w:r>
      <w:r w:rsidRPr="00040840">
        <w:t xml:space="preserve">Seasonal </w:t>
      </w:r>
      <w:proofErr w:type="spellStart"/>
      <w:r w:rsidRPr="00040840">
        <w:t>MAPE</w:t>
      </w:r>
      <w:proofErr w:type="spellEnd"/>
      <w:r w:rsidRPr="00040840">
        <w:t xml:space="preserve"> and </w:t>
      </w:r>
      <w:proofErr w:type="spellStart"/>
      <w:r w:rsidRPr="00040840">
        <w:t>RMSE</w:t>
      </w:r>
      <w:proofErr w:type="spellEnd"/>
      <w:r w:rsidRPr="00040840">
        <w:t xml:space="preserve"> for the </w:t>
      </w:r>
      <w:r>
        <w:t>Saint John</w:t>
      </w:r>
      <w:r w:rsidRPr="00040840">
        <w:t xml:space="preserve"> Dataset</w:t>
      </w:r>
      <w:bookmarkEnd w:id="225"/>
    </w:p>
    <w:p w14:paraId="5C5F63B5" w14:textId="1EF16FC6" w:rsidR="00B71FA2" w:rsidRDefault="00B71FA2" w:rsidP="00B71FA2">
      <w:pPr>
        <w:pStyle w:val="Heading3"/>
      </w:pPr>
      <w:bookmarkStart w:id="226" w:name="_Toc91513045"/>
      <w:r>
        <w:lastRenderedPageBreak/>
        <w:t xml:space="preserve">4.3.5 </w:t>
      </w:r>
      <w:r w:rsidRPr="00A50162">
        <w:t>Comprehensive Analysis Discussion</w:t>
      </w:r>
      <w:bookmarkEnd w:id="226"/>
    </w:p>
    <w:p w14:paraId="2F59CC8F" w14:textId="41104E66" w:rsidR="00CE587B" w:rsidRPr="00CE587B" w:rsidRDefault="00CE587B" w:rsidP="00CE587B">
      <w:pPr>
        <w:ind w:firstLine="288"/>
      </w:pPr>
      <w:r w:rsidRPr="00CE587B">
        <w:t>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AC9EBFE" w:rsidR="00DB6FCF" w:rsidRDefault="00DB6FCF" w:rsidP="00DB6FCF">
      <w:pPr>
        <w:pStyle w:val="Caption"/>
        <w:jc w:val="center"/>
      </w:pPr>
      <w:bookmarkStart w:id="227" w:name="_Toc91513106"/>
      <w:r>
        <w:t xml:space="preserve">Figure </w:t>
      </w:r>
      <w:r w:rsidR="00756EF7">
        <w:fldChar w:fldCharType="begin"/>
      </w:r>
      <w:r w:rsidR="00756EF7">
        <w:instrText xml:space="preserve"> SEQ Figure \* ARABIC </w:instrText>
      </w:r>
      <w:r w:rsidR="00756EF7">
        <w:fldChar w:fldCharType="separate"/>
      </w:r>
      <w:r w:rsidR="00C460A7">
        <w:rPr>
          <w:noProof/>
        </w:rPr>
        <w:t>24</w:t>
      </w:r>
      <w:r w:rsidR="00756EF7">
        <w:rPr>
          <w:noProof/>
        </w:rPr>
        <w:fldChar w:fldCharType="end"/>
      </w:r>
      <w:r>
        <w:t xml:space="preserve"> - </w:t>
      </w:r>
      <w:r w:rsidRPr="001C274B">
        <w:t>Scatter Plot of Load Demand versus Temperature</w:t>
      </w:r>
      <w:r>
        <w:t xml:space="preserve"> – Saint John Dataset</w:t>
      </w:r>
      <w:bookmarkEnd w:id="227"/>
    </w:p>
    <w:p w14:paraId="5324A156" w14:textId="77777777" w:rsidR="00CE587B" w:rsidRDefault="00CE587B" w:rsidP="00CE587B">
      <w:pPr>
        <w:ind w:firstLine="288"/>
      </w:pPr>
      <w:r>
        <w:t xml:space="preserve">The </w:t>
      </w:r>
      <w:proofErr w:type="spellStart"/>
      <w:r>
        <w:t>SARIMAX</w:t>
      </w:r>
      <w:proofErr w:type="spellEnd"/>
      <w:r>
        <w:t xml:space="preserve"> forecaster was the most accurate in some of the winter months with the highest demand, such as January, November, and December. Conversely, CNN made the most accurate predictions for the year's remaining months. This means that the </w:t>
      </w:r>
      <w:proofErr w:type="spellStart"/>
      <w:r>
        <w:t>SARIMAX</w:t>
      </w:r>
      <w:proofErr w:type="spellEnd"/>
      <w:r>
        <w:t xml:space="preserve"> forecasts can be used as a primary reference point for these specific months, while the CNN forecasts can be used for the rest of the year.</w:t>
      </w:r>
    </w:p>
    <w:p w14:paraId="38CEBF04" w14:textId="4C04903C" w:rsidR="00CE587B" w:rsidRDefault="006A4BC9" w:rsidP="00CE587B">
      <w:pPr>
        <w:ind w:firstLine="288"/>
      </w:pPr>
      <w:r w:rsidRPr="006A4BC9">
        <w:t xml:space="preserve">Mondays and Saturdays were the most difficult days to forecast for the same reasons as the Ottawa and Toronto datasets, primarily because nearly all of our forecasters use the </w:t>
      </w:r>
      <w:r w:rsidRPr="006A4BC9">
        <w:lastRenderedPageBreak/>
        <w:t>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661E240A" w:rsidR="00CE587B" w:rsidRDefault="006A4BC9" w:rsidP="00CE587B">
      <w:pPr>
        <w:ind w:firstLine="288"/>
      </w:pPr>
      <w:r w:rsidRPr="006A4BC9">
        <w:t>According to the dataset provided, the peak period for demand in Saint John is between 10:00 and 13:00.</w:t>
      </w:r>
      <w:r w:rsidRPr="006A4BC9" w:rsidDel="006A4BC9">
        <w:t xml:space="preserve"> </w:t>
      </w:r>
      <w:r w:rsidR="00CE587B">
        <w:t xml:space="preserve">The majority of forecasters struggled to forecast around 9:00. The </w:t>
      </w:r>
      <w:proofErr w:type="spellStart"/>
      <w:r w:rsidR="00CE587B">
        <w:t>SARIMAX</w:t>
      </w:r>
      <w:proofErr w:type="spellEnd"/>
      <w:r w:rsidR="00CE587B">
        <w:t xml:space="preserve"> forecaster was the most accurate between 1:00 and 6:00, but CNN was the most accurate during the remaining hours of the day.</w:t>
      </w:r>
    </w:p>
    <w:p w14:paraId="22D4D125" w14:textId="709CDE0F" w:rsidR="00324DC9" w:rsidRPr="001B6C67" w:rsidRDefault="00D456D7" w:rsidP="00CE587B">
      <w:pPr>
        <w:ind w:firstLine="288"/>
      </w:pPr>
      <w:r w:rsidRPr="00D456D7">
        <w:t xml:space="preserve">While CNN performed best overall on an hourly, daily, monthly, and seasonal basis, </w:t>
      </w:r>
      <w:proofErr w:type="spellStart"/>
      <w:r w:rsidRPr="00D456D7">
        <w:t>SARIMAX's</w:t>
      </w:r>
      <w:proofErr w:type="spellEnd"/>
      <w:r w:rsidRPr="00D456D7">
        <w:t xml:space="preserve"> accuracy during the majority of the winter months should not be overlooked. The </w:t>
      </w:r>
      <w:proofErr w:type="spellStart"/>
      <w:r w:rsidRPr="00D456D7">
        <w:t>SNF</w:t>
      </w:r>
      <w:proofErr w:type="spellEnd"/>
      <w:r w:rsidRPr="00D456D7">
        <w:t xml:space="preserve"> outperformed a few forecasters from June to September, when demand was low and generally stable.</w:t>
      </w:r>
      <w:r w:rsidR="00324DC9">
        <w:br w:type="page"/>
      </w:r>
    </w:p>
    <w:p w14:paraId="624DD094" w14:textId="342C4EB9" w:rsidR="002401EE" w:rsidRDefault="00825107" w:rsidP="003029FE">
      <w:pPr>
        <w:pStyle w:val="Heading1"/>
      </w:pPr>
      <w:bookmarkStart w:id="228" w:name="_Toc91513046"/>
      <w:r>
        <w:lastRenderedPageBreak/>
        <w:t>5</w:t>
      </w:r>
      <w:r w:rsidR="00087018">
        <w:t xml:space="preserve"> </w:t>
      </w:r>
      <w:commentRangeStart w:id="229"/>
      <w:r w:rsidR="003029FE">
        <w:t>Conclusion</w:t>
      </w:r>
      <w:bookmarkEnd w:id="228"/>
      <w:commentRangeEnd w:id="229"/>
      <w:r w:rsidR="005107BF">
        <w:rPr>
          <w:rStyle w:val="CommentReference"/>
          <w:rFonts w:cs="Times New Roman"/>
          <w:b w:val="0"/>
          <w:bCs w:val="0"/>
          <w:kern w:val="0"/>
        </w:rPr>
        <w:commentReference w:id="229"/>
      </w:r>
    </w:p>
    <w:p w14:paraId="7C452520" w14:textId="68944091" w:rsidR="00A96202" w:rsidRDefault="00A96202" w:rsidP="00A96202">
      <w:pPr>
        <w:pStyle w:val="Heading2"/>
      </w:pPr>
      <w:bookmarkStart w:id="230" w:name="_Toc91513047"/>
      <w:r>
        <w:t xml:space="preserve">5.1 </w:t>
      </w:r>
      <w:r w:rsidR="0010026B">
        <w:t>Summary</w:t>
      </w:r>
      <w:bookmarkEnd w:id="230"/>
    </w:p>
    <w:p w14:paraId="4218A950" w14:textId="77777777" w:rsidR="00010A26" w:rsidRDefault="00010A26" w:rsidP="00AD1E7E">
      <w:pPr>
        <w:ind w:firstLine="288"/>
      </w:pPr>
      <w:r w:rsidRPr="00010A26">
        <w:t>Using three distinct datasets, we compared four benchmark forecasters to two deep learning techniques, CNN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 xml:space="preserve">In the Toronto and Ottawa datasets, CNN, ANN, and LSTM were ranked first, second, and third across all periods and seasons, respectively. While the CNN, ANN, and LSTM forecasters continued to outperform in the Saint John dataset, the </w:t>
      </w:r>
      <w:proofErr w:type="spellStart"/>
      <w:r w:rsidRPr="00010A26">
        <w:t>SARIMAX</w:t>
      </w:r>
      <w:proofErr w:type="spellEnd"/>
      <w:r w:rsidRPr="00010A26">
        <w:t xml:space="preserve"> forecaster outperformed them in January, November, and December. However, the </w:t>
      </w:r>
      <w:proofErr w:type="spellStart"/>
      <w:r w:rsidRPr="00010A26">
        <w:t>SARIMAX</w:t>
      </w:r>
      <w:proofErr w:type="spellEnd"/>
      <w:r w:rsidRPr="00010A26">
        <w:t xml:space="preserve"> forecaster was not as accurate for the rest of the year. This is to be expected </w:t>
      </w:r>
      <w:commentRangeStart w:id="231"/>
      <w:r w:rsidRPr="00010A26">
        <w:t>given that forecasters perform differently across datasets and time periods</w:t>
      </w:r>
      <w:commentRangeEnd w:id="231"/>
      <w:r w:rsidR="005107BF">
        <w:rPr>
          <w:rStyle w:val="CommentReference"/>
        </w:rPr>
        <w:commentReference w:id="231"/>
      </w:r>
      <w:r w:rsidRPr="00010A26">
        <w:t xml:space="preserve">. </w:t>
      </w:r>
      <w:commentRangeStart w:id="232"/>
      <w:r w:rsidRPr="00010A26">
        <w:t xml:space="preserve">The </w:t>
      </w:r>
      <w:proofErr w:type="spellStart"/>
      <w:r w:rsidRPr="00010A26">
        <w:t>SNF</w:t>
      </w:r>
      <w:proofErr w:type="spellEnd"/>
      <w:r w:rsidRPr="00010A26">
        <w:t xml:space="preserve"> had the worst overall performance across all periods and seasons</w:t>
      </w:r>
      <w:commentRangeEnd w:id="232"/>
      <w:r w:rsidR="005107BF">
        <w:rPr>
          <w:rStyle w:val="CommentReference"/>
        </w:rPr>
        <w:commentReference w:id="232"/>
      </w:r>
      <w:r w:rsidRPr="00010A26">
        <w:t>.</w:t>
      </w:r>
    </w:p>
    <w:p w14:paraId="02D1E099" w14:textId="2206DDEA" w:rsidR="00AD1E7E" w:rsidRPr="00AD1E7E" w:rsidRDefault="00010A26" w:rsidP="00AD1E7E">
      <w:pPr>
        <w:ind w:firstLine="288"/>
      </w:pPr>
      <w:r w:rsidRPr="00010A26">
        <w:t xml:space="preserve">Overall, the CNN and LSTM performed </w:t>
      </w:r>
      <w:commentRangeStart w:id="233"/>
      <w:r w:rsidRPr="00010A26">
        <w:t xml:space="preserve">admirably </w:t>
      </w:r>
      <w:commentRangeEnd w:id="233"/>
      <w:r w:rsidR="00BA76D6">
        <w:rPr>
          <w:rStyle w:val="CommentReference"/>
        </w:rPr>
        <w:commentReference w:id="233"/>
      </w:r>
      <w:r w:rsidRPr="00010A26">
        <w:t xml:space="preserve">in forecasting the test datasets over all time periods. The LSTM outperformed the ANN in a number of cases, and </w:t>
      </w:r>
      <w:commentRangeStart w:id="234"/>
      <w:r w:rsidRPr="00010A26">
        <w:t>their predictions were generally quite similar</w:t>
      </w:r>
      <w:commentRangeEnd w:id="234"/>
      <w:r w:rsidR="00BA76D6">
        <w:rPr>
          <w:rStyle w:val="CommentReference"/>
        </w:rPr>
        <w:commentReference w:id="234"/>
      </w:r>
      <w:r w:rsidRPr="00010A26">
        <w:t xml:space="preserve">. Consider the monthly period of the Saint John dataset as an example. </w:t>
      </w:r>
      <w:commentRangeStart w:id="235"/>
      <w:r w:rsidRPr="00010A26">
        <w:t xml:space="preserve">The LSTM outperformed the ANN in the first six months of the year. </w:t>
      </w:r>
      <w:commentRangeEnd w:id="235"/>
      <w:r w:rsidR="00F00738">
        <w:rPr>
          <w:rStyle w:val="CommentReference"/>
        </w:rPr>
        <w:commentReference w:id="235"/>
      </w:r>
      <w:r w:rsidRPr="00010A26">
        <w:t xml:space="preserve">Therefore, we can conclude that deep learning techniques like CNN and LSTM </w:t>
      </w:r>
      <w:commentRangeStart w:id="236"/>
      <w:r w:rsidRPr="00010A26">
        <w:t>are useful</w:t>
      </w:r>
      <w:commentRangeEnd w:id="236"/>
      <w:r w:rsidR="00F00738">
        <w:rPr>
          <w:rStyle w:val="CommentReference"/>
        </w:rPr>
        <w:commentReference w:id="236"/>
      </w:r>
      <w:r w:rsidRPr="00010A26">
        <w:t xml:space="preserve"> and can help researchers and utilities improve load forecasting accuracy.</w:t>
      </w:r>
    </w:p>
    <w:p w14:paraId="7F5DE71E" w14:textId="58A9C991" w:rsidR="005459BB" w:rsidRDefault="00825107" w:rsidP="00C03390">
      <w:pPr>
        <w:pStyle w:val="Heading2"/>
      </w:pPr>
      <w:bookmarkStart w:id="237" w:name="_Toc91513048"/>
      <w:r>
        <w:lastRenderedPageBreak/>
        <w:t>5</w:t>
      </w:r>
      <w:r w:rsidR="002401EE">
        <w:t>.</w:t>
      </w:r>
      <w:r w:rsidR="00A96202">
        <w:t>2</w:t>
      </w:r>
      <w:r w:rsidR="002401EE">
        <w:t xml:space="preserve"> Contributions</w:t>
      </w:r>
      <w:bookmarkEnd w:id="237"/>
    </w:p>
    <w:p w14:paraId="559D85A1" w14:textId="4D43240E" w:rsidR="00547B80" w:rsidRDefault="00681D03" w:rsidP="00547B80">
      <w:pPr>
        <w:ind w:firstLine="288"/>
      </w:pPr>
      <w:r w:rsidRPr="00681D03">
        <w:t xml:space="preserve">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t>
      </w:r>
      <w:commentRangeStart w:id="238"/>
      <w:r w:rsidRPr="00681D03">
        <w:t xml:space="preserve">We </w:t>
      </w:r>
      <w:commentRangeStart w:id="239"/>
      <w:r w:rsidRPr="00681D03">
        <w:t xml:space="preserve">created </w:t>
      </w:r>
      <w:commentRangeEnd w:id="239"/>
      <w:r w:rsidR="00D907B4">
        <w:rPr>
          <w:rStyle w:val="CommentReference"/>
        </w:rPr>
        <w:commentReference w:id="239"/>
      </w:r>
      <w:r w:rsidRPr="00681D03">
        <w:t>forecasters that are more adaptable to external factors like annual increases in electricity demand or temperature shifts;</w:t>
      </w:r>
      <w:commentRangeEnd w:id="238"/>
      <w:r w:rsidR="00F00738">
        <w:rPr>
          <w:rStyle w:val="CommentReference"/>
        </w:rPr>
        <w:commentReference w:id="238"/>
      </w:r>
      <w:r w:rsidRPr="00681D03">
        <w:t xml:space="preserve"> we </w:t>
      </w:r>
      <w:commentRangeStart w:id="240"/>
      <w:r w:rsidRPr="00681D03">
        <w:t xml:space="preserve">created </w:t>
      </w:r>
      <w:commentRangeEnd w:id="240"/>
      <w:r w:rsidR="00D907B4">
        <w:rPr>
          <w:rStyle w:val="CommentReference"/>
        </w:rPr>
        <w:commentReference w:id="240"/>
      </w:r>
      <w:r w:rsidRPr="00681D03">
        <w:t>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241" w:name="_Toc91513049"/>
      <w:r>
        <w:t>5.</w:t>
      </w:r>
      <w:r w:rsidR="00A96202">
        <w:t>3</w:t>
      </w:r>
      <w:r>
        <w:t xml:space="preserve"> </w:t>
      </w:r>
      <w:r w:rsidR="00B06C82">
        <w:t>Future Work</w:t>
      </w:r>
      <w:bookmarkEnd w:id="241"/>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w:t>
      </w:r>
      <w:proofErr w:type="spellStart"/>
      <w:r w:rsidRPr="006C72CD">
        <w:t>MLR</w:t>
      </w:r>
      <w:proofErr w:type="spellEnd"/>
      <w:r w:rsidRPr="006C72CD">
        <w:t xml:space="preserve">, the accuracy of the ANN, CNN, LSTM, and </w:t>
      </w:r>
      <w:proofErr w:type="spellStart"/>
      <w:r w:rsidRPr="006C72CD">
        <w:t>SARIMAX</w:t>
      </w:r>
      <w:proofErr w:type="spellEnd"/>
      <w:r w:rsidRPr="006C72CD">
        <w:t xml:space="preserve">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086AAD23"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proofErr w:type="spellStart"/>
      <w:r w:rsidR="009B0FF1" w:rsidRPr="006C72CD">
        <w:t>CNNs</w:t>
      </w:r>
      <w:proofErr w:type="spellEnd"/>
      <w:r w:rsidR="009B0FF1" w:rsidRPr="006C72CD">
        <w:t>,</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0D12E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[184]","plainTextFormattedCitation":"[48], [184]","previouslyFormattedCitation":"[48], [184]"},"properties":{"noteIndex":0},"schema":"https://github.com/citation-style-language/schema/raw/master/csl-citation.json"}</w:instrText>
      </w:r>
      <w:r>
        <w:fldChar w:fldCharType="separate"/>
      </w:r>
      <w:r w:rsidR="00CD4715" w:rsidRPr="00CD4715">
        <w:rPr>
          <w:noProof/>
        </w:rPr>
        <w:t>[48], [184]</w:t>
      </w:r>
      <w:r>
        <w:fldChar w:fldCharType="end"/>
      </w:r>
      <w:r w:rsidRPr="006C72CD">
        <w:t>.</w:t>
      </w:r>
    </w:p>
    <w:p w14:paraId="515FD0A8" w14:textId="06EC736E" w:rsidR="004E0AE9" w:rsidRPr="00EF7A04" w:rsidRDefault="006C72CD" w:rsidP="006C72CD">
      <w:pPr>
        <w:ind w:firstLine="288"/>
      </w:pPr>
      <w:r w:rsidRPr="006C72CD">
        <w:t>As a result of the preceding paragraphs, we can see that there are numerous possibilities and that more research is required. These are intriguing paths that could be taken, and they can help utilities in the future plan for and ensure a stable supply of electricity for everyone.</w:t>
      </w:r>
      <w:r w:rsidR="004E0AE9">
        <w:br w:type="page"/>
      </w:r>
    </w:p>
    <w:p w14:paraId="6DF4293E" w14:textId="294E6AF4" w:rsidR="00287359" w:rsidRDefault="00C262DB" w:rsidP="00B955C0">
      <w:pPr>
        <w:pStyle w:val="Bibliography"/>
      </w:pPr>
      <w:bookmarkStart w:id="242" w:name="_Toc91513050"/>
      <w:r>
        <w:lastRenderedPageBreak/>
        <w:t>Bibliography</w:t>
      </w:r>
      <w:bookmarkEnd w:id="242"/>
    </w:p>
    <w:p w14:paraId="0C8BD69B" w14:textId="38CC3157" w:rsidR="0087659D" w:rsidRPr="0087659D" w:rsidRDefault="00287359" w:rsidP="0087659D">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87659D" w:rsidRPr="0087659D">
        <w:rPr>
          <w:noProof/>
        </w:rPr>
        <w:t>[1]</w:t>
      </w:r>
      <w:r w:rsidR="0087659D" w:rsidRPr="0087659D">
        <w:rPr>
          <w:noProof/>
        </w:rPr>
        <w:tab/>
        <w:t xml:space="preserve">T. Hong and S. Fan, “Probabilistic electric load forecasting: A tutorial review,” </w:t>
      </w:r>
      <w:r w:rsidR="0087659D" w:rsidRPr="0087659D">
        <w:rPr>
          <w:i/>
          <w:iCs/>
          <w:noProof/>
        </w:rPr>
        <w:t>Int. J. Forecast.</w:t>
      </w:r>
      <w:r w:rsidR="0087659D" w:rsidRPr="0087659D">
        <w:rPr>
          <w:noProof/>
        </w:rPr>
        <w:t>, vol. 32, no. 3, pp. 914–938, 2016, doi: 10.1016/j.ijforecast.2015.11.011.</w:t>
      </w:r>
    </w:p>
    <w:p w14:paraId="6BB49FA5" w14:textId="77777777" w:rsidR="0087659D" w:rsidRPr="0087659D" w:rsidRDefault="0087659D" w:rsidP="0087659D">
      <w:pPr>
        <w:widowControl w:val="0"/>
        <w:autoSpaceDE w:val="0"/>
        <w:autoSpaceDN w:val="0"/>
        <w:adjustRightInd w:val="0"/>
        <w:ind w:left="640" w:hanging="640"/>
        <w:rPr>
          <w:noProof/>
        </w:rPr>
      </w:pPr>
      <w:r w:rsidRPr="0087659D">
        <w:rPr>
          <w:noProof/>
        </w:rPr>
        <w:t>[2]</w:t>
      </w:r>
      <w:r w:rsidRPr="0087659D">
        <w:rPr>
          <w:noProof/>
        </w:rPr>
        <w:tab/>
        <w:t>K. Amarasinghe, D. L. Marino, and M. Manic, “Deep neural networks for energy load forecasting,” 2017, doi: 10.1109/ISIE.2017.8001465.</w:t>
      </w:r>
    </w:p>
    <w:p w14:paraId="0B5D64A5" w14:textId="77777777" w:rsidR="0087659D" w:rsidRPr="0087659D" w:rsidRDefault="0087659D" w:rsidP="0087659D">
      <w:pPr>
        <w:widowControl w:val="0"/>
        <w:autoSpaceDE w:val="0"/>
        <w:autoSpaceDN w:val="0"/>
        <w:adjustRightInd w:val="0"/>
        <w:ind w:left="640" w:hanging="640"/>
        <w:rPr>
          <w:noProof/>
        </w:rPr>
      </w:pPr>
      <w:r w:rsidRPr="0087659D">
        <w:rPr>
          <w:noProof/>
        </w:rPr>
        <w:t>[3]</w:t>
      </w:r>
      <w:r w:rsidRPr="0087659D">
        <w:rPr>
          <w:noProof/>
        </w:rPr>
        <w:tab/>
        <w:t xml:space="preserve">C. Kuster, Y. Rezgui, and M. Mourshed, “Electrical load forecasting models: A critical systematic review,” </w:t>
      </w:r>
      <w:r w:rsidRPr="0087659D">
        <w:rPr>
          <w:i/>
          <w:iCs/>
          <w:noProof/>
        </w:rPr>
        <w:t>Sustainable Cities and Society</w:t>
      </w:r>
      <w:r w:rsidRPr="0087659D">
        <w:rPr>
          <w:noProof/>
        </w:rPr>
        <w:t>. 2017, doi: 10.1016/j.scs.2017.08.009.</w:t>
      </w:r>
    </w:p>
    <w:p w14:paraId="18EAD068" w14:textId="77777777" w:rsidR="0087659D" w:rsidRPr="0087659D" w:rsidRDefault="0087659D" w:rsidP="0087659D">
      <w:pPr>
        <w:widowControl w:val="0"/>
        <w:autoSpaceDE w:val="0"/>
        <w:autoSpaceDN w:val="0"/>
        <w:adjustRightInd w:val="0"/>
        <w:ind w:left="640" w:hanging="640"/>
        <w:rPr>
          <w:noProof/>
        </w:rPr>
      </w:pPr>
      <w:r w:rsidRPr="0087659D">
        <w:rPr>
          <w:noProof/>
        </w:rPr>
        <w:t>[4]</w:t>
      </w:r>
      <w:r w:rsidRPr="0087659D">
        <w:rPr>
          <w:noProof/>
        </w:rPr>
        <w:tab/>
        <w:t>W. He, “Load Forecasting via Deep Neural Networks,” 2017, doi: 10.1016/j.procs.2017.11.374.</w:t>
      </w:r>
    </w:p>
    <w:p w14:paraId="0349DDAF" w14:textId="77777777" w:rsidR="0087659D" w:rsidRPr="0087659D" w:rsidRDefault="0087659D" w:rsidP="0087659D">
      <w:pPr>
        <w:widowControl w:val="0"/>
        <w:autoSpaceDE w:val="0"/>
        <w:autoSpaceDN w:val="0"/>
        <w:adjustRightInd w:val="0"/>
        <w:ind w:left="640" w:hanging="640"/>
        <w:rPr>
          <w:noProof/>
        </w:rPr>
      </w:pPr>
      <w:r w:rsidRPr="0087659D">
        <w:rPr>
          <w:noProof/>
        </w:rPr>
        <w:t>[5]</w:t>
      </w:r>
      <w:r w:rsidRPr="0087659D">
        <w:rPr>
          <w:noProof/>
        </w:rPr>
        <w:tab/>
        <w:t>J. Zheng, C. Xu, Z. Zhang, and X. Li, “Electric load forecasting in smart grids using Long-Short-Term-Memory based Recurrent Neural Network,” 2017, doi: 10.1109/CISS.2017.7926112.</w:t>
      </w:r>
    </w:p>
    <w:p w14:paraId="43CA2305" w14:textId="77777777" w:rsidR="0087659D" w:rsidRPr="0087659D" w:rsidRDefault="0087659D" w:rsidP="0087659D">
      <w:pPr>
        <w:widowControl w:val="0"/>
        <w:autoSpaceDE w:val="0"/>
        <w:autoSpaceDN w:val="0"/>
        <w:adjustRightInd w:val="0"/>
        <w:ind w:left="640" w:hanging="640"/>
        <w:rPr>
          <w:noProof/>
        </w:rPr>
      </w:pPr>
      <w:r w:rsidRPr="0087659D">
        <w:rPr>
          <w:noProof/>
        </w:rPr>
        <w:t>[6]</w:t>
      </w:r>
      <w:r w:rsidRPr="0087659D">
        <w:rPr>
          <w:noProof/>
        </w:rPr>
        <w:tab/>
        <w:t xml:space="preserve">D. L. Marino, K. Amarasinghe, and M. Manic, “Building energy load forecasting using Deep Neural Networks,” </w:t>
      </w:r>
      <w:r w:rsidRPr="0087659D">
        <w:rPr>
          <w:i/>
          <w:iCs/>
          <w:noProof/>
        </w:rPr>
        <w:t>IECON Proc. (Industrial Electron. Conf.</w:t>
      </w:r>
      <w:r w:rsidRPr="0087659D">
        <w:rPr>
          <w:noProof/>
        </w:rPr>
        <w:t>, pp. 7046–7051, 2016, doi: 10.1109/IECON.2016.7793413.</w:t>
      </w:r>
    </w:p>
    <w:p w14:paraId="3CAE433F" w14:textId="77777777" w:rsidR="0087659D" w:rsidRPr="0087659D" w:rsidRDefault="0087659D" w:rsidP="0087659D">
      <w:pPr>
        <w:widowControl w:val="0"/>
        <w:autoSpaceDE w:val="0"/>
        <w:autoSpaceDN w:val="0"/>
        <w:adjustRightInd w:val="0"/>
        <w:ind w:left="640" w:hanging="640"/>
        <w:rPr>
          <w:noProof/>
        </w:rPr>
      </w:pPr>
      <w:r w:rsidRPr="0087659D">
        <w:rPr>
          <w:noProof/>
        </w:rPr>
        <w:t>[7]</w:t>
      </w:r>
      <w:r w:rsidRPr="0087659D">
        <w:rPr>
          <w:noProof/>
        </w:rPr>
        <w:tab/>
        <w:t xml:space="preserve">A. Almalaq and G. Edwards, “A review of deep learning methods applied on load forecasting,” </w:t>
      </w:r>
      <w:r w:rsidRPr="0087659D">
        <w:rPr>
          <w:i/>
          <w:iCs/>
          <w:noProof/>
        </w:rPr>
        <w:t>Proc. - 16th IEEE Int. Conf. Mach. Learn. Appl. ICMLA 2017</w:t>
      </w:r>
      <w:r w:rsidRPr="0087659D">
        <w:rPr>
          <w:noProof/>
        </w:rPr>
        <w:t>, vol. 2017-Decem, pp. 511–516, 2017, doi: 10.1109/ICMLA.2017.0-110.</w:t>
      </w:r>
    </w:p>
    <w:p w14:paraId="04569CDC" w14:textId="77777777" w:rsidR="0087659D" w:rsidRPr="0087659D" w:rsidRDefault="0087659D" w:rsidP="0087659D">
      <w:pPr>
        <w:widowControl w:val="0"/>
        <w:autoSpaceDE w:val="0"/>
        <w:autoSpaceDN w:val="0"/>
        <w:adjustRightInd w:val="0"/>
        <w:ind w:left="640" w:hanging="640"/>
        <w:rPr>
          <w:noProof/>
        </w:rPr>
      </w:pPr>
      <w:r w:rsidRPr="0087659D">
        <w:rPr>
          <w:noProof/>
        </w:rPr>
        <w:t>[8]</w:t>
      </w:r>
      <w:r w:rsidRPr="0087659D">
        <w:rPr>
          <w:noProof/>
        </w:rPr>
        <w:tab/>
        <w:t xml:space="preserve">W. Kong, Z. Y. Dong, Y. Jia, D. J. Hill, Y. Xu, and Y. Zhang, “Short-Term Residential Load Forecasting Based on LSTM Recurrent Neural Network,” </w:t>
      </w:r>
      <w:r w:rsidRPr="0087659D">
        <w:rPr>
          <w:i/>
          <w:iCs/>
          <w:noProof/>
        </w:rPr>
        <w:t>IEEE Trans. Smart Grid</w:t>
      </w:r>
      <w:r w:rsidRPr="0087659D">
        <w:rPr>
          <w:noProof/>
        </w:rPr>
        <w:t xml:space="preserve">, vol. 10, no. 1, pp. 841–851, 2019, doi: </w:t>
      </w:r>
      <w:r w:rsidRPr="0087659D">
        <w:rPr>
          <w:noProof/>
        </w:rPr>
        <w:lastRenderedPageBreak/>
        <w:t>10.1109/TSG.2017.2753802.</w:t>
      </w:r>
    </w:p>
    <w:p w14:paraId="09CC56A7" w14:textId="77777777" w:rsidR="0087659D" w:rsidRPr="0087659D" w:rsidRDefault="0087659D" w:rsidP="0087659D">
      <w:pPr>
        <w:widowControl w:val="0"/>
        <w:autoSpaceDE w:val="0"/>
        <w:autoSpaceDN w:val="0"/>
        <w:adjustRightInd w:val="0"/>
        <w:ind w:left="640" w:hanging="640"/>
        <w:rPr>
          <w:noProof/>
        </w:rPr>
      </w:pPr>
      <w:r w:rsidRPr="0087659D">
        <w:rPr>
          <w:noProof/>
        </w:rPr>
        <w:t>[9]</w:t>
      </w:r>
      <w:r w:rsidRPr="0087659D">
        <w:rPr>
          <w:noProof/>
        </w:rPr>
        <w:tab/>
        <w:t xml:space="preserve">S. Saurabh, H. Shoeb, A. B. Mohammad, S. Singh, S. Hussain, and M. A. Bazaz, “Short term load forecasting using artificial neural network,” in </w:t>
      </w:r>
      <w:r w:rsidRPr="0087659D">
        <w:rPr>
          <w:i/>
          <w:iCs/>
          <w:noProof/>
        </w:rPr>
        <w:t>2017 4th International Conference on Image Information Processing, ICIIP 2017</w:t>
      </w:r>
      <w:r w:rsidRPr="0087659D">
        <w:rPr>
          <w:noProof/>
        </w:rPr>
        <w:t>, 2018, pp. 159–163, doi: 10.1109/ICIIP.2017.8313703.</w:t>
      </w:r>
    </w:p>
    <w:p w14:paraId="7F24F704" w14:textId="77777777" w:rsidR="0087659D" w:rsidRPr="0087659D" w:rsidRDefault="0087659D" w:rsidP="0087659D">
      <w:pPr>
        <w:widowControl w:val="0"/>
        <w:autoSpaceDE w:val="0"/>
        <w:autoSpaceDN w:val="0"/>
        <w:adjustRightInd w:val="0"/>
        <w:ind w:left="640" w:hanging="640"/>
        <w:rPr>
          <w:noProof/>
        </w:rPr>
      </w:pPr>
      <w:r w:rsidRPr="0087659D">
        <w:rPr>
          <w:noProof/>
        </w:rPr>
        <w:t>[10]</w:t>
      </w:r>
      <w:r w:rsidRPr="0087659D">
        <w:rPr>
          <w:noProof/>
        </w:rPr>
        <w:tab/>
        <w:t xml:space="preserve">J. Zhang, Y. M. Wei, D. Li, Z. Tan, and J. Zhou, “Short term electricity load forecasting using a hybrid model,” </w:t>
      </w:r>
      <w:r w:rsidRPr="0087659D">
        <w:rPr>
          <w:i/>
          <w:iCs/>
          <w:noProof/>
        </w:rPr>
        <w:t>Energy</w:t>
      </w:r>
      <w:r w:rsidRPr="0087659D">
        <w:rPr>
          <w:noProof/>
        </w:rPr>
        <w:t>, 2018, doi: 10.1016/j.energy.2018.06.012.</w:t>
      </w:r>
    </w:p>
    <w:p w14:paraId="4825570E" w14:textId="77777777" w:rsidR="0087659D" w:rsidRPr="0087659D" w:rsidRDefault="0087659D" w:rsidP="0087659D">
      <w:pPr>
        <w:widowControl w:val="0"/>
        <w:autoSpaceDE w:val="0"/>
        <w:autoSpaceDN w:val="0"/>
        <w:adjustRightInd w:val="0"/>
        <w:ind w:left="640" w:hanging="640"/>
        <w:rPr>
          <w:noProof/>
        </w:rPr>
      </w:pPr>
      <w:r w:rsidRPr="0087659D">
        <w:rPr>
          <w:noProof/>
        </w:rPr>
        <w:t>[11]</w:t>
      </w:r>
      <w:r w:rsidRPr="0087659D">
        <w:rPr>
          <w:noProof/>
        </w:rPr>
        <w:tab/>
        <w:t xml:space="preserve">A. Rahman, V. Srikumar, and A. D. Smith, “Predicting electricity consumption for commercial and residential buildings using deep recurrent neural networks,” </w:t>
      </w:r>
      <w:r w:rsidRPr="0087659D">
        <w:rPr>
          <w:i/>
          <w:iCs/>
          <w:noProof/>
        </w:rPr>
        <w:t>Appl. Energy</w:t>
      </w:r>
      <w:r w:rsidRPr="0087659D">
        <w:rPr>
          <w:noProof/>
        </w:rPr>
        <w:t>, 2018, doi: 10.1016/j.apenergy.2017.12.051.</w:t>
      </w:r>
    </w:p>
    <w:p w14:paraId="5B897EA3" w14:textId="77777777" w:rsidR="0087659D" w:rsidRPr="0087659D" w:rsidRDefault="0087659D" w:rsidP="0087659D">
      <w:pPr>
        <w:widowControl w:val="0"/>
        <w:autoSpaceDE w:val="0"/>
        <w:autoSpaceDN w:val="0"/>
        <w:adjustRightInd w:val="0"/>
        <w:ind w:left="640" w:hanging="640"/>
        <w:rPr>
          <w:noProof/>
        </w:rPr>
      </w:pPr>
      <w:r w:rsidRPr="0087659D">
        <w:rPr>
          <w:noProof/>
        </w:rPr>
        <w:t>[12]</w:t>
      </w:r>
      <w:r w:rsidRPr="0087659D">
        <w:rPr>
          <w:noProof/>
        </w:rPr>
        <w:tab/>
        <w:t xml:space="preserve">B. Yildiz, J. I. Bilbao, and A. B. Sproul, “A review and analysis of regression and machine learning models on commercial building electricity load forecasting,” </w:t>
      </w:r>
      <w:r w:rsidRPr="0087659D">
        <w:rPr>
          <w:i/>
          <w:iCs/>
          <w:noProof/>
        </w:rPr>
        <w:t>Renewable and Sustainable Energy Reviews</w:t>
      </w:r>
      <w:r w:rsidRPr="0087659D">
        <w:rPr>
          <w:noProof/>
        </w:rPr>
        <w:t>. 2017, doi: 10.1016/j.rser.2017.02.023.</w:t>
      </w:r>
    </w:p>
    <w:p w14:paraId="44CC2927" w14:textId="77777777" w:rsidR="0087659D" w:rsidRPr="0087659D" w:rsidRDefault="0087659D" w:rsidP="0087659D">
      <w:pPr>
        <w:widowControl w:val="0"/>
        <w:autoSpaceDE w:val="0"/>
        <w:autoSpaceDN w:val="0"/>
        <w:adjustRightInd w:val="0"/>
        <w:ind w:left="640" w:hanging="640"/>
        <w:rPr>
          <w:noProof/>
        </w:rPr>
      </w:pPr>
      <w:r w:rsidRPr="0087659D">
        <w:rPr>
          <w:noProof/>
        </w:rPr>
        <w:t>[13]</w:t>
      </w:r>
      <w:r w:rsidRPr="0087659D">
        <w:rPr>
          <w:noProof/>
        </w:rPr>
        <w:tab/>
        <w:t>A. Baliyan, K. Gaurav, and S. Kumar Mishra, “A review of short term load forecasting using artificial neural network models,” 2015, doi: 10.1016/j.procs.2015.04.160.</w:t>
      </w:r>
    </w:p>
    <w:p w14:paraId="67539342" w14:textId="77777777" w:rsidR="0087659D" w:rsidRPr="0087659D" w:rsidRDefault="0087659D" w:rsidP="0087659D">
      <w:pPr>
        <w:widowControl w:val="0"/>
        <w:autoSpaceDE w:val="0"/>
        <w:autoSpaceDN w:val="0"/>
        <w:adjustRightInd w:val="0"/>
        <w:ind w:left="640" w:hanging="640"/>
        <w:rPr>
          <w:noProof/>
        </w:rPr>
      </w:pPr>
      <w:r w:rsidRPr="0087659D">
        <w:rPr>
          <w:noProof/>
        </w:rPr>
        <w:t>[14]</w:t>
      </w:r>
      <w:r w:rsidRPr="0087659D">
        <w:rPr>
          <w:noProof/>
        </w:rPr>
        <w:tab/>
        <w:t xml:space="preserve">I. K. Nti, M. Teimeh, O. Nyarko-Boateng, and A. F. Adekoya, “Electricity load forecasting: a systematic review,” </w:t>
      </w:r>
      <w:r w:rsidRPr="0087659D">
        <w:rPr>
          <w:i/>
          <w:iCs/>
          <w:noProof/>
        </w:rPr>
        <w:t>J. Electr. Syst. Inf. Technol.</w:t>
      </w:r>
      <w:r w:rsidRPr="0087659D">
        <w:rPr>
          <w:noProof/>
        </w:rPr>
        <w:t>, 2020, doi: 10.1186/s43067-020-00021-8.</w:t>
      </w:r>
    </w:p>
    <w:p w14:paraId="0C453FDE" w14:textId="77777777" w:rsidR="0087659D" w:rsidRPr="0087659D" w:rsidRDefault="0087659D" w:rsidP="0087659D">
      <w:pPr>
        <w:widowControl w:val="0"/>
        <w:autoSpaceDE w:val="0"/>
        <w:autoSpaceDN w:val="0"/>
        <w:adjustRightInd w:val="0"/>
        <w:ind w:left="640" w:hanging="640"/>
        <w:rPr>
          <w:noProof/>
        </w:rPr>
      </w:pPr>
      <w:r w:rsidRPr="0087659D">
        <w:rPr>
          <w:noProof/>
        </w:rPr>
        <w:t>[15]</w:t>
      </w:r>
      <w:r w:rsidRPr="0087659D">
        <w:rPr>
          <w:noProof/>
        </w:rPr>
        <w:tab/>
        <w:t>E. Ela and B. Kirby, “ERCOT Event on February 26, 2008: Lessons Learned,” 2008, Accessed: Sep. 17, 2021. [Online]. Available: http://www.osti.gov/bridge.</w:t>
      </w:r>
    </w:p>
    <w:p w14:paraId="57AFE8E9" w14:textId="77777777" w:rsidR="0087659D" w:rsidRPr="0087659D" w:rsidRDefault="0087659D" w:rsidP="0087659D">
      <w:pPr>
        <w:widowControl w:val="0"/>
        <w:autoSpaceDE w:val="0"/>
        <w:autoSpaceDN w:val="0"/>
        <w:adjustRightInd w:val="0"/>
        <w:ind w:left="640" w:hanging="640"/>
        <w:rPr>
          <w:noProof/>
        </w:rPr>
      </w:pPr>
      <w:r w:rsidRPr="0087659D">
        <w:rPr>
          <w:noProof/>
        </w:rPr>
        <w:t>[16]</w:t>
      </w:r>
      <w:r w:rsidRPr="0087659D">
        <w:rPr>
          <w:noProof/>
        </w:rPr>
        <w:tab/>
        <w:t xml:space="preserve">“Freak Blackouts Plunge Korea into Darkness - The Chosun Ilbo (English Edition): </w:t>
      </w:r>
      <w:r w:rsidRPr="0087659D">
        <w:rPr>
          <w:noProof/>
        </w:rPr>
        <w:lastRenderedPageBreak/>
        <w:t>Daily News from Korea - national/politics &gt; national,” 2011. http://english.chosun.com/site/data/html_dir/2011/09/16/2011091600558.html (accessed Sep. 17, 2021).</w:t>
      </w:r>
    </w:p>
    <w:p w14:paraId="12871481" w14:textId="77777777" w:rsidR="0087659D" w:rsidRPr="0087659D" w:rsidRDefault="0087659D" w:rsidP="0087659D">
      <w:pPr>
        <w:widowControl w:val="0"/>
        <w:autoSpaceDE w:val="0"/>
        <w:autoSpaceDN w:val="0"/>
        <w:adjustRightInd w:val="0"/>
        <w:ind w:left="640" w:hanging="640"/>
        <w:rPr>
          <w:noProof/>
        </w:rPr>
      </w:pPr>
      <w:r w:rsidRPr="0087659D">
        <w:rPr>
          <w:noProof/>
        </w:rPr>
        <w:t>[17]</w:t>
      </w:r>
      <w:r w:rsidRPr="0087659D">
        <w:rPr>
          <w:noProof/>
        </w:rPr>
        <w:tab/>
        <w:t>S. Khan, N. Javaid, A. Chand, A. B. M. Khan, F. Rashid, and I. U. Afridi, “Electricity Load Forecasting for Each Day of Week Using Deep CNN,” 2019, doi: 10.1007/978-3-030-15035-8_107.</w:t>
      </w:r>
    </w:p>
    <w:p w14:paraId="632A54E1" w14:textId="77777777" w:rsidR="0087659D" w:rsidRPr="0087659D" w:rsidRDefault="0087659D" w:rsidP="0087659D">
      <w:pPr>
        <w:widowControl w:val="0"/>
        <w:autoSpaceDE w:val="0"/>
        <w:autoSpaceDN w:val="0"/>
        <w:adjustRightInd w:val="0"/>
        <w:ind w:left="640" w:hanging="640"/>
        <w:rPr>
          <w:noProof/>
        </w:rPr>
      </w:pPr>
      <w:r w:rsidRPr="0087659D">
        <w:rPr>
          <w:noProof/>
        </w:rPr>
        <w:t>[18]</w:t>
      </w:r>
      <w:r w:rsidRPr="0087659D">
        <w:rPr>
          <w:noProof/>
        </w:rPr>
        <w:tab/>
        <w:t>M. Baccouche, F. Mamalet, and C. Wolf, “</w:t>
      </w:r>
      <w:r w:rsidRPr="0087659D">
        <w:rPr>
          <w:rFonts w:ascii="MS Mincho" w:eastAsia="MS Mincho" w:hAnsi="MS Mincho" w:cs="MS Mincho" w:hint="eastAsia"/>
          <w:noProof/>
        </w:rPr>
        <w:t>（</w:t>
      </w:r>
      <w:r w:rsidRPr="0087659D">
        <w:rPr>
          <w:noProof/>
        </w:rPr>
        <w:t xml:space="preserve">RGB)Sequential deep learning for human action recognition,” </w:t>
      </w:r>
      <w:r w:rsidRPr="0087659D">
        <w:rPr>
          <w:i/>
          <w:iCs/>
          <w:noProof/>
        </w:rPr>
        <w:t>Int. Work. Hum. Behav. Underst.</w:t>
      </w:r>
      <w:r w:rsidRPr="0087659D">
        <w:rPr>
          <w:noProof/>
        </w:rPr>
        <w:t>, 2011.</w:t>
      </w:r>
    </w:p>
    <w:p w14:paraId="6A072888" w14:textId="77777777" w:rsidR="0087659D" w:rsidRPr="0087659D" w:rsidRDefault="0087659D" w:rsidP="0087659D">
      <w:pPr>
        <w:widowControl w:val="0"/>
        <w:autoSpaceDE w:val="0"/>
        <w:autoSpaceDN w:val="0"/>
        <w:adjustRightInd w:val="0"/>
        <w:ind w:left="640" w:hanging="640"/>
        <w:rPr>
          <w:noProof/>
        </w:rPr>
      </w:pPr>
      <w:r w:rsidRPr="0087659D">
        <w:rPr>
          <w:noProof/>
        </w:rPr>
        <w:t>[19]</w:t>
      </w:r>
      <w:r w:rsidRPr="0087659D">
        <w:rPr>
          <w:noProof/>
        </w:rPr>
        <w:tab/>
        <w:t xml:space="preserve">D. Yu, L. Deng, I. Jang, P. Kudumakis, M. Sandler, and K. Kang, “Deep learning and its applications to signal and information processing,” </w:t>
      </w:r>
      <w:r w:rsidRPr="0087659D">
        <w:rPr>
          <w:i/>
          <w:iCs/>
          <w:noProof/>
        </w:rPr>
        <w:t>IEEE Signal Process. Mag.</w:t>
      </w:r>
      <w:r w:rsidRPr="0087659D">
        <w:rPr>
          <w:noProof/>
        </w:rPr>
        <w:t>, 2011, doi: 10.1109/MSP.2010.939038.</w:t>
      </w:r>
    </w:p>
    <w:p w14:paraId="2FAADFB8" w14:textId="77777777" w:rsidR="0087659D" w:rsidRPr="0087659D" w:rsidRDefault="0087659D" w:rsidP="0087659D">
      <w:pPr>
        <w:widowControl w:val="0"/>
        <w:autoSpaceDE w:val="0"/>
        <w:autoSpaceDN w:val="0"/>
        <w:adjustRightInd w:val="0"/>
        <w:ind w:left="640" w:hanging="640"/>
        <w:rPr>
          <w:noProof/>
        </w:rPr>
      </w:pPr>
      <w:r w:rsidRPr="0087659D">
        <w:rPr>
          <w:noProof/>
        </w:rPr>
        <w:t>[20]</w:t>
      </w:r>
      <w:r w:rsidRPr="0087659D">
        <w:rPr>
          <w:noProof/>
        </w:rPr>
        <w:tab/>
        <w:t>M. Vos, C. Bender-Saebelkampf, and S. Albayrak, “Residential Short-Term Load Forecasting Using Convolutional Neural Networks,” 2018, doi: 10.1109/SmartGridComm.2018.8587494.</w:t>
      </w:r>
    </w:p>
    <w:p w14:paraId="4955686A" w14:textId="77777777" w:rsidR="0087659D" w:rsidRPr="0087659D" w:rsidRDefault="0087659D" w:rsidP="0087659D">
      <w:pPr>
        <w:widowControl w:val="0"/>
        <w:autoSpaceDE w:val="0"/>
        <w:autoSpaceDN w:val="0"/>
        <w:adjustRightInd w:val="0"/>
        <w:ind w:left="640" w:hanging="640"/>
        <w:rPr>
          <w:noProof/>
        </w:rPr>
      </w:pPr>
      <w:r w:rsidRPr="0087659D">
        <w:rPr>
          <w:noProof/>
        </w:rPr>
        <w:t>[21]</w:t>
      </w:r>
      <w:r w:rsidRPr="0087659D">
        <w:rPr>
          <w:noProof/>
        </w:rPr>
        <w:tab/>
        <w:t xml:space="preserve">H. S. Hippert, C. E. Pedreira, and R. C. Souza, “Neural networks for short-term load forecasting: A review and evaluation,” </w:t>
      </w:r>
      <w:r w:rsidRPr="0087659D">
        <w:rPr>
          <w:i/>
          <w:iCs/>
          <w:noProof/>
        </w:rPr>
        <w:t>IEEE Trans. Power Syst.</w:t>
      </w:r>
      <w:r w:rsidRPr="0087659D">
        <w:rPr>
          <w:noProof/>
        </w:rPr>
        <w:t>, 2001, doi: 10.1109/59.910780.</w:t>
      </w:r>
    </w:p>
    <w:p w14:paraId="6C938ACA" w14:textId="77777777" w:rsidR="0087659D" w:rsidRPr="0087659D" w:rsidRDefault="0087659D" w:rsidP="0087659D">
      <w:pPr>
        <w:widowControl w:val="0"/>
        <w:autoSpaceDE w:val="0"/>
        <w:autoSpaceDN w:val="0"/>
        <w:adjustRightInd w:val="0"/>
        <w:ind w:left="640" w:hanging="640"/>
        <w:rPr>
          <w:noProof/>
        </w:rPr>
      </w:pPr>
      <w:r w:rsidRPr="0087659D">
        <w:rPr>
          <w:noProof/>
        </w:rPr>
        <w:t>[22]</w:t>
      </w:r>
      <w:r w:rsidRPr="0087659D">
        <w:rPr>
          <w:noProof/>
        </w:rPr>
        <w:tab/>
        <w:t xml:space="preserve">R. Houimli, M. Zmami, and O. Ben-Salha, “Short-term electric load forecasting in Tunisia using artificial neural networks,” </w:t>
      </w:r>
      <w:r w:rsidRPr="0087659D">
        <w:rPr>
          <w:i/>
          <w:iCs/>
          <w:noProof/>
        </w:rPr>
        <w:t>Energy Syst.</w:t>
      </w:r>
      <w:r w:rsidRPr="0087659D">
        <w:rPr>
          <w:noProof/>
        </w:rPr>
        <w:t>, 2020, doi: 10.1007/s12667-019-00324-4.</w:t>
      </w:r>
    </w:p>
    <w:p w14:paraId="734050E1" w14:textId="77777777" w:rsidR="0087659D" w:rsidRPr="0087659D" w:rsidRDefault="0087659D" w:rsidP="0087659D">
      <w:pPr>
        <w:widowControl w:val="0"/>
        <w:autoSpaceDE w:val="0"/>
        <w:autoSpaceDN w:val="0"/>
        <w:adjustRightInd w:val="0"/>
        <w:ind w:left="640" w:hanging="640"/>
        <w:rPr>
          <w:noProof/>
        </w:rPr>
      </w:pPr>
      <w:r w:rsidRPr="0087659D">
        <w:rPr>
          <w:noProof/>
        </w:rPr>
        <w:t>[23]</w:t>
      </w:r>
      <w:r w:rsidRPr="0087659D">
        <w:rPr>
          <w:noProof/>
        </w:rPr>
        <w:tab/>
        <w:t xml:space="preserve">D. C. Park, R. J. Marks, L. E. Atlas, and M. J. Damborg, “Electric load forecasting using an artificial neural network - Power Systems, IEEE Transactions on,” </w:t>
      </w:r>
      <w:r w:rsidRPr="0087659D">
        <w:rPr>
          <w:i/>
          <w:iCs/>
          <w:noProof/>
        </w:rPr>
        <w:t>IEEE Transadions Power Syst.</w:t>
      </w:r>
      <w:r w:rsidRPr="0087659D">
        <w:rPr>
          <w:noProof/>
        </w:rPr>
        <w:t>, 1991.</w:t>
      </w:r>
    </w:p>
    <w:p w14:paraId="056BBE5B"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[24]</w:t>
      </w:r>
      <w:r w:rsidRPr="0087659D">
        <w:rPr>
          <w:noProof/>
        </w:rPr>
        <w:tab/>
        <w:t xml:space="preserve">A. G. Bakirtzis, V. Petridis, S. J. Klartzis, M. C. Alexiadis, and A. H. Maissis, “A neural network short term load forecasting model for the greek power system,” </w:t>
      </w:r>
      <w:r w:rsidRPr="0087659D">
        <w:rPr>
          <w:i/>
          <w:iCs/>
          <w:noProof/>
        </w:rPr>
        <w:t>IEEE Trans. Power Syst.</w:t>
      </w:r>
      <w:r w:rsidRPr="0087659D">
        <w:rPr>
          <w:noProof/>
        </w:rPr>
        <w:t>, 1996, doi: 10.1109/59.496166.</w:t>
      </w:r>
    </w:p>
    <w:p w14:paraId="11724ADB" w14:textId="77777777" w:rsidR="0087659D" w:rsidRPr="0087659D" w:rsidRDefault="0087659D" w:rsidP="0087659D">
      <w:pPr>
        <w:widowControl w:val="0"/>
        <w:autoSpaceDE w:val="0"/>
        <w:autoSpaceDN w:val="0"/>
        <w:adjustRightInd w:val="0"/>
        <w:ind w:left="640" w:hanging="640"/>
        <w:rPr>
          <w:noProof/>
        </w:rPr>
      </w:pPr>
      <w:r w:rsidRPr="0087659D">
        <w:rPr>
          <w:noProof/>
        </w:rPr>
        <w:t>[25]</w:t>
      </w:r>
      <w:r w:rsidRPr="0087659D">
        <w:rPr>
          <w:noProof/>
        </w:rPr>
        <w:tab/>
        <w:t>L. C. P. Velasco, C. R. Villezas, P. N. C. Palahang, and J. A. A. Dagaang, “Next day electric load forecasting using Artificial Neural Networks,” 2016, doi: 10.1109/HNICEM.2015.7393166.</w:t>
      </w:r>
    </w:p>
    <w:p w14:paraId="68AE63F6" w14:textId="77777777" w:rsidR="0087659D" w:rsidRPr="0087659D" w:rsidRDefault="0087659D" w:rsidP="0087659D">
      <w:pPr>
        <w:widowControl w:val="0"/>
        <w:autoSpaceDE w:val="0"/>
        <w:autoSpaceDN w:val="0"/>
        <w:adjustRightInd w:val="0"/>
        <w:ind w:left="640" w:hanging="640"/>
        <w:rPr>
          <w:noProof/>
        </w:rPr>
      </w:pPr>
      <w:r w:rsidRPr="0087659D">
        <w:rPr>
          <w:noProof/>
        </w:rPr>
        <w:t>[26]</w:t>
      </w:r>
      <w:r w:rsidRPr="0087659D">
        <w:rPr>
          <w:noProof/>
        </w:rPr>
        <w:tab/>
        <w:t xml:space="preserve">H. Hahn, S. Meyer-Nieberg, and S. Pickl, “Electric load forecasting methods: Tools for decision making,” </w:t>
      </w:r>
      <w:r w:rsidRPr="0087659D">
        <w:rPr>
          <w:i/>
          <w:iCs/>
          <w:noProof/>
        </w:rPr>
        <w:t>Eur. J. Oper. Res.</w:t>
      </w:r>
      <w:r w:rsidRPr="0087659D">
        <w:rPr>
          <w:noProof/>
        </w:rPr>
        <w:t>, 2009, doi: 10.1016/j.ejor.2009.01.062.</w:t>
      </w:r>
    </w:p>
    <w:p w14:paraId="053DBB3F" w14:textId="77777777" w:rsidR="0087659D" w:rsidRPr="0087659D" w:rsidRDefault="0087659D" w:rsidP="0087659D">
      <w:pPr>
        <w:widowControl w:val="0"/>
        <w:autoSpaceDE w:val="0"/>
        <w:autoSpaceDN w:val="0"/>
        <w:adjustRightInd w:val="0"/>
        <w:ind w:left="640" w:hanging="640"/>
        <w:rPr>
          <w:noProof/>
        </w:rPr>
      </w:pPr>
      <w:r w:rsidRPr="0087659D">
        <w:rPr>
          <w:noProof/>
        </w:rPr>
        <w:t>[27]</w:t>
      </w:r>
      <w:r w:rsidRPr="0087659D">
        <w:rPr>
          <w:noProof/>
        </w:rPr>
        <w:tab/>
        <w:t xml:space="preserve">G. Gross and F. D. Galiana, “SHORT-TERM LOAD FORECASTING.,” </w:t>
      </w:r>
      <w:r w:rsidRPr="0087659D">
        <w:rPr>
          <w:i/>
          <w:iCs/>
          <w:noProof/>
        </w:rPr>
        <w:t>Proc. IEEE</w:t>
      </w:r>
      <w:r w:rsidRPr="0087659D">
        <w:rPr>
          <w:noProof/>
        </w:rPr>
        <w:t>, 1987, doi: 10.1109/PROC.1987.13927.</w:t>
      </w:r>
    </w:p>
    <w:p w14:paraId="2C45226D" w14:textId="77777777" w:rsidR="0087659D" w:rsidRPr="0087659D" w:rsidRDefault="0087659D" w:rsidP="0087659D">
      <w:pPr>
        <w:widowControl w:val="0"/>
        <w:autoSpaceDE w:val="0"/>
        <w:autoSpaceDN w:val="0"/>
        <w:adjustRightInd w:val="0"/>
        <w:ind w:left="640" w:hanging="640"/>
        <w:rPr>
          <w:noProof/>
        </w:rPr>
      </w:pPr>
      <w:r w:rsidRPr="0087659D">
        <w:rPr>
          <w:noProof/>
        </w:rPr>
        <w:t>[28]</w:t>
      </w:r>
      <w:r w:rsidRPr="0087659D">
        <w:rPr>
          <w:noProof/>
        </w:rPr>
        <w:tab/>
        <w:t>E. J. Wicksteed, “Short term electric load forecasting for British Columbia, Canada: an exploration of the use of numerical weather prediction data as a predictor in an artificial neural network,” University of British Columbia, 2021.</w:t>
      </w:r>
    </w:p>
    <w:p w14:paraId="73466E76" w14:textId="77777777" w:rsidR="0087659D" w:rsidRPr="0087659D" w:rsidRDefault="0087659D" w:rsidP="0087659D">
      <w:pPr>
        <w:widowControl w:val="0"/>
        <w:autoSpaceDE w:val="0"/>
        <w:autoSpaceDN w:val="0"/>
        <w:adjustRightInd w:val="0"/>
        <w:ind w:left="640" w:hanging="640"/>
        <w:rPr>
          <w:noProof/>
        </w:rPr>
      </w:pPr>
      <w:r w:rsidRPr="0087659D">
        <w:rPr>
          <w:noProof/>
        </w:rPr>
        <w:t>[29]</w:t>
      </w:r>
      <w:r w:rsidRPr="0087659D">
        <w:rPr>
          <w:noProof/>
        </w:rPr>
        <w:tab/>
        <w:t>A. Muñoz, E. F. Sánchez-Úbeda, A. Cruz, and J. Marín, “Short-term Forecasting in Power Systems: A Guided Tour,” 2010.</w:t>
      </w:r>
    </w:p>
    <w:p w14:paraId="70088DEA" w14:textId="77777777" w:rsidR="0087659D" w:rsidRPr="0087659D" w:rsidRDefault="0087659D" w:rsidP="0087659D">
      <w:pPr>
        <w:widowControl w:val="0"/>
        <w:autoSpaceDE w:val="0"/>
        <w:autoSpaceDN w:val="0"/>
        <w:adjustRightInd w:val="0"/>
        <w:ind w:left="640" w:hanging="640"/>
        <w:rPr>
          <w:noProof/>
        </w:rPr>
      </w:pPr>
      <w:r w:rsidRPr="0087659D">
        <w:rPr>
          <w:noProof/>
        </w:rPr>
        <w:t>[30]</w:t>
      </w:r>
      <w:r w:rsidRPr="0087659D">
        <w:rPr>
          <w:noProof/>
        </w:rPr>
        <w:tab/>
        <w:t>D. Srinivasan and M. A. Lee, “Survey of hybrid fuzzy neural approaches to electric load forecasting,” 1995, doi: 10.1109/icsmc.1995.538416.</w:t>
      </w:r>
    </w:p>
    <w:p w14:paraId="13393D53" w14:textId="77777777" w:rsidR="0087659D" w:rsidRPr="0087659D" w:rsidRDefault="0087659D" w:rsidP="0087659D">
      <w:pPr>
        <w:widowControl w:val="0"/>
        <w:autoSpaceDE w:val="0"/>
        <w:autoSpaceDN w:val="0"/>
        <w:adjustRightInd w:val="0"/>
        <w:ind w:left="640" w:hanging="640"/>
        <w:rPr>
          <w:noProof/>
        </w:rPr>
      </w:pPr>
      <w:r w:rsidRPr="0087659D">
        <w:rPr>
          <w:noProof/>
        </w:rPr>
        <w:t>[31]</w:t>
      </w:r>
      <w:r w:rsidRPr="0087659D">
        <w:rPr>
          <w:noProof/>
        </w:rPr>
        <w:tab/>
        <w:t xml:space="preserve">C. N. Lu, H. T. Wu, and S. Vemuri, “Neural Network Based Short Term Load Forecasting,” </w:t>
      </w:r>
      <w:r w:rsidRPr="0087659D">
        <w:rPr>
          <w:i/>
          <w:iCs/>
          <w:noProof/>
        </w:rPr>
        <w:t>IEEE Trans. Power Syst.</w:t>
      </w:r>
      <w:r w:rsidRPr="0087659D">
        <w:rPr>
          <w:noProof/>
        </w:rPr>
        <w:t>, 1993, doi: 10.1109/59.221223.</w:t>
      </w:r>
    </w:p>
    <w:p w14:paraId="15F2619C" w14:textId="77777777" w:rsidR="0087659D" w:rsidRPr="0087659D" w:rsidRDefault="0087659D" w:rsidP="0087659D">
      <w:pPr>
        <w:widowControl w:val="0"/>
        <w:autoSpaceDE w:val="0"/>
        <w:autoSpaceDN w:val="0"/>
        <w:adjustRightInd w:val="0"/>
        <w:ind w:left="640" w:hanging="640"/>
        <w:rPr>
          <w:noProof/>
        </w:rPr>
      </w:pPr>
      <w:r w:rsidRPr="0087659D">
        <w:rPr>
          <w:noProof/>
        </w:rPr>
        <w:t>[32]</w:t>
      </w:r>
      <w:r w:rsidRPr="0087659D">
        <w:rPr>
          <w:noProof/>
        </w:rPr>
        <w:tab/>
        <w:t xml:space="preserve">T. Hong, “Short Term Electric Load Forecasting dissertation,” </w:t>
      </w:r>
      <w:r w:rsidRPr="0087659D">
        <w:rPr>
          <w:i/>
          <w:iCs/>
          <w:noProof/>
        </w:rPr>
        <w:t>3442639</w:t>
      </w:r>
      <w:r w:rsidRPr="0087659D">
        <w:rPr>
          <w:noProof/>
        </w:rPr>
        <w:t>, 2010.</w:t>
      </w:r>
    </w:p>
    <w:p w14:paraId="0E9769F4" w14:textId="77777777" w:rsidR="0087659D" w:rsidRPr="0087659D" w:rsidRDefault="0087659D" w:rsidP="0087659D">
      <w:pPr>
        <w:widowControl w:val="0"/>
        <w:autoSpaceDE w:val="0"/>
        <w:autoSpaceDN w:val="0"/>
        <w:adjustRightInd w:val="0"/>
        <w:ind w:left="640" w:hanging="640"/>
        <w:rPr>
          <w:noProof/>
        </w:rPr>
      </w:pPr>
      <w:r w:rsidRPr="0087659D">
        <w:rPr>
          <w:noProof/>
        </w:rPr>
        <w:t>[33]</w:t>
      </w:r>
      <w:r w:rsidRPr="0087659D">
        <w:rPr>
          <w:noProof/>
        </w:rPr>
        <w:tab/>
        <w:t>J. Foster, “Electric load forecasting with increased embedded renewable generation,” Queen’s University, 2020.</w:t>
      </w:r>
    </w:p>
    <w:p w14:paraId="61C865AB" w14:textId="77777777" w:rsidR="0087659D" w:rsidRPr="0087659D" w:rsidRDefault="0087659D" w:rsidP="0087659D">
      <w:pPr>
        <w:widowControl w:val="0"/>
        <w:autoSpaceDE w:val="0"/>
        <w:autoSpaceDN w:val="0"/>
        <w:adjustRightInd w:val="0"/>
        <w:ind w:left="640" w:hanging="640"/>
        <w:rPr>
          <w:noProof/>
        </w:rPr>
      </w:pPr>
      <w:r w:rsidRPr="0087659D">
        <w:rPr>
          <w:noProof/>
        </w:rPr>
        <w:t>[34]</w:t>
      </w:r>
      <w:r w:rsidRPr="0087659D">
        <w:rPr>
          <w:noProof/>
        </w:rPr>
        <w:tab/>
        <w:t xml:space="preserve">T. Hong and M. Shahidehpour, “Load Forecasting Case Study,” </w:t>
      </w:r>
      <w:r w:rsidRPr="0087659D">
        <w:rPr>
          <w:i/>
          <w:iCs/>
          <w:noProof/>
        </w:rPr>
        <w:t>U.S. Dep. Energy</w:t>
      </w:r>
      <w:r w:rsidRPr="0087659D">
        <w:rPr>
          <w:noProof/>
        </w:rPr>
        <w:t xml:space="preserve">, </w:t>
      </w:r>
      <w:r w:rsidRPr="0087659D">
        <w:rPr>
          <w:noProof/>
        </w:rPr>
        <w:lastRenderedPageBreak/>
        <w:t>2015.</w:t>
      </w:r>
    </w:p>
    <w:p w14:paraId="5FF13B85" w14:textId="77777777" w:rsidR="0087659D" w:rsidRPr="0087659D" w:rsidRDefault="0087659D" w:rsidP="0087659D">
      <w:pPr>
        <w:widowControl w:val="0"/>
        <w:autoSpaceDE w:val="0"/>
        <w:autoSpaceDN w:val="0"/>
        <w:adjustRightInd w:val="0"/>
        <w:ind w:left="640" w:hanging="640"/>
        <w:rPr>
          <w:noProof/>
        </w:rPr>
      </w:pPr>
      <w:r w:rsidRPr="0087659D">
        <w:rPr>
          <w:noProof/>
        </w:rPr>
        <w:t>[35]</w:t>
      </w:r>
      <w:r w:rsidRPr="0087659D">
        <w:rPr>
          <w:noProof/>
        </w:rPr>
        <w:tab/>
        <w:t>E. Taylor, “Short-term Electrical Load Forecasting for an Institutional/Industrial Power System Using an Artificial Neural Network,” The University of Tennessee, Knoxville, 2013.</w:t>
      </w:r>
    </w:p>
    <w:p w14:paraId="44853475" w14:textId="77777777" w:rsidR="0087659D" w:rsidRPr="0087659D" w:rsidRDefault="0087659D" w:rsidP="0087659D">
      <w:pPr>
        <w:widowControl w:val="0"/>
        <w:autoSpaceDE w:val="0"/>
        <w:autoSpaceDN w:val="0"/>
        <w:adjustRightInd w:val="0"/>
        <w:ind w:left="640" w:hanging="640"/>
        <w:rPr>
          <w:noProof/>
        </w:rPr>
      </w:pPr>
      <w:r w:rsidRPr="0087659D">
        <w:rPr>
          <w:noProof/>
        </w:rPr>
        <w:t>[36]</w:t>
      </w:r>
      <w:r w:rsidRPr="0087659D">
        <w:rPr>
          <w:noProof/>
        </w:rPr>
        <w:tab/>
        <w:t xml:space="preserve">J. W. Taylor and R. Buizza, “Neural network load forecasting with weather ensemble predictions,” </w:t>
      </w:r>
      <w:r w:rsidRPr="0087659D">
        <w:rPr>
          <w:i/>
          <w:iCs/>
          <w:noProof/>
        </w:rPr>
        <w:t>IEEE Trans. Power Syst.</w:t>
      </w:r>
      <w:r w:rsidRPr="0087659D">
        <w:rPr>
          <w:noProof/>
        </w:rPr>
        <w:t>, 2002, doi: 10.1109/TPWRS.2002.800906.</w:t>
      </w:r>
    </w:p>
    <w:p w14:paraId="453A4FDC" w14:textId="77777777" w:rsidR="0087659D" w:rsidRPr="0087659D" w:rsidRDefault="0087659D" w:rsidP="0087659D">
      <w:pPr>
        <w:widowControl w:val="0"/>
        <w:autoSpaceDE w:val="0"/>
        <w:autoSpaceDN w:val="0"/>
        <w:adjustRightInd w:val="0"/>
        <w:ind w:left="640" w:hanging="640"/>
        <w:rPr>
          <w:noProof/>
        </w:rPr>
      </w:pPr>
      <w:r w:rsidRPr="0087659D">
        <w:rPr>
          <w:noProof/>
        </w:rPr>
        <w:t>[37]</w:t>
      </w:r>
      <w:r w:rsidRPr="0087659D">
        <w:rPr>
          <w:noProof/>
        </w:rPr>
        <w:tab/>
        <w:t xml:space="preserve">A. Khotanzad, R. Afkhami-Rohani, and R. Af, “ANNSTLF - Artificial neural network short-term load forecaster - generation three,” </w:t>
      </w:r>
      <w:r w:rsidRPr="0087659D">
        <w:rPr>
          <w:i/>
          <w:iCs/>
          <w:noProof/>
        </w:rPr>
        <w:t>IEEE Trans. Power Syst.</w:t>
      </w:r>
      <w:r w:rsidRPr="0087659D">
        <w:rPr>
          <w:noProof/>
        </w:rPr>
        <w:t>, vol. 13, no. 4, pp. 1413–1422, 1998, doi: 10.1109/59.736285.</w:t>
      </w:r>
    </w:p>
    <w:p w14:paraId="69167F37" w14:textId="77777777" w:rsidR="0087659D" w:rsidRPr="0087659D" w:rsidRDefault="0087659D" w:rsidP="0087659D">
      <w:pPr>
        <w:widowControl w:val="0"/>
        <w:autoSpaceDE w:val="0"/>
        <w:autoSpaceDN w:val="0"/>
        <w:adjustRightInd w:val="0"/>
        <w:ind w:left="640" w:hanging="640"/>
        <w:rPr>
          <w:noProof/>
        </w:rPr>
      </w:pPr>
      <w:r w:rsidRPr="0087659D">
        <w:rPr>
          <w:noProof/>
        </w:rPr>
        <w:t>[38]</w:t>
      </w:r>
      <w:r w:rsidRPr="0087659D">
        <w:rPr>
          <w:noProof/>
        </w:rPr>
        <w:tab/>
        <w:t xml:space="preserve">M. Sobhani, A. Campbell, S. Sangamwar, C. Li, and T. Hong, “Combining weather stations for electric load forecasting,” </w:t>
      </w:r>
      <w:r w:rsidRPr="0087659D">
        <w:rPr>
          <w:i/>
          <w:iCs/>
          <w:noProof/>
        </w:rPr>
        <w:t>Energies</w:t>
      </w:r>
      <w:r w:rsidRPr="0087659D">
        <w:rPr>
          <w:noProof/>
        </w:rPr>
        <w:t>, 2019, doi: 10.3390/en12081510.</w:t>
      </w:r>
    </w:p>
    <w:p w14:paraId="1F1B4816" w14:textId="77777777" w:rsidR="0087659D" w:rsidRPr="0087659D" w:rsidRDefault="0087659D" w:rsidP="0087659D">
      <w:pPr>
        <w:widowControl w:val="0"/>
        <w:autoSpaceDE w:val="0"/>
        <w:autoSpaceDN w:val="0"/>
        <w:adjustRightInd w:val="0"/>
        <w:ind w:left="640" w:hanging="640"/>
        <w:rPr>
          <w:noProof/>
        </w:rPr>
      </w:pPr>
      <w:r w:rsidRPr="0087659D">
        <w:rPr>
          <w:noProof/>
        </w:rPr>
        <w:t>[39]</w:t>
      </w:r>
      <w:r w:rsidRPr="0087659D">
        <w:rPr>
          <w:noProof/>
        </w:rPr>
        <w:tab/>
        <w:t xml:space="preserve">T. Hong, P. Wang, and L. White, “Weather station selection for electric load forecasting,” </w:t>
      </w:r>
      <w:r w:rsidRPr="0087659D">
        <w:rPr>
          <w:i/>
          <w:iCs/>
          <w:noProof/>
        </w:rPr>
        <w:t>Int. J. Forecast.</w:t>
      </w:r>
      <w:r w:rsidRPr="0087659D">
        <w:rPr>
          <w:noProof/>
        </w:rPr>
        <w:t>, 2015, doi: 10.1016/j.ijforecast.2014.07.001.</w:t>
      </w:r>
    </w:p>
    <w:p w14:paraId="74A92511" w14:textId="77777777" w:rsidR="0087659D" w:rsidRPr="0087659D" w:rsidRDefault="0087659D" w:rsidP="0087659D">
      <w:pPr>
        <w:widowControl w:val="0"/>
        <w:autoSpaceDE w:val="0"/>
        <w:autoSpaceDN w:val="0"/>
        <w:adjustRightInd w:val="0"/>
        <w:ind w:left="640" w:hanging="640"/>
        <w:rPr>
          <w:noProof/>
        </w:rPr>
      </w:pPr>
      <w:r w:rsidRPr="0087659D">
        <w:rPr>
          <w:noProof/>
        </w:rPr>
        <w:t>[40]</w:t>
      </w:r>
      <w:r w:rsidRPr="0087659D">
        <w:rPr>
          <w:noProof/>
        </w:rPr>
        <w:tab/>
        <w:t xml:space="preserve">S. N. Fallah, M. Ganjkhani, S. Shamshirband, and K. wing Chau, “Computational intelligence on short-term load forecasting: A methodological overview,” </w:t>
      </w:r>
      <w:r w:rsidRPr="0087659D">
        <w:rPr>
          <w:i/>
          <w:iCs/>
          <w:noProof/>
        </w:rPr>
        <w:t>Energies</w:t>
      </w:r>
      <w:r w:rsidRPr="0087659D">
        <w:rPr>
          <w:noProof/>
        </w:rPr>
        <w:t>. 2019, doi: 10.3390/en12030393.</w:t>
      </w:r>
    </w:p>
    <w:p w14:paraId="17FFFC68" w14:textId="77777777" w:rsidR="0087659D" w:rsidRPr="0087659D" w:rsidRDefault="0087659D" w:rsidP="0087659D">
      <w:pPr>
        <w:widowControl w:val="0"/>
        <w:autoSpaceDE w:val="0"/>
        <w:autoSpaceDN w:val="0"/>
        <w:adjustRightInd w:val="0"/>
        <w:ind w:left="640" w:hanging="640"/>
        <w:rPr>
          <w:noProof/>
        </w:rPr>
      </w:pPr>
      <w:r w:rsidRPr="0087659D">
        <w:rPr>
          <w:noProof/>
        </w:rPr>
        <w:t>[41]</w:t>
      </w:r>
      <w:r w:rsidRPr="0087659D">
        <w:rPr>
          <w:noProof/>
        </w:rPr>
        <w:tab/>
        <w:t xml:space="preserve">S. Moreno-Carbonell, E. F. Sánchez-Úbeda, and A. Muñoz, “Rethinking weather station selection for electric load forecasting using genetic algorithms,” </w:t>
      </w:r>
      <w:r w:rsidRPr="0087659D">
        <w:rPr>
          <w:i/>
          <w:iCs/>
          <w:noProof/>
        </w:rPr>
        <w:t>Int. J. Forecast.</w:t>
      </w:r>
      <w:r w:rsidRPr="0087659D">
        <w:rPr>
          <w:noProof/>
        </w:rPr>
        <w:t>, 2020, doi: 10.1016/j.ijforecast.2019.08.008.</w:t>
      </w:r>
    </w:p>
    <w:p w14:paraId="5282E5BE" w14:textId="77777777" w:rsidR="0087659D" w:rsidRPr="0087659D" w:rsidRDefault="0087659D" w:rsidP="0087659D">
      <w:pPr>
        <w:widowControl w:val="0"/>
        <w:autoSpaceDE w:val="0"/>
        <w:autoSpaceDN w:val="0"/>
        <w:adjustRightInd w:val="0"/>
        <w:ind w:left="640" w:hanging="640"/>
        <w:rPr>
          <w:noProof/>
        </w:rPr>
      </w:pPr>
      <w:r w:rsidRPr="0087659D">
        <w:rPr>
          <w:noProof/>
        </w:rPr>
        <w:t>[42]</w:t>
      </w:r>
      <w:r w:rsidRPr="0087659D">
        <w:rPr>
          <w:noProof/>
        </w:rPr>
        <w:tab/>
        <w:t>S. Fan, K. Methaprayoon, and W. J. Lee, “Multi-area load forecasting for system with large geographical area,” 2008, doi: 10.1109/ICPS.2008.4606287.</w:t>
      </w:r>
    </w:p>
    <w:p w14:paraId="02B47A33" w14:textId="77777777" w:rsidR="0087659D" w:rsidRPr="0087659D" w:rsidRDefault="0087659D" w:rsidP="0087659D">
      <w:pPr>
        <w:widowControl w:val="0"/>
        <w:autoSpaceDE w:val="0"/>
        <w:autoSpaceDN w:val="0"/>
        <w:adjustRightInd w:val="0"/>
        <w:ind w:left="640" w:hanging="640"/>
        <w:rPr>
          <w:noProof/>
        </w:rPr>
      </w:pPr>
      <w:r w:rsidRPr="0087659D">
        <w:rPr>
          <w:noProof/>
        </w:rPr>
        <w:t>[43]</w:t>
      </w:r>
      <w:r w:rsidRPr="0087659D">
        <w:rPr>
          <w:noProof/>
        </w:rPr>
        <w:tab/>
        <w:t xml:space="preserve">M. JANICKI, “Methods of weather variables introduction into short-term electric </w:t>
      </w:r>
      <w:r w:rsidRPr="0087659D">
        <w:rPr>
          <w:noProof/>
        </w:rPr>
        <w:lastRenderedPageBreak/>
        <w:t xml:space="preserve">load forecasting models - a review,” </w:t>
      </w:r>
      <w:r w:rsidRPr="0087659D">
        <w:rPr>
          <w:i/>
          <w:iCs/>
          <w:noProof/>
        </w:rPr>
        <w:t>PRZEGLĄD ELEKTROTECHNICZNY</w:t>
      </w:r>
      <w:r w:rsidRPr="0087659D">
        <w:rPr>
          <w:noProof/>
        </w:rPr>
        <w:t>, 2017, doi: 10.15199/48.2017.04.18.</w:t>
      </w:r>
    </w:p>
    <w:p w14:paraId="60C0B7A3" w14:textId="77777777" w:rsidR="0087659D" w:rsidRPr="0087659D" w:rsidRDefault="0087659D" w:rsidP="0087659D">
      <w:pPr>
        <w:widowControl w:val="0"/>
        <w:autoSpaceDE w:val="0"/>
        <w:autoSpaceDN w:val="0"/>
        <w:adjustRightInd w:val="0"/>
        <w:ind w:left="640" w:hanging="640"/>
        <w:rPr>
          <w:noProof/>
        </w:rPr>
      </w:pPr>
      <w:r w:rsidRPr="0087659D">
        <w:rPr>
          <w:noProof/>
        </w:rPr>
        <w:t>[44]</w:t>
      </w:r>
      <w:r w:rsidRPr="0087659D">
        <w:rPr>
          <w:noProof/>
        </w:rPr>
        <w:tab/>
        <w:t>L. Friedrich and A. Afshari, “Short-term Forecasting of the Abu Dhabi Electricity Load Using Multiple Weather Variables,” 2015, doi: 10.1016/j.egypro.2015.07.616.</w:t>
      </w:r>
    </w:p>
    <w:p w14:paraId="5C51E280" w14:textId="77777777" w:rsidR="0087659D" w:rsidRPr="0087659D" w:rsidRDefault="0087659D" w:rsidP="0087659D">
      <w:pPr>
        <w:widowControl w:val="0"/>
        <w:autoSpaceDE w:val="0"/>
        <w:autoSpaceDN w:val="0"/>
        <w:adjustRightInd w:val="0"/>
        <w:ind w:left="640" w:hanging="640"/>
        <w:rPr>
          <w:noProof/>
        </w:rPr>
      </w:pPr>
      <w:r w:rsidRPr="0087659D">
        <w:rPr>
          <w:noProof/>
        </w:rPr>
        <w:t>[45]</w:t>
      </w:r>
      <w:r w:rsidRPr="0087659D">
        <w:rPr>
          <w:noProof/>
        </w:rPr>
        <w:tab/>
        <w:t>E. L. Taylor, “Short-term Electrical Load Forecasting for an Institutional/ Industrial Power System Using an Artificial Neural Network,” University of Tennessee, 2013.</w:t>
      </w:r>
    </w:p>
    <w:p w14:paraId="4C6B23C3" w14:textId="77777777" w:rsidR="0087659D" w:rsidRPr="0087659D" w:rsidRDefault="0087659D" w:rsidP="0087659D">
      <w:pPr>
        <w:widowControl w:val="0"/>
        <w:autoSpaceDE w:val="0"/>
        <w:autoSpaceDN w:val="0"/>
        <w:adjustRightInd w:val="0"/>
        <w:ind w:left="640" w:hanging="640"/>
        <w:rPr>
          <w:noProof/>
        </w:rPr>
      </w:pPr>
      <w:r w:rsidRPr="0087659D">
        <w:rPr>
          <w:noProof/>
        </w:rPr>
        <w:t>[46]</w:t>
      </w:r>
      <w:r w:rsidRPr="0087659D">
        <w:rPr>
          <w:noProof/>
        </w:rPr>
        <w:tab/>
        <w:t xml:space="preserve">Z. Deng, B. Wang, Y. Xu, T. Xu, C. Liu, and Z. Zhu, “Multi-scale convolutional neural network with time-cognition for multi-step short-Term load forecasting,” </w:t>
      </w:r>
      <w:r w:rsidRPr="0087659D">
        <w:rPr>
          <w:i/>
          <w:iCs/>
          <w:noProof/>
        </w:rPr>
        <w:t>IEEE Access</w:t>
      </w:r>
      <w:r w:rsidRPr="0087659D">
        <w:rPr>
          <w:noProof/>
        </w:rPr>
        <w:t>, vol. 7, pp. 88058–88071, 2019, doi: 10.1109/ACCESS.2019.2926137.</w:t>
      </w:r>
    </w:p>
    <w:p w14:paraId="4547D2D2" w14:textId="77777777" w:rsidR="0087659D" w:rsidRPr="0087659D" w:rsidRDefault="0087659D" w:rsidP="0087659D">
      <w:pPr>
        <w:widowControl w:val="0"/>
        <w:autoSpaceDE w:val="0"/>
        <w:autoSpaceDN w:val="0"/>
        <w:adjustRightInd w:val="0"/>
        <w:ind w:left="640" w:hanging="640"/>
        <w:rPr>
          <w:noProof/>
        </w:rPr>
      </w:pPr>
      <w:r w:rsidRPr="0087659D">
        <w:rPr>
          <w:noProof/>
        </w:rPr>
        <w:t>[47]</w:t>
      </w:r>
      <w:r w:rsidRPr="0087659D">
        <w:rPr>
          <w:noProof/>
        </w:rPr>
        <w:tab/>
        <w:t xml:space="preserve">T. Hong, J. Wilson, and J. Xie, “Long term probabilistic load forecasting and normalization with hourly information,” </w:t>
      </w:r>
      <w:r w:rsidRPr="0087659D">
        <w:rPr>
          <w:i/>
          <w:iCs/>
          <w:noProof/>
        </w:rPr>
        <w:t>IEEE Trans. Smart Grid</w:t>
      </w:r>
      <w:r w:rsidRPr="0087659D">
        <w:rPr>
          <w:noProof/>
        </w:rPr>
        <w:t>, vol. 5, no. 1, pp. 456–462, 2014, doi: 10.1109/TSG.2013.2274373.</w:t>
      </w:r>
    </w:p>
    <w:p w14:paraId="6F6F9A1A" w14:textId="77777777" w:rsidR="0087659D" w:rsidRPr="0087659D" w:rsidRDefault="0087659D" w:rsidP="0087659D">
      <w:pPr>
        <w:widowControl w:val="0"/>
        <w:autoSpaceDE w:val="0"/>
        <w:autoSpaceDN w:val="0"/>
        <w:adjustRightInd w:val="0"/>
        <w:ind w:left="640" w:hanging="640"/>
        <w:rPr>
          <w:noProof/>
        </w:rPr>
      </w:pPr>
      <w:r w:rsidRPr="0087659D">
        <w:rPr>
          <w:noProof/>
        </w:rPr>
        <w:t>[48]</w:t>
      </w:r>
      <w:r w:rsidRPr="0087659D">
        <w:rPr>
          <w:noProof/>
        </w:rPr>
        <w:tab/>
        <w:t xml:space="preserve">P. Mandal, T. Senjyu, N. Urasaki, and T. Funabashi, “A neural network based several-hour-ahead electric load forecasting using similar days approach,” </w:t>
      </w:r>
      <w:r w:rsidRPr="0087659D">
        <w:rPr>
          <w:i/>
          <w:iCs/>
          <w:noProof/>
        </w:rPr>
        <w:t>Int. J. Electr. Power Energy Syst.</w:t>
      </w:r>
      <w:r w:rsidRPr="0087659D">
        <w:rPr>
          <w:noProof/>
        </w:rPr>
        <w:t>, 2006, doi: 10.1016/j.ijepes.2005.12.007.</w:t>
      </w:r>
    </w:p>
    <w:p w14:paraId="2777D327" w14:textId="77777777" w:rsidR="0087659D" w:rsidRPr="0087659D" w:rsidRDefault="0087659D" w:rsidP="0087659D">
      <w:pPr>
        <w:widowControl w:val="0"/>
        <w:autoSpaceDE w:val="0"/>
        <w:autoSpaceDN w:val="0"/>
        <w:adjustRightInd w:val="0"/>
        <w:ind w:left="640" w:hanging="640"/>
        <w:rPr>
          <w:noProof/>
        </w:rPr>
      </w:pPr>
      <w:r w:rsidRPr="0087659D">
        <w:rPr>
          <w:noProof/>
        </w:rPr>
        <w:t>[49]</w:t>
      </w:r>
      <w:r w:rsidRPr="0087659D">
        <w:rPr>
          <w:noProof/>
        </w:rPr>
        <w:tab/>
        <w:t xml:space="preserve">J. Luo, T. Hong, and M. Yue, “Real-time anomaly detection for very short-term load forecasting,” </w:t>
      </w:r>
      <w:r w:rsidRPr="0087659D">
        <w:rPr>
          <w:i/>
          <w:iCs/>
          <w:noProof/>
        </w:rPr>
        <w:t>J. Mod. Power Syst. Clean Energy</w:t>
      </w:r>
      <w:r w:rsidRPr="0087659D">
        <w:rPr>
          <w:noProof/>
        </w:rPr>
        <w:t>, 2018, doi: 10.1007/s40565-017-0351-7.</w:t>
      </w:r>
    </w:p>
    <w:p w14:paraId="3AEC54D0" w14:textId="77777777" w:rsidR="0087659D" w:rsidRPr="0087659D" w:rsidRDefault="0087659D" w:rsidP="0087659D">
      <w:pPr>
        <w:widowControl w:val="0"/>
        <w:autoSpaceDE w:val="0"/>
        <w:autoSpaceDN w:val="0"/>
        <w:adjustRightInd w:val="0"/>
        <w:ind w:left="640" w:hanging="640"/>
        <w:rPr>
          <w:noProof/>
        </w:rPr>
      </w:pPr>
      <w:r w:rsidRPr="0087659D">
        <w:rPr>
          <w:noProof/>
        </w:rPr>
        <w:t>[50]</w:t>
      </w:r>
      <w:r w:rsidRPr="0087659D">
        <w:rPr>
          <w:noProof/>
        </w:rPr>
        <w:tab/>
        <w:t xml:space="preserve">K. Liu, “Comparison of very short-term load forecasting techniques,” </w:t>
      </w:r>
      <w:r w:rsidRPr="0087659D">
        <w:rPr>
          <w:i/>
          <w:iCs/>
          <w:noProof/>
        </w:rPr>
        <w:t>IEEE Trans. Power Syst.</w:t>
      </w:r>
      <w:r w:rsidRPr="0087659D">
        <w:rPr>
          <w:noProof/>
        </w:rPr>
        <w:t>, 1996, doi: 10.1109/59.496169.</w:t>
      </w:r>
    </w:p>
    <w:p w14:paraId="177E7AA5" w14:textId="77777777" w:rsidR="0087659D" w:rsidRPr="0087659D" w:rsidRDefault="0087659D" w:rsidP="0087659D">
      <w:pPr>
        <w:widowControl w:val="0"/>
        <w:autoSpaceDE w:val="0"/>
        <w:autoSpaceDN w:val="0"/>
        <w:adjustRightInd w:val="0"/>
        <w:ind w:left="640" w:hanging="640"/>
        <w:rPr>
          <w:noProof/>
        </w:rPr>
      </w:pPr>
      <w:r w:rsidRPr="0087659D">
        <w:rPr>
          <w:noProof/>
        </w:rPr>
        <w:t>[51]</w:t>
      </w:r>
      <w:r w:rsidRPr="0087659D">
        <w:rPr>
          <w:noProof/>
        </w:rPr>
        <w:tab/>
        <w:t xml:space="preserve">W. Charyloniuk and M. S. Chen, “Very short-term load forecasting using artificial neural networks,” </w:t>
      </w:r>
      <w:r w:rsidRPr="0087659D">
        <w:rPr>
          <w:i/>
          <w:iCs/>
          <w:noProof/>
        </w:rPr>
        <w:t>IEEE Trans. Power Syst.</w:t>
      </w:r>
      <w:r w:rsidRPr="0087659D">
        <w:rPr>
          <w:noProof/>
        </w:rPr>
        <w:t>, 2000, doi: 10.1109/59.852131.</w:t>
      </w:r>
    </w:p>
    <w:p w14:paraId="6A33BF91" w14:textId="77777777" w:rsidR="0087659D" w:rsidRPr="0087659D" w:rsidRDefault="0087659D" w:rsidP="0087659D">
      <w:pPr>
        <w:widowControl w:val="0"/>
        <w:autoSpaceDE w:val="0"/>
        <w:autoSpaceDN w:val="0"/>
        <w:adjustRightInd w:val="0"/>
        <w:ind w:left="640" w:hanging="640"/>
        <w:rPr>
          <w:noProof/>
        </w:rPr>
      </w:pPr>
      <w:r w:rsidRPr="0087659D">
        <w:rPr>
          <w:noProof/>
        </w:rPr>
        <w:t>[52]</w:t>
      </w:r>
      <w:r w:rsidRPr="0087659D">
        <w:rPr>
          <w:noProof/>
        </w:rPr>
        <w:tab/>
        <w:t xml:space="preserve">J. W. Taylor, “An evaluation of methods for very short-term load forecasting using </w:t>
      </w:r>
      <w:r w:rsidRPr="0087659D">
        <w:rPr>
          <w:noProof/>
        </w:rPr>
        <w:lastRenderedPageBreak/>
        <w:t xml:space="preserve">minute-by-minute British data,” </w:t>
      </w:r>
      <w:r w:rsidRPr="0087659D">
        <w:rPr>
          <w:i/>
          <w:iCs/>
          <w:noProof/>
        </w:rPr>
        <w:t>Int. J. Forecast.</w:t>
      </w:r>
      <w:r w:rsidRPr="0087659D">
        <w:rPr>
          <w:noProof/>
        </w:rPr>
        <w:t>, 2008, doi: 10.1016/j.ijforecast.2008.07.007.</w:t>
      </w:r>
    </w:p>
    <w:p w14:paraId="5E48FD48" w14:textId="77777777" w:rsidR="0087659D" w:rsidRPr="0087659D" w:rsidRDefault="0087659D" w:rsidP="0087659D">
      <w:pPr>
        <w:widowControl w:val="0"/>
        <w:autoSpaceDE w:val="0"/>
        <w:autoSpaceDN w:val="0"/>
        <w:adjustRightInd w:val="0"/>
        <w:ind w:left="640" w:hanging="640"/>
        <w:rPr>
          <w:noProof/>
        </w:rPr>
      </w:pPr>
      <w:r w:rsidRPr="0087659D">
        <w:rPr>
          <w:noProof/>
        </w:rPr>
        <w:t>[53]</w:t>
      </w:r>
      <w:r w:rsidRPr="0087659D">
        <w:rPr>
          <w:noProof/>
        </w:rPr>
        <w:tab/>
        <w:t xml:space="preserve">E. Kyriakides and M. Polycarpou, “Short term electric load forecasting: A tutorial,” </w:t>
      </w:r>
      <w:r w:rsidRPr="0087659D">
        <w:rPr>
          <w:i/>
          <w:iCs/>
          <w:noProof/>
        </w:rPr>
        <w:t>Stud. Comput. Intell.</w:t>
      </w:r>
      <w:r w:rsidRPr="0087659D">
        <w:rPr>
          <w:noProof/>
        </w:rPr>
        <w:t>, 2006, doi: 10.1007/978-3-540-36122-0_16.</w:t>
      </w:r>
    </w:p>
    <w:p w14:paraId="3129AAAB" w14:textId="77777777" w:rsidR="0087659D" w:rsidRPr="0087659D" w:rsidRDefault="0087659D" w:rsidP="0087659D">
      <w:pPr>
        <w:widowControl w:val="0"/>
        <w:autoSpaceDE w:val="0"/>
        <w:autoSpaceDN w:val="0"/>
        <w:adjustRightInd w:val="0"/>
        <w:ind w:left="640" w:hanging="640"/>
        <w:rPr>
          <w:noProof/>
        </w:rPr>
      </w:pPr>
      <w:r w:rsidRPr="0087659D">
        <w:rPr>
          <w:noProof/>
        </w:rPr>
        <w:t>[54]</w:t>
      </w:r>
      <w:r w:rsidRPr="0087659D">
        <w:rPr>
          <w:noProof/>
        </w:rPr>
        <w:tab/>
        <w:t xml:space="preserve">Ö. Ö. Bozkurt, G. Biricik, and Z. C. Taysi, “Artificial neural network and SARIMA based models for power load forecasting in Turkish electricity market Ö,” </w:t>
      </w:r>
      <w:r w:rsidRPr="0087659D">
        <w:rPr>
          <w:i/>
          <w:iCs/>
          <w:noProof/>
        </w:rPr>
        <w:t>PLoS One</w:t>
      </w:r>
      <w:r w:rsidRPr="0087659D">
        <w:rPr>
          <w:noProof/>
        </w:rPr>
        <w:t>, 2017, doi: 10.1371/journal.pone.0175915.</w:t>
      </w:r>
    </w:p>
    <w:p w14:paraId="26853119" w14:textId="77777777" w:rsidR="0087659D" w:rsidRPr="0087659D" w:rsidRDefault="0087659D" w:rsidP="0087659D">
      <w:pPr>
        <w:widowControl w:val="0"/>
        <w:autoSpaceDE w:val="0"/>
        <w:autoSpaceDN w:val="0"/>
        <w:adjustRightInd w:val="0"/>
        <w:ind w:left="640" w:hanging="640"/>
        <w:rPr>
          <w:noProof/>
        </w:rPr>
      </w:pPr>
      <w:r w:rsidRPr="0087659D">
        <w:rPr>
          <w:noProof/>
        </w:rPr>
        <w:t>[55]</w:t>
      </w:r>
      <w:r w:rsidRPr="0087659D">
        <w:rPr>
          <w:noProof/>
        </w:rPr>
        <w:tab/>
        <w:t>S. Dwijayanti, “Short Term Load Forecasting Using a Neural Network Based Time Series Approach,” Oklahoma State University, 2013.</w:t>
      </w:r>
    </w:p>
    <w:p w14:paraId="5EB950CA" w14:textId="77777777" w:rsidR="0087659D" w:rsidRPr="0087659D" w:rsidRDefault="0087659D" w:rsidP="0087659D">
      <w:pPr>
        <w:widowControl w:val="0"/>
        <w:autoSpaceDE w:val="0"/>
        <w:autoSpaceDN w:val="0"/>
        <w:adjustRightInd w:val="0"/>
        <w:ind w:left="640" w:hanging="640"/>
        <w:rPr>
          <w:noProof/>
        </w:rPr>
      </w:pPr>
      <w:r w:rsidRPr="0087659D">
        <w:rPr>
          <w:noProof/>
        </w:rPr>
        <w:t>[56]</w:t>
      </w:r>
      <w:r w:rsidRPr="0087659D">
        <w:rPr>
          <w:noProof/>
        </w:rPr>
        <w:tab/>
        <w:t xml:space="preserve">G. J. Tsekouras, N. D. Hatziargyriou, and E. N. Dialynas, “An optimized adaptive neural network for annual midterm energy forecasting,” </w:t>
      </w:r>
      <w:r w:rsidRPr="0087659D">
        <w:rPr>
          <w:i/>
          <w:iCs/>
          <w:noProof/>
        </w:rPr>
        <w:t>IEEE Trans. Power Syst.</w:t>
      </w:r>
      <w:r w:rsidRPr="0087659D">
        <w:rPr>
          <w:noProof/>
        </w:rPr>
        <w:t>, 2006, doi: 10.1109/TPWRS.2005.860926.</w:t>
      </w:r>
    </w:p>
    <w:p w14:paraId="065D44E1" w14:textId="77777777" w:rsidR="0087659D" w:rsidRPr="0087659D" w:rsidRDefault="0087659D" w:rsidP="0087659D">
      <w:pPr>
        <w:widowControl w:val="0"/>
        <w:autoSpaceDE w:val="0"/>
        <w:autoSpaceDN w:val="0"/>
        <w:adjustRightInd w:val="0"/>
        <w:ind w:left="640" w:hanging="640"/>
        <w:rPr>
          <w:noProof/>
        </w:rPr>
      </w:pPr>
      <w:r w:rsidRPr="0087659D">
        <w:rPr>
          <w:noProof/>
        </w:rPr>
        <w:t>[57]</w:t>
      </w:r>
      <w:r w:rsidRPr="0087659D">
        <w:rPr>
          <w:noProof/>
        </w:rPr>
        <w:tab/>
        <w:t xml:space="preserve">E. Doveh, P. Feigin, D. Greig, and L. Hyams, “Experience with FNN models for medium term power demand predictions,” </w:t>
      </w:r>
      <w:r w:rsidRPr="0087659D">
        <w:rPr>
          <w:i/>
          <w:iCs/>
          <w:noProof/>
        </w:rPr>
        <w:t>IEEE Trans. Power Syst.</w:t>
      </w:r>
      <w:r w:rsidRPr="0087659D">
        <w:rPr>
          <w:noProof/>
        </w:rPr>
        <w:t>, 1999, doi: 10.1109/59.761878.</w:t>
      </w:r>
    </w:p>
    <w:p w14:paraId="43282A01" w14:textId="77777777" w:rsidR="0087659D" w:rsidRPr="0087659D" w:rsidRDefault="0087659D" w:rsidP="0087659D">
      <w:pPr>
        <w:widowControl w:val="0"/>
        <w:autoSpaceDE w:val="0"/>
        <w:autoSpaceDN w:val="0"/>
        <w:adjustRightInd w:val="0"/>
        <w:ind w:left="640" w:hanging="640"/>
        <w:rPr>
          <w:noProof/>
        </w:rPr>
      </w:pPr>
      <w:r w:rsidRPr="0087659D">
        <w:rPr>
          <w:noProof/>
        </w:rPr>
        <w:t>[58]</w:t>
      </w:r>
      <w:r w:rsidRPr="0087659D">
        <w:rPr>
          <w:noProof/>
        </w:rPr>
        <w:tab/>
        <w:t xml:space="preserve">J. Reneses, E. Centeno, and J. Barquín, “Coordination between medium-term generation planning and short-term operation in electricity markets,” </w:t>
      </w:r>
      <w:r w:rsidRPr="0087659D">
        <w:rPr>
          <w:i/>
          <w:iCs/>
          <w:noProof/>
        </w:rPr>
        <w:t>IEEE Trans. Power Syst.</w:t>
      </w:r>
      <w:r w:rsidRPr="0087659D">
        <w:rPr>
          <w:noProof/>
        </w:rPr>
        <w:t>, 2006, doi: 10.1109/TPWRS.2005.857851.</w:t>
      </w:r>
    </w:p>
    <w:p w14:paraId="76E04007" w14:textId="77777777" w:rsidR="0087659D" w:rsidRPr="0087659D" w:rsidRDefault="0087659D" w:rsidP="0087659D">
      <w:pPr>
        <w:widowControl w:val="0"/>
        <w:autoSpaceDE w:val="0"/>
        <w:autoSpaceDN w:val="0"/>
        <w:adjustRightInd w:val="0"/>
        <w:ind w:left="640" w:hanging="640"/>
        <w:rPr>
          <w:noProof/>
        </w:rPr>
      </w:pPr>
      <w:r w:rsidRPr="0087659D">
        <w:rPr>
          <w:noProof/>
        </w:rPr>
        <w:t>[59]</w:t>
      </w:r>
      <w:r w:rsidRPr="0087659D">
        <w:rPr>
          <w:noProof/>
        </w:rPr>
        <w:tab/>
        <w:t xml:space="preserve">M. S. Kandil, S. M. El-Debeiky, and N. E. Hasanien, “Long-term load forecasting for fast developing utility using a knowledge-based expert system,” </w:t>
      </w:r>
      <w:r w:rsidRPr="0087659D">
        <w:rPr>
          <w:i/>
          <w:iCs/>
          <w:noProof/>
        </w:rPr>
        <w:t>IEEE Trans. Power Syst.</w:t>
      </w:r>
      <w:r w:rsidRPr="0087659D">
        <w:rPr>
          <w:noProof/>
        </w:rPr>
        <w:t>, 2002, doi: 10.1109/TPWRS.2002.1007923.</w:t>
      </w:r>
    </w:p>
    <w:p w14:paraId="14053A51" w14:textId="77777777" w:rsidR="0087659D" w:rsidRPr="0087659D" w:rsidRDefault="0087659D" w:rsidP="0087659D">
      <w:pPr>
        <w:widowControl w:val="0"/>
        <w:autoSpaceDE w:val="0"/>
        <w:autoSpaceDN w:val="0"/>
        <w:adjustRightInd w:val="0"/>
        <w:ind w:left="640" w:hanging="640"/>
        <w:rPr>
          <w:noProof/>
        </w:rPr>
      </w:pPr>
      <w:r w:rsidRPr="0087659D">
        <w:rPr>
          <w:noProof/>
        </w:rPr>
        <w:t>[60]</w:t>
      </w:r>
      <w:r w:rsidRPr="0087659D">
        <w:rPr>
          <w:noProof/>
        </w:rPr>
        <w:tab/>
        <w:t>T. Hong, P. Wang, and H. L. Willis, “A naïve multiple linear regression benchmark for short term load forecasting,” 2011, doi: 10.1109/PES.2011.6038881.</w:t>
      </w:r>
    </w:p>
    <w:p w14:paraId="279AECF3"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[61]</w:t>
      </w:r>
      <w:r w:rsidRPr="0087659D">
        <w:rPr>
          <w:noProof/>
        </w:rPr>
        <w:tab/>
        <w:t xml:space="preserve">K. Methaprayoon, W. J. Lee, S. Rasmiddatta, J. R. Liao, and R. J. Ross, “Multistage artificial neural network short-term load forecasting engine with front-end weather forecast,” </w:t>
      </w:r>
      <w:r w:rsidRPr="0087659D">
        <w:rPr>
          <w:i/>
          <w:iCs/>
          <w:noProof/>
        </w:rPr>
        <w:t>IEEE Trans. Ind. Appl.</w:t>
      </w:r>
      <w:r w:rsidRPr="0087659D">
        <w:rPr>
          <w:noProof/>
        </w:rPr>
        <w:t>, 2007, doi: 10.1109/TIA.2007.908190.</w:t>
      </w:r>
    </w:p>
    <w:p w14:paraId="7D80F09A" w14:textId="77777777" w:rsidR="0087659D" w:rsidRPr="0087659D" w:rsidRDefault="0087659D" w:rsidP="0087659D">
      <w:pPr>
        <w:widowControl w:val="0"/>
        <w:autoSpaceDE w:val="0"/>
        <w:autoSpaceDN w:val="0"/>
        <w:adjustRightInd w:val="0"/>
        <w:ind w:left="640" w:hanging="640"/>
        <w:rPr>
          <w:noProof/>
        </w:rPr>
      </w:pPr>
      <w:r w:rsidRPr="0087659D">
        <w:rPr>
          <w:noProof/>
        </w:rPr>
        <w:t>[62]</w:t>
      </w:r>
      <w:r w:rsidRPr="0087659D">
        <w:rPr>
          <w:noProof/>
        </w:rPr>
        <w:tab/>
        <w:t>A. K. Singh, Ibraheem, S. Khatoon, M. Muazzam, and D. K. Chaturvedi, “Load forecasting techniques and methodologies: A review,” 2012, doi: 10.1109/ICPCES.2012.6508132.</w:t>
      </w:r>
    </w:p>
    <w:p w14:paraId="569B4B57" w14:textId="77777777" w:rsidR="0087659D" w:rsidRPr="0087659D" w:rsidRDefault="0087659D" w:rsidP="0087659D">
      <w:pPr>
        <w:widowControl w:val="0"/>
        <w:autoSpaceDE w:val="0"/>
        <w:autoSpaceDN w:val="0"/>
        <w:adjustRightInd w:val="0"/>
        <w:ind w:left="640" w:hanging="640"/>
        <w:rPr>
          <w:noProof/>
        </w:rPr>
      </w:pPr>
      <w:r w:rsidRPr="0087659D">
        <w:rPr>
          <w:noProof/>
        </w:rPr>
        <w:t>[63]</w:t>
      </w:r>
      <w:r w:rsidRPr="0087659D">
        <w:rPr>
          <w:noProof/>
        </w:rPr>
        <w:tab/>
        <w:t>S. Kumar, S. Mishra, and S. Gupta, “Short term load forecasting using ANN and multiple linear regression,” 2016, doi: 10.1109/CICT.2016.44.</w:t>
      </w:r>
    </w:p>
    <w:p w14:paraId="1EA62B23" w14:textId="77777777" w:rsidR="0087659D" w:rsidRPr="0087659D" w:rsidRDefault="0087659D" w:rsidP="0087659D">
      <w:pPr>
        <w:widowControl w:val="0"/>
        <w:autoSpaceDE w:val="0"/>
        <w:autoSpaceDN w:val="0"/>
        <w:adjustRightInd w:val="0"/>
        <w:ind w:left="640" w:hanging="640"/>
        <w:rPr>
          <w:noProof/>
        </w:rPr>
      </w:pPr>
      <w:r w:rsidRPr="0087659D">
        <w:rPr>
          <w:noProof/>
        </w:rPr>
        <w:t>[64]</w:t>
      </w:r>
      <w:r w:rsidRPr="0087659D">
        <w:rPr>
          <w:noProof/>
        </w:rPr>
        <w:tab/>
        <w:t xml:space="preserve">A. Y. Saber and A. K. M. R. Alam, “Short term load forecasting using multiple linear regression for big data,” </w:t>
      </w:r>
      <w:r w:rsidRPr="0087659D">
        <w:rPr>
          <w:i/>
          <w:iCs/>
          <w:noProof/>
        </w:rPr>
        <w:t>2017 IEEE Symp. Ser. Comput. Intell. SSCI 2017 - Proc.</w:t>
      </w:r>
      <w:r w:rsidRPr="0087659D">
        <w:rPr>
          <w:noProof/>
        </w:rPr>
        <w:t>, vol. 2018-Janua, pp. 1–6, 2018, doi: 10.1109/SSCI.2017.8285261.</w:t>
      </w:r>
    </w:p>
    <w:p w14:paraId="67D1B215" w14:textId="77777777" w:rsidR="0087659D" w:rsidRPr="0087659D" w:rsidRDefault="0087659D" w:rsidP="0087659D">
      <w:pPr>
        <w:widowControl w:val="0"/>
        <w:autoSpaceDE w:val="0"/>
        <w:autoSpaceDN w:val="0"/>
        <w:adjustRightInd w:val="0"/>
        <w:ind w:left="640" w:hanging="640"/>
        <w:rPr>
          <w:noProof/>
        </w:rPr>
      </w:pPr>
      <w:r w:rsidRPr="0087659D">
        <w:rPr>
          <w:noProof/>
        </w:rPr>
        <w:t>[65]</w:t>
      </w:r>
      <w:r w:rsidRPr="0087659D">
        <w:rPr>
          <w:noProof/>
        </w:rPr>
        <w:tab/>
        <w:t>L. Tang, Y. Yi, and Y. Peng, “An ensemble deep learning model for short-term load forecasting based on ARIMA and LSTM,” 2019, doi: 10.1109/SmartGridComm.2019.8909756.</w:t>
      </w:r>
    </w:p>
    <w:p w14:paraId="72A9BDB2" w14:textId="77777777" w:rsidR="0087659D" w:rsidRPr="0087659D" w:rsidRDefault="0087659D" w:rsidP="0087659D">
      <w:pPr>
        <w:widowControl w:val="0"/>
        <w:autoSpaceDE w:val="0"/>
        <w:autoSpaceDN w:val="0"/>
        <w:adjustRightInd w:val="0"/>
        <w:ind w:left="640" w:hanging="640"/>
        <w:rPr>
          <w:noProof/>
        </w:rPr>
      </w:pPr>
      <w:r w:rsidRPr="0087659D">
        <w:rPr>
          <w:noProof/>
        </w:rPr>
        <w:t>[66]</w:t>
      </w:r>
      <w:r w:rsidRPr="0087659D">
        <w:rPr>
          <w:noProof/>
        </w:rPr>
        <w:tab/>
        <w:t xml:space="preserve">B. Nepal, M. Yamaha, A. Yokoe, and T. Yamaji, “Electricity load forecasting using clustering and ARIMA model for energy management in buildings,” </w:t>
      </w:r>
      <w:r w:rsidRPr="0087659D">
        <w:rPr>
          <w:i/>
          <w:iCs/>
          <w:noProof/>
        </w:rPr>
        <w:t>Japan Archit. Rev.</w:t>
      </w:r>
      <w:r w:rsidRPr="0087659D">
        <w:rPr>
          <w:noProof/>
        </w:rPr>
        <w:t>, 2020, doi: 10.1002/2475-8876.12135.</w:t>
      </w:r>
    </w:p>
    <w:p w14:paraId="74DF4F58" w14:textId="77777777" w:rsidR="0087659D" w:rsidRPr="0087659D" w:rsidRDefault="0087659D" w:rsidP="0087659D">
      <w:pPr>
        <w:widowControl w:val="0"/>
        <w:autoSpaceDE w:val="0"/>
        <w:autoSpaceDN w:val="0"/>
        <w:adjustRightInd w:val="0"/>
        <w:ind w:left="640" w:hanging="640"/>
        <w:rPr>
          <w:noProof/>
        </w:rPr>
      </w:pPr>
      <w:r w:rsidRPr="0087659D">
        <w:rPr>
          <w:noProof/>
        </w:rPr>
        <w:t>[67]</w:t>
      </w:r>
      <w:r w:rsidRPr="0087659D">
        <w:rPr>
          <w:noProof/>
        </w:rPr>
        <w:tab/>
        <w:t>A. Badri, Z. Ameli, and A. Motie Birjandi, “Application of artificial neural networks and fuzzy logic methods for short term load forecasting,” 2012, doi: 10.1016/j.egypro.2011.12.965.</w:t>
      </w:r>
    </w:p>
    <w:p w14:paraId="35F3E293" w14:textId="77777777" w:rsidR="0087659D" w:rsidRPr="0087659D" w:rsidRDefault="0087659D" w:rsidP="0087659D">
      <w:pPr>
        <w:widowControl w:val="0"/>
        <w:autoSpaceDE w:val="0"/>
        <w:autoSpaceDN w:val="0"/>
        <w:adjustRightInd w:val="0"/>
        <w:ind w:left="640" w:hanging="640"/>
        <w:rPr>
          <w:noProof/>
        </w:rPr>
      </w:pPr>
      <w:r w:rsidRPr="0087659D">
        <w:rPr>
          <w:noProof/>
        </w:rPr>
        <w:t>[68]</w:t>
      </w:r>
      <w:r w:rsidRPr="0087659D">
        <w:rPr>
          <w:noProof/>
        </w:rPr>
        <w:tab/>
        <w:t xml:space="preserve">P. H. Kuo and C. J. Huang, “A high precision artificial neural networks model for short-Term energy load forecasting,” </w:t>
      </w:r>
      <w:r w:rsidRPr="0087659D">
        <w:rPr>
          <w:i/>
          <w:iCs/>
          <w:noProof/>
        </w:rPr>
        <w:t>Energies</w:t>
      </w:r>
      <w:r w:rsidRPr="0087659D">
        <w:rPr>
          <w:noProof/>
        </w:rPr>
        <w:t>, 2018, doi: 10.3390/en11010213.</w:t>
      </w:r>
    </w:p>
    <w:p w14:paraId="6847E1C3" w14:textId="77777777" w:rsidR="0087659D" w:rsidRPr="0087659D" w:rsidRDefault="0087659D" w:rsidP="0087659D">
      <w:pPr>
        <w:widowControl w:val="0"/>
        <w:autoSpaceDE w:val="0"/>
        <w:autoSpaceDN w:val="0"/>
        <w:adjustRightInd w:val="0"/>
        <w:ind w:left="640" w:hanging="640"/>
        <w:rPr>
          <w:noProof/>
        </w:rPr>
      </w:pPr>
      <w:r w:rsidRPr="0087659D">
        <w:rPr>
          <w:noProof/>
        </w:rPr>
        <w:t>[69]</w:t>
      </w:r>
      <w:r w:rsidRPr="0087659D">
        <w:rPr>
          <w:noProof/>
        </w:rPr>
        <w:tab/>
        <w:t xml:space="preserve">S. Humeau, T. K. Wijaya, M. Vasirani, and K. Aberer, “Electricity load forecasting </w:t>
      </w:r>
      <w:r w:rsidRPr="0087659D">
        <w:rPr>
          <w:noProof/>
        </w:rPr>
        <w:lastRenderedPageBreak/>
        <w:t>for residential customers: Exploiting aggregation and correlation between households,” 2013, doi: 10.1109/SustainIT.2013.6685208.</w:t>
      </w:r>
    </w:p>
    <w:p w14:paraId="28ACF72B" w14:textId="77777777" w:rsidR="0087659D" w:rsidRPr="0087659D" w:rsidRDefault="0087659D" w:rsidP="0087659D">
      <w:pPr>
        <w:widowControl w:val="0"/>
        <w:autoSpaceDE w:val="0"/>
        <w:autoSpaceDN w:val="0"/>
        <w:adjustRightInd w:val="0"/>
        <w:ind w:left="640" w:hanging="640"/>
        <w:rPr>
          <w:noProof/>
        </w:rPr>
      </w:pPr>
      <w:r w:rsidRPr="0087659D">
        <w:rPr>
          <w:noProof/>
        </w:rPr>
        <w:t>[70]</w:t>
      </w:r>
      <w:r w:rsidRPr="0087659D">
        <w:rPr>
          <w:noProof/>
        </w:rPr>
        <w:tab/>
        <w:t xml:space="preserve">G. Dudek, “Pattern-based local linear regression models for short-term load forecasting,” </w:t>
      </w:r>
      <w:r w:rsidRPr="0087659D">
        <w:rPr>
          <w:i/>
          <w:iCs/>
          <w:noProof/>
        </w:rPr>
        <w:t>Electr. Power Syst. Res.</w:t>
      </w:r>
      <w:r w:rsidRPr="0087659D">
        <w:rPr>
          <w:noProof/>
        </w:rPr>
        <w:t>, 2016, doi: 10.1016/j.epsr.2015.09.001.</w:t>
      </w:r>
    </w:p>
    <w:p w14:paraId="0E92F3BB" w14:textId="77777777" w:rsidR="0087659D" w:rsidRPr="0087659D" w:rsidRDefault="0087659D" w:rsidP="0087659D">
      <w:pPr>
        <w:widowControl w:val="0"/>
        <w:autoSpaceDE w:val="0"/>
        <w:autoSpaceDN w:val="0"/>
        <w:adjustRightInd w:val="0"/>
        <w:ind w:left="640" w:hanging="640"/>
        <w:rPr>
          <w:noProof/>
        </w:rPr>
      </w:pPr>
      <w:r w:rsidRPr="0087659D">
        <w:rPr>
          <w:noProof/>
        </w:rPr>
        <w:t>[71]</w:t>
      </w:r>
      <w:r w:rsidRPr="0087659D">
        <w:rPr>
          <w:noProof/>
        </w:rPr>
        <w:tab/>
        <w:t xml:space="preserve">N. Amjady, “Short-term hourly load forecasting using time-series modeling with peak load estimation capability,” </w:t>
      </w:r>
      <w:r w:rsidRPr="0087659D">
        <w:rPr>
          <w:i/>
          <w:iCs/>
          <w:noProof/>
        </w:rPr>
        <w:t>IEEE Trans. Power Syst.</w:t>
      </w:r>
      <w:r w:rsidRPr="0087659D">
        <w:rPr>
          <w:noProof/>
        </w:rPr>
        <w:t>, vol. 16, no. 4, pp. 798–805, 2001, doi: 10.1109/59.962429.</w:t>
      </w:r>
    </w:p>
    <w:p w14:paraId="369D0EDF" w14:textId="77777777" w:rsidR="0087659D" w:rsidRPr="0087659D" w:rsidRDefault="0087659D" w:rsidP="0087659D">
      <w:pPr>
        <w:widowControl w:val="0"/>
        <w:autoSpaceDE w:val="0"/>
        <w:autoSpaceDN w:val="0"/>
        <w:adjustRightInd w:val="0"/>
        <w:ind w:left="640" w:hanging="640"/>
        <w:rPr>
          <w:noProof/>
        </w:rPr>
      </w:pPr>
      <w:r w:rsidRPr="0087659D">
        <w:rPr>
          <w:noProof/>
        </w:rPr>
        <w:t>[72]</w:t>
      </w:r>
      <w:r w:rsidRPr="0087659D">
        <w:rPr>
          <w:noProof/>
        </w:rPr>
        <w:tab/>
        <w:t>A. Bracale, G. Carpinelli, P. De Falco, and T. Hong, “Short-term industrial load forecasting: A case study in an Italian factory,” 2017, doi: 10.1109/ISGTEurope.2017.8260176.</w:t>
      </w:r>
    </w:p>
    <w:p w14:paraId="425054DB" w14:textId="77777777" w:rsidR="0087659D" w:rsidRPr="0087659D" w:rsidRDefault="0087659D" w:rsidP="0087659D">
      <w:pPr>
        <w:widowControl w:val="0"/>
        <w:autoSpaceDE w:val="0"/>
        <w:autoSpaceDN w:val="0"/>
        <w:adjustRightInd w:val="0"/>
        <w:ind w:left="640" w:hanging="640"/>
        <w:rPr>
          <w:noProof/>
        </w:rPr>
      </w:pPr>
      <w:r w:rsidRPr="0087659D">
        <w:rPr>
          <w:noProof/>
        </w:rPr>
        <w:t>[73]</w:t>
      </w:r>
      <w:r w:rsidRPr="0087659D">
        <w:rPr>
          <w:noProof/>
        </w:rPr>
        <w:tab/>
        <w:t xml:space="preserve">P. Wang, B. Liu, and T. Hong, “Electric load forecasting with recency effect: A big data approach,” </w:t>
      </w:r>
      <w:r w:rsidRPr="0087659D">
        <w:rPr>
          <w:i/>
          <w:iCs/>
          <w:noProof/>
        </w:rPr>
        <w:t>Int. J. Forecast.</w:t>
      </w:r>
      <w:r w:rsidRPr="0087659D">
        <w:rPr>
          <w:noProof/>
        </w:rPr>
        <w:t>, 2016, doi: 10.1016/j.ijforecast.2015.09.006.</w:t>
      </w:r>
    </w:p>
    <w:p w14:paraId="1ED43937" w14:textId="77777777" w:rsidR="0087659D" w:rsidRPr="0087659D" w:rsidRDefault="0087659D" w:rsidP="0087659D">
      <w:pPr>
        <w:widowControl w:val="0"/>
        <w:autoSpaceDE w:val="0"/>
        <w:autoSpaceDN w:val="0"/>
        <w:adjustRightInd w:val="0"/>
        <w:ind w:left="640" w:hanging="640"/>
        <w:rPr>
          <w:noProof/>
        </w:rPr>
      </w:pPr>
      <w:r w:rsidRPr="0087659D">
        <w:rPr>
          <w:noProof/>
        </w:rPr>
        <w:t>[74]</w:t>
      </w:r>
      <w:r w:rsidRPr="0087659D">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87659D">
        <w:rPr>
          <w:i/>
          <w:iCs/>
          <w:noProof/>
        </w:rPr>
        <w:t>J. Clin. Med.</w:t>
      </w:r>
      <w:r w:rsidRPr="0087659D">
        <w:rPr>
          <w:noProof/>
        </w:rPr>
        <w:t>, 2019, doi: 10.3390/jcm8122149.</w:t>
      </w:r>
    </w:p>
    <w:p w14:paraId="4EA3BCC9" w14:textId="77777777" w:rsidR="0087659D" w:rsidRPr="0087659D" w:rsidRDefault="0087659D" w:rsidP="0087659D">
      <w:pPr>
        <w:widowControl w:val="0"/>
        <w:autoSpaceDE w:val="0"/>
        <w:autoSpaceDN w:val="0"/>
        <w:adjustRightInd w:val="0"/>
        <w:ind w:left="640" w:hanging="640"/>
        <w:rPr>
          <w:noProof/>
        </w:rPr>
      </w:pPr>
      <w:r w:rsidRPr="0087659D">
        <w:rPr>
          <w:noProof/>
        </w:rPr>
        <w:t>[75]</w:t>
      </w:r>
      <w:r w:rsidRPr="0087659D">
        <w:rPr>
          <w:noProof/>
        </w:rPr>
        <w:tab/>
        <w:t xml:space="preserve">Y. Wang, N. Zhang, Y. Tan, T. Hong, D. S. Kirschen, and C. Kang, “Combining Probabilistic Load Forecasts,” </w:t>
      </w:r>
      <w:r w:rsidRPr="0087659D">
        <w:rPr>
          <w:i/>
          <w:iCs/>
          <w:noProof/>
        </w:rPr>
        <w:t>IEEE Trans. Smart Grid</w:t>
      </w:r>
      <w:r w:rsidRPr="0087659D">
        <w:rPr>
          <w:noProof/>
        </w:rPr>
        <w:t>, vol. 10, no. 4, pp. 3664–3674, 2019, doi: 10.1109/TSG.2018.2833869.</w:t>
      </w:r>
    </w:p>
    <w:p w14:paraId="7A8E41A2" w14:textId="77777777" w:rsidR="0087659D" w:rsidRPr="0087659D" w:rsidRDefault="0087659D" w:rsidP="0087659D">
      <w:pPr>
        <w:widowControl w:val="0"/>
        <w:autoSpaceDE w:val="0"/>
        <w:autoSpaceDN w:val="0"/>
        <w:adjustRightInd w:val="0"/>
        <w:ind w:left="640" w:hanging="640"/>
        <w:rPr>
          <w:noProof/>
        </w:rPr>
      </w:pPr>
      <w:r w:rsidRPr="0087659D">
        <w:rPr>
          <w:noProof/>
        </w:rPr>
        <w:t>[76]</w:t>
      </w:r>
      <w:r w:rsidRPr="0087659D">
        <w:rPr>
          <w:noProof/>
        </w:rPr>
        <w:tab/>
        <w:t xml:space="preserve">G. Papacharalampous, H. Tyralis, and D. Koutsoyiannis, “Predictability of monthly temperature and precipitation using automatic time series forecasting methods,” </w:t>
      </w:r>
      <w:r w:rsidRPr="0087659D">
        <w:rPr>
          <w:i/>
          <w:iCs/>
          <w:noProof/>
        </w:rPr>
        <w:t>Acta Geophys.</w:t>
      </w:r>
      <w:r w:rsidRPr="0087659D">
        <w:rPr>
          <w:noProof/>
        </w:rPr>
        <w:t>, 2018, doi: 10.1007/s11600-018-0120-7.</w:t>
      </w:r>
    </w:p>
    <w:p w14:paraId="3E78E328" w14:textId="77777777" w:rsidR="0087659D" w:rsidRPr="0087659D" w:rsidRDefault="0087659D" w:rsidP="0087659D">
      <w:pPr>
        <w:widowControl w:val="0"/>
        <w:autoSpaceDE w:val="0"/>
        <w:autoSpaceDN w:val="0"/>
        <w:adjustRightInd w:val="0"/>
        <w:ind w:left="640" w:hanging="640"/>
        <w:rPr>
          <w:noProof/>
        </w:rPr>
      </w:pPr>
      <w:r w:rsidRPr="0087659D">
        <w:rPr>
          <w:noProof/>
        </w:rPr>
        <w:t>[77]</w:t>
      </w:r>
      <w:r w:rsidRPr="0087659D">
        <w:rPr>
          <w:noProof/>
        </w:rPr>
        <w:tab/>
        <w:t xml:space="preserve">M. Rana and I. Koprinska, “Forecasting electricity load with advanced wavelet </w:t>
      </w:r>
      <w:r w:rsidRPr="0087659D">
        <w:rPr>
          <w:noProof/>
        </w:rPr>
        <w:lastRenderedPageBreak/>
        <w:t xml:space="preserve">neural networks,” </w:t>
      </w:r>
      <w:r w:rsidRPr="0087659D">
        <w:rPr>
          <w:i/>
          <w:iCs/>
          <w:noProof/>
        </w:rPr>
        <w:t>Neurocomputing</w:t>
      </w:r>
      <w:r w:rsidRPr="0087659D">
        <w:rPr>
          <w:noProof/>
        </w:rPr>
        <w:t>, 2016, doi: 10.1016/j.neucom.2015.12.004.</w:t>
      </w:r>
    </w:p>
    <w:p w14:paraId="3EAF4063" w14:textId="77777777" w:rsidR="0087659D" w:rsidRPr="0087659D" w:rsidRDefault="0087659D" w:rsidP="0087659D">
      <w:pPr>
        <w:widowControl w:val="0"/>
        <w:autoSpaceDE w:val="0"/>
        <w:autoSpaceDN w:val="0"/>
        <w:adjustRightInd w:val="0"/>
        <w:ind w:left="640" w:hanging="640"/>
        <w:rPr>
          <w:noProof/>
        </w:rPr>
      </w:pPr>
      <w:r w:rsidRPr="0087659D">
        <w:rPr>
          <w:noProof/>
        </w:rPr>
        <w:t>[78]</w:t>
      </w:r>
      <w:r w:rsidRPr="0087659D">
        <w:rPr>
          <w:noProof/>
        </w:rPr>
        <w:tab/>
        <w:t xml:space="preserve">Da Liu, K. Sun, H. Huang, and P. Tang, “Monthly load forecasting based on economic data by decomposition integration theory,” </w:t>
      </w:r>
      <w:r w:rsidRPr="0087659D">
        <w:rPr>
          <w:i/>
          <w:iCs/>
          <w:noProof/>
        </w:rPr>
        <w:t>Sustain.</w:t>
      </w:r>
      <w:r w:rsidRPr="0087659D">
        <w:rPr>
          <w:noProof/>
        </w:rPr>
        <w:t>, 2018, doi: 10.3390/su10093282.</w:t>
      </w:r>
    </w:p>
    <w:p w14:paraId="6445DB0C" w14:textId="77777777" w:rsidR="0087659D" w:rsidRPr="0087659D" w:rsidRDefault="0087659D" w:rsidP="0087659D">
      <w:pPr>
        <w:widowControl w:val="0"/>
        <w:autoSpaceDE w:val="0"/>
        <w:autoSpaceDN w:val="0"/>
        <w:adjustRightInd w:val="0"/>
        <w:ind w:left="640" w:hanging="640"/>
        <w:rPr>
          <w:noProof/>
        </w:rPr>
      </w:pPr>
      <w:r w:rsidRPr="0087659D">
        <w:rPr>
          <w:noProof/>
        </w:rPr>
        <w:t>[79]</w:t>
      </w:r>
      <w:r w:rsidRPr="0087659D">
        <w:rPr>
          <w:noProof/>
        </w:rPr>
        <w:tab/>
        <w:t xml:space="preserve">T. Hong, M. Gui, M. E. Baran, and H. L. Willis, “Modeling and forecasting hourly electric load by multiple linear regression with interactions,” </w:t>
      </w:r>
      <w:r w:rsidRPr="0087659D">
        <w:rPr>
          <w:i/>
          <w:iCs/>
          <w:noProof/>
        </w:rPr>
        <w:t>IEEE PES Gen. Meet. PES 2010</w:t>
      </w:r>
      <w:r w:rsidRPr="0087659D">
        <w:rPr>
          <w:noProof/>
        </w:rPr>
        <w:t>, pp. 1–8, 2010, doi: 10.1109/PES.2010.5589959.</w:t>
      </w:r>
    </w:p>
    <w:p w14:paraId="66F14754" w14:textId="77777777" w:rsidR="0087659D" w:rsidRPr="0087659D" w:rsidRDefault="0087659D" w:rsidP="0087659D">
      <w:pPr>
        <w:widowControl w:val="0"/>
        <w:autoSpaceDE w:val="0"/>
        <w:autoSpaceDN w:val="0"/>
        <w:adjustRightInd w:val="0"/>
        <w:ind w:left="640" w:hanging="640"/>
        <w:rPr>
          <w:noProof/>
        </w:rPr>
      </w:pPr>
      <w:r w:rsidRPr="0087659D">
        <w:rPr>
          <w:noProof/>
        </w:rPr>
        <w:t>[80]</w:t>
      </w:r>
      <w:r w:rsidRPr="0087659D">
        <w:rPr>
          <w:noProof/>
        </w:rPr>
        <w:tab/>
        <w:t xml:space="preserve">T. Hong and P. Wang, “Fuzzy interaction regression for short term load forecasting,” </w:t>
      </w:r>
      <w:r w:rsidRPr="0087659D">
        <w:rPr>
          <w:i/>
          <w:iCs/>
          <w:noProof/>
        </w:rPr>
        <w:t>Fuzzy Optim. Decis. Mak.</w:t>
      </w:r>
      <w:r w:rsidRPr="0087659D">
        <w:rPr>
          <w:noProof/>
        </w:rPr>
        <w:t>, 2014, doi: 10.1007/s10700-013-9166-9.</w:t>
      </w:r>
    </w:p>
    <w:p w14:paraId="514A57E7" w14:textId="77777777" w:rsidR="0087659D" w:rsidRPr="0087659D" w:rsidRDefault="0087659D" w:rsidP="0087659D">
      <w:pPr>
        <w:widowControl w:val="0"/>
        <w:autoSpaceDE w:val="0"/>
        <w:autoSpaceDN w:val="0"/>
        <w:adjustRightInd w:val="0"/>
        <w:ind w:left="640" w:hanging="640"/>
        <w:rPr>
          <w:noProof/>
        </w:rPr>
      </w:pPr>
      <w:r w:rsidRPr="0087659D">
        <w:rPr>
          <w:noProof/>
        </w:rPr>
        <w:t>[81]</w:t>
      </w:r>
      <w:r w:rsidRPr="0087659D">
        <w:rPr>
          <w:noProof/>
        </w:rPr>
        <w:tab/>
        <w:t>M. Abuella and B. Chowdhury, “Solar power probabilistic forecasting by using multiple linear regression analysis,” 2015, doi: 10.1109/SECON.2015.7132869.</w:t>
      </w:r>
    </w:p>
    <w:p w14:paraId="2C1B1275" w14:textId="77777777" w:rsidR="0087659D" w:rsidRPr="0087659D" w:rsidRDefault="0087659D" w:rsidP="0087659D">
      <w:pPr>
        <w:widowControl w:val="0"/>
        <w:autoSpaceDE w:val="0"/>
        <w:autoSpaceDN w:val="0"/>
        <w:adjustRightInd w:val="0"/>
        <w:ind w:left="640" w:hanging="640"/>
        <w:rPr>
          <w:noProof/>
        </w:rPr>
      </w:pPr>
      <w:r w:rsidRPr="0087659D">
        <w:rPr>
          <w:noProof/>
        </w:rPr>
        <w:t>[82]</w:t>
      </w:r>
      <w:r w:rsidRPr="0087659D">
        <w:rPr>
          <w:noProof/>
        </w:rPr>
        <w:tab/>
        <w:t xml:space="preserve">K. Panklib, C. Prakasvudhisarn, and D. Khummongkol, “Electricity Consumption Forecasting in Thailand Using an Artificial Neural Network and Multiple Linear Regression,” </w:t>
      </w:r>
      <w:r w:rsidRPr="0087659D">
        <w:rPr>
          <w:i/>
          <w:iCs/>
          <w:noProof/>
        </w:rPr>
        <w:t>Energy Sources, Part B Econ. Plan. Policy</w:t>
      </w:r>
      <w:r w:rsidRPr="0087659D">
        <w:rPr>
          <w:noProof/>
        </w:rPr>
        <w:t>, 2015, doi: 10.1080/15567249.2011.559520.</w:t>
      </w:r>
    </w:p>
    <w:p w14:paraId="259FEEAB" w14:textId="77777777" w:rsidR="0087659D" w:rsidRPr="0087659D" w:rsidRDefault="0087659D" w:rsidP="0087659D">
      <w:pPr>
        <w:widowControl w:val="0"/>
        <w:autoSpaceDE w:val="0"/>
        <w:autoSpaceDN w:val="0"/>
        <w:adjustRightInd w:val="0"/>
        <w:ind w:left="640" w:hanging="640"/>
        <w:rPr>
          <w:noProof/>
        </w:rPr>
      </w:pPr>
      <w:r w:rsidRPr="0087659D">
        <w:rPr>
          <w:noProof/>
        </w:rPr>
        <w:t>[83]</w:t>
      </w:r>
      <w:r w:rsidRPr="0087659D">
        <w:rPr>
          <w:noProof/>
        </w:rPr>
        <w:tab/>
        <w:t>X. Sun, Z. Ouyang, and D. Yue, “Short-term load forecasting based on multivariate linear regression,” 2017, doi: 10.1109/EI2.2017.8245401.</w:t>
      </w:r>
    </w:p>
    <w:p w14:paraId="0393D9A3" w14:textId="77777777" w:rsidR="0087659D" w:rsidRPr="0087659D" w:rsidRDefault="0087659D" w:rsidP="0087659D">
      <w:pPr>
        <w:widowControl w:val="0"/>
        <w:autoSpaceDE w:val="0"/>
        <w:autoSpaceDN w:val="0"/>
        <w:adjustRightInd w:val="0"/>
        <w:ind w:left="640" w:hanging="640"/>
        <w:rPr>
          <w:noProof/>
        </w:rPr>
      </w:pPr>
      <w:r w:rsidRPr="0087659D">
        <w:rPr>
          <w:noProof/>
        </w:rPr>
        <w:t>[84]</w:t>
      </w:r>
      <w:r w:rsidRPr="0087659D">
        <w:rPr>
          <w:noProof/>
        </w:rPr>
        <w:tab/>
        <w:t xml:space="preserve">R. Weron, </w:t>
      </w:r>
      <w:r w:rsidRPr="0087659D">
        <w:rPr>
          <w:i/>
          <w:iCs/>
          <w:noProof/>
        </w:rPr>
        <w:t>Modeling and forecasting electricity loads and prices: A statistical approach</w:t>
      </w:r>
      <w:r w:rsidRPr="0087659D">
        <w:rPr>
          <w:noProof/>
        </w:rPr>
        <w:t>. wiley, 2006.</w:t>
      </w:r>
    </w:p>
    <w:p w14:paraId="5A10E894" w14:textId="77777777" w:rsidR="0087659D" w:rsidRPr="0087659D" w:rsidRDefault="0087659D" w:rsidP="0087659D">
      <w:pPr>
        <w:widowControl w:val="0"/>
        <w:autoSpaceDE w:val="0"/>
        <w:autoSpaceDN w:val="0"/>
        <w:adjustRightInd w:val="0"/>
        <w:ind w:left="640" w:hanging="640"/>
        <w:rPr>
          <w:noProof/>
        </w:rPr>
      </w:pPr>
      <w:r w:rsidRPr="0087659D">
        <w:rPr>
          <w:noProof/>
        </w:rPr>
        <w:t>[85]</w:t>
      </w:r>
      <w:r w:rsidRPr="0087659D">
        <w:rPr>
          <w:noProof/>
        </w:rPr>
        <w:tab/>
        <w:t>N. Amral, C. S. Özveren, and D. King, “Short term load forecasting using multiple linear regression,” 2007, doi: 10.1109/UPEC.2007.4469121.</w:t>
      </w:r>
    </w:p>
    <w:p w14:paraId="55B74F9B" w14:textId="77777777" w:rsidR="0087659D" w:rsidRPr="0087659D" w:rsidRDefault="0087659D" w:rsidP="0087659D">
      <w:pPr>
        <w:widowControl w:val="0"/>
        <w:autoSpaceDE w:val="0"/>
        <w:autoSpaceDN w:val="0"/>
        <w:adjustRightInd w:val="0"/>
        <w:ind w:left="640" w:hanging="640"/>
        <w:rPr>
          <w:noProof/>
        </w:rPr>
      </w:pPr>
      <w:r w:rsidRPr="0087659D">
        <w:rPr>
          <w:noProof/>
        </w:rPr>
        <w:t>[86]</w:t>
      </w:r>
      <w:r w:rsidRPr="0087659D">
        <w:rPr>
          <w:noProof/>
        </w:rPr>
        <w:tab/>
        <w:t>T. Hong, “Short Term Electric Load Forecasting,” North Carolina State University, 2010.</w:t>
      </w:r>
    </w:p>
    <w:p w14:paraId="7475BEFA"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[87]</w:t>
      </w:r>
      <w:r w:rsidRPr="0087659D">
        <w:rPr>
          <w:noProof/>
        </w:rPr>
        <w:tab/>
        <w:t xml:space="preserve">A. D. Papalexopoulos and T. C. Hesterberg, “A regression-based approach to short-term system load forecasting,” </w:t>
      </w:r>
      <w:r w:rsidRPr="0087659D">
        <w:rPr>
          <w:i/>
          <w:iCs/>
          <w:noProof/>
        </w:rPr>
        <w:t>IEEE Trans. Power Syst.</w:t>
      </w:r>
      <w:r w:rsidRPr="0087659D">
        <w:rPr>
          <w:noProof/>
        </w:rPr>
        <w:t>, 1990, doi: 10.1109/59.99410.</w:t>
      </w:r>
    </w:p>
    <w:p w14:paraId="642C7C92" w14:textId="77777777" w:rsidR="0087659D" w:rsidRPr="0087659D" w:rsidRDefault="0087659D" w:rsidP="0087659D">
      <w:pPr>
        <w:widowControl w:val="0"/>
        <w:autoSpaceDE w:val="0"/>
        <w:autoSpaceDN w:val="0"/>
        <w:adjustRightInd w:val="0"/>
        <w:ind w:left="640" w:hanging="640"/>
        <w:rPr>
          <w:noProof/>
        </w:rPr>
      </w:pPr>
      <w:r w:rsidRPr="0087659D">
        <w:rPr>
          <w:noProof/>
        </w:rPr>
        <w:t>[88]</w:t>
      </w:r>
      <w:r w:rsidRPr="0087659D">
        <w:rPr>
          <w:noProof/>
        </w:rPr>
        <w:tab/>
        <w:t xml:space="preserve">M. Cai, M. Pipattanasomporn, and S. Rahman, “Day-ahead building-level load forecasts using deep learning vs. traditional time-series techniques,” </w:t>
      </w:r>
      <w:r w:rsidRPr="0087659D">
        <w:rPr>
          <w:i/>
          <w:iCs/>
          <w:noProof/>
        </w:rPr>
        <w:t>Appl. Energy</w:t>
      </w:r>
      <w:r w:rsidRPr="0087659D">
        <w:rPr>
          <w:noProof/>
        </w:rPr>
        <w:t>, 2019, doi: 10.1016/j.apenergy.2018.12.042.</w:t>
      </w:r>
    </w:p>
    <w:p w14:paraId="19B3E1B4" w14:textId="77777777" w:rsidR="0087659D" w:rsidRPr="0087659D" w:rsidRDefault="0087659D" w:rsidP="0087659D">
      <w:pPr>
        <w:widowControl w:val="0"/>
        <w:autoSpaceDE w:val="0"/>
        <w:autoSpaceDN w:val="0"/>
        <w:adjustRightInd w:val="0"/>
        <w:ind w:left="640" w:hanging="640"/>
        <w:rPr>
          <w:noProof/>
        </w:rPr>
      </w:pPr>
      <w:r w:rsidRPr="0087659D">
        <w:rPr>
          <w:noProof/>
        </w:rPr>
        <w:t>[89]</w:t>
      </w:r>
      <w:r w:rsidRPr="0087659D">
        <w:rPr>
          <w:noProof/>
        </w:rPr>
        <w:tab/>
        <w:t xml:space="preserve">E. Stellwagen and L. Tashman, “ARIMA : The Models of Box and Jenkins,” </w:t>
      </w:r>
      <w:r w:rsidRPr="0087659D">
        <w:rPr>
          <w:i/>
          <w:iCs/>
          <w:noProof/>
        </w:rPr>
        <w:t>Foresight Int. J. Appl. Forecast.</w:t>
      </w:r>
      <w:r w:rsidRPr="0087659D">
        <w:rPr>
          <w:noProof/>
        </w:rPr>
        <w:t>, 2013.</w:t>
      </w:r>
    </w:p>
    <w:p w14:paraId="24E6891D" w14:textId="77777777" w:rsidR="0087659D" w:rsidRPr="0087659D" w:rsidRDefault="0087659D" w:rsidP="0087659D">
      <w:pPr>
        <w:widowControl w:val="0"/>
        <w:autoSpaceDE w:val="0"/>
        <w:autoSpaceDN w:val="0"/>
        <w:adjustRightInd w:val="0"/>
        <w:ind w:left="640" w:hanging="640"/>
        <w:rPr>
          <w:noProof/>
        </w:rPr>
      </w:pPr>
      <w:r w:rsidRPr="0087659D">
        <w:rPr>
          <w:noProof/>
        </w:rPr>
        <w:t>[90]</w:t>
      </w:r>
      <w:r w:rsidRPr="0087659D">
        <w:rPr>
          <w:noProof/>
        </w:rPr>
        <w:tab/>
        <w:t xml:space="preserve">K. Goswami, A. Ganguly, and A. K. Sil, “Day ahead forecasting and peak load management using multivariate auto regression technique,” </w:t>
      </w:r>
      <w:r w:rsidRPr="0087659D">
        <w:rPr>
          <w:i/>
          <w:iCs/>
          <w:noProof/>
        </w:rPr>
        <w:t>Proc. 2018 IEEE Appl. Signal Process. Conf. ASPCON 2018</w:t>
      </w:r>
      <w:r w:rsidRPr="0087659D">
        <w:rPr>
          <w:noProof/>
        </w:rPr>
        <w:t>, no. 1, pp. 279–282, 2018, doi: 10.1109/ASPCON.2018.8748661.</w:t>
      </w:r>
    </w:p>
    <w:p w14:paraId="3B26E564" w14:textId="77777777" w:rsidR="0087659D" w:rsidRPr="0087659D" w:rsidRDefault="0087659D" w:rsidP="0087659D">
      <w:pPr>
        <w:widowControl w:val="0"/>
        <w:autoSpaceDE w:val="0"/>
        <w:autoSpaceDN w:val="0"/>
        <w:adjustRightInd w:val="0"/>
        <w:ind w:left="640" w:hanging="640"/>
        <w:rPr>
          <w:noProof/>
        </w:rPr>
      </w:pPr>
      <w:r w:rsidRPr="0087659D">
        <w:rPr>
          <w:noProof/>
        </w:rPr>
        <w:t>[91]</w:t>
      </w:r>
      <w:r w:rsidRPr="0087659D">
        <w:rPr>
          <w:noProof/>
        </w:rPr>
        <w:tab/>
        <w:t xml:space="preserve">G. N. Shilpa and G. S. Sheshadri, “ARIMAX Model for Short-Term Electrical Load Forecasting,” </w:t>
      </w:r>
      <w:r w:rsidRPr="0087659D">
        <w:rPr>
          <w:i/>
          <w:iCs/>
          <w:noProof/>
        </w:rPr>
        <w:t>Int. J. Recent Technol. Eng.</w:t>
      </w:r>
      <w:r w:rsidRPr="0087659D">
        <w:rPr>
          <w:noProof/>
        </w:rPr>
        <w:t>, 2019, doi: 10.35940/ijrte.d7950.118419.</w:t>
      </w:r>
    </w:p>
    <w:p w14:paraId="5E3B0E95" w14:textId="77777777" w:rsidR="0087659D" w:rsidRPr="0087659D" w:rsidRDefault="0087659D" w:rsidP="0087659D">
      <w:pPr>
        <w:widowControl w:val="0"/>
        <w:autoSpaceDE w:val="0"/>
        <w:autoSpaceDN w:val="0"/>
        <w:adjustRightInd w:val="0"/>
        <w:ind w:left="640" w:hanging="640"/>
        <w:rPr>
          <w:noProof/>
        </w:rPr>
      </w:pPr>
      <w:r w:rsidRPr="0087659D">
        <w:rPr>
          <w:noProof/>
        </w:rPr>
        <w:t>[92]</w:t>
      </w:r>
      <w:r w:rsidRPr="0087659D">
        <w:rPr>
          <w:noProof/>
        </w:rPr>
        <w:tab/>
        <w:t xml:space="preserve">H. Cui and X. Peng, “Short-Term City Electric Load Forecasting with Considering Temperature Effects: An Improved ARIMAX Model,” </w:t>
      </w:r>
      <w:r w:rsidRPr="0087659D">
        <w:rPr>
          <w:i/>
          <w:iCs/>
          <w:noProof/>
        </w:rPr>
        <w:t>Math. Probl. Eng.</w:t>
      </w:r>
      <w:r w:rsidRPr="0087659D">
        <w:rPr>
          <w:noProof/>
        </w:rPr>
        <w:t>, 2015, doi: 10.1155/2015/589374.</w:t>
      </w:r>
    </w:p>
    <w:p w14:paraId="1AAB617E" w14:textId="77777777" w:rsidR="0087659D" w:rsidRPr="0087659D" w:rsidRDefault="0087659D" w:rsidP="0087659D">
      <w:pPr>
        <w:widowControl w:val="0"/>
        <w:autoSpaceDE w:val="0"/>
        <w:autoSpaceDN w:val="0"/>
        <w:adjustRightInd w:val="0"/>
        <w:ind w:left="640" w:hanging="640"/>
        <w:rPr>
          <w:noProof/>
        </w:rPr>
      </w:pPr>
      <w:r w:rsidRPr="0087659D">
        <w:rPr>
          <w:noProof/>
        </w:rPr>
        <w:t>[93]</w:t>
      </w:r>
      <w:r w:rsidRPr="0087659D">
        <w:rPr>
          <w:noProof/>
        </w:rPr>
        <w:tab/>
        <w:t>A. Shadkam, “Using SARIMAX to forecast electricity demand and consumption in university buildings,” The University of British Columbia, 2020.</w:t>
      </w:r>
    </w:p>
    <w:p w14:paraId="3BC7DFD0" w14:textId="77777777" w:rsidR="0087659D" w:rsidRPr="0087659D" w:rsidRDefault="0087659D" w:rsidP="0087659D">
      <w:pPr>
        <w:widowControl w:val="0"/>
        <w:autoSpaceDE w:val="0"/>
        <w:autoSpaceDN w:val="0"/>
        <w:adjustRightInd w:val="0"/>
        <w:ind w:left="640" w:hanging="640"/>
        <w:rPr>
          <w:noProof/>
        </w:rPr>
      </w:pPr>
      <w:r w:rsidRPr="0087659D">
        <w:rPr>
          <w:noProof/>
        </w:rPr>
        <w:t>[94]</w:t>
      </w:r>
      <w:r w:rsidRPr="0087659D">
        <w:rPr>
          <w:noProof/>
        </w:rPr>
        <w:tab/>
        <w:t>I. Fernández, C. E. Borges, and Y. K. Penya, “Efficient building load forecasting,” 2011, doi: 10.1109/ETFA.2011.6059103.</w:t>
      </w:r>
    </w:p>
    <w:p w14:paraId="7DE1FB83" w14:textId="77777777" w:rsidR="0087659D" w:rsidRPr="0087659D" w:rsidRDefault="0087659D" w:rsidP="0087659D">
      <w:pPr>
        <w:widowControl w:val="0"/>
        <w:autoSpaceDE w:val="0"/>
        <w:autoSpaceDN w:val="0"/>
        <w:adjustRightInd w:val="0"/>
        <w:ind w:left="640" w:hanging="640"/>
        <w:rPr>
          <w:noProof/>
        </w:rPr>
      </w:pPr>
      <w:r w:rsidRPr="0087659D">
        <w:rPr>
          <w:noProof/>
        </w:rPr>
        <w:t>[95]</w:t>
      </w:r>
      <w:r w:rsidRPr="0087659D">
        <w:rPr>
          <w:noProof/>
        </w:rPr>
        <w:tab/>
        <w:t xml:space="preserve">R. Bonetto and M. Rossi, “Parallel multi-step ahead power demand forecasting through NAR neural networks,” </w:t>
      </w:r>
      <w:r w:rsidRPr="0087659D">
        <w:rPr>
          <w:i/>
          <w:iCs/>
          <w:noProof/>
        </w:rPr>
        <w:t xml:space="preserve">2016 IEEE Int. Conf. Smart Grid Commun. </w:t>
      </w:r>
      <w:r w:rsidRPr="0087659D">
        <w:rPr>
          <w:i/>
          <w:iCs/>
          <w:noProof/>
        </w:rPr>
        <w:lastRenderedPageBreak/>
        <w:t>SmartGridComm 2016</w:t>
      </w:r>
      <w:r w:rsidRPr="0087659D">
        <w:rPr>
          <w:noProof/>
        </w:rPr>
        <w:t>, pp. 314–319, Dec. 2016, doi: 10.1109/SmartGridComm.2016.7778780.</w:t>
      </w:r>
    </w:p>
    <w:p w14:paraId="617ABF55" w14:textId="77777777" w:rsidR="0087659D" w:rsidRPr="0087659D" w:rsidRDefault="0087659D" w:rsidP="0087659D">
      <w:pPr>
        <w:widowControl w:val="0"/>
        <w:autoSpaceDE w:val="0"/>
        <w:autoSpaceDN w:val="0"/>
        <w:adjustRightInd w:val="0"/>
        <w:ind w:left="640" w:hanging="640"/>
        <w:rPr>
          <w:noProof/>
        </w:rPr>
      </w:pPr>
      <w:r w:rsidRPr="0087659D">
        <w:rPr>
          <w:noProof/>
        </w:rPr>
        <w:t>[96]</w:t>
      </w:r>
      <w:r w:rsidRPr="0087659D">
        <w:rPr>
          <w:noProof/>
        </w:rPr>
        <w:tab/>
        <w:t xml:space="preserve">M. Cools, E. Moons, and G. Wets, “Investigating the Variability in Daily Traffic Counts through use of ARIMAX and SARIMAX Models: Assessing the Effect of Holidays on Two Site Locations,” </w:t>
      </w:r>
      <w:r w:rsidRPr="0087659D">
        <w:rPr>
          <w:i/>
          <w:iCs/>
          <w:noProof/>
        </w:rPr>
        <w:t>https://doi.org/10.3141/2136-07</w:t>
      </w:r>
      <w:r w:rsidRPr="0087659D">
        <w:rPr>
          <w:noProof/>
        </w:rPr>
        <w:t>, 2009.</w:t>
      </w:r>
    </w:p>
    <w:p w14:paraId="3D0B0BB4" w14:textId="77777777" w:rsidR="0087659D" w:rsidRPr="0087659D" w:rsidRDefault="0087659D" w:rsidP="0087659D">
      <w:pPr>
        <w:widowControl w:val="0"/>
        <w:autoSpaceDE w:val="0"/>
        <w:autoSpaceDN w:val="0"/>
        <w:adjustRightInd w:val="0"/>
        <w:ind w:left="640" w:hanging="640"/>
        <w:rPr>
          <w:noProof/>
        </w:rPr>
      </w:pPr>
      <w:r w:rsidRPr="0087659D">
        <w:rPr>
          <w:noProof/>
        </w:rPr>
        <w:t>[97]</w:t>
      </w:r>
      <w:r w:rsidRPr="0087659D">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87659D">
        <w:rPr>
          <w:i/>
          <w:iCs/>
          <w:noProof/>
        </w:rPr>
        <w:t>Energies</w:t>
      </w:r>
      <w:r w:rsidRPr="0087659D">
        <w:rPr>
          <w:noProof/>
        </w:rPr>
        <w:t>, 2016, doi: 10.3390/en9080635.</w:t>
      </w:r>
    </w:p>
    <w:p w14:paraId="6BCCBA7A" w14:textId="77777777" w:rsidR="0087659D" w:rsidRPr="0087659D" w:rsidRDefault="0087659D" w:rsidP="0087659D">
      <w:pPr>
        <w:widowControl w:val="0"/>
        <w:autoSpaceDE w:val="0"/>
        <w:autoSpaceDN w:val="0"/>
        <w:adjustRightInd w:val="0"/>
        <w:ind w:left="640" w:hanging="640"/>
        <w:rPr>
          <w:noProof/>
        </w:rPr>
      </w:pPr>
      <w:r w:rsidRPr="0087659D">
        <w:rPr>
          <w:noProof/>
        </w:rPr>
        <w:t>[98]</w:t>
      </w:r>
      <w:r w:rsidRPr="0087659D">
        <w:rPr>
          <w:noProof/>
        </w:rPr>
        <w:tab/>
        <w:t xml:space="preserve">M. De Felice, A. Alessandri, and P. M. Ruti, “Electricity demand forecasting over Italy: Potential benefits using numerical weather prediction models,” </w:t>
      </w:r>
      <w:r w:rsidRPr="0087659D">
        <w:rPr>
          <w:i/>
          <w:iCs/>
          <w:noProof/>
        </w:rPr>
        <w:t>Electr. Power Syst. Res.</w:t>
      </w:r>
      <w:r w:rsidRPr="0087659D">
        <w:rPr>
          <w:noProof/>
        </w:rPr>
        <w:t>, 2013, doi: 10.1016/j.epsr.2013.06.004.</w:t>
      </w:r>
    </w:p>
    <w:p w14:paraId="281ABC1B" w14:textId="77777777" w:rsidR="0087659D" w:rsidRPr="0087659D" w:rsidRDefault="0087659D" w:rsidP="0087659D">
      <w:pPr>
        <w:widowControl w:val="0"/>
        <w:autoSpaceDE w:val="0"/>
        <w:autoSpaceDN w:val="0"/>
        <w:adjustRightInd w:val="0"/>
        <w:ind w:left="640" w:hanging="640"/>
        <w:rPr>
          <w:noProof/>
        </w:rPr>
      </w:pPr>
      <w:r w:rsidRPr="0087659D">
        <w:rPr>
          <w:noProof/>
        </w:rPr>
        <w:t>[99]</w:t>
      </w:r>
      <w:r w:rsidRPr="0087659D">
        <w:rPr>
          <w:noProof/>
        </w:rPr>
        <w:tab/>
        <w:t xml:space="preserve">A. Khotanzad, R. C. Hwang, A. Abaye, and D. Maratukulam, “An Adaptive Modular Artificial Neural Network Hourly Load Forecaster and its Implementation at Electric Utilities,” </w:t>
      </w:r>
      <w:r w:rsidRPr="0087659D">
        <w:rPr>
          <w:i/>
          <w:iCs/>
          <w:noProof/>
        </w:rPr>
        <w:t>IEEE Trans. Power Syst.</w:t>
      </w:r>
      <w:r w:rsidRPr="0087659D">
        <w:rPr>
          <w:noProof/>
        </w:rPr>
        <w:t>, 1995, doi: 10.1109/59.466468.</w:t>
      </w:r>
    </w:p>
    <w:p w14:paraId="24AF0CEF" w14:textId="77777777" w:rsidR="0087659D" w:rsidRPr="0087659D" w:rsidRDefault="0087659D" w:rsidP="0087659D">
      <w:pPr>
        <w:widowControl w:val="0"/>
        <w:autoSpaceDE w:val="0"/>
        <w:autoSpaceDN w:val="0"/>
        <w:adjustRightInd w:val="0"/>
        <w:ind w:left="640" w:hanging="640"/>
        <w:rPr>
          <w:noProof/>
        </w:rPr>
      </w:pPr>
      <w:r w:rsidRPr="0087659D">
        <w:rPr>
          <w:noProof/>
        </w:rPr>
        <w:t>[100]</w:t>
      </w:r>
      <w:r w:rsidRPr="0087659D">
        <w:rPr>
          <w:noProof/>
        </w:rPr>
        <w:tab/>
        <w:t xml:space="preserve">A. Khotanzad, R. Afkhami-Rohani, T. L. Lu, A. Abaye, M. Davis, and D. J. Maratukulam, “ANNSTLF - A neural-network-based electric load forecasting system,” </w:t>
      </w:r>
      <w:r w:rsidRPr="0087659D">
        <w:rPr>
          <w:i/>
          <w:iCs/>
          <w:noProof/>
        </w:rPr>
        <w:t>IEEE Trans. Neural Networks</w:t>
      </w:r>
      <w:r w:rsidRPr="0087659D">
        <w:rPr>
          <w:noProof/>
        </w:rPr>
        <w:t>, 1997, doi: 10.1109/72.595881.</w:t>
      </w:r>
    </w:p>
    <w:p w14:paraId="6A8FFE58" w14:textId="77777777" w:rsidR="0087659D" w:rsidRPr="0087659D" w:rsidRDefault="0087659D" w:rsidP="0087659D">
      <w:pPr>
        <w:widowControl w:val="0"/>
        <w:autoSpaceDE w:val="0"/>
        <w:autoSpaceDN w:val="0"/>
        <w:adjustRightInd w:val="0"/>
        <w:ind w:left="640" w:hanging="640"/>
        <w:rPr>
          <w:noProof/>
        </w:rPr>
      </w:pPr>
      <w:r w:rsidRPr="0087659D">
        <w:rPr>
          <w:noProof/>
        </w:rPr>
        <w:t>[101]</w:t>
      </w:r>
      <w:r w:rsidRPr="0087659D">
        <w:rPr>
          <w:noProof/>
        </w:rPr>
        <w:tab/>
        <w:t>“Recursive least squares filter - Wikipedia.” https://en.wikipedia.org/wiki/Recursive_least_squares_filter (accessed Oct. 08, 2021).</w:t>
      </w:r>
    </w:p>
    <w:p w14:paraId="311D67C9" w14:textId="77777777" w:rsidR="0087659D" w:rsidRPr="0087659D" w:rsidRDefault="0087659D" w:rsidP="0087659D">
      <w:pPr>
        <w:widowControl w:val="0"/>
        <w:autoSpaceDE w:val="0"/>
        <w:autoSpaceDN w:val="0"/>
        <w:adjustRightInd w:val="0"/>
        <w:ind w:left="640" w:hanging="640"/>
        <w:rPr>
          <w:noProof/>
        </w:rPr>
      </w:pPr>
      <w:r w:rsidRPr="0087659D">
        <w:rPr>
          <w:noProof/>
        </w:rPr>
        <w:t>[102]</w:t>
      </w:r>
      <w:r w:rsidRPr="0087659D">
        <w:rPr>
          <w:noProof/>
        </w:rPr>
        <w:tab/>
        <w:t xml:space="preserve">W. S. McCulloch and W. Pitts, “A logical calculus of the ideas immanent in nervous </w:t>
      </w:r>
      <w:r w:rsidRPr="0087659D">
        <w:rPr>
          <w:noProof/>
        </w:rPr>
        <w:lastRenderedPageBreak/>
        <w:t xml:space="preserve">activity,” </w:t>
      </w:r>
      <w:r w:rsidRPr="0087659D">
        <w:rPr>
          <w:i/>
          <w:iCs/>
          <w:noProof/>
        </w:rPr>
        <w:t>Bull. Math. Biophys.</w:t>
      </w:r>
      <w:r w:rsidRPr="0087659D">
        <w:rPr>
          <w:noProof/>
        </w:rPr>
        <w:t>, 1943, doi: 10.1007/BF02478259.</w:t>
      </w:r>
    </w:p>
    <w:p w14:paraId="5023607C" w14:textId="77777777" w:rsidR="0087659D" w:rsidRPr="0087659D" w:rsidRDefault="0087659D" w:rsidP="0087659D">
      <w:pPr>
        <w:widowControl w:val="0"/>
        <w:autoSpaceDE w:val="0"/>
        <w:autoSpaceDN w:val="0"/>
        <w:adjustRightInd w:val="0"/>
        <w:ind w:left="640" w:hanging="640"/>
        <w:rPr>
          <w:noProof/>
        </w:rPr>
      </w:pPr>
      <w:r w:rsidRPr="0087659D">
        <w:rPr>
          <w:noProof/>
        </w:rPr>
        <w:t>[103]</w:t>
      </w:r>
      <w:r w:rsidRPr="0087659D">
        <w:rPr>
          <w:noProof/>
        </w:rPr>
        <w:tab/>
        <w:t xml:space="preserve">D. O. Hebb, “The first stage of perception: growth of the assembly,” </w:t>
      </w:r>
      <w:r w:rsidRPr="0087659D">
        <w:rPr>
          <w:i/>
          <w:iCs/>
          <w:noProof/>
        </w:rPr>
        <w:t>Organ. Behav.</w:t>
      </w:r>
      <w:r w:rsidRPr="0087659D">
        <w:rPr>
          <w:noProof/>
        </w:rPr>
        <w:t>, 1949, doi: 10.1016/0301-0082(84)90021-2.</w:t>
      </w:r>
    </w:p>
    <w:p w14:paraId="78396669" w14:textId="77777777" w:rsidR="0087659D" w:rsidRPr="0087659D" w:rsidRDefault="0087659D" w:rsidP="0087659D">
      <w:pPr>
        <w:widowControl w:val="0"/>
        <w:autoSpaceDE w:val="0"/>
        <w:autoSpaceDN w:val="0"/>
        <w:adjustRightInd w:val="0"/>
        <w:ind w:left="640" w:hanging="640"/>
        <w:rPr>
          <w:noProof/>
        </w:rPr>
      </w:pPr>
      <w:r w:rsidRPr="0087659D">
        <w:rPr>
          <w:noProof/>
        </w:rPr>
        <w:t>[104]</w:t>
      </w:r>
      <w:r w:rsidRPr="0087659D">
        <w:rPr>
          <w:noProof/>
        </w:rPr>
        <w:tab/>
        <w:t xml:space="preserve">F. Rosenblatt, “The perceptron: A probabilistic model for information storage and organization in the brain,” </w:t>
      </w:r>
      <w:r w:rsidRPr="0087659D">
        <w:rPr>
          <w:i/>
          <w:iCs/>
          <w:noProof/>
        </w:rPr>
        <w:t>Psychol. Rev.</w:t>
      </w:r>
      <w:r w:rsidRPr="0087659D">
        <w:rPr>
          <w:noProof/>
        </w:rPr>
        <w:t>, 1958, doi: 10.1037/h0042519.</w:t>
      </w:r>
    </w:p>
    <w:p w14:paraId="4D1AC387" w14:textId="77777777" w:rsidR="0087659D" w:rsidRPr="0087659D" w:rsidRDefault="0087659D" w:rsidP="0087659D">
      <w:pPr>
        <w:widowControl w:val="0"/>
        <w:autoSpaceDE w:val="0"/>
        <w:autoSpaceDN w:val="0"/>
        <w:adjustRightInd w:val="0"/>
        <w:ind w:left="640" w:hanging="640"/>
        <w:rPr>
          <w:noProof/>
        </w:rPr>
      </w:pPr>
      <w:r w:rsidRPr="0087659D">
        <w:rPr>
          <w:noProof/>
        </w:rPr>
        <w:t>[105]</w:t>
      </w:r>
      <w:r w:rsidRPr="0087659D">
        <w:rPr>
          <w:noProof/>
        </w:rPr>
        <w:tab/>
        <w:t xml:space="preserve">D. E. Rumelhart, G. E. Hinton, and R. J. Williams, “Learning representations by back-propagating errors,” </w:t>
      </w:r>
      <w:r w:rsidRPr="0087659D">
        <w:rPr>
          <w:i/>
          <w:iCs/>
          <w:noProof/>
        </w:rPr>
        <w:t>Nature</w:t>
      </w:r>
      <w:r w:rsidRPr="0087659D">
        <w:rPr>
          <w:noProof/>
        </w:rPr>
        <w:t>, 1986, doi: 10.1038/323533a0.</w:t>
      </w:r>
    </w:p>
    <w:p w14:paraId="16CBF5C6" w14:textId="77777777" w:rsidR="0087659D" w:rsidRPr="0087659D" w:rsidRDefault="0087659D" w:rsidP="0087659D">
      <w:pPr>
        <w:widowControl w:val="0"/>
        <w:autoSpaceDE w:val="0"/>
        <w:autoSpaceDN w:val="0"/>
        <w:adjustRightInd w:val="0"/>
        <w:ind w:left="640" w:hanging="640"/>
        <w:rPr>
          <w:noProof/>
        </w:rPr>
      </w:pPr>
      <w:r w:rsidRPr="0087659D">
        <w:rPr>
          <w:noProof/>
        </w:rPr>
        <w:t>[106]</w:t>
      </w:r>
      <w:r w:rsidRPr="0087659D">
        <w:rPr>
          <w:noProof/>
        </w:rPr>
        <w:tab/>
        <w:t xml:space="preserve">X. H. Le, H. V. Ho, G. Lee, and S. Jung, “Application of Long Short-Term Memory (LSTM) neural network for flood forecasting,” </w:t>
      </w:r>
      <w:r w:rsidRPr="0087659D">
        <w:rPr>
          <w:i/>
          <w:iCs/>
          <w:noProof/>
        </w:rPr>
        <w:t>Water (Switzerland)</w:t>
      </w:r>
      <w:r w:rsidRPr="0087659D">
        <w:rPr>
          <w:noProof/>
        </w:rPr>
        <w:t>, 2019, doi: 10.3390/w11071387.</w:t>
      </w:r>
    </w:p>
    <w:p w14:paraId="29A07DB4" w14:textId="77777777" w:rsidR="0087659D" w:rsidRPr="0087659D" w:rsidRDefault="0087659D" w:rsidP="0087659D">
      <w:pPr>
        <w:widowControl w:val="0"/>
        <w:autoSpaceDE w:val="0"/>
        <w:autoSpaceDN w:val="0"/>
        <w:adjustRightInd w:val="0"/>
        <w:ind w:left="640" w:hanging="640"/>
        <w:rPr>
          <w:noProof/>
        </w:rPr>
      </w:pPr>
      <w:r w:rsidRPr="0087659D">
        <w:rPr>
          <w:noProof/>
        </w:rPr>
        <w:t>[107]</w:t>
      </w:r>
      <w:r w:rsidRPr="0087659D">
        <w:rPr>
          <w:noProof/>
        </w:rPr>
        <w:tab/>
        <w:t xml:space="preserve">M. Munem, T. M. Rubaith Bashar, M. H. Roni, M. Shahriar, T. B. Shawkat, and H. Rahaman, “Electric power load forecasting based on multivariate LSTM neural network using bayesian optimization,” </w:t>
      </w:r>
      <w:r w:rsidRPr="0087659D">
        <w:rPr>
          <w:i/>
          <w:iCs/>
          <w:noProof/>
        </w:rPr>
        <w:t>2020 IEEE Electr. Power Energy Conf. EPEC 2020</w:t>
      </w:r>
      <w:r w:rsidRPr="0087659D">
        <w:rPr>
          <w:noProof/>
        </w:rPr>
        <w:t>, vol. 3, 2020, doi: 10.1109/EPEC48502.2020.9320123.</w:t>
      </w:r>
    </w:p>
    <w:p w14:paraId="0D0334E4" w14:textId="77777777" w:rsidR="0087659D" w:rsidRPr="0087659D" w:rsidRDefault="0087659D" w:rsidP="0087659D">
      <w:pPr>
        <w:widowControl w:val="0"/>
        <w:autoSpaceDE w:val="0"/>
        <w:autoSpaceDN w:val="0"/>
        <w:adjustRightInd w:val="0"/>
        <w:ind w:left="640" w:hanging="640"/>
        <w:rPr>
          <w:noProof/>
        </w:rPr>
      </w:pPr>
      <w:r w:rsidRPr="0087659D">
        <w:rPr>
          <w:noProof/>
        </w:rPr>
        <w:t>[108]</w:t>
      </w:r>
      <w:r w:rsidRPr="0087659D">
        <w:rPr>
          <w:noProof/>
        </w:rPr>
        <w:tab/>
        <w:t xml:space="preserve">V. Dehalwar, A. Kalam, M. L. Kolhe, and A. Zayegh, “Electricity load forecasting for urban area using weather forecast information,” </w:t>
      </w:r>
      <w:r w:rsidRPr="0087659D">
        <w:rPr>
          <w:i/>
          <w:iCs/>
          <w:noProof/>
        </w:rPr>
        <w:t>2016 IEEE Int. Conf. Power Renew. Energy, ICPRE 2016</w:t>
      </w:r>
      <w:r w:rsidRPr="0087659D">
        <w:rPr>
          <w:noProof/>
        </w:rPr>
        <w:t>, pp. 355–359, 2017, doi: 10.1109/ICPRE.2016.7871231.</w:t>
      </w:r>
    </w:p>
    <w:p w14:paraId="4F10C1C7" w14:textId="77777777" w:rsidR="0087659D" w:rsidRPr="0087659D" w:rsidRDefault="0087659D" w:rsidP="0087659D">
      <w:pPr>
        <w:widowControl w:val="0"/>
        <w:autoSpaceDE w:val="0"/>
        <w:autoSpaceDN w:val="0"/>
        <w:adjustRightInd w:val="0"/>
        <w:ind w:left="640" w:hanging="640"/>
        <w:rPr>
          <w:noProof/>
        </w:rPr>
      </w:pPr>
      <w:r w:rsidRPr="0087659D">
        <w:rPr>
          <w:noProof/>
        </w:rPr>
        <w:t>[109]</w:t>
      </w:r>
      <w:r w:rsidRPr="0087659D">
        <w:rPr>
          <w:noProof/>
        </w:rPr>
        <w:tab/>
        <w:t xml:space="preserve">A. Si. Walia, “Activation functions and it’s types-Which is better?,” </w:t>
      </w:r>
      <w:r w:rsidRPr="0087659D">
        <w:rPr>
          <w:i/>
          <w:iCs/>
          <w:noProof/>
        </w:rPr>
        <w:t>Towards Data Science</w:t>
      </w:r>
      <w:r w:rsidRPr="0087659D">
        <w:rPr>
          <w:noProof/>
        </w:rPr>
        <w:t>, 2017. .</w:t>
      </w:r>
    </w:p>
    <w:p w14:paraId="50E6DCEA" w14:textId="77777777" w:rsidR="0087659D" w:rsidRPr="0087659D" w:rsidRDefault="0087659D" w:rsidP="0087659D">
      <w:pPr>
        <w:widowControl w:val="0"/>
        <w:autoSpaceDE w:val="0"/>
        <w:autoSpaceDN w:val="0"/>
        <w:adjustRightInd w:val="0"/>
        <w:ind w:left="640" w:hanging="640"/>
        <w:rPr>
          <w:noProof/>
        </w:rPr>
      </w:pPr>
      <w:r w:rsidRPr="0087659D">
        <w:rPr>
          <w:noProof/>
        </w:rPr>
        <w:t>[110]</w:t>
      </w:r>
      <w:r w:rsidRPr="0087659D">
        <w:rPr>
          <w:noProof/>
        </w:rPr>
        <w:tab/>
        <w:t xml:space="preserve">A. Khotanzad, E. Zhou, and H. Elragal, “A neuro-fuzzy approach to short-term load forecasting in a price-sensitive environment,” </w:t>
      </w:r>
      <w:r w:rsidRPr="0087659D">
        <w:rPr>
          <w:i/>
          <w:iCs/>
          <w:noProof/>
        </w:rPr>
        <w:t>IEEE Trans. Power Syst.</w:t>
      </w:r>
      <w:r w:rsidRPr="0087659D">
        <w:rPr>
          <w:noProof/>
        </w:rPr>
        <w:t>, vol. 17, no. 4, pp. 1273–1282, Nov. 2002, doi: 10.1109/TPWRS.2002.804999.</w:t>
      </w:r>
    </w:p>
    <w:p w14:paraId="43B5CCE2"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[111]</w:t>
      </w:r>
      <w:r w:rsidRPr="0087659D">
        <w:rPr>
          <w:noProof/>
        </w:rPr>
        <w:tab/>
        <w:t>P. R. J. Campbell and K. Adamson, “Methodologies for load forecasting,” 2006, doi: 10.1109/IS.2006.348523.</w:t>
      </w:r>
    </w:p>
    <w:p w14:paraId="3081C5B5" w14:textId="77777777" w:rsidR="0087659D" w:rsidRPr="0087659D" w:rsidRDefault="0087659D" w:rsidP="0087659D">
      <w:pPr>
        <w:widowControl w:val="0"/>
        <w:autoSpaceDE w:val="0"/>
        <w:autoSpaceDN w:val="0"/>
        <w:adjustRightInd w:val="0"/>
        <w:ind w:left="640" w:hanging="640"/>
        <w:rPr>
          <w:noProof/>
        </w:rPr>
      </w:pPr>
      <w:r w:rsidRPr="0087659D">
        <w:rPr>
          <w:noProof/>
        </w:rPr>
        <w:t>[112]</w:t>
      </w:r>
      <w:r w:rsidRPr="0087659D">
        <w:rPr>
          <w:noProof/>
        </w:rPr>
        <w:tab/>
        <w:t xml:space="preserve">M. H. Beale, M. T. Hagan, and H. B. Demuth, </w:t>
      </w:r>
      <w:r w:rsidRPr="0087659D">
        <w:rPr>
          <w:i/>
          <w:iCs/>
          <w:noProof/>
        </w:rPr>
        <w:t xml:space="preserve">Neural Network Toolbox </w:t>
      </w:r>
      <w:r w:rsidRPr="0087659D">
        <w:rPr>
          <w:i/>
          <w:iCs/>
          <w:noProof/>
          <w:vertAlign w:val="superscript"/>
        </w:rPr>
        <w:t>TM</w:t>
      </w:r>
      <w:r w:rsidRPr="0087659D">
        <w:rPr>
          <w:i/>
          <w:iCs/>
          <w:noProof/>
        </w:rPr>
        <w:t xml:space="preserve"> 7 User ’ s Guide</w:t>
      </w:r>
      <w:r w:rsidRPr="0087659D">
        <w:rPr>
          <w:noProof/>
        </w:rPr>
        <w:t>. 2010.</w:t>
      </w:r>
    </w:p>
    <w:p w14:paraId="7D8A6ECB" w14:textId="77777777" w:rsidR="0087659D" w:rsidRPr="0087659D" w:rsidRDefault="0087659D" w:rsidP="0087659D">
      <w:pPr>
        <w:widowControl w:val="0"/>
        <w:autoSpaceDE w:val="0"/>
        <w:autoSpaceDN w:val="0"/>
        <w:adjustRightInd w:val="0"/>
        <w:ind w:left="640" w:hanging="640"/>
        <w:rPr>
          <w:noProof/>
        </w:rPr>
      </w:pPr>
      <w:r w:rsidRPr="0087659D">
        <w:rPr>
          <w:noProof/>
        </w:rPr>
        <w:t>[113]</w:t>
      </w:r>
      <w:r w:rsidRPr="0087659D">
        <w:rPr>
          <w:noProof/>
        </w:rPr>
        <w:tab/>
        <w:t xml:space="preserve">B. F. Hobbs, “Analysis of the value for unit commitment of improved load forecasts,” </w:t>
      </w:r>
      <w:r w:rsidRPr="0087659D">
        <w:rPr>
          <w:i/>
          <w:iCs/>
          <w:noProof/>
        </w:rPr>
        <w:t>IEEE Trans. Power Syst.</w:t>
      </w:r>
      <w:r w:rsidRPr="0087659D">
        <w:rPr>
          <w:noProof/>
        </w:rPr>
        <w:t>, 1999, doi: 10.1109/59.801894.</w:t>
      </w:r>
    </w:p>
    <w:p w14:paraId="42C94ADF" w14:textId="77777777" w:rsidR="0087659D" w:rsidRPr="0087659D" w:rsidRDefault="0087659D" w:rsidP="0087659D">
      <w:pPr>
        <w:widowControl w:val="0"/>
        <w:autoSpaceDE w:val="0"/>
        <w:autoSpaceDN w:val="0"/>
        <w:adjustRightInd w:val="0"/>
        <w:ind w:left="640" w:hanging="640"/>
        <w:rPr>
          <w:noProof/>
        </w:rPr>
      </w:pPr>
      <w:r w:rsidRPr="0087659D">
        <w:rPr>
          <w:noProof/>
        </w:rPr>
        <w:t>[114]</w:t>
      </w:r>
      <w:r w:rsidRPr="0087659D">
        <w:rPr>
          <w:noProof/>
        </w:rPr>
        <w:tab/>
        <w:t>M. Buhari and S. S. Adamu, “Short-term load forecasting using artificial neural network,” 2012, doi: 10.1109/icit.2000.854220.</w:t>
      </w:r>
    </w:p>
    <w:p w14:paraId="3F4A20DB" w14:textId="77777777" w:rsidR="0087659D" w:rsidRPr="0087659D" w:rsidRDefault="0087659D" w:rsidP="0087659D">
      <w:pPr>
        <w:widowControl w:val="0"/>
        <w:autoSpaceDE w:val="0"/>
        <w:autoSpaceDN w:val="0"/>
        <w:adjustRightInd w:val="0"/>
        <w:ind w:left="640" w:hanging="640"/>
        <w:rPr>
          <w:noProof/>
        </w:rPr>
      </w:pPr>
      <w:r w:rsidRPr="0087659D">
        <w:rPr>
          <w:noProof/>
        </w:rPr>
        <w:t>[115]</w:t>
      </w:r>
      <w:r w:rsidRPr="0087659D">
        <w:rPr>
          <w:noProof/>
        </w:rPr>
        <w:tab/>
        <w:t xml:space="preserve">A. Khotanzad, E. Zhou, and H. Elragal, “A Neuro-Fuzzy Approach to Short-Term Load Forecasting in a Price-Sensitive Environment,” </w:t>
      </w:r>
      <w:r w:rsidRPr="0087659D">
        <w:rPr>
          <w:i/>
          <w:iCs/>
          <w:noProof/>
        </w:rPr>
        <w:t>IEEE Power Eng. Rev.</w:t>
      </w:r>
      <w:r w:rsidRPr="0087659D">
        <w:rPr>
          <w:noProof/>
        </w:rPr>
        <w:t>, 2008, doi: 10.1109/mper.2002.4312570.</w:t>
      </w:r>
    </w:p>
    <w:p w14:paraId="19DB5537" w14:textId="77777777" w:rsidR="0087659D" w:rsidRPr="0087659D" w:rsidRDefault="0087659D" w:rsidP="0087659D">
      <w:pPr>
        <w:widowControl w:val="0"/>
        <w:autoSpaceDE w:val="0"/>
        <w:autoSpaceDN w:val="0"/>
        <w:adjustRightInd w:val="0"/>
        <w:ind w:left="640" w:hanging="640"/>
        <w:rPr>
          <w:noProof/>
        </w:rPr>
      </w:pPr>
      <w:r w:rsidRPr="0087659D">
        <w:rPr>
          <w:noProof/>
        </w:rPr>
        <w:t>[116]</w:t>
      </w:r>
      <w:r w:rsidRPr="0087659D">
        <w:rPr>
          <w:noProof/>
        </w:rPr>
        <w:tab/>
        <w:t>A. Webberley and D. W. Gao, “Study of artificial neural network based short term load forecasting,” 2013, doi: 10.1109/PESMG.2013.6673036.</w:t>
      </w:r>
    </w:p>
    <w:p w14:paraId="0E60E8CA" w14:textId="77777777" w:rsidR="0087659D" w:rsidRPr="0087659D" w:rsidRDefault="0087659D" w:rsidP="0087659D">
      <w:pPr>
        <w:widowControl w:val="0"/>
        <w:autoSpaceDE w:val="0"/>
        <w:autoSpaceDN w:val="0"/>
        <w:adjustRightInd w:val="0"/>
        <w:ind w:left="640" w:hanging="640"/>
        <w:rPr>
          <w:noProof/>
        </w:rPr>
      </w:pPr>
      <w:r w:rsidRPr="0087659D">
        <w:rPr>
          <w:noProof/>
        </w:rPr>
        <w:t>[117]</w:t>
      </w:r>
      <w:r w:rsidRPr="0087659D">
        <w:rPr>
          <w:noProof/>
        </w:rPr>
        <w:tab/>
        <w:t xml:space="preserve">E. A. Feinberg and D. Genethliou, “Load Forecasting,” in </w:t>
      </w:r>
      <w:r w:rsidRPr="0087659D">
        <w:rPr>
          <w:i/>
          <w:iCs/>
          <w:noProof/>
        </w:rPr>
        <w:t>Applied Mathematics for Restructured Electric Power Systems</w:t>
      </w:r>
      <w:r w:rsidRPr="0087659D">
        <w:rPr>
          <w:noProof/>
        </w:rPr>
        <w:t>, 2006.</w:t>
      </w:r>
    </w:p>
    <w:p w14:paraId="36CF3DA3" w14:textId="77777777" w:rsidR="0087659D" w:rsidRPr="0087659D" w:rsidRDefault="0087659D" w:rsidP="0087659D">
      <w:pPr>
        <w:widowControl w:val="0"/>
        <w:autoSpaceDE w:val="0"/>
        <w:autoSpaceDN w:val="0"/>
        <w:adjustRightInd w:val="0"/>
        <w:ind w:left="640" w:hanging="640"/>
        <w:rPr>
          <w:noProof/>
        </w:rPr>
      </w:pPr>
      <w:r w:rsidRPr="0087659D">
        <w:rPr>
          <w:noProof/>
        </w:rPr>
        <w:t>[118]</w:t>
      </w:r>
      <w:r w:rsidRPr="0087659D">
        <w:rPr>
          <w:noProof/>
        </w:rPr>
        <w:tab/>
        <w:t xml:space="preserve">D. W. Bunn, “Forecasting loads and prices in competitive power markets,” </w:t>
      </w:r>
      <w:r w:rsidRPr="0087659D">
        <w:rPr>
          <w:i/>
          <w:iCs/>
          <w:noProof/>
        </w:rPr>
        <w:t>Proc. IEEE</w:t>
      </w:r>
      <w:r w:rsidRPr="0087659D">
        <w:rPr>
          <w:noProof/>
        </w:rPr>
        <w:t>, 2000, doi: 10.1109/5.823996.</w:t>
      </w:r>
    </w:p>
    <w:p w14:paraId="477C6F28" w14:textId="77777777" w:rsidR="0087659D" w:rsidRPr="0087659D" w:rsidRDefault="0087659D" w:rsidP="0087659D">
      <w:pPr>
        <w:widowControl w:val="0"/>
        <w:autoSpaceDE w:val="0"/>
        <w:autoSpaceDN w:val="0"/>
        <w:adjustRightInd w:val="0"/>
        <w:ind w:left="640" w:hanging="640"/>
        <w:rPr>
          <w:noProof/>
        </w:rPr>
      </w:pPr>
      <w:r w:rsidRPr="0087659D">
        <w:rPr>
          <w:noProof/>
        </w:rPr>
        <w:t>[119]</w:t>
      </w:r>
      <w:r w:rsidRPr="0087659D">
        <w:rPr>
          <w:noProof/>
        </w:rPr>
        <w:tab/>
        <w:t xml:space="preserve">A. D. Papalexopoulos, S. Hao, and T. M. Peng, “An implementation of a neural network based load forecasting model for the EMS,” </w:t>
      </w:r>
      <w:r w:rsidRPr="0087659D">
        <w:rPr>
          <w:i/>
          <w:iCs/>
          <w:noProof/>
        </w:rPr>
        <w:t>IEEE Trans. Power Syst.</w:t>
      </w:r>
      <w:r w:rsidRPr="0087659D">
        <w:rPr>
          <w:noProof/>
        </w:rPr>
        <w:t>, 1994, doi: 10.1109/59.331456.</w:t>
      </w:r>
    </w:p>
    <w:p w14:paraId="0BC11C50" w14:textId="77777777" w:rsidR="0087659D" w:rsidRPr="0087659D" w:rsidRDefault="0087659D" w:rsidP="0087659D">
      <w:pPr>
        <w:widowControl w:val="0"/>
        <w:autoSpaceDE w:val="0"/>
        <w:autoSpaceDN w:val="0"/>
        <w:adjustRightInd w:val="0"/>
        <w:ind w:left="640" w:hanging="640"/>
        <w:rPr>
          <w:noProof/>
        </w:rPr>
      </w:pPr>
      <w:r w:rsidRPr="0087659D">
        <w:rPr>
          <w:noProof/>
        </w:rPr>
        <w:t>[120]</w:t>
      </w:r>
      <w:r w:rsidRPr="0087659D">
        <w:rPr>
          <w:noProof/>
        </w:rPr>
        <w:tab/>
        <w:t xml:space="preserve">Zhang, G., E. Patuwo, and M. Y. Hu, “Forecasting with Artificial neural networds,” </w:t>
      </w:r>
      <w:r w:rsidRPr="0087659D">
        <w:rPr>
          <w:i/>
          <w:iCs/>
          <w:noProof/>
        </w:rPr>
        <w:t>Int. J. Forecast.</w:t>
      </w:r>
      <w:r w:rsidRPr="0087659D">
        <w:rPr>
          <w:noProof/>
        </w:rPr>
        <w:t>, 1998.</w:t>
      </w:r>
    </w:p>
    <w:p w14:paraId="0A67E72F" w14:textId="77777777" w:rsidR="0087659D" w:rsidRPr="0087659D" w:rsidRDefault="0087659D" w:rsidP="0087659D">
      <w:pPr>
        <w:widowControl w:val="0"/>
        <w:autoSpaceDE w:val="0"/>
        <w:autoSpaceDN w:val="0"/>
        <w:adjustRightInd w:val="0"/>
        <w:ind w:left="640" w:hanging="640"/>
        <w:rPr>
          <w:noProof/>
        </w:rPr>
      </w:pPr>
      <w:r w:rsidRPr="0087659D">
        <w:rPr>
          <w:noProof/>
        </w:rPr>
        <w:t>[121]</w:t>
      </w:r>
      <w:r w:rsidRPr="0087659D">
        <w:rPr>
          <w:noProof/>
        </w:rPr>
        <w:tab/>
        <w:t xml:space="preserve">D. Silver, J. Schrittwieser, K. Simonyan, I. A.- Nature, and U. 2017, “Mastering the </w:t>
      </w:r>
      <w:r w:rsidRPr="0087659D">
        <w:rPr>
          <w:noProof/>
        </w:rPr>
        <w:lastRenderedPageBreak/>
        <w:t xml:space="preserve">game of Go without human knowledge,” </w:t>
      </w:r>
      <w:r w:rsidRPr="0087659D">
        <w:rPr>
          <w:i/>
          <w:iCs/>
          <w:noProof/>
        </w:rPr>
        <w:t>Nature</w:t>
      </w:r>
      <w:r w:rsidRPr="0087659D">
        <w:rPr>
          <w:noProof/>
        </w:rPr>
        <w:t>. 2016.</w:t>
      </w:r>
    </w:p>
    <w:p w14:paraId="4F1C9971" w14:textId="77777777" w:rsidR="0087659D" w:rsidRPr="0087659D" w:rsidRDefault="0087659D" w:rsidP="0087659D">
      <w:pPr>
        <w:widowControl w:val="0"/>
        <w:autoSpaceDE w:val="0"/>
        <w:autoSpaceDN w:val="0"/>
        <w:adjustRightInd w:val="0"/>
        <w:ind w:left="640" w:hanging="640"/>
        <w:rPr>
          <w:noProof/>
        </w:rPr>
      </w:pPr>
      <w:r w:rsidRPr="0087659D">
        <w:rPr>
          <w:noProof/>
        </w:rPr>
        <w:t>[122]</w:t>
      </w:r>
      <w:r w:rsidRPr="0087659D">
        <w:rPr>
          <w:noProof/>
        </w:rPr>
        <w:tab/>
        <w:t xml:space="preserve">V. Mnih </w:t>
      </w:r>
      <w:r w:rsidRPr="0087659D">
        <w:rPr>
          <w:i/>
          <w:iCs/>
          <w:noProof/>
        </w:rPr>
        <w:t>et al.</w:t>
      </w:r>
      <w:r w:rsidRPr="0087659D">
        <w:rPr>
          <w:noProof/>
        </w:rPr>
        <w:t xml:space="preserve">, “Human-level control through deep reinforcement learning,” </w:t>
      </w:r>
      <w:r w:rsidRPr="0087659D">
        <w:rPr>
          <w:i/>
          <w:iCs/>
          <w:noProof/>
        </w:rPr>
        <w:t>Nature</w:t>
      </w:r>
      <w:r w:rsidRPr="0087659D">
        <w:rPr>
          <w:noProof/>
        </w:rPr>
        <w:t>, 2015, doi: 10.1038/nature14236.</w:t>
      </w:r>
    </w:p>
    <w:p w14:paraId="173753B4" w14:textId="77777777" w:rsidR="0087659D" w:rsidRPr="0087659D" w:rsidRDefault="0087659D" w:rsidP="0087659D">
      <w:pPr>
        <w:widowControl w:val="0"/>
        <w:autoSpaceDE w:val="0"/>
        <w:autoSpaceDN w:val="0"/>
        <w:adjustRightInd w:val="0"/>
        <w:ind w:left="640" w:hanging="640"/>
        <w:rPr>
          <w:noProof/>
        </w:rPr>
      </w:pPr>
      <w:r w:rsidRPr="0087659D">
        <w:rPr>
          <w:noProof/>
        </w:rPr>
        <w:t>[123]</w:t>
      </w:r>
      <w:r w:rsidRPr="0087659D">
        <w:rPr>
          <w:noProof/>
        </w:rPr>
        <w:tab/>
        <w:t xml:space="preserve">G. H. Yann LeCun, Yoshua Bengio, “Deep learning (2015), Y. LeCun, Y. Bengio and G. Hinton,” </w:t>
      </w:r>
      <w:r w:rsidRPr="0087659D">
        <w:rPr>
          <w:i/>
          <w:iCs/>
          <w:noProof/>
        </w:rPr>
        <w:t>Nature</w:t>
      </w:r>
      <w:r w:rsidRPr="0087659D">
        <w:rPr>
          <w:noProof/>
        </w:rPr>
        <w:t>, 2015.</w:t>
      </w:r>
    </w:p>
    <w:p w14:paraId="4092D717" w14:textId="77777777" w:rsidR="0087659D" w:rsidRPr="0087659D" w:rsidRDefault="0087659D" w:rsidP="0087659D">
      <w:pPr>
        <w:widowControl w:val="0"/>
        <w:autoSpaceDE w:val="0"/>
        <w:autoSpaceDN w:val="0"/>
        <w:adjustRightInd w:val="0"/>
        <w:ind w:left="640" w:hanging="640"/>
        <w:rPr>
          <w:noProof/>
        </w:rPr>
      </w:pPr>
      <w:r w:rsidRPr="0087659D">
        <w:rPr>
          <w:noProof/>
        </w:rPr>
        <w:t>[124]</w:t>
      </w:r>
      <w:r w:rsidRPr="0087659D">
        <w:rPr>
          <w:noProof/>
        </w:rPr>
        <w:tab/>
        <w:t xml:space="preserve">G. E. Hinton, S. Osindero, and Y. W. Teh, “A fast learning algorithm for deep belief nets,” </w:t>
      </w:r>
      <w:r w:rsidRPr="0087659D">
        <w:rPr>
          <w:i/>
          <w:iCs/>
          <w:noProof/>
        </w:rPr>
        <w:t>Neural Comput.</w:t>
      </w:r>
      <w:r w:rsidRPr="0087659D">
        <w:rPr>
          <w:noProof/>
        </w:rPr>
        <w:t>, 2006, doi: 10.1162/neco.2006.18.7.1527.</w:t>
      </w:r>
    </w:p>
    <w:p w14:paraId="5C5257C2" w14:textId="77777777" w:rsidR="0087659D" w:rsidRPr="0087659D" w:rsidRDefault="0087659D" w:rsidP="0087659D">
      <w:pPr>
        <w:widowControl w:val="0"/>
        <w:autoSpaceDE w:val="0"/>
        <w:autoSpaceDN w:val="0"/>
        <w:adjustRightInd w:val="0"/>
        <w:ind w:left="640" w:hanging="640"/>
        <w:rPr>
          <w:noProof/>
        </w:rPr>
      </w:pPr>
      <w:r w:rsidRPr="0087659D">
        <w:rPr>
          <w:noProof/>
        </w:rPr>
        <w:t>[125]</w:t>
      </w:r>
      <w:r w:rsidRPr="0087659D">
        <w:rPr>
          <w:noProof/>
        </w:rPr>
        <w:tab/>
        <w:t>S. Suresh, “An Analysis of Short-term Load Forecasting on Residential Buildings Using Deep Learning Models,” Virginia Polytechnic Institute and State University, Blacksburg, 2020.</w:t>
      </w:r>
    </w:p>
    <w:p w14:paraId="5DFD957A" w14:textId="77777777" w:rsidR="0087659D" w:rsidRPr="0087659D" w:rsidRDefault="0087659D" w:rsidP="0087659D">
      <w:pPr>
        <w:widowControl w:val="0"/>
        <w:autoSpaceDE w:val="0"/>
        <w:autoSpaceDN w:val="0"/>
        <w:adjustRightInd w:val="0"/>
        <w:ind w:left="640" w:hanging="640"/>
        <w:rPr>
          <w:noProof/>
        </w:rPr>
      </w:pPr>
      <w:r w:rsidRPr="0087659D">
        <w:rPr>
          <w:noProof/>
        </w:rPr>
        <w:t>[126]</w:t>
      </w:r>
      <w:r w:rsidRPr="0087659D">
        <w:rPr>
          <w:noProof/>
        </w:rPr>
        <w:tab/>
        <w:t>Y. Bengio, P. Lamblin, D. Popovici, and H. Larochelle, “Greedy layer-wise training of deep networks,” 2007, doi: 10.7551/mitpress/7503.003.0024.</w:t>
      </w:r>
    </w:p>
    <w:p w14:paraId="645C47A7" w14:textId="77777777" w:rsidR="0087659D" w:rsidRPr="0087659D" w:rsidRDefault="0087659D" w:rsidP="0087659D">
      <w:pPr>
        <w:widowControl w:val="0"/>
        <w:autoSpaceDE w:val="0"/>
        <w:autoSpaceDN w:val="0"/>
        <w:adjustRightInd w:val="0"/>
        <w:ind w:left="640" w:hanging="640"/>
        <w:rPr>
          <w:noProof/>
        </w:rPr>
      </w:pPr>
      <w:r w:rsidRPr="0087659D">
        <w:rPr>
          <w:noProof/>
        </w:rPr>
        <w:t>[127]</w:t>
      </w:r>
      <w:r w:rsidRPr="0087659D">
        <w:rPr>
          <w:noProof/>
        </w:rPr>
        <w:tab/>
        <w:t>I. J. Goodfellow, J. Shlens, and C. Szegedy, “Explaining and harnessing adversarial examples,” 2015.</w:t>
      </w:r>
    </w:p>
    <w:p w14:paraId="4335C5CF" w14:textId="77777777" w:rsidR="0087659D" w:rsidRPr="0087659D" w:rsidRDefault="0087659D" w:rsidP="0087659D">
      <w:pPr>
        <w:widowControl w:val="0"/>
        <w:autoSpaceDE w:val="0"/>
        <w:autoSpaceDN w:val="0"/>
        <w:adjustRightInd w:val="0"/>
        <w:ind w:left="640" w:hanging="640"/>
        <w:rPr>
          <w:noProof/>
        </w:rPr>
      </w:pPr>
      <w:r w:rsidRPr="0087659D">
        <w:rPr>
          <w:noProof/>
        </w:rPr>
        <w:t>[128]</w:t>
      </w:r>
      <w:r w:rsidRPr="0087659D">
        <w:rPr>
          <w:noProof/>
        </w:rPr>
        <w:tab/>
        <w:t>A. Graves, A. R. Mohamed, and G. Hinton, “Speech recognition with deep recurrent neural networks,” 2013, doi: 10.1109/ICASSP.2013.6638947.</w:t>
      </w:r>
    </w:p>
    <w:p w14:paraId="00F25E82" w14:textId="77777777" w:rsidR="0087659D" w:rsidRPr="0087659D" w:rsidRDefault="0087659D" w:rsidP="0087659D">
      <w:pPr>
        <w:widowControl w:val="0"/>
        <w:autoSpaceDE w:val="0"/>
        <w:autoSpaceDN w:val="0"/>
        <w:adjustRightInd w:val="0"/>
        <w:ind w:left="640" w:hanging="640"/>
        <w:rPr>
          <w:noProof/>
        </w:rPr>
      </w:pPr>
      <w:r w:rsidRPr="0087659D">
        <w:rPr>
          <w:noProof/>
        </w:rPr>
        <w:t>[129]</w:t>
      </w:r>
      <w:r w:rsidRPr="0087659D">
        <w:rPr>
          <w:noProof/>
        </w:rPr>
        <w:tab/>
        <w:t xml:space="preserve">H. Shi, M. Xu, and R. Li, “Deep Learning for Household Load Forecasting-A Novel Pooling Deep RNN,” </w:t>
      </w:r>
      <w:r w:rsidRPr="0087659D">
        <w:rPr>
          <w:i/>
          <w:iCs/>
          <w:noProof/>
        </w:rPr>
        <w:t>IEEE Trans. Smart Grid</w:t>
      </w:r>
      <w:r w:rsidRPr="0087659D">
        <w:rPr>
          <w:noProof/>
        </w:rPr>
        <w:t>, 2018, doi: 10.1109/TSG.2017.2686012.</w:t>
      </w:r>
    </w:p>
    <w:p w14:paraId="6D205F91" w14:textId="77777777" w:rsidR="0087659D" w:rsidRPr="0087659D" w:rsidRDefault="0087659D" w:rsidP="0087659D">
      <w:pPr>
        <w:widowControl w:val="0"/>
        <w:autoSpaceDE w:val="0"/>
        <w:autoSpaceDN w:val="0"/>
        <w:adjustRightInd w:val="0"/>
        <w:ind w:left="640" w:hanging="640"/>
        <w:rPr>
          <w:noProof/>
        </w:rPr>
      </w:pPr>
      <w:r w:rsidRPr="0087659D">
        <w:rPr>
          <w:noProof/>
        </w:rPr>
        <w:t>[130]</w:t>
      </w:r>
      <w:r w:rsidRPr="0087659D">
        <w:rPr>
          <w:noProof/>
        </w:rPr>
        <w:tab/>
        <w:t xml:space="preserve">C. J. Huang and P. H. Kuo, “Multiple-Input Deep Convolutional Neural Network Model for Short-Term Photovoltaic Power Forecasting,” </w:t>
      </w:r>
      <w:r w:rsidRPr="0087659D">
        <w:rPr>
          <w:i/>
          <w:iCs/>
          <w:noProof/>
        </w:rPr>
        <w:t>IEEE Access</w:t>
      </w:r>
      <w:r w:rsidRPr="0087659D">
        <w:rPr>
          <w:noProof/>
        </w:rPr>
        <w:t>, 2019, doi: 10.1109/ACCESS.2019.2921238.</w:t>
      </w:r>
    </w:p>
    <w:p w14:paraId="0DFF1C51" w14:textId="77777777" w:rsidR="0087659D" w:rsidRPr="0087659D" w:rsidRDefault="0087659D" w:rsidP="0087659D">
      <w:pPr>
        <w:widowControl w:val="0"/>
        <w:autoSpaceDE w:val="0"/>
        <w:autoSpaceDN w:val="0"/>
        <w:adjustRightInd w:val="0"/>
        <w:ind w:left="640" w:hanging="640"/>
        <w:rPr>
          <w:noProof/>
        </w:rPr>
      </w:pPr>
      <w:r w:rsidRPr="0087659D">
        <w:rPr>
          <w:noProof/>
        </w:rPr>
        <w:t>[131]</w:t>
      </w:r>
      <w:r w:rsidRPr="0087659D">
        <w:rPr>
          <w:noProof/>
        </w:rPr>
        <w:tab/>
        <w:t xml:space="preserve">B. Y. Goodfellow I., “Courville A-Deep learning-MIT (2016),” </w:t>
      </w:r>
      <w:r w:rsidRPr="0087659D">
        <w:rPr>
          <w:i/>
          <w:iCs/>
          <w:noProof/>
        </w:rPr>
        <w:t>Nature</w:t>
      </w:r>
      <w:r w:rsidRPr="0087659D">
        <w:rPr>
          <w:noProof/>
        </w:rPr>
        <w:t>, 2016.</w:t>
      </w:r>
    </w:p>
    <w:p w14:paraId="0EEDF7F7"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[132]</w:t>
      </w:r>
      <w:r w:rsidRPr="0087659D">
        <w:rPr>
          <w:noProof/>
        </w:rPr>
        <w:tab/>
        <w:t xml:space="preserve">C. Gallicchio, A. Micheli, and L. Pedrelli, “Design of deep echo state networks,” </w:t>
      </w:r>
      <w:r w:rsidRPr="0087659D">
        <w:rPr>
          <w:i/>
          <w:iCs/>
          <w:noProof/>
        </w:rPr>
        <w:t>Neural Networks</w:t>
      </w:r>
      <w:r w:rsidRPr="0087659D">
        <w:rPr>
          <w:noProof/>
        </w:rPr>
        <w:t>, 2018, doi: 10.1016/j.neunet.2018.08.002.</w:t>
      </w:r>
    </w:p>
    <w:p w14:paraId="5A4E7C78" w14:textId="77777777" w:rsidR="0087659D" w:rsidRPr="0087659D" w:rsidRDefault="0087659D" w:rsidP="0087659D">
      <w:pPr>
        <w:widowControl w:val="0"/>
        <w:autoSpaceDE w:val="0"/>
        <w:autoSpaceDN w:val="0"/>
        <w:adjustRightInd w:val="0"/>
        <w:ind w:left="640" w:hanging="640"/>
        <w:rPr>
          <w:noProof/>
        </w:rPr>
      </w:pPr>
      <w:r w:rsidRPr="0087659D">
        <w:rPr>
          <w:noProof/>
        </w:rPr>
        <w:t>[133]</w:t>
      </w:r>
      <w:r w:rsidRPr="0087659D">
        <w:rPr>
          <w:noProof/>
        </w:rPr>
        <w:tab/>
        <w:t>“Understanding LSTM Networks -- colah’s blog.” https://colah.github.io/posts/2015-08-Understanding-LSTMs/ (accessed Dec. 08, 2021).</w:t>
      </w:r>
    </w:p>
    <w:p w14:paraId="1009FB36" w14:textId="77777777" w:rsidR="0087659D" w:rsidRPr="0087659D" w:rsidRDefault="0087659D" w:rsidP="0087659D">
      <w:pPr>
        <w:widowControl w:val="0"/>
        <w:autoSpaceDE w:val="0"/>
        <w:autoSpaceDN w:val="0"/>
        <w:adjustRightInd w:val="0"/>
        <w:ind w:left="640" w:hanging="640"/>
        <w:rPr>
          <w:noProof/>
        </w:rPr>
      </w:pPr>
      <w:r w:rsidRPr="0087659D">
        <w:rPr>
          <w:noProof/>
        </w:rPr>
        <w:t>[134]</w:t>
      </w:r>
      <w:r w:rsidRPr="0087659D">
        <w:rPr>
          <w:noProof/>
        </w:rPr>
        <w:tab/>
        <w:t>“Introduction to LSTM Units in RNN | Pluralsight.” https://www.pluralsight.com/guides/introduction-to-lstm-units-in-rnn (accessed Nov. 18, 2021).</w:t>
      </w:r>
    </w:p>
    <w:p w14:paraId="69F70481" w14:textId="77777777" w:rsidR="0087659D" w:rsidRPr="0087659D" w:rsidRDefault="0087659D" w:rsidP="0087659D">
      <w:pPr>
        <w:widowControl w:val="0"/>
        <w:autoSpaceDE w:val="0"/>
        <w:autoSpaceDN w:val="0"/>
        <w:adjustRightInd w:val="0"/>
        <w:ind w:left="640" w:hanging="640"/>
        <w:rPr>
          <w:noProof/>
        </w:rPr>
      </w:pPr>
      <w:r w:rsidRPr="0087659D">
        <w:rPr>
          <w:noProof/>
        </w:rPr>
        <w:t>[135]</w:t>
      </w:r>
      <w:r w:rsidRPr="0087659D">
        <w:rPr>
          <w:noProof/>
        </w:rPr>
        <w:tab/>
        <w:t>P. P. Phyo, “Deep Learning for Short-term Electricity Load Forecasting,” Sirindhorn International Institute of Technology, 2018.</w:t>
      </w:r>
    </w:p>
    <w:p w14:paraId="4474CA6A" w14:textId="77777777" w:rsidR="0087659D" w:rsidRPr="0087659D" w:rsidRDefault="0087659D" w:rsidP="0087659D">
      <w:pPr>
        <w:widowControl w:val="0"/>
        <w:autoSpaceDE w:val="0"/>
        <w:autoSpaceDN w:val="0"/>
        <w:adjustRightInd w:val="0"/>
        <w:ind w:left="640" w:hanging="640"/>
        <w:rPr>
          <w:noProof/>
        </w:rPr>
      </w:pPr>
      <w:r w:rsidRPr="0087659D">
        <w:rPr>
          <w:noProof/>
        </w:rPr>
        <w:t>[136]</w:t>
      </w:r>
      <w:r w:rsidRPr="0087659D">
        <w:rPr>
          <w:noProof/>
        </w:rPr>
        <w:tab/>
        <w:t xml:space="preserve">C. Olah, “Understanding LSTM Networks [Blog],” </w:t>
      </w:r>
      <w:r w:rsidRPr="0087659D">
        <w:rPr>
          <w:i/>
          <w:iCs/>
          <w:noProof/>
        </w:rPr>
        <w:t>Web Page</w:t>
      </w:r>
      <w:r w:rsidRPr="0087659D">
        <w:rPr>
          <w:noProof/>
        </w:rPr>
        <w:t>, 2015.</w:t>
      </w:r>
    </w:p>
    <w:p w14:paraId="4F862085" w14:textId="77777777" w:rsidR="0087659D" w:rsidRPr="0087659D" w:rsidRDefault="0087659D" w:rsidP="0087659D">
      <w:pPr>
        <w:widowControl w:val="0"/>
        <w:autoSpaceDE w:val="0"/>
        <w:autoSpaceDN w:val="0"/>
        <w:adjustRightInd w:val="0"/>
        <w:ind w:left="640" w:hanging="640"/>
        <w:rPr>
          <w:noProof/>
        </w:rPr>
      </w:pPr>
      <w:r w:rsidRPr="0087659D">
        <w:rPr>
          <w:noProof/>
        </w:rPr>
        <w:t>[137]</w:t>
      </w:r>
      <w:r w:rsidRPr="0087659D">
        <w:rPr>
          <w:noProof/>
        </w:rPr>
        <w:tab/>
        <w:t>M. Imani and H. Ghassemian, “Sequence to Image Transform Based Convolutional Neural Network for Load Forecasting,” 2019, doi: 10.1109/IranianCEE.2019.8786456.</w:t>
      </w:r>
    </w:p>
    <w:p w14:paraId="679A6A40" w14:textId="77777777" w:rsidR="0087659D" w:rsidRPr="0087659D" w:rsidRDefault="0087659D" w:rsidP="0087659D">
      <w:pPr>
        <w:widowControl w:val="0"/>
        <w:autoSpaceDE w:val="0"/>
        <w:autoSpaceDN w:val="0"/>
        <w:adjustRightInd w:val="0"/>
        <w:ind w:left="640" w:hanging="640"/>
        <w:rPr>
          <w:noProof/>
        </w:rPr>
      </w:pPr>
      <w:r w:rsidRPr="0087659D">
        <w:rPr>
          <w:noProof/>
        </w:rPr>
        <w:t>[138]</w:t>
      </w:r>
      <w:r w:rsidRPr="0087659D">
        <w:rPr>
          <w:noProof/>
        </w:rPr>
        <w:tab/>
        <w:t>R. Garg, B. G. Vijay Kumar, G. Carneiro, and I. Reid, “Unsupervised CNN for single view depth estimation: Geometry to the rescue,” 2016, doi: 10.1007/978-3-319-46484-8_45.</w:t>
      </w:r>
    </w:p>
    <w:p w14:paraId="29EB1495" w14:textId="77777777" w:rsidR="0087659D" w:rsidRPr="0087659D" w:rsidRDefault="0087659D" w:rsidP="0087659D">
      <w:pPr>
        <w:widowControl w:val="0"/>
        <w:autoSpaceDE w:val="0"/>
        <w:autoSpaceDN w:val="0"/>
        <w:adjustRightInd w:val="0"/>
        <w:ind w:left="640" w:hanging="640"/>
        <w:rPr>
          <w:noProof/>
        </w:rPr>
      </w:pPr>
      <w:r w:rsidRPr="0087659D">
        <w:rPr>
          <w:noProof/>
        </w:rPr>
        <w:t>[139]</w:t>
      </w:r>
      <w:r w:rsidRPr="0087659D">
        <w:rPr>
          <w:noProof/>
        </w:rPr>
        <w:tab/>
        <w:t>T. T. Um, V. Babakeshizadeh, and D. Kulic, “Exercise motion classification from large-scale wearable sensor data using convolutional neural networks,” 2017, doi: 10.1109/IROS.2017.8206051.</w:t>
      </w:r>
    </w:p>
    <w:p w14:paraId="3A817138" w14:textId="77777777" w:rsidR="0087659D" w:rsidRPr="0087659D" w:rsidRDefault="0087659D" w:rsidP="0087659D">
      <w:pPr>
        <w:widowControl w:val="0"/>
        <w:autoSpaceDE w:val="0"/>
        <w:autoSpaceDN w:val="0"/>
        <w:adjustRightInd w:val="0"/>
        <w:ind w:left="640" w:hanging="640"/>
        <w:rPr>
          <w:noProof/>
        </w:rPr>
      </w:pPr>
      <w:r w:rsidRPr="0087659D">
        <w:rPr>
          <w:noProof/>
        </w:rPr>
        <w:t>[140]</w:t>
      </w:r>
      <w:r w:rsidRPr="0087659D">
        <w:rPr>
          <w:noProof/>
        </w:rPr>
        <w:tab/>
        <w:t>Y. Zhang, S. Roller, and B. C. Wallace, “MGNC-CNN: A simple approach to exploiting multiple word embeddings for sentence classification,” 2016, doi: 10.18653/v1/n16-1178.</w:t>
      </w:r>
    </w:p>
    <w:p w14:paraId="12E14A10"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[141]</w:t>
      </w:r>
      <w:r w:rsidRPr="0087659D">
        <w:rPr>
          <w:noProof/>
        </w:rPr>
        <w:tab/>
        <w:t xml:space="preserve">E. Gawehn, J. A. Hiss, and G. Schneider, “Deep Learning in Drug Discovery,” </w:t>
      </w:r>
      <w:r w:rsidRPr="0087659D">
        <w:rPr>
          <w:i/>
          <w:iCs/>
          <w:noProof/>
        </w:rPr>
        <w:t>Molecular Informatics</w:t>
      </w:r>
      <w:r w:rsidRPr="0087659D">
        <w:rPr>
          <w:noProof/>
        </w:rPr>
        <w:t>. 2016, doi: 10.1002/minf.201501008.</w:t>
      </w:r>
    </w:p>
    <w:p w14:paraId="67E2FDAF" w14:textId="77777777" w:rsidR="0087659D" w:rsidRPr="0087659D" w:rsidRDefault="0087659D" w:rsidP="0087659D">
      <w:pPr>
        <w:widowControl w:val="0"/>
        <w:autoSpaceDE w:val="0"/>
        <w:autoSpaceDN w:val="0"/>
        <w:adjustRightInd w:val="0"/>
        <w:ind w:left="640" w:hanging="640"/>
        <w:rPr>
          <w:noProof/>
        </w:rPr>
      </w:pPr>
      <w:r w:rsidRPr="0087659D">
        <w:rPr>
          <w:noProof/>
        </w:rPr>
        <w:t>[142]</w:t>
      </w:r>
      <w:r w:rsidRPr="0087659D">
        <w:rPr>
          <w:noProof/>
        </w:rPr>
        <w:tab/>
        <w:t>A. Gasparin, S. Lukovic, and C. Alippi, “Deep Learning for Time Series Forecasting: The Electric Load Case,” 2019, [Online]. Available: http://arxiv.org/abs/1907.09207.</w:t>
      </w:r>
    </w:p>
    <w:p w14:paraId="0A2B136B" w14:textId="77777777" w:rsidR="0087659D" w:rsidRPr="0087659D" w:rsidRDefault="0087659D" w:rsidP="0087659D">
      <w:pPr>
        <w:widowControl w:val="0"/>
        <w:autoSpaceDE w:val="0"/>
        <w:autoSpaceDN w:val="0"/>
        <w:adjustRightInd w:val="0"/>
        <w:ind w:left="640" w:hanging="640"/>
        <w:rPr>
          <w:noProof/>
        </w:rPr>
      </w:pPr>
      <w:r w:rsidRPr="0087659D">
        <w:rPr>
          <w:noProof/>
        </w:rPr>
        <w:t>[143]</w:t>
      </w:r>
      <w:r w:rsidRPr="0087659D">
        <w:rPr>
          <w:noProof/>
        </w:rPr>
        <w:tab/>
        <w:t>C. Lang, “Machine Learning Approaches for Energy Forecasting,” University of Regensburg, Regensburg, 2021.</w:t>
      </w:r>
    </w:p>
    <w:p w14:paraId="3194B87A" w14:textId="77777777" w:rsidR="0087659D" w:rsidRPr="0087659D" w:rsidRDefault="0087659D" w:rsidP="0087659D">
      <w:pPr>
        <w:widowControl w:val="0"/>
        <w:autoSpaceDE w:val="0"/>
        <w:autoSpaceDN w:val="0"/>
        <w:adjustRightInd w:val="0"/>
        <w:ind w:left="640" w:hanging="640"/>
        <w:rPr>
          <w:noProof/>
        </w:rPr>
      </w:pPr>
      <w:r w:rsidRPr="0087659D">
        <w:rPr>
          <w:noProof/>
        </w:rPr>
        <w:t>[144]</w:t>
      </w:r>
      <w:r w:rsidRPr="0087659D">
        <w:rPr>
          <w:noProof/>
        </w:rPr>
        <w:tab/>
        <w:t>N. Singh, C. Vyjayanthi, and C. Modi, “Multi-step Short-term Electric Load Forecasting using 2D Convolutional Neural Networks,” 2020, doi: 10.1109/HYDCON48903.2020.9242917.</w:t>
      </w:r>
    </w:p>
    <w:p w14:paraId="3175FA89" w14:textId="77777777" w:rsidR="0087659D" w:rsidRPr="0087659D" w:rsidRDefault="0087659D" w:rsidP="0087659D">
      <w:pPr>
        <w:widowControl w:val="0"/>
        <w:autoSpaceDE w:val="0"/>
        <w:autoSpaceDN w:val="0"/>
        <w:adjustRightInd w:val="0"/>
        <w:ind w:left="640" w:hanging="640"/>
        <w:rPr>
          <w:noProof/>
        </w:rPr>
      </w:pPr>
      <w:r w:rsidRPr="0087659D">
        <w:rPr>
          <w:noProof/>
        </w:rPr>
        <w:t>[145]</w:t>
      </w:r>
      <w:r w:rsidRPr="0087659D">
        <w:rPr>
          <w:noProof/>
        </w:rPr>
        <w:tab/>
        <w:t xml:space="preserve">R. Fukuoka, H. Suzuki, T. Kitajima, A. Kuwahara, and T. Yasuno, “Wind Speed Prediction Model Using LSTM and 1D-CNN,” </w:t>
      </w:r>
      <w:r w:rsidRPr="0087659D">
        <w:rPr>
          <w:i/>
          <w:iCs/>
          <w:noProof/>
        </w:rPr>
        <w:t>J. Signal Process.</w:t>
      </w:r>
      <w:r w:rsidRPr="0087659D">
        <w:rPr>
          <w:noProof/>
        </w:rPr>
        <w:t>, 2018, doi: 10.2299/jsp.22.207.</w:t>
      </w:r>
    </w:p>
    <w:p w14:paraId="161927EC" w14:textId="77777777" w:rsidR="0087659D" w:rsidRPr="0087659D" w:rsidRDefault="0087659D" w:rsidP="0087659D">
      <w:pPr>
        <w:widowControl w:val="0"/>
        <w:autoSpaceDE w:val="0"/>
        <w:autoSpaceDN w:val="0"/>
        <w:adjustRightInd w:val="0"/>
        <w:ind w:left="640" w:hanging="640"/>
        <w:rPr>
          <w:noProof/>
        </w:rPr>
      </w:pPr>
      <w:r w:rsidRPr="0087659D">
        <w:rPr>
          <w:noProof/>
        </w:rPr>
        <w:t>[146]</w:t>
      </w:r>
      <w:r w:rsidRPr="0087659D">
        <w:rPr>
          <w:noProof/>
        </w:rPr>
        <w:tab/>
        <w:t xml:space="preserve">A. Brunel </w:t>
      </w:r>
      <w:r w:rsidRPr="0087659D">
        <w:rPr>
          <w:i/>
          <w:iCs/>
          <w:noProof/>
        </w:rPr>
        <w:t>et al.</w:t>
      </w:r>
      <w:r w:rsidRPr="0087659D">
        <w:rPr>
          <w:noProof/>
        </w:rPr>
        <w:t>, “A CNN adapted to time series for the classification of Supernovae,” 2019, doi: 10.2352/ISSN.2470-1173.2019.14.COLOR-090.</w:t>
      </w:r>
    </w:p>
    <w:p w14:paraId="5E1D4D84" w14:textId="77777777" w:rsidR="0087659D" w:rsidRPr="0087659D" w:rsidRDefault="0087659D" w:rsidP="0087659D">
      <w:pPr>
        <w:widowControl w:val="0"/>
        <w:autoSpaceDE w:val="0"/>
        <w:autoSpaceDN w:val="0"/>
        <w:adjustRightInd w:val="0"/>
        <w:ind w:left="640" w:hanging="640"/>
        <w:rPr>
          <w:noProof/>
        </w:rPr>
      </w:pPr>
      <w:r w:rsidRPr="0087659D">
        <w:rPr>
          <w:noProof/>
        </w:rPr>
        <w:t>[147]</w:t>
      </w:r>
      <w:r w:rsidRPr="0087659D">
        <w:rPr>
          <w:noProof/>
        </w:rPr>
        <w:tab/>
        <w:t>A. Krizhevsky, I. Sutskever, and G. E. Hinton, “ImageNet classification with deep convolutional neural networks,” 2012.</w:t>
      </w:r>
    </w:p>
    <w:p w14:paraId="2533B76B" w14:textId="77777777" w:rsidR="0087659D" w:rsidRPr="0087659D" w:rsidRDefault="0087659D" w:rsidP="0087659D">
      <w:pPr>
        <w:widowControl w:val="0"/>
        <w:autoSpaceDE w:val="0"/>
        <w:autoSpaceDN w:val="0"/>
        <w:adjustRightInd w:val="0"/>
        <w:ind w:left="640" w:hanging="640"/>
        <w:rPr>
          <w:noProof/>
        </w:rPr>
      </w:pPr>
      <w:r w:rsidRPr="0087659D">
        <w:rPr>
          <w:noProof/>
        </w:rPr>
        <w:t>[148]</w:t>
      </w:r>
      <w:r w:rsidRPr="0087659D">
        <w:rPr>
          <w:noProof/>
        </w:rPr>
        <w:tab/>
        <w:t>K. He, X. Zhang, S. Ren, and J. Sun, “Deep residual learning for image recognition,” 2016, doi: 10.1109/CVPR.2016.90.</w:t>
      </w:r>
    </w:p>
    <w:p w14:paraId="4C103E04" w14:textId="77777777" w:rsidR="0087659D" w:rsidRPr="0087659D" w:rsidRDefault="0087659D" w:rsidP="0087659D">
      <w:pPr>
        <w:widowControl w:val="0"/>
        <w:autoSpaceDE w:val="0"/>
        <w:autoSpaceDN w:val="0"/>
        <w:adjustRightInd w:val="0"/>
        <w:ind w:left="640" w:hanging="640"/>
        <w:rPr>
          <w:noProof/>
        </w:rPr>
      </w:pPr>
      <w:r w:rsidRPr="0087659D">
        <w:rPr>
          <w:noProof/>
        </w:rPr>
        <w:t>[149]</w:t>
      </w:r>
      <w:r w:rsidRPr="0087659D">
        <w:rPr>
          <w:noProof/>
        </w:rPr>
        <w:tab/>
        <w:t>C. L. Liu, F. Yin, Q. F. Wang, and D. H. Wang, “ICDAR 2011 Chinese handwriting recognition competition,” 2011, doi: 10.1109/ICDAR.2011.291.</w:t>
      </w:r>
    </w:p>
    <w:p w14:paraId="2627F77F" w14:textId="77777777" w:rsidR="0087659D" w:rsidRPr="0087659D" w:rsidRDefault="0087659D" w:rsidP="0087659D">
      <w:pPr>
        <w:widowControl w:val="0"/>
        <w:autoSpaceDE w:val="0"/>
        <w:autoSpaceDN w:val="0"/>
        <w:adjustRightInd w:val="0"/>
        <w:ind w:left="640" w:hanging="640"/>
        <w:rPr>
          <w:noProof/>
        </w:rPr>
      </w:pPr>
      <w:r w:rsidRPr="0087659D">
        <w:rPr>
          <w:noProof/>
        </w:rPr>
        <w:t>[150]</w:t>
      </w:r>
      <w:r w:rsidRPr="0087659D">
        <w:rPr>
          <w:noProof/>
        </w:rPr>
        <w:tab/>
        <w:t>D. C. Cireşan, A. Giusti, L. M. Gambardella, and J. Schmidhuber, “Deep neural networks segment neuronal membranes in electron microscopy images,” 2012.</w:t>
      </w:r>
    </w:p>
    <w:p w14:paraId="664E8705"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[151]</w:t>
      </w:r>
      <w:r w:rsidRPr="0087659D">
        <w:rPr>
          <w:noProof/>
        </w:rPr>
        <w:tab/>
        <w:t>D. C. Cireşan, A. Giusti, L. M. Gambardella, and J. Schmidhuber, “Mitosis detection in breast cancer histology images with deep neural networks,” 2013, doi: 10.1007/978-3-642-40763-5_51.</w:t>
      </w:r>
    </w:p>
    <w:p w14:paraId="6D9EBA62" w14:textId="77777777" w:rsidR="0087659D" w:rsidRPr="0087659D" w:rsidRDefault="0087659D" w:rsidP="0087659D">
      <w:pPr>
        <w:widowControl w:val="0"/>
        <w:autoSpaceDE w:val="0"/>
        <w:autoSpaceDN w:val="0"/>
        <w:adjustRightInd w:val="0"/>
        <w:ind w:left="640" w:hanging="640"/>
        <w:rPr>
          <w:noProof/>
        </w:rPr>
      </w:pPr>
      <w:r w:rsidRPr="0087659D">
        <w:rPr>
          <w:noProof/>
        </w:rPr>
        <w:t>[152]</w:t>
      </w:r>
      <w:r w:rsidRPr="0087659D">
        <w:rPr>
          <w:noProof/>
        </w:rPr>
        <w:tab/>
        <w:t>G. E. Dahl, M. Ranzato, A. R. Mohamed, and G. Hinton, “Phone recognition with the mean-covariance restricted Boltzmann machine,” 2010.</w:t>
      </w:r>
    </w:p>
    <w:p w14:paraId="7D612D32" w14:textId="77777777" w:rsidR="0087659D" w:rsidRPr="0087659D" w:rsidRDefault="0087659D" w:rsidP="0087659D">
      <w:pPr>
        <w:widowControl w:val="0"/>
        <w:autoSpaceDE w:val="0"/>
        <w:autoSpaceDN w:val="0"/>
        <w:adjustRightInd w:val="0"/>
        <w:ind w:left="640" w:hanging="640"/>
        <w:rPr>
          <w:noProof/>
        </w:rPr>
      </w:pPr>
      <w:r w:rsidRPr="0087659D">
        <w:rPr>
          <w:noProof/>
        </w:rPr>
        <w:t>[153]</w:t>
      </w:r>
      <w:r w:rsidRPr="0087659D">
        <w:rPr>
          <w:noProof/>
        </w:rPr>
        <w:tab/>
        <w:t>F. Seide, G. Li, and D. Yu, “Conversational speech transcription using Context-Dependent Deep Neural Networks,” 2011, doi: 10.21437/interspeech.2011-169.</w:t>
      </w:r>
    </w:p>
    <w:p w14:paraId="140FD113" w14:textId="77777777" w:rsidR="0087659D" w:rsidRPr="0087659D" w:rsidRDefault="0087659D" w:rsidP="0087659D">
      <w:pPr>
        <w:widowControl w:val="0"/>
        <w:autoSpaceDE w:val="0"/>
        <w:autoSpaceDN w:val="0"/>
        <w:adjustRightInd w:val="0"/>
        <w:ind w:left="640" w:hanging="640"/>
        <w:rPr>
          <w:noProof/>
        </w:rPr>
      </w:pPr>
      <w:r w:rsidRPr="0087659D">
        <w:rPr>
          <w:noProof/>
        </w:rPr>
        <w:t>[154]</w:t>
      </w:r>
      <w:r w:rsidRPr="0087659D">
        <w:rPr>
          <w:noProof/>
        </w:rPr>
        <w:tab/>
        <w:t xml:space="preserve">O. Abdel-Hamid, A. R. Mohamed, H. Jiang, L. Deng, G. Penn, and D. Yu, “Convolutional neural networks for speech recognition,” </w:t>
      </w:r>
      <w:r w:rsidRPr="0087659D">
        <w:rPr>
          <w:i/>
          <w:iCs/>
          <w:noProof/>
        </w:rPr>
        <w:t>IEEE Trans. Audio, Speech Lang. Process.</w:t>
      </w:r>
      <w:r w:rsidRPr="0087659D">
        <w:rPr>
          <w:noProof/>
        </w:rPr>
        <w:t>, 2014, doi: 10.1109/TASLP.2014.2339736.</w:t>
      </w:r>
    </w:p>
    <w:p w14:paraId="3DD48DC2" w14:textId="77777777" w:rsidR="0087659D" w:rsidRPr="0087659D" w:rsidRDefault="0087659D" w:rsidP="0087659D">
      <w:pPr>
        <w:widowControl w:val="0"/>
        <w:autoSpaceDE w:val="0"/>
        <w:autoSpaceDN w:val="0"/>
        <w:adjustRightInd w:val="0"/>
        <w:ind w:left="640" w:hanging="640"/>
        <w:rPr>
          <w:noProof/>
        </w:rPr>
      </w:pPr>
      <w:r w:rsidRPr="0087659D">
        <w:rPr>
          <w:noProof/>
        </w:rPr>
        <w:t>[155]</w:t>
      </w:r>
      <w:r w:rsidRPr="0087659D">
        <w:rPr>
          <w:noProof/>
        </w:rPr>
        <w:tab/>
        <w:t>L. Deng and J. C. Platt, “Ensemble deep learning for speech recognition,” 2014, doi: 10.21437/interspeech.2014-433.</w:t>
      </w:r>
    </w:p>
    <w:p w14:paraId="1E4F2CBC" w14:textId="77777777" w:rsidR="0087659D" w:rsidRPr="0087659D" w:rsidRDefault="0087659D" w:rsidP="0087659D">
      <w:pPr>
        <w:widowControl w:val="0"/>
        <w:autoSpaceDE w:val="0"/>
        <w:autoSpaceDN w:val="0"/>
        <w:adjustRightInd w:val="0"/>
        <w:ind w:left="640" w:hanging="640"/>
        <w:rPr>
          <w:noProof/>
        </w:rPr>
      </w:pPr>
      <w:r w:rsidRPr="0087659D">
        <w:rPr>
          <w:noProof/>
        </w:rPr>
        <w:t>[156]</w:t>
      </w:r>
      <w:r w:rsidRPr="0087659D">
        <w:rPr>
          <w:noProof/>
        </w:rPr>
        <w:tab/>
        <w:t>“Stock Price Time Series Forecasting using Deep CNN.” https://www.analyticsvidhya.com/blog/2021/08/hands-on-stock-price-time-series-forecasting-using-deep-convolutional-networks/ (accessed Dec. 22, 2021).</w:t>
      </w:r>
    </w:p>
    <w:p w14:paraId="5E73F94B" w14:textId="77777777" w:rsidR="0087659D" w:rsidRPr="0087659D" w:rsidRDefault="0087659D" w:rsidP="0087659D">
      <w:pPr>
        <w:widowControl w:val="0"/>
        <w:autoSpaceDE w:val="0"/>
        <w:autoSpaceDN w:val="0"/>
        <w:adjustRightInd w:val="0"/>
        <w:ind w:left="640" w:hanging="640"/>
        <w:rPr>
          <w:noProof/>
        </w:rPr>
      </w:pPr>
      <w:r w:rsidRPr="0087659D">
        <w:rPr>
          <w:noProof/>
        </w:rPr>
        <w:t>[157]</w:t>
      </w:r>
      <w:r w:rsidRPr="0087659D">
        <w:rPr>
          <w:noProof/>
        </w:rPr>
        <w:tab/>
        <w:t xml:space="preserve">S. Bouktif, A. Fiaz, A. Ouni, and M. A. Serhani, “Optimal deep learning LSTM model for electric load forecasting using feature selection and genetic algorithm: Comparison with machine learning approaches,” </w:t>
      </w:r>
      <w:r w:rsidRPr="0087659D">
        <w:rPr>
          <w:i/>
          <w:iCs/>
          <w:noProof/>
        </w:rPr>
        <w:t>Energies</w:t>
      </w:r>
      <w:r w:rsidRPr="0087659D">
        <w:rPr>
          <w:noProof/>
        </w:rPr>
        <w:t>, 2018, doi: 10.3390/en11071636.</w:t>
      </w:r>
    </w:p>
    <w:p w14:paraId="222F99A6" w14:textId="77777777" w:rsidR="0087659D" w:rsidRPr="0087659D" w:rsidRDefault="0087659D" w:rsidP="0087659D">
      <w:pPr>
        <w:widowControl w:val="0"/>
        <w:autoSpaceDE w:val="0"/>
        <w:autoSpaceDN w:val="0"/>
        <w:adjustRightInd w:val="0"/>
        <w:ind w:left="640" w:hanging="640"/>
        <w:rPr>
          <w:noProof/>
        </w:rPr>
      </w:pPr>
      <w:r w:rsidRPr="0087659D">
        <w:rPr>
          <w:noProof/>
        </w:rPr>
        <w:t>[158]</w:t>
      </w:r>
      <w:r w:rsidRPr="0087659D">
        <w:rPr>
          <w:noProof/>
        </w:rPr>
        <w:tab/>
        <w:t xml:space="preserve">H. J. Sadaei, P. C. de Lima e Silva, F. G. Guimarães, and M. H. Lee, “Short-term load forecasting by using a combined method of convolutional neural networks and fuzzy time series,” </w:t>
      </w:r>
      <w:r w:rsidRPr="0087659D">
        <w:rPr>
          <w:i/>
          <w:iCs/>
          <w:noProof/>
        </w:rPr>
        <w:t>Energy</w:t>
      </w:r>
      <w:r w:rsidRPr="0087659D">
        <w:rPr>
          <w:noProof/>
        </w:rPr>
        <w:t>, 2019, doi: 10.1016/j.energy.2019.03.081.</w:t>
      </w:r>
    </w:p>
    <w:p w14:paraId="17264242" w14:textId="77777777" w:rsidR="0087659D" w:rsidRPr="0087659D" w:rsidRDefault="0087659D" w:rsidP="0087659D">
      <w:pPr>
        <w:widowControl w:val="0"/>
        <w:autoSpaceDE w:val="0"/>
        <w:autoSpaceDN w:val="0"/>
        <w:adjustRightInd w:val="0"/>
        <w:ind w:left="640" w:hanging="640"/>
        <w:rPr>
          <w:noProof/>
        </w:rPr>
      </w:pPr>
      <w:r w:rsidRPr="0087659D">
        <w:rPr>
          <w:noProof/>
        </w:rPr>
        <w:t>[159]</w:t>
      </w:r>
      <w:r w:rsidRPr="0087659D">
        <w:rPr>
          <w:noProof/>
        </w:rPr>
        <w:tab/>
        <w:t xml:space="preserve">I. Koprinska, D. Wu, and Z. Wang, “Convolutional Neural Networks for Energy </w:t>
      </w:r>
      <w:r w:rsidRPr="0087659D">
        <w:rPr>
          <w:noProof/>
        </w:rPr>
        <w:lastRenderedPageBreak/>
        <w:t>Time Series Forecasting,” 2018, doi: 10.1109/IJCNN.2018.8489399.</w:t>
      </w:r>
    </w:p>
    <w:p w14:paraId="31C8A65C" w14:textId="77777777" w:rsidR="0087659D" w:rsidRPr="0087659D" w:rsidRDefault="0087659D" w:rsidP="0087659D">
      <w:pPr>
        <w:widowControl w:val="0"/>
        <w:autoSpaceDE w:val="0"/>
        <w:autoSpaceDN w:val="0"/>
        <w:adjustRightInd w:val="0"/>
        <w:ind w:left="640" w:hanging="640"/>
        <w:rPr>
          <w:noProof/>
        </w:rPr>
      </w:pPr>
      <w:r w:rsidRPr="0087659D">
        <w:rPr>
          <w:noProof/>
        </w:rPr>
        <w:t>[160]</w:t>
      </w:r>
      <w:r w:rsidRPr="0087659D">
        <w:rPr>
          <w:noProof/>
        </w:rPr>
        <w:tab/>
        <w:t xml:space="preserve">C. Tian, J. Ma, C. Zhang, and P. Zhan, “A deep neural network model for short-term load forecast based on long short-term memory network and convolutional neural network,” </w:t>
      </w:r>
      <w:r w:rsidRPr="0087659D">
        <w:rPr>
          <w:i/>
          <w:iCs/>
          <w:noProof/>
        </w:rPr>
        <w:t>Energies</w:t>
      </w:r>
      <w:r w:rsidRPr="0087659D">
        <w:rPr>
          <w:noProof/>
        </w:rPr>
        <w:t>, 2018, doi: 10.3390/en11123493.</w:t>
      </w:r>
    </w:p>
    <w:p w14:paraId="79A2DCBA" w14:textId="77777777" w:rsidR="0087659D" w:rsidRPr="0087659D" w:rsidRDefault="0087659D" w:rsidP="0087659D">
      <w:pPr>
        <w:widowControl w:val="0"/>
        <w:autoSpaceDE w:val="0"/>
        <w:autoSpaceDN w:val="0"/>
        <w:adjustRightInd w:val="0"/>
        <w:ind w:left="640" w:hanging="640"/>
        <w:rPr>
          <w:noProof/>
        </w:rPr>
      </w:pPr>
      <w:r w:rsidRPr="0087659D">
        <w:rPr>
          <w:noProof/>
        </w:rPr>
        <w:t>[161]</w:t>
      </w:r>
      <w:r w:rsidRPr="0087659D">
        <w:rPr>
          <w:noProof/>
        </w:rPr>
        <w:tab/>
        <w:t>B. Farsi, “On Short-Term Load Forecasting Using Machine Learning Techniques,” Concordia University, 2020.</w:t>
      </w:r>
    </w:p>
    <w:p w14:paraId="77FACC72" w14:textId="77777777" w:rsidR="0087659D" w:rsidRPr="0087659D" w:rsidRDefault="0087659D" w:rsidP="0087659D">
      <w:pPr>
        <w:widowControl w:val="0"/>
        <w:autoSpaceDE w:val="0"/>
        <w:autoSpaceDN w:val="0"/>
        <w:adjustRightInd w:val="0"/>
        <w:ind w:left="640" w:hanging="640"/>
        <w:rPr>
          <w:noProof/>
        </w:rPr>
      </w:pPr>
      <w:r w:rsidRPr="0087659D">
        <w:rPr>
          <w:noProof/>
        </w:rPr>
        <w:t>[162]</w:t>
      </w:r>
      <w:r w:rsidRPr="0087659D">
        <w:rPr>
          <w:noProof/>
        </w:rPr>
        <w:tab/>
        <w:t xml:space="preserve">C. J. Huang, Y. Shen, Y. H. Chen, and H. C. Chen, “A novel hybrid deep neural network model for short-term electricity price forecasting,” </w:t>
      </w:r>
      <w:r w:rsidRPr="0087659D">
        <w:rPr>
          <w:i/>
          <w:iCs/>
          <w:noProof/>
        </w:rPr>
        <w:t>Int. J. Energy Res.</w:t>
      </w:r>
      <w:r w:rsidRPr="0087659D">
        <w:rPr>
          <w:noProof/>
        </w:rPr>
        <w:t>, 2021, doi: 10.1002/er.5945.</w:t>
      </w:r>
    </w:p>
    <w:p w14:paraId="6B821B6F" w14:textId="77777777" w:rsidR="0087659D" w:rsidRPr="0087659D" w:rsidRDefault="0087659D" w:rsidP="0087659D">
      <w:pPr>
        <w:widowControl w:val="0"/>
        <w:autoSpaceDE w:val="0"/>
        <w:autoSpaceDN w:val="0"/>
        <w:adjustRightInd w:val="0"/>
        <w:ind w:left="640" w:hanging="640"/>
        <w:rPr>
          <w:noProof/>
        </w:rPr>
      </w:pPr>
      <w:r w:rsidRPr="0087659D">
        <w:rPr>
          <w:noProof/>
        </w:rPr>
        <w:t>[163]</w:t>
      </w:r>
      <w:r w:rsidRPr="0087659D">
        <w:rPr>
          <w:noProof/>
        </w:rPr>
        <w:tab/>
        <w:t>“Dispelling the Myth: How Peak Demand REALLY Occurs | Energy Sentry News.” https://energysentry.com/newsletters/dispelling-myth.php (accessed Oct. 24, 2021).</w:t>
      </w:r>
    </w:p>
    <w:p w14:paraId="7963726C" w14:textId="77777777" w:rsidR="0087659D" w:rsidRPr="0087659D" w:rsidRDefault="0087659D" w:rsidP="0087659D">
      <w:pPr>
        <w:widowControl w:val="0"/>
        <w:autoSpaceDE w:val="0"/>
        <w:autoSpaceDN w:val="0"/>
        <w:adjustRightInd w:val="0"/>
        <w:ind w:left="640" w:hanging="640"/>
        <w:rPr>
          <w:noProof/>
        </w:rPr>
      </w:pPr>
      <w:r w:rsidRPr="0087659D">
        <w:rPr>
          <w:noProof/>
        </w:rPr>
        <w:t>[164]</w:t>
      </w:r>
      <w:r w:rsidRPr="0087659D">
        <w:rPr>
          <w:noProof/>
        </w:rPr>
        <w:tab/>
        <w:t>“Base Load and Peak Load: understanding both concepts.” https://sinovoltaics.com/learning-center/basics/base-load-peak-load/ (accessed Oct. 24, 2021).</w:t>
      </w:r>
    </w:p>
    <w:p w14:paraId="7729983C" w14:textId="77777777" w:rsidR="0087659D" w:rsidRPr="0087659D" w:rsidRDefault="0087659D" w:rsidP="0087659D">
      <w:pPr>
        <w:widowControl w:val="0"/>
        <w:autoSpaceDE w:val="0"/>
        <w:autoSpaceDN w:val="0"/>
        <w:adjustRightInd w:val="0"/>
        <w:ind w:left="640" w:hanging="640"/>
        <w:rPr>
          <w:noProof/>
        </w:rPr>
      </w:pPr>
      <w:r w:rsidRPr="0087659D">
        <w:rPr>
          <w:noProof/>
        </w:rPr>
        <w:t>[165]</w:t>
      </w:r>
      <w:r w:rsidRPr="0087659D">
        <w:rPr>
          <w:noProof/>
        </w:rPr>
        <w:tab/>
        <w:t>“Peak Load &amp; Base Electricity - Understand Differences - EnergyWatch.” https://energywatch-inc.com/peak-load-base-load-electricity/ (accessed Oct. 07, 2021).</w:t>
      </w:r>
    </w:p>
    <w:p w14:paraId="11C23182" w14:textId="77777777" w:rsidR="0087659D" w:rsidRPr="0087659D" w:rsidRDefault="0087659D" w:rsidP="0087659D">
      <w:pPr>
        <w:widowControl w:val="0"/>
        <w:autoSpaceDE w:val="0"/>
        <w:autoSpaceDN w:val="0"/>
        <w:adjustRightInd w:val="0"/>
        <w:ind w:left="640" w:hanging="640"/>
        <w:rPr>
          <w:noProof/>
        </w:rPr>
      </w:pPr>
      <w:r w:rsidRPr="0087659D">
        <w:rPr>
          <w:noProof/>
        </w:rPr>
        <w:t>[166]</w:t>
      </w:r>
      <w:r w:rsidRPr="0087659D">
        <w:rPr>
          <w:noProof/>
        </w:rPr>
        <w:tab/>
        <w:t>“What is Peak Load? | Aquicore.” https://aquicore.com/blog/what-is-peak-load/ (accessed Oct. 07, 2021).</w:t>
      </w:r>
    </w:p>
    <w:p w14:paraId="61F1F781" w14:textId="77777777" w:rsidR="0087659D" w:rsidRPr="0087659D" w:rsidRDefault="0087659D" w:rsidP="0087659D">
      <w:pPr>
        <w:widowControl w:val="0"/>
        <w:autoSpaceDE w:val="0"/>
        <w:autoSpaceDN w:val="0"/>
        <w:adjustRightInd w:val="0"/>
        <w:ind w:left="640" w:hanging="640"/>
        <w:rPr>
          <w:noProof/>
        </w:rPr>
      </w:pPr>
      <w:r w:rsidRPr="0087659D">
        <w:rPr>
          <w:noProof/>
        </w:rPr>
        <w:t>[167]</w:t>
      </w:r>
      <w:r w:rsidRPr="0087659D">
        <w:rPr>
          <w:noProof/>
        </w:rPr>
        <w:tab/>
        <w:t xml:space="preserve">X. Kong, C. Li, C. Wang, Y. Zhang, and J. Zhang, “Short-term electrical load forecasting based on error correction using dynamic mode decomposition,” </w:t>
      </w:r>
      <w:r w:rsidRPr="0087659D">
        <w:rPr>
          <w:i/>
          <w:iCs/>
          <w:noProof/>
        </w:rPr>
        <w:t>Appl. Energy</w:t>
      </w:r>
      <w:r w:rsidRPr="0087659D">
        <w:rPr>
          <w:noProof/>
        </w:rPr>
        <w:t>, 2020, doi: 10.1016/j.apenergy.2019.114368.</w:t>
      </w:r>
    </w:p>
    <w:p w14:paraId="1AB1014F" w14:textId="77777777" w:rsidR="0087659D" w:rsidRPr="0087659D" w:rsidRDefault="0087659D" w:rsidP="0087659D">
      <w:pPr>
        <w:widowControl w:val="0"/>
        <w:autoSpaceDE w:val="0"/>
        <w:autoSpaceDN w:val="0"/>
        <w:adjustRightInd w:val="0"/>
        <w:ind w:left="640" w:hanging="640"/>
        <w:rPr>
          <w:noProof/>
        </w:rPr>
      </w:pPr>
      <w:r w:rsidRPr="0087659D">
        <w:rPr>
          <w:noProof/>
        </w:rPr>
        <w:t>[168]</w:t>
      </w:r>
      <w:r w:rsidRPr="0087659D">
        <w:rPr>
          <w:noProof/>
        </w:rPr>
        <w:tab/>
        <w:t xml:space="preserve">A. Dedinec, S. Filiposka, A. Dedinec, and L. Kocarev, “Deep belief network based </w:t>
      </w:r>
      <w:r w:rsidRPr="0087659D">
        <w:rPr>
          <w:noProof/>
        </w:rPr>
        <w:lastRenderedPageBreak/>
        <w:t xml:space="preserve">electricity load forecasting: An analysis of Macedonian case,” </w:t>
      </w:r>
      <w:r w:rsidRPr="0087659D">
        <w:rPr>
          <w:i/>
          <w:iCs/>
          <w:noProof/>
        </w:rPr>
        <w:t>Energy</w:t>
      </w:r>
      <w:r w:rsidRPr="0087659D">
        <w:rPr>
          <w:noProof/>
        </w:rPr>
        <w:t>, 2016, doi: 10.1016/j.energy.2016.07.090.</w:t>
      </w:r>
    </w:p>
    <w:p w14:paraId="138BE754" w14:textId="77777777" w:rsidR="0087659D" w:rsidRPr="0087659D" w:rsidRDefault="0087659D" w:rsidP="0087659D">
      <w:pPr>
        <w:widowControl w:val="0"/>
        <w:autoSpaceDE w:val="0"/>
        <w:autoSpaceDN w:val="0"/>
        <w:adjustRightInd w:val="0"/>
        <w:ind w:left="640" w:hanging="640"/>
        <w:rPr>
          <w:noProof/>
        </w:rPr>
      </w:pPr>
      <w:r w:rsidRPr="0087659D">
        <w:rPr>
          <w:noProof/>
        </w:rPr>
        <w:t>[169]</w:t>
      </w:r>
      <w:r w:rsidRPr="0087659D">
        <w:rPr>
          <w:noProof/>
        </w:rPr>
        <w:tab/>
        <w:t>S. Papadopoulos and I. Karakatsanis, “Short-term electricity load forecasting using time series and ensemble learning methods,” 2015, doi: 10.1109/PECI.2015.7064913.</w:t>
      </w:r>
    </w:p>
    <w:p w14:paraId="79363AC2" w14:textId="77777777" w:rsidR="0087659D" w:rsidRPr="0087659D" w:rsidRDefault="0087659D" w:rsidP="0087659D">
      <w:pPr>
        <w:widowControl w:val="0"/>
        <w:autoSpaceDE w:val="0"/>
        <w:autoSpaceDN w:val="0"/>
        <w:adjustRightInd w:val="0"/>
        <w:ind w:left="640" w:hanging="640"/>
        <w:rPr>
          <w:noProof/>
        </w:rPr>
      </w:pPr>
      <w:r w:rsidRPr="0087659D">
        <w:rPr>
          <w:noProof/>
        </w:rPr>
        <w:t>[170]</w:t>
      </w:r>
      <w:r w:rsidRPr="0087659D">
        <w:rPr>
          <w:noProof/>
        </w:rPr>
        <w:tab/>
        <w:t xml:space="preserve">W. Kim, Y. Han, K. J. Kim, and K. W. Song, “Electricity load forecasting using advanced feature selection and optimal deep learning model for the variable refrigerant flow systems,” </w:t>
      </w:r>
      <w:r w:rsidRPr="0087659D">
        <w:rPr>
          <w:i/>
          <w:iCs/>
          <w:noProof/>
        </w:rPr>
        <w:t>Energy Reports</w:t>
      </w:r>
      <w:r w:rsidRPr="0087659D">
        <w:rPr>
          <w:noProof/>
        </w:rPr>
        <w:t>, 2020, doi: 10.1016/j.egyr.2020.09.019.</w:t>
      </w:r>
    </w:p>
    <w:p w14:paraId="30791BFD" w14:textId="77777777" w:rsidR="0087659D" w:rsidRPr="0087659D" w:rsidRDefault="0087659D" w:rsidP="0087659D">
      <w:pPr>
        <w:widowControl w:val="0"/>
        <w:autoSpaceDE w:val="0"/>
        <w:autoSpaceDN w:val="0"/>
        <w:adjustRightInd w:val="0"/>
        <w:ind w:left="640" w:hanging="640"/>
        <w:rPr>
          <w:noProof/>
        </w:rPr>
      </w:pPr>
      <w:r w:rsidRPr="0087659D">
        <w:rPr>
          <w:noProof/>
        </w:rPr>
        <w:t>[171]</w:t>
      </w:r>
      <w:r w:rsidRPr="0087659D">
        <w:rPr>
          <w:noProof/>
        </w:rPr>
        <w:tab/>
        <w:t>“Independent Electricity System Operator - Hourly Zonal Demand Report.” http://reports.ieso.ca/public/DemandZonal/ (accessed Jun. 05, 2021).</w:t>
      </w:r>
    </w:p>
    <w:p w14:paraId="313387F6" w14:textId="77777777" w:rsidR="0087659D" w:rsidRPr="0087659D" w:rsidRDefault="0087659D" w:rsidP="0087659D">
      <w:pPr>
        <w:widowControl w:val="0"/>
        <w:autoSpaceDE w:val="0"/>
        <w:autoSpaceDN w:val="0"/>
        <w:adjustRightInd w:val="0"/>
        <w:ind w:left="640" w:hanging="640"/>
        <w:rPr>
          <w:noProof/>
        </w:rPr>
      </w:pPr>
      <w:r w:rsidRPr="0087659D">
        <w:rPr>
          <w:noProof/>
        </w:rPr>
        <w:t>[172]</w:t>
      </w:r>
      <w:r w:rsidRPr="0087659D">
        <w:rPr>
          <w:noProof/>
        </w:rPr>
        <w:tab/>
        <w:t>“Historical Climate Data - Climate - Environment and Climate Change Canada.” https://climate.weather.gc.ca/ (accessed Jan. 05, 2021).</w:t>
      </w:r>
    </w:p>
    <w:p w14:paraId="20F3B40C" w14:textId="77777777" w:rsidR="0087659D" w:rsidRPr="0087659D" w:rsidRDefault="0087659D" w:rsidP="0087659D">
      <w:pPr>
        <w:widowControl w:val="0"/>
        <w:autoSpaceDE w:val="0"/>
        <w:autoSpaceDN w:val="0"/>
        <w:adjustRightInd w:val="0"/>
        <w:ind w:left="640" w:hanging="640"/>
        <w:rPr>
          <w:noProof/>
        </w:rPr>
      </w:pPr>
      <w:r w:rsidRPr="0087659D">
        <w:rPr>
          <w:noProof/>
        </w:rPr>
        <w:t>[173]</w:t>
      </w:r>
      <w:r w:rsidRPr="0087659D">
        <w:rPr>
          <w:noProof/>
        </w:rPr>
        <w:tab/>
        <w:t xml:space="preserve">D. C. Wu, B. Bahrami Asl, A. Razban, and J. Chen, “Air compressor load forecasting using artificial neural network,” </w:t>
      </w:r>
      <w:r w:rsidRPr="0087659D">
        <w:rPr>
          <w:i/>
          <w:iCs/>
          <w:noProof/>
        </w:rPr>
        <w:t>Expert Syst. Appl.</w:t>
      </w:r>
      <w:r w:rsidRPr="0087659D">
        <w:rPr>
          <w:noProof/>
        </w:rPr>
        <w:t>, 2021, doi: 10.1016/j.eswa.2020.114209.</w:t>
      </w:r>
    </w:p>
    <w:p w14:paraId="404EF55E" w14:textId="77777777" w:rsidR="0087659D" w:rsidRPr="0087659D" w:rsidRDefault="0087659D" w:rsidP="0087659D">
      <w:pPr>
        <w:widowControl w:val="0"/>
        <w:autoSpaceDE w:val="0"/>
        <w:autoSpaceDN w:val="0"/>
        <w:adjustRightInd w:val="0"/>
        <w:ind w:left="640" w:hanging="640"/>
        <w:rPr>
          <w:noProof/>
        </w:rPr>
      </w:pPr>
      <w:r w:rsidRPr="0087659D">
        <w:rPr>
          <w:noProof/>
        </w:rPr>
        <w:t>[174]</w:t>
      </w:r>
      <w:r w:rsidRPr="0087659D">
        <w:rPr>
          <w:noProof/>
        </w:rPr>
        <w:tab/>
        <w:t xml:space="preserve">L. Kuan </w:t>
      </w:r>
      <w:r w:rsidRPr="0087659D">
        <w:rPr>
          <w:i/>
          <w:iCs/>
          <w:noProof/>
        </w:rPr>
        <w:t>et al.</w:t>
      </w:r>
      <w:r w:rsidRPr="0087659D">
        <w:rPr>
          <w:noProof/>
        </w:rPr>
        <w:t>, “Short-term electricity load forecasting method based on multilayered self-normalizing GRU network,” 2017, doi: 10.1109/EI2.2017.8245330.</w:t>
      </w:r>
    </w:p>
    <w:p w14:paraId="3027FC27" w14:textId="77777777" w:rsidR="0087659D" w:rsidRPr="0087659D" w:rsidRDefault="0087659D" w:rsidP="0087659D">
      <w:pPr>
        <w:widowControl w:val="0"/>
        <w:autoSpaceDE w:val="0"/>
        <w:autoSpaceDN w:val="0"/>
        <w:adjustRightInd w:val="0"/>
        <w:ind w:left="640" w:hanging="640"/>
        <w:rPr>
          <w:noProof/>
        </w:rPr>
      </w:pPr>
      <w:r w:rsidRPr="0087659D">
        <w:rPr>
          <w:noProof/>
        </w:rPr>
        <w:t>[175]</w:t>
      </w:r>
      <w:r w:rsidRPr="0087659D">
        <w:rPr>
          <w:noProof/>
        </w:rPr>
        <w:tab/>
        <w:t>L. Li, K. Ota, and M. Dong, “Everything is image: CNN-based short-term electrical load forecasting for smart grid,” 2017, doi: 10.1109/ISPAN-FCST-ISCC.2017.78.</w:t>
      </w:r>
    </w:p>
    <w:p w14:paraId="09013851" w14:textId="77777777" w:rsidR="0087659D" w:rsidRPr="0087659D" w:rsidRDefault="0087659D" w:rsidP="0087659D">
      <w:pPr>
        <w:widowControl w:val="0"/>
        <w:autoSpaceDE w:val="0"/>
        <w:autoSpaceDN w:val="0"/>
        <w:adjustRightInd w:val="0"/>
        <w:ind w:left="640" w:hanging="640"/>
        <w:rPr>
          <w:noProof/>
        </w:rPr>
      </w:pPr>
      <w:r w:rsidRPr="0087659D">
        <w:rPr>
          <w:noProof/>
        </w:rPr>
        <w:t>[176]</w:t>
      </w:r>
      <w:r w:rsidRPr="0087659D">
        <w:rPr>
          <w:noProof/>
        </w:rPr>
        <w:tab/>
        <w:t xml:space="preserve">M. Dong and L. Grumbach, “A Hybrid Distribution Feeder Long-Term Load Forecasting Method Based on Sequence Prediction,” </w:t>
      </w:r>
      <w:r w:rsidRPr="0087659D">
        <w:rPr>
          <w:i/>
          <w:iCs/>
          <w:noProof/>
        </w:rPr>
        <w:t>IEEE Trans. Smart Grid</w:t>
      </w:r>
      <w:r w:rsidRPr="0087659D">
        <w:rPr>
          <w:noProof/>
        </w:rPr>
        <w:t>, 2020, doi: 10.1109/TSG.2019.2924183.</w:t>
      </w:r>
    </w:p>
    <w:p w14:paraId="0EDA2E3B" w14:textId="77777777" w:rsidR="0087659D" w:rsidRPr="0087659D" w:rsidRDefault="0087659D" w:rsidP="0087659D">
      <w:pPr>
        <w:widowControl w:val="0"/>
        <w:autoSpaceDE w:val="0"/>
        <w:autoSpaceDN w:val="0"/>
        <w:adjustRightInd w:val="0"/>
        <w:ind w:left="640" w:hanging="640"/>
        <w:rPr>
          <w:noProof/>
        </w:rPr>
      </w:pPr>
      <w:r w:rsidRPr="0087659D">
        <w:rPr>
          <w:noProof/>
        </w:rPr>
        <w:lastRenderedPageBreak/>
        <w:t>[177]</w:t>
      </w:r>
      <w:r w:rsidRPr="0087659D">
        <w:rPr>
          <w:noProof/>
        </w:rPr>
        <w:tab/>
        <w:t xml:space="preserve">L. Yin and J. Xie, “Multi-temporal-spatial-scale temporal convolution network for short-term load forecasting of power systems,” </w:t>
      </w:r>
      <w:r w:rsidRPr="0087659D">
        <w:rPr>
          <w:i/>
          <w:iCs/>
          <w:noProof/>
        </w:rPr>
        <w:t>Appl. Energy</w:t>
      </w:r>
      <w:r w:rsidRPr="0087659D">
        <w:rPr>
          <w:noProof/>
        </w:rPr>
        <w:t>, 2021, doi: 10.1016/j.apenergy.2020.116328.</w:t>
      </w:r>
    </w:p>
    <w:p w14:paraId="632C46C0" w14:textId="77777777" w:rsidR="0087659D" w:rsidRPr="0087659D" w:rsidRDefault="0087659D" w:rsidP="0087659D">
      <w:pPr>
        <w:widowControl w:val="0"/>
        <w:autoSpaceDE w:val="0"/>
        <w:autoSpaceDN w:val="0"/>
        <w:adjustRightInd w:val="0"/>
        <w:ind w:left="640" w:hanging="640"/>
        <w:rPr>
          <w:noProof/>
        </w:rPr>
      </w:pPr>
      <w:r w:rsidRPr="0087659D">
        <w:rPr>
          <w:noProof/>
        </w:rPr>
        <w:t>[178]</w:t>
      </w:r>
      <w:r w:rsidRPr="0087659D">
        <w:rPr>
          <w:noProof/>
        </w:rPr>
        <w:tab/>
        <w:t xml:space="preserve">S. Panigrahi, Y. Karali, and H. S. Behera, “Normalize Time Series and Forecast using Evolutionary Neural Network,” </w:t>
      </w:r>
      <w:r w:rsidRPr="0087659D">
        <w:rPr>
          <w:i/>
          <w:iCs/>
          <w:noProof/>
        </w:rPr>
        <w:t>Int. J. Comput. Appl.</w:t>
      </w:r>
      <w:r w:rsidRPr="0087659D">
        <w:rPr>
          <w:noProof/>
        </w:rPr>
        <w:t>, 2013.</w:t>
      </w:r>
    </w:p>
    <w:p w14:paraId="34A3323B" w14:textId="77777777" w:rsidR="0087659D" w:rsidRPr="0087659D" w:rsidRDefault="0087659D" w:rsidP="0087659D">
      <w:pPr>
        <w:widowControl w:val="0"/>
        <w:autoSpaceDE w:val="0"/>
        <w:autoSpaceDN w:val="0"/>
        <w:adjustRightInd w:val="0"/>
        <w:ind w:left="640" w:hanging="640"/>
        <w:rPr>
          <w:noProof/>
        </w:rPr>
      </w:pPr>
      <w:r w:rsidRPr="0087659D">
        <w:rPr>
          <w:noProof/>
        </w:rPr>
        <w:t>[179]</w:t>
      </w:r>
      <w:r w:rsidRPr="0087659D">
        <w:rPr>
          <w:noProof/>
        </w:rPr>
        <w:tab/>
        <w:t>“Fit linear regression model - MATLAB fitlm.” https://www.mathworks.com/help/stats/fitlm.html (accessed Nov. 21, 2021).</w:t>
      </w:r>
    </w:p>
    <w:p w14:paraId="73CACC49" w14:textId="77777777" w:rsidR="0087659D" w:rsidRPr="0087659D" w:rsidRDefault="0087659D" w:rsidP="0087659D">
      <w:pPr>
        <w:widowControl w:val="0"/>
        <w:autoSpaceDE w:val="0"/>
        <w:autoSpaceDN w:val="0"/>
        <w:adjustRightInd w:val="0"/>
        <w:ind w:left="640" w:hanging="640"/>
        <w:rPr>
          <w:noProof/>
        </w:rPr>
      </w:pPr>
      <w:r w:rsidRPr="0087659D">
        <w:rPr>
          <w:noProof/>
        </w:rPr>
        <w:t>[180]</w:t>
      </w:r>
      <w:r w:rsidRPr="0087659D">
        <w:rPr>
          <w:noProof/>
        </w:rPr>
        <w:tab/>
        <w:t xml:space="preserve">S. Ruder, “An Overview Optimization Gradients,” </w:t>
      </w:r>
      <w:r w:rsidRPr="0087659D">
        <w:rPr>
          <w:i/>
          <w:iCs/>
          <w:noProof/>
        </w:rPr>
        <w:t>arXiv Prepr. arXiv1609.04747</w:t>
      </w:r>
      <w:r w:rsidRPr="0087659D">
        <w:rPr>
          <w:noProof/>
        </w:rPr>
        <w:t>, 2017.</w:t>
      </w:r>
    </w:p>
    <w:p w14:paraId="460BF7F7" w14:textId="77777777" w:rsidR="0087659D" w:rsidRPr="0087659D" w:rsidRDefault="0087659D" w:rsidP="0087659D">
      <w:pPr>
        <w:widowControl w:val="0"/>
        <w:autoSpaceDE w:val="0"/>
        <w:autoSpaceDN w:val="0"/>
        <w:adjustRightInd w:val="0"/>
        <w:ind w:left="640" w:hanging="640"/>
        <w:rPr>
          <w:noProof/>
        </w:rPr>
      </w:pPr>
      <w:r w:rsidRPr="0087659D">
        <w:rPr>
          <w:noProof/>
        </w:rPr>
        <w:t>[181]</w:t>
      </w:r>
      <w:r w:rsidRPr="0087659D">
        <w:rPr>
          <w:noProof/>
        </w:rPr>
        <w:tab/>
        <w:t>D. P. Kingma and J. L. Ba, “Adam: A method for stochastic optimization,” 2015.</w:t>
      </w:r>
    </w:p>
    <w:p w14:paraId="5434AADA" w14:textId="77777777" w:rsidR="0087659D" w:rsidRPr="0087659D" w:rsidRDefault="0087659D" w:rsidP="0087659D">
      <w:pPr>
        <w:widowControl w:val="0"/>
        <w:autoSpaceDE w:val="0"/>
        <w:autoSpaceDN w:val="0"/>
        <w:adjustRightInd w:val="0"/>
        <w:ind w:left="640" w:hanging="640"/>
        <w:rPr>
          <w:noProof/>
        </w:rPr>
      </w:pPr>
      <w:r w:rsidRPr="0087659D">
        <w:rPr>
          <w:noProof/>
        </w:rPr>
        <w:t>[182]</w:t>
      </w:r>
      <w:r w:rsidRPr="0087659D">
        <w:rPr>
          <w:noProof/>
        </w:rPr>
        <w:tab/>
        <w:t xml:space="preserve">I. K. M. Jais, A. R. Ismail, and S. Q. Nisa, “Adam Optimization Algorithm for Wide and Deep Neural Network,” </w:t>
      </w:r>
      <w:r w:rsidRPr="0087659D">
        <w:rPr>
          <w:i/>
          <w:iCs/>
          <w:noProof/>
        </w:rPr>
        <w:t>Knowl. Eng. Data Sci.</w:t>
      </w:r>
      <w:r w:rsidRPr="0087659D">
        <w:rPr>
          <w:noProof/>
        </w:rPr>
        <w:t>, 2019, doi: 10.17977/um018v2i12019p41-46.</w:t>
      </w:r>
    </w:p>
    <w:p w14:paraId="038B4B29" w14:textId="77777777" w:rsidR="0087659D" w:rsidRPr="0087659D" w:rsidRDefault="0087659D" w:rsidP="0087659D">
      <w:pPr>
        <w:widowControl w:val="0"/>
        <w:autoSpaceDE w:val="0"/>
        <w:autoSpaceDN w:val="0"/>
        <w:adjustRightInd w:val="0"/>
        <w:ind w:left="640" w:hanging="640"/>
        <w:rPr>
          <w:noProof/>
        </w:rPr>
      </w:pPr>
      <w:r w:rsidRPr="0087659D">
        <w:rPr>
          <w:noProof/>
        </w:rPr>
        <w:t>[183]</w:t>
      </w:r>
      <w:r w:rsidRPr="0087659D">
        <w:rPr>
          <w:noProof/>
        </w:rPr>
        <w:tab/>
        <w:t>“Long short-term memory (LSTM) layer - MATLAB.” https://www.mathworks.com/help/deeplearning/ref/nnet.cnn.layer.lstmlayer.html (accessed Oct. 21, 2021).</w:t>
      </w:r>
    </w:p>
    <w:p w14:paraId="11CF0ED5" w14:textId="77777777" w:rsidR="0087659D" w:rsidRPr="0087659D" w:rsidRDefault="0087659D" w:rsidP="0087659D">
      <w:pPr>
        <w:widowControl w:val="0"/>
        <w:autoSpaceDE w:val="0"/>
        <w:autoSpaceDN w:val="0"/>
        <w:adjustRightInd w:val="0"/>
        <w:ind w:left="640" w:hanging="640"/>
        <w:rPr>
          <w:noProof/>
        </w:rPr>
      </w:pPr>
      <w:r w:rsidRPr="0087659D">
        <w:rPr>
          <w:noProof/>
        </w:rPr>
        <w:t>[184]</w:t>
      </w:r>
      <w:r w:rsidRPr="0087659D">
        <w:rPr>
          <w:noProof/>
        </w:rPr>
        <w:tab/>
        <w:t xml:space="preserve">M. Barman and N. B. Dev Choudhury, “Season specific approach for short-term load forecasting based on hybrid FA-SVM and similarity concept,” </w:t>
      </w:r>
      <w:r w:rsidRPr="0087659D">
        <w:rPr>
          <w:i/>
          <w:iCs/>
          <w:noProof/>
        </w:rPr>
        <w:t>Energy</w:t>
      </w:r>
      <w:r w:rsidRPr="0087659D">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43" w:name="_Toc91513051"/>
      <w:r>
        <w:lastRenderedPageBreak/>
        <w:t>Appendix A</w:t>
      </w:r>
      <w:bookmarkEnd w:id="243"/>
    </w:p>
    <w:p w14:paraId="4ED0E5FB" w14:textId="51C5C27E" w:rsidR="00BB1291" w:rsidRDefault="00316D15" w:rsidP="00991456">
      <w:pPr>
        <w:pStyle w:val="Heading2"/>
      </w:pPr>
      <w:bookmarkStart w:id="244" w:name="_Toc91513052"/>
      <w:r>
        <w:t xml:space="preserve">1 </w:t>
      </w:r>
      <w:r w:rsidR="001F6CFC" w:rsidRPr="001F6CFC">
        <w:t xml:space="preserve">Determining the </w:t>
      </w:r>
      <w:proofErr w:type="spellStart"/>
      <w:r w:rsidR="00BB1291">
        <w:t>S</w:t>
      </w:r>
      <w:r w:rsidR="001F6CFC" w:rsidRPr="001F6CFC">
        <w:t>ARIMA</w:t>
      </w:r>
      <w:r w:rsidR="00BB1291">
        <w:t>X</w:t>
      </w:r>
      <w:proofErr w:type="spellEnd"/>
      <w:r w:rsidR="001F6CFC" w:rsidRPr="001F6CFC">
        <w:t xml:space="preserve"> Model's Optimal Parameters</w:t>
      </w:r>
      <w:bookmarkEnd w:id="244"/>
    </w:p>
    <w:p w14:paraId="1421F39A" w14:textId="74D8F71F" w:rsidR="003C0378" w:rsidRDefault="003C0378" w:rsidP="003C0378">
      <w:pPr>
        <w:ind w:firstLine="288"/>
      </w:pPr>
      <w:r w:rsidRPr="003C0378">
        <w:t>Autocorrelation is also known as serial correlation in discrete-time. As a function of delay, it correlates a signal with a delayed copy of itself. Informally, it refers to the similarity of observations as a function of time lag. The auto correlation function (</w:t>
      </w:r>
      <w:proofErr w:type="spellStart"/>
      <w:r w:rsidRPr="003C0378">
        <w:t>ACF</w:t>
      </w:r>
      <w:proofErr w:type="spellEnd"/>
      <w:r w:rsidRPr="003C0378">
        <w:t>)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4157DB80" w:rsidR="00CD3489" w:rsidRDefault="00CD3489" w:rsidP="008A7132">
      <w:pPr>
        <w:pStyle w:val="Caption"/>
        <w:jc w:val="center"/>
      </w:pPr>
      <w:bookmarkStart w:id="245" w:name="_Ref91172205"/>
      <w:bookmarkStart w:id="246" w:name="_Toc91513079"/>
      <w:r>
        <w:t xml:space="preserve">Table </w:t>
      </w:r>
      <w:r w:rsidR="00756EF7">
        <w:fldChar w:fldCharType="begin"/>
      </w:r>
      <w:r w:rsidR="00756EF7">
        <w:instrText xml:space="preserve"> SEQ Table \* ARABIC </w:instrText>
      </w:r>
      <w:r w:rsidR="00756EF7">
        <w:fldChar w:fldCharType="separate"/>
      </w:r>
      <w:r w:rsidR="00C460A7">
        <w:rPr>
          <w:noProof/>
        </w:rPr>
        <w:t>14</w:t>
      </w:r>
      <w:r w:rsidR="00756EF7">
        <w:rPr>
          <w:noProof/>
        </w:rPr>
        <w:fldChar w:fldCharType="end"/>
      </w:r>
      <w:bookmarkEnd w:id="245"/>
      <w:r>
        <w:t xml:space="preserve"> - </w:t>
      </w:r>
      <w:r w:rsidRPr="00AF02BC">
        <w:t xml:space="preserve">The </w:t>
      </w:r>
      <w:proofErr w:type="spellStart"/>
      <w:r>
        <w:t>S</w:t>
      </w:r>
      <w:r w:rsidRPr="00AF02BC">
        <w:t>ARIMA</w:t>
      </w:r>
      <w:r>
        <w:t>X</w:t>
      </w:r>
      <w:proofErr w:type="spellEnd"/>
      <w:r w:rsidRPr="00AF02BC">
        <w:t xml:space="preserve"> hyperparameters that were used across all datasets</w:t>
      </w:r>
      <w:bookmarkEnd w:id="246"/>
    </w:p>
    <w:p w14:paraId="2C03934D" w14:textId="1400349C" w:rsidR="00CD3489" w:rsidRPr="00642386" w:rsidRDefault="00CD3489" w:rsidP="00E07987">
      <w:pPr>
        <w:ind w:firstLine="288"/>
      </w:pPr>
      <w:r w:rsidRPr="00CD3489">
        <w:t xml:space="preserve">The parameters used for the </w:t>
      </w:r>
      <w:proofErr w:type="spellStart"/>
      <w:r w:rsidRPr="00CD3489">
        <w:t>SARIMAX</w:t>
      </w:r>
      <w:proofErr w:type="spellEnd"/>
      <w:r w:rsidRPr="00CD3489">
        <w:t xml:space="preserve"> model for each dataset are shown in </w:t>
      </w:r>
      <w:r>
        <w:fldChar w:fldCharType="begin"/>
      </w:r>
      <w:r>
        <w:instrText xml:space="preserve"> REF _Ref91172205 \h </w:instrText>
      </w:r>
      <w:r>
        <w:fldChar w:fldCharType="separate"/>
      </w:r>
      <w:r w:rsidR="00C460A7">
        <w:t xml:space="preserve">Table </w:t>
      </w:r>
      <w:r w:rsidR="00C460A7">
        <w:rPr>
          <w:noProof/>
        </w:rPr>
        <w:t>14</w:t>
      </w:r>
      <w:r>
        <w:fldChar w:fldCharType="end"/>
      </w:r>
      <w:r w:rsidRPr="00CD3489">
        <w:t>.</w:t>
      </w:r>
      <w:r>
        <w:t xml:space="preserve"> </w:t>
      </w:r>
      <w:r w:rsidR="003C0378">
        <w:t>The partial autocorrelation function (</w:t>
      </w:r>
      <w:proofErr w:type="spellStart"/>
      <w:r w:rsidR="003C0378">
        <w:t>PACF</w:t>
      </w:r>
      <w:proofErr w:type="spellEnd"/>
      <w:r w:rsidR="003C0378">
        <w:t xml:space="preserve">)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w:t>
      </w:r>
      <w:proofErr w:type="spellStart"/>
      <w:r w:rsidR="003C0378">
        <w:t>PACF</w:t>
      </w:r>
      <w:proofErr w:type="spellEnd"/>
      <w:r w:rsidR="003C0378">
        <w:t xml:space="preserve">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247" w:name="_Toc91513053"/>
      <w:r>
        <w:t xml:space="preserve">1.1 </w:t>
      </w:r>
      <w:r w:rsidR="007659E6" w:rsidRPr="007659E6">
        <w:t>Statistical Analysis of the Toronto Dataset</w:t>
      </w:r>
      <w:bookmarkEnd w:id="247"/>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12B94FC6" w:rsidR="00073C10" w:rsidRDefault="00073C10" w:rsidP="00073C10">
      <w:pPr>
        <w:pStyle w:val="Caption"/>
        <w:jc w:val="center"/>
      </w:pPr>
      <w:bookmarkStart w:id="248" w:name="_Toc91513107"/>
      <w:r>
        <w:t xml:space="preserve">Figure </w:t>
      </w:r>
      <w:r w:rsidR="00756EF7">
        <w:fldChar w:fldCharType="begin"/>
      </w:r>
      <w:r w:rsidR="00756EF7">
        <w:instrText xml:space="preserve"> SEQ Figure \* ARABIC </w:instrText>
      </w:r>
      <w:r w:rsidR="00756EF7">
        <w:fldChar w:fldCharType="separate"/>
      </w:r>
      <w:r w:rsidR="00C460A7">
        <w:rPr>
          <w:noProof/>
        </w:rPr>
        <w:t>25</w:t>
      </w:r>
      <w:r w:rsidR="00756EF7">
        <w:rPr>
          <w:noProof/>
        </w:rPr>
        <w:fldChar w:fldCharType="end"/>
      </w:r>
      <w:r>
        <w:t xml:space="preserve"> – </w:t>
      </w:r>
      <w:r w:rsidRPr="00073C10">
        <w:t xml:space="preserve">Excerpt </w:t>
      </w:r>
      <w:r w:rsidR="00EB1740" w:rsidRPr="00073C10">
        <w:t>from</w:t>
      </w:r>
      <w:r w:rsidRPr="00073C10">
        <w:t xml:space="preserve"> the Toronto Dataset</w:t>
      </w:r>
      <w:bookmarkEnd w:id="248"/>
    </w:p>
    <w:p w14:paraId="5FE2A780" w14:textId="267F2EE4" w:rsidR="008C674B" w:rsidRDefault="008C674B" w:rsidP="00F8580D">
      <w:pPr>
        <w:ind w:firstLine="288"/>
      </w:pPr>
      <w:r>
        <w:fldChar w:fldCharType="begin"/>
      </w:r>
      <w:r>
        <w:instrText xml:space="preserve"> REF _Ref89896995 \h </w:instrText>
      </w:r>
      <w:r>
        <w:fldChar w:fldCharType="separate"/>
      </w:r>
      <w:r w:rsidR="00C460A7">
        <w:t xml:space="preserve">Figure </w:t>
      </w:r>
      <w:r w:rsidR="00C460A7">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C460A7">
        <w:t xml:space="preserve">Figure </w:t>
      </w:r>
      <w:r w:rsidR="00C460A7">
        <w:rPr>
          <w:noProof/>
        </w:rPr>
        <w:t>27</w:t>
      </w:r>
      <w:r>
        <w:fldChar w:fldCharType="end"/>
      </w:r>
      <w:r w:rsidRPr="008C674B">
        <w:t xml:space="preserve">, the </w:t>
      </w:r>
      <w:proofErr w:type="spellStart"/>
      <w:r w:rsidRPr="008C674B">
        <w:t>ACF</w:t>
      </w:r>
      <w:proofErr w:type="spellEnd"/>
      <w:r w:rsidRPr="008C674B">
        <w:t xml:space="preserve">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C460A7">
        <w:t xml:space="preserve">Figure </w:t>
      </w:r>
      <w:r w:rsidR="00C460A7">
        <w:rPr>
          <w:noProof/>
        </w:rPr>
        <w:t>28</w:t>
      </w:r>
      <w:r>
        <w:fldChar w:fldCharType="end"/>
      </w:r>
      <w:r w:rsidRPr="008C674B">
        <w:t xml:space="preserve">, the new </w:t>
      </w:r>
      <w:proofErr w:type="spellStart"/>
      <w:r w:rsidRPr="008C674B">
        <w:t>ACF</w:t>
      </w:r>
      <w:proofErr w:type="spellEnd"/>
      <w:r w:rsidRPr="008C674B">
        <w:t xml:space="preserve">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252CED96" w:rsidR="00991456" w:rsidRDefault="00F62EBE" w:rsidP="00F62EBE">
      <w:pPr>
        <w:pStyle w:val="Caption"/>
        <w:jc w:val="center"/>
      </w:pPr>
      <w:bookmarkStart w:id="249" w:name="_Ref89896995"/>
      <w:bookmarkStart w:id="250" w:name="_Toc91513108"/>
      <w:r>
        <w:t xml:space="preserve">Figure </w:t>
      </w:r>
      <w:r w:rsidR="00756EF7">
        <w:fldChar w:fldCharType="begin"/>
      </w:r>
      <w:r w:rsidR="00756EF7">
        <w:instrText xml:space="preserve"> SEQ Figure \* ARABIC </w:instrText>
      </w:r>
      <w:r w:rsidR="00756EF7">
        <w:fldChar w:fldCharType="separate"/>
      </w:r>
      <w:r w:rsidR="00C460A7">
        <w:rPr>
          <w:noProof/>
        </w:rPr>
        <w:t>26</w:t>
      </w:r>
      <w:r w:rsidR="00756EF7">
        <w:rPr>
          <w:noProof/>
        </w:rPr>
        <w:fldChar w:fldCharType="end"/>
      </w:r>
      <w:bookmarkEnd w:id="249"/>
      <w:r>
        <w:t xml:space="preserve"> – </w:t>
      </w:r>
      <w:r w:rsidRPr="00F62EBE">
        <w:t>Plot of the Initial Auto Correlation</w:t>
      </w:r>
      <w:r>
        <w:t xml:space="preserve"> – Toronto Dataset</w:t>
      </w:r>
      <w:bookmarkEnd w:id="250"/>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27EC0226" w:rsidR="0022195F" w:rsidRDefault="0022195F" w:rsidP="0022195F">
      <w:pPr>
        <w:pStyle w:val="Caption"/>
        <w:jc w:val="center"/>
      </w:pPr>
      <w:bookmarkStart w:id="251" w:name="_Ref89897005"/>
      <w:bookmarkStart w:id="252" w:name="_Toc91513109"/>
      <w:r>
        <w:t xml:space="preserve">Figure </w:t>
      </w:r>
      <w:r w:rsidR="00756EF7">
        <w:fldChar w:fldCharType="begin"/>
      </w:r>
      <w:r w:rsidR="00756EF7">
        <w:instrText xml:space="preserve"> SEQ Figure \* ARABIC </w:instrText>
      </w:r>
      <w:r w:rsidR="00756EF7">
        <w:fldChar w:fldCharType="separate"/>
      </w:r>
      <w:r w:rsidR="00C460A7">
        <w:rPr>
          <w:noProof/>
        </w:rPr>
        <w:t>27</w:t>
      </w:r>
      <w:r w:rsidR="00756EF7">
        <w:rPr>
          <w:noProof/>
        </w:rPr>
        <w:fldChar w:fldCharType="end"/>
      </w:r>
      <w:bookmarkEnd w:id="251"/>
      <w:r>
        <w:t xml:space="preserve"> – </w:t>
      </w:r>
      <w:proofErr w:type="spellStart"/>
      <w:r w:rsidR="0094179F">
        <w:t>ACF</w:t>
      </w:r>
      <w:proofErr w:type="spellEnd"/>
      <w:r w:rsidRPr="0022195F">
        <w:t xml:space="preserve"> Plot Following Seasonal Differencing</w:t>
      </w:r>
      <w:r>
        <w:t xml:space="preserve"> – Toronto Dataset</w:t>
      </w:r>
      <w:bookmarkEnd w:id="252"/>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18730598" w:rsidR="0094179F" w:rsidRDefault="0094179F" w:rsidP="0094179F">
      <w:pPr>
        <w:pStyle w:val="Caption"/>
        <w:jc w:val="center"/>
      </w:pPr>
      <w:bookmarkStart w:id="253" w:name="_Ref89897016"/>
      <w:bookmarkStart w:id="254" w:name="_Toc91513110"/>
      <w:r>
        <w:t xml:space="preserve">Figure </w:t>
      </w:r>
      <w:r w:rsidR="00756EF7">
        <w:fldChar w:fldCharType="begin"/>
      </w:r>
      <w:r w:rsidR="00756EF7">
        <w:instrText xml:space="preserve"> SEQ Figure \* ARABIC </w:instrText>
      </w:r>
      <w:r w:rsidR="00756EF7">
        <w:fldChar w:fldCharType="separate"/>
      </w:r>
      <w:r w:rsidR="00C460A7">
        <w:rPr>
          <w:noProof/>
        </w:rPr>
        <w:t>28</w:t>
      </w:r>
      <w:r w:rsidR="00756EF7">
        <w:rPr>
          <w:noProof/>
        </w:rPr>
        <w:fldChar w:fldCharType="end"/>
      </w:r>
      <w:bookmarkEnd w:id="253"/>
      <w:r>
        <w:t xml:space="preserve"> – </w:t>
      </w:r>
      <w:proofErr w:type="spellStart"/>
      <w:r w:rsidR="00292F6A" w:rsidRPr="00292F6A">
        <w:t>ACF</w:t>
      </w:r>
      <w:proofErr w:type="spellEnd"/>
      <w:r w:rsidR="00292F6A" w:rsidRPr="00292F6A">
        <w:t xml:space="preserve"> Plot After Seasonal and Non-Seasonal Differencing </w:t>
      </w:r>
      <w:r>
        <w:t>– Toronto Dataset</w:t>
      </w:r>
      <w:bookmarkEnd w:id="254"/>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69588326" w:rsidR="009512F4" w:rsidRDefault="009512F4" w:rsidP="009512F4">
      <w:pPr>
        <w:pStyle w:val="Caption"/>
        <w:jc w:val="center"/>
      </w:pPr>
      <w:bookmarkStart w:id="255" w:name="_Ref89897711"/>
      <w:bookmarkStart w:id="256" w:name="_Toc91513111"/>
      <w:r>
        <w:t xml:space="preserve">Figure </w:t>
      </w:r>
      <w:r w:rsidR="00756EF7">
        <w:fldChar w:fldCharType="begin"/>
      </w:r>
      <w:r w:rsidR="00756EF7">
        <w:instrText xml:space="preserve"> SEQ Figure \* ARABIC </w:instrText>
      </w:r>
      <w:r w:rsidR="00756EF7">
        <w:fldChar w:fldCharType="separate"/>
      </w:r>
      <w:r w:rsidR="00C460A7">
        <w:rPr>
          <w:noProof/>
        </w:rPr>
        <w:t>29</w:t>
      </w:r>
      <w:r w:rsidR="00756EF7">
        <w:rPr>
          <w:noProof/>
        </w:rPr>
        <w:fldChar w:fldCharType="end"/>
      </w:r>
      <w:bookmarkEnd w:id="255"/>
      <w:r>
        <w:t xml:space="preserve"> - </w:t>
      </w:r>
      <w:proofErr w:type="spellStart"/>
      <w:r>
        <w:t>P</w:t>
      </w:r>
      <w:r w:rsidRPr="00292F6A">
        <w:t>ACF</w:t>
      </w:r>
      <w:proofErr w:type="spellEnd"/>
      <w:r w:rsidRPr="00292F6A">
        <w:t xml:space="preserve"> Plot After Seasonal and Non-Seasonal Differencing </w:t>
      </w:r>
      <w:r>
        <w:t>– Toronto Dataset</w:t>
      </w:r>
      <w:bookmarkEnd w:id="256"/>
    </w:p>
    <w:p w14:paraId="55CBB6AF" w14:textId="15724AE0" w:rsidR="008C674B" w:rsidRDefault="008C674B" w:rsidP="00F137F7">
      <w:pPr>
        <w:ind w:firstLine="288"/>
      </w:pPr>
      <w:r w:rsidRPr="008C674B">
        <w:lastRenderedPageBreak/>
        <w:t xml:space="preserve">The values of our small p and large P lags can be obtained from the </w:t>
      </w:r>
      <w:proofErr w:type="spellStart"/>
      <w:r w:rsidRPr="008C674B">
        <w:t>PACF</w:t>
      </w:r>
      <w:proofErr w:type="spellEnd"/>
      <w:r w:rsidRPr="008C674B">
        <w:t xml:space="preserve"> plot in </w:t>
      </w:r>
      <w:r>
        <w:fldChar w:fldCharType="begin"/>
      </w:r>
      <w:r>
        <w:instrText xml:space="preserve"> REF _Ref89897711 \h </w:instrText>
      </w:r>
      <w:r>
        <w:fldChar w:fldCharType="separate"/>
      </w:r>
      <w:r w:rsidR="00C460A7">
        <w:t xml:space="preserve">Figure </w:t>
      </w:r>
      <w:r w:rsidR="00C460A7">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257" w:name="_Toc91513054"/>
      <w:r>
        <w:t xml:space="preserve">1.2 </w:t>
      </w:r>
      <w:r w:rsidRPr="007659E6">
        <w:t xml:space="preserve">Statistical Analysis of the </w:t>
      </w:r>
      <w:r>
        <w:t>Ottawa</w:t>
      </w:r>
      <w:r w:rsidRPr="007659E6">
        <w:t xml:space="preserve"> Dataset</w:t>
      </w:r>
      <w:bookmarkEnd w:id="257"/>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7EB8A973" w:rsidR="00AD05B1" w:rsidRDefault="00BD0371" w:rsidP="00AD05B1">
      <w:pPr>
        <w:pStyle w:val="Caption"/>
        <w:jc w:val="center"/>
      </w:pPr>
      <w:bookmarkStart w:id="258" w:name="_Toc91513112"/>
      <w:r>
        <w:t xml:space="preserve">Figure </w:t>
      </w:r>
      <w:r w:rsidR="00756EF7">
        <w:fldChar w:fldCharType="begin"/>
      </w:r>
      <w:r w:rsidR="00756EF7">
        <w:instrText xml:space="preserve"> SEQ Figure \* ARABIC </w:instrText>
      </w:r>
      <w:r w:rsidR="00756EF7">
        <w:fldChar w:fldCharType="separate"/>
      </w:r>
      <w:r w:rsidR="00C460A7">
        <w:rPr>
          <w:noProof/>
        </w:rPr>
        <w:t>30</w:t>
      </w:r>
      <w:r w:rsidR="00756EF7">
        <w:rPr>
          <w:noProof/>
        </w:rPr>
        <w:fldChar w:fldCharType="end"/>
      </w:r>
      <w:r>
        <w:t xml:space="preserve"> - </w:t>
      </w:r>
      <w:r w:rsidRPr="00073C10">
        <w:t xml:space="preserve">Excerpt from the </w:t>
      </w:r>
      <w:r w:rsidR="00997D05">
        <w:t>Ottawa</w:t>
      </w:r>
      <w:r w:rsidRPr="00073C10">
        <w:t xml:space="preserve"> Dataset</w:t>
      </w:r>
      <w:bookmarkEnd w:id="258"/>
    </w:p>
    <w:p w14:paraId="3BC739EC" w14:textId="2FC45001" w:rsidR="004A4EA4" w:rsidRDefault="004A4EA4" w:rsidP="004A4EA4">
      <w:pPr>
        <w:ind w:firstLine="288"/>
      </w:pPr>
      <w:r>
        <w:fldChar w:fldCharType="begin"/>
      </w:r>
      <w:r>
        <w:instrText xml:space="preserve"> REF _Ref89950017 \h </w:instrText>
      </w:r>
      <w:r>
        <w:fldChar w:fldCharType="separate"/>
      </w:r>
      <w:r w:rsidR="00C460A7">
        <w:t xml:space="preserve">Figure </w:t>
      </w:r>
      <w:r w:rsidR="00C460A7">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w:t>
      </w:r>
      <w:proofErr w:type="spellStart"/>
      <w:r>
        <w:t>ACF</w:t>
      </w:r>
      <w:proofErr w:type="spellEnd"/>
      <w:r>
        <w:t xml:space="preserve"> plot approaches zero very slowly after seasonal differencing, as shown in </w:t>
      </w:r>
      <w:r>
        <w:fldChar w:fldCharType="begin"/>
      </w:r>
      <w:r>
        <w:instrText xml:space="preserve"> REF _Ref89950025 \h </w:instrText>
      </w:r>
      <w:r>
        <w:fldChar w:fldCharType="separate"/>
      </w:r>
      <w:r w:rsidR="00C460A7">
        <w:t xml:space="preserve">Figure </w:t>
      </w:r>
      <w:r w:rsidR="00C460A7">
        <w:rPr>
          <w:noProof/>
        </w:rPr>
        <w:t>32</w:t>
      </w:r>
      <w:r>
        <w:fldChar w:fldCharType="end"/>
      </w:r>
      <w:r>
        <w:t xml:space="preserve">. This implies that additional differentiation is required, which the non-seasonal component can provide. The new </w:t>
      </w:r>
      <w:proofErr w:type="spellStart"/>
      <w:r>
        <w:t>ACF</w:t>
      </w:r>
      <w:proofErr w:type="spellEnd"/>
      <w:r>
        <w:t xml:space="preserve"> plot approaches zero relatively quickly, as shown in </w:t>
      </w:r>
      <w:r>
        <w:fldChar w:fldCharType="begin"/>
      </w:r>
      <w:r>
        <w:instrText xml:space="preserve"> REF _Ref89950046 \h </w:instrText>
      </w:r>
      <w:r>
        <w:fldChar w:fldCharType="separate"/>
      </w:r>
      <w:r w:rsidR="00C460A7">
        <w:t xml:space="preserve">Figure </w:t>
      </w:r>
      <w:r w:rsidR="00C460A7">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479E9AD"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C460A7">
        <w:t xml:space="preserve">Figure </w:t>
      </w:r>
      <w:proofErr w:type="spellStart"/>
      <w:r w:rsidR="00C460A7">
        <w:rPr>
          <w:noProof/>
        </w:rPr>
        <w:t>34</w:t>
      </w:r>
      <w:r>
        <w:fldChar w:fldCharType="end"/>
      </w:r>
      <w:r>
        <w:t>'s</w:t>
      </w:r>
      <w:proofErr w:type="spellEnd"/>
      <w:r>
        <w:t xml:space="preserve"> </w:t>
      </w:r>
      <w:proofErr w:type="spellStart"/>
      <w:r>
        <w:t>PACF</w:t>
      </w:r>
      <w:proofErr w:type="spellEnd"/>
      <w:r>
        <w:t xml:space="preserve">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3F02B18A" w:rsidR="001671EB" w:rsidRDefault="00AD05B1" w:rsidP="00AD05B1">
      <w:pPr>
        <w:pStyle w:val="Caption"/>
        <w:jc w:val="center"/>
      </w:pPr>
      <w:bookmarkStart w:id="259" w:name="_Ref89950017"/>
      <w:bookmarkStart w:id="260" w:name="_Toc91513113"/>
      <w:r>
        <w:t xml:space="preserve">Figure </w:t>
      </w:r>
      <w:r w:rsidR="00756EF7">
        <w:fldChar w:fldCharType="begin"/>
      </w:r>
      <w:r w:rsidR="00756EF7">
        <w:instrText xml:space="preserve"> SEQ Figure \* ARABIC </w:instrText>
      </w:r>
      <w:r w:rsidR="00756EF7">
        <w:fldChar w:fldCharType="separate"/>
      </w:r>
      <w:r w:rsidR="00C460A7">
        <w:rPr>
          <w:noProof/>
        </w:rPr>
        <w:t>31</w:t>
      </w:r>
      <w:r w:rsidR="00756EF7">
        <w:rPr>
          <w:noProof/>
        </w:rPr>
        <w:fldChar w:fldCharType="end"/>
      </w:r>
      <w:bookmarkEnd w:id="259"/>
      <w:r>
        <w:t xml:space="preserve"> - </w:t>
      </w:r>
      <w:r w:rsidRPr="00F62EBE">
        <w:t>Plot of the Initial Auto Correlation</w:t>
      </w:r>
      <w:r>
        <w:t xml:space="preserve"> – </w:t>
      </w:r>
      <w:r w:rsidR="005B3499">
        <w:t>Ottawa</w:t>
      </w:r>
      <w:r>
        <w:t xml:space="preserve"> Dataset</w:t>
      </w:r>
      <w:bookmarkEnd w:id="260"/>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74E16123" w:rsidR="005B3499" w:rsidRDefault="005B3499" w:rsidP="005B3499">
      <w:pPr>
        <w:pStyle w:val="Caption"/>
        <w:jc w:val="center"/>
      </w:pPr>
      <w:bookmarkStart w:id="261" w:name="_Ref89950025"/>
      <w:bookmarkStart w:id="262" w:name="_Toc91513114"/>
      <w:r>
        <w:t xml:space="preserve">Figure </w:t>
      </w:r>
      <w:r w:rsidR="00756EF7">
        <w:fldChar w:fldCharType="begin"/>
      </w:r>
      <w:r w:rsidR="00756EF7">
        <w:instrText xml:space="preserve"> SEQ Figure \* ARABIC </w:instrText>
      </w:r>
      <w:r w:rsidR="00756EF7">
        <w:fldChar w:fldCharType="separate"/>
      </w:r>
      <w:r w:rsidR="00C460A7">
        <w:rPr>
          <w:noProof/>
        </w:rPr>
        <w:t>32</w:t>
      </w:r>
      <w:r w:rsidR="00756EF7">
        <w:rPr>
          <w:noProof/>
        </w:rPr>
        <w:fldChar w:fldCharType="end"/>
      </w:r>
      <w:bookmarkEnd w:id="261"/>
      <w:r>
        <w:t xml:space="preserve"> - </w:t>
      </w:r>
      <w:proofErr w:type="spellStart"/>
      <w:r>
        <w:t>ACF</w:t>
      </w:r>
      <w:proofErr w:type="spellEnd"/>
      <w:r w:rsidRPr="0022195F">
        <w:t xml:space="preserve"> Plot Following Seasonal Differencing</w:t>
      </w:r>
      <w:r>
        <w:t xml:space="preserve"> – Ottawa Dataset</w:t>
      </w:r>
      <w:bookmarkEnd w:id="262"/>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3F6B1C0E" w:rsidR="005B3499" w:rsidRDefault="005B3499" w:rsidP="005B3499">
      <w:pPr>
        <w:pStyle w:val="Caption"/>
        <w:jc w:val="center"/>
      </w:pPr>
      <w:bookmarkStart w:id="263" w:name="_Ref89950046"/>
      <w:bookmarkStart w:id="264" w:name="_Toc91513115"/>
      <w:r>
        <w:t xml:space="preserve">Figure </w:t>
      </w:r>
      <w:r w:rsidR="00756EF7">
        <w:fldChar w:fldCharType="begin"/>
      </w:r>
      <w:r w:rsidR="00756EF7">
        <w:instrText xml:space="preserve"> SEQ Figure \* ARABIC </w:instrText>
      </w:r>
      <w:r w:rsidR="00756EF7">
        <w:fldChar w:fldCharType="separate"/>
      </w:r>
      <w:r w:rsidR="00C460A7">
        <w:rPr>
          <w:noProof/>
        </w:rPr>
        <w:t>33</w:t>
      </w:r>
      <w:r w:rsidR="00756EF7">
        <w:rPr>
          <w:noProof/>
        </w:rPr>
        <w:fldChar w:fldCharType="end"/>
      </w:r>
      <w:bookmarkEnd w:id="263"/>
      <w:r>
        <w:t xml:space="preserve"> - </w:t>
      </w:r>
      <w:proofErr w:type="spellStart"/>
      <w:r w:rsidRPr="00292F6A">
        <w:t>ACF</w:t>
      </w:r>
      <w:proofErr w:type="spellEnd"/>
      <w:r w:rsidRPr="00292F6A">
        <w:t xml:space="preserve"> Plot After Seasonal and Non-Seasonal Differencing </w:t>
      </w:r>
      <w:r>
        <w:t>– Ottawa Dataset</w:t>
      </w:r>
      <w:bookmarkEnd w:id="264"/>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305245E4" w:rsidR="00FB7F26" w:rsidRDefault="00FB7F26" w:rsidP="00FB7F26">
      <w:pPr>
        <w:pStyle w:val="Caption"/>
        <w:jc w:val="center"/>
      </w:pPr>
      <w:bookmarkStart w:id="265" w:name="_Ref89950479"/>
      <w:bookmarkStart w:id="266" w:name="_Toc91513116"/>
      <w:r>
        <w:t xml:space="preserve">Figure </w:t>
      </w:r>
      <w:r w:rsidR="00756EF7">
        <w:fldChar w:fldCharType="begin"/>
      </w:r>
      <w:r w:rsidR="00756EF7">
        <w:instrText xml:space="preserve"> SEQ Figure \* ARABIC </w:instrText>
      </w:r>
      <w:r w:rsidR="00756EF7">
        <w:fldChar w:fldCharType="separate"/>
      </w:r>
      <w:r w:rsidR="00C460A7">
        <w:rPr>
          <w:noProof/>
        </w:rPr>
        <w:t>34</w:t>
      </w:r>
      <w:r w:rsidR="00756EF7">
        <w:rPr>
          <w:noProof/>
        </w:rPr>
        <w:fldChar w:fldCharType="end"/>
      </w:r>
      <w:bookmarkEnd w:id="265"/>
      <w:r>
        <w:t xml:space="preserve"> - </w:t>
      </w:r>
      <w:proofErr w:type="spellStart"/>
      <w:r>
        <w:t>P</w:t>
      </w:r>
      <w:r w:rsidRPr="00292F6A">
        <w:t>ACF</w:t>
      </w:r>
      <w:proofErr w:type="spellEnd"/>
      <w:r w:rsidRPr="00292F6A">
        <w:t xml:space="preserve"> Plot After Seasonal and Non-Seasonal Differencing </w:t>
      </w:r>
      <w:r>
        <w:t>– Ottawa Dataset</w:t>
      </w:r>
      <w:bookmarkEnd w:id="266"/>
    </w:p>
    <w:p w14:paraId="4AFFBAC2" w14:textId="35F1C811" w:rsidR="006E68AA" w:rsidRDefault="006E68AA" w:rsidP="006E68AA">
      <w:pPr>
        <w:pStyle w:val="Heading3"/>
      </w:pPr>
      <w:bookmarkStart w:id="267" w:name="_Toc91513055"/>
      <w:r>
        <w:t xml:space="preserve">1.3 </w:t>
      </w:r>
      <w:r w:rsidRPr="007659E6">
        <w:t xml:space="preserve">Statistical Analysis of the </w:t>
      </w:r>
      <w:r>
        <w:t>Saint John</w:t>
      </w:r>
      <w:r w:rsidRPr="007659E6">
        <w:t xml:space="preserve"> Dataset</w:t>
      </w:r>
      <w:bookmarkEnd w:id="267"/>
    </w:p>
    <w:p w14:paraId="17950C85" w14:textId="494A6E7F"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C460A7">
        <w:t xml:space="preserve">Figure </w:t>
      </w:r>
      <w:r w:rsidR="00C460A7">
        <w:rPr>
          <w:noProof/>
        </w:rPr>
        <w:t>35</w:t>
      </w:r>
      <w:r>
        <w:fldChar w:fldCharType="end"/>
      </w:r>
      <w:r w:rsidRPr="004A4EA4">
        <w:t>.</w:t>
      </w:r>
    </w:p>
    <w:p w14:paraId="03CC3ADC" w14:textId="0BD4AC5F"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C460A7">
        <w:t xml:space="preserve">Figure </w:t>
      </w:r>
      <w:r w:rsidR="00C460A7">
        <w:rPr>
          <w:noProof/>
        </w:rPr>
        <w:t>36</w:t>
      </w:r>
      <w:r>
        <w:fldChar w:fldCharType="end"/>
      </w:r>
      <w:r w:rsidRPr="00BB1AE3">
        <w:t xml:space="preserve">. We can see a high level of seasonality on a 24-hour basis, which is why we chose 24 as the seasonal difference denoted by parameter S. The </w:t>
      </w:r>
      <w:proofErr w:type="spellStart"/>
      <w:r w:rsidRPr="00BB1AE3">
        <w:t>ACF</w:t>
      </w:r>
      <w:proofErr w:type="spellEnd"/>
      <w:r w:rsidRPr="00BB1AE3">
        <w:t xml:space="preserve"> plot approaches zero very slowly after seasonal differencing, as shown in </w:t>
      </w:r>
      <w:r>
        <w:fldChar w:fldCharType="begin"/>
      </w:r>
      <w:r>
        <w:instrText xml:space="preserve"> REF _Ref89951526 \h </w:instrText>
      </w:r>
      <w:r>
        <w:fldChar w:fldCharType="separate"/>
      </w:r>
      <w:r w:rsidR="00C460A7">
        <w:t xml:space="preserve">Figure </w:t>
      </w:r>
      <w:r w:rsidR="00C460A7">
        <w:rPr>
          <w:noProof/>
        </w:rPr>
        <w:t>37</w:t>
      </w:r>
      <w:r>
        <w:fldChar w:fldCharType="end"/>
      </w:r>
      <w:r w:rsidRPr="00BB1AE3">
        <w:t xml:space="preserve">. This implies that additional differentiation is required, which the non-seasonal component can provide. The new </w:t>
      </w:r>
      <w:proofErr w:type="spellStart"/>
      <w:r w:rsidRPr="00BB1AE3">
        <w:t>ACF</w:t>
      </w:r>
      <w:proofErr w:type="spellEnd"/>
      <w:r w:rsidRPr="00BB1AE3">
        <w:t xml:space="preserve"> plot approaches zero relatively quickly, as shown in </w:t>
      </w:r>
      <w:r>
        <w:fldChar w:fldCharType="begin"/>
      </w:r>
      <w:r>
        <w:instrText xml:space="preserve"> REF _Ref89951536 \h </w:instrText>
      </w:r>
      <w:r>
        <w:fldChar w:fldCharType="separate"/>
      </w:r>
      <w:r w:rsidR="00C460A7">
        <w:t xml:space="preserve">Figure </w:t>
      </w:r>
      <w:r w:rsidR="00C460A7">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E62973B" w:rsidR="00BB1AE3" w:rsidRPr="004A4EA4" w:rsidRDefault="00BB1AE3" w:rsidP="004A4EA4">
      <w:pPr>
        <w:ind w:firstLine="288"/>
      </w:pPr>
      <w:r>
        <w:fldChar w:fldCharType="begin"/>
      </w:r>
      <w:r>
        <w:instrText xml:space="preserve"> REF _Ref89951886 \h </w:instrText>
      </w:r>
      <w:r>
        <w:fldChar w:fldCharType="separate"/>
      </w:r>
      <w:r w:rsidR="00C460A7">
        <w:t xml:space="preserve">Figure </w:t>
      </w:r>
      <w:proofErr w:type="spellStart"/>
      <w:r w:rsidR="00C460A7">
        <w:rPr>
          <w:noProof/>
        </w:rPr>
        <w:t>39</w:t>
      </w:r>
      <w:r>
        <w:fldChar w:fldCharType="end"/>
      </w:r>
      <w:r w:rsidRPr="00BB1AE3">
        <w:t>'s</w:t>
      </w:r>
      <w:proofErr w:type="spellEnd"/>
      <w:r w:rsidRPr="00BB1AE3">
        <w:t xml:space="preserve"> </w:t>
      </w:r>
      <w:proofErr w:type="spellStart"/>
      <w:r w:rsidRPr="00BB1AE3">
        <w:t>PACF</w:t>
      </w:r>
      <w:proofErr w:type="spellEnd"/>
      <w:r w:rsidRPr="00BB1AE3">
        <w:t xml:space="preserve">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767BB753" w:rsidR="00105191" w:rsidRDefault="00105191" w:rsidP="00105191">
      <w:pPr>
        <w:pStyle w:val="Caption"/>
        <w:jc w:val="center"/>
      </w:pPr>
      <w:bookmarkStart w:id="268" w:name="_Ref89951027"/>
      <w:bookmarkStart w:id="269" w:name="_Toc91513117"/>
      <w:r>
        <w:t xml:space="preserve">Figure </w:t>
      </w:r>
      <w:r w:rsidR="00756EF7">
        <w:fldChar w:fldCharType="begin"/>
      </w:r>
      <w:r w:rsidR="00756EF7">
        <w:instrText xml:space="preserve"> SEQ Figure \* ARABIC </w:instrText>
      </w:r>
      <w:r w:rsidR="00756EF7">
        <w:fldChar w:fldCharType="separate"/>
      </w:r>
      <w:r w:rsidR="00C460A7">
        <w:rPr>
          <w:noProof/>
        </w:rPr>
        <w:t>35</w:t>
      </w:r>
      <w:r w:rsidR="00756EF7">
        <w:rPr>
          <w:noProof/>
        </w:rPr>
        <w:fldChar w:fldCharType="end"/>
      </w:r>
      <w:bookmarkEnd w:id="268"/>
      <w:r>
        <w:t xml:space="preserve"> - </w:t>
      </w:r>
      <w:r w:rsidRPr="00073C10">
        <w:t xml:space="preserve">Excerpt from the </w:t>
      </w:r>
      <w:r>
        <w:t>Saint John</w:t>
      </w:r>
      <w:r w:rsidRPr="00073C10">
        <w:t xml:space="preserve"> Dataset</w:t>
      </w:r>
      <w:bookmarkEnd w:id="269"/>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13BBF765" w:rsidR="00537D2A" w:rsidRDefault="003A3905" w:rsidP="003A3905">
      <w:pPr>
        <w:pStyle w:val="Caption"/>
        <w:jc w:val="center"/>
      </w:pPr>
      <w:bookmarkStart w:id="270" w:name="_Ref89951518"/>
      <w:bookmarkStart w:id="271" w:name="_Toc91513118"/>
      <w:r>
        <w:t xml:space="preserve">Figure </w:t>
      </w:r>
      <w:r w:rsidR="00756EF7">
        <w:fldChar w:fldCharType="begin"/>
      </w:r>
      <w:r w:rsidR="00756EF7">
        <w:instrText xml:space="preserve"> SEQ Figure \* ARABIC </w:instrText>
      </w:r>
      <w:r w:rsidR="00756EF7">
        <w:fldChar w:fldCharType="separate"/>
      </w:r>
      <w:r w:rsidR="00C460A7">
        <w:rPr>
          <w:noProof/>
        </w:rPr>
        <w:t>36</w:t>
      </w:r>
      <w:r w:rsidR="00756EF7">
        <w:rPr>
          <w:noProof/>
        </w:rPr>
        <w:fldChar w:fldCharType="end"/>
      </w:r>
      <w:bookmarkEnd w:id="270"/>
      <w:r>
        <w:t xml:space="preserve"> - </w:t>
      </w:r>
      <w:r w:rsidRPr="00F62EBE">
        <w:t>Plot of the Initial Auto Correlation</w:t>
      </w:r>
      <w:r>
        <w:t xml:space="preserve"> – Saint John Dataset</w:t>
      </w:r>
      <w:bookmarkEnd w:id="271"/>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0AE80F14" w:rsidR="00A74A67" w:rsidRDefault="00A74A67" w:rsidP="00A74A67">
      <w:pPr>
        <w:pStyle w:val="Caption"/>
        <w:jc w:val="center"/>
      </w:pPr>
      <w:bookmarkStart w:id="272" w:name="_Ref89951526"/>
      <w:bookmarkStart w:id="273" w:name="_Toc91513119"/>
      <w:r>
        <w:t xml:space="preserve">Figure </w:t>
      </w:r>
      <w:r w:rsidR="00756EF7">
        <w:fldChar w:fldCharType="begin"/>
      </w:r>
      <w:r w:rsidR="00756EF7">
        <w:instrText xml:space="preserve"> SEQ Figure \* ARABIC </w:instrText>
      </w:r>
      <w:r w:rsidR="00756EF7">
        <w:fldChar w:fldCharType="separate"/>
      </w:r>
      <w:r w:rsidR="00C460A7">
        <w:rPr>
          <w:noProof/>
        </w:rPr>
        <w:t>37</w:t>
      </w:r>
      <w:r w:rsidR="00756EF7">
        <w:rPr>
          <w:noProof/>
        </w:rPr>
        <w:fldChar w:fldCharType="end"/>
      </w:r>
      <w:bookmarkEnd w:id="272"/>
      <w:r>
        <w:t xml:space="preserve"> - </w:t>
      </w:r>
      <w:proofErr w:type="spellStart"/>
      <w:r>
        <w:t>ACF</w:t>
      </w:r>
      <w:proofErr w:type="spellEnd"/>
      <w:r w:rsidRPr="0022195F">
        <w:t xml:space="preserve"> Plot Following Seasonal Differencing</w:t>
      </w:r>
      <w:r>
        <w:t xml:space="preserve"> – Saint John Dataset</w:t>
      </w:r>
      <w:bookmarkEnd w:id="273"/>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44955453" w:rsidR="00F87F2D" w:rsidRDefault="00F87F2D" w:rsidP="00F87F2D">
      <w:pPr>
        <w:pStyle w:val="Caption"/>
        <w:jc w:val="center"/>
      </w:pPr>
      <w:bookmarkStart w:id="274" w:name="_Ref89951536"/>
      <w:bookmarkStart w:id="275" w:name="_Toc91513120"/>
      <w:r>
        <w:t xml:space="preserve">Figure </w:t>
      </w:r>
      <w:r w:rsidR="00756EF7">
        <w:fldChar w:fldCharType="begin"/>
      </w:r>
      <w:r w:rsidR="00756EF7">
        <w:instrText xml:space="preserve"> SEQ Figure \* ARABIC </w:instrText>
      </w:r>
      <w:r w:rsidR="00756EF7">
        <w:fldChar w:fldCharType="separate"/>
      </w:r>
      <w:r w:rsidR="00C460A7">
        <w:rPr>
          <w:noProof/>
        </w:rPr>
        <w:t>38</w:t>
      </w:r>
      <w:r w:rsidR="00756EF7">
        <w:rPr>
          <w:noProof/>
        </w:rPr>
        <w:fldChar w:fldCharType="end"/>
      </w:r>
      <w:bookmarkEnd w:id="274"/>
      <w:r>
        <w:t xml:space="preserve"> - </w:t>
      </w:r>
      <w:proofErr w:type="spellStart"/>
      <w:r w:rsidRPr="00292F6A">
        <w:t>ACF</w:t>
      </w:r>
      <w:proofErr w:type="spellEnd"/>
      <w:r w:rsidRPr="00292F6A">
        <w:t xml:space="preserve"> Plot After Seasonal and Non-Seasonal Differencing </w:t>
      </w:r>
      <w:r>
        <w:t>– Saint John Dataset</w:t>
      </w:r>
      <w:bookmarkEnd w:id="275"/>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3D1497E" w:rsidR="005D6395" w:rsidRPr="00F137F7" w:rsidRDefault="00FA73DC" w:rsidP="0074070F">
      <w:pPr>
        <w:pStyle w:val="Caption"/>
        <w:jc w:val="center"/>
      </w:pPr>
      <w:bookmarkStart w:id="276" w:name="_Ref89951886"/>
      <w:bookmarkStart w:id="277" w:name="_Toc91513121"/>
      <w:r>
        <w:t xml:space="preserve">Figure </w:t>
      </w:r>
      <w:r w:rsidR="00756EF7">
        <w:fldChar w:fldCharType="begin"/>
      </w:r>
      <w:r w:rsidR="00756EF7">
        <w:instrText xml:space="preserve"> SEQ Figure \* ARABIC </w:instrText>
      </w:r>
      <w:r w:rsidR="00756EF7">
        <w:fldChar w:fldCharType="separate"/>
      </w:r>
      <w:r w:rsidR="00C460A7">
        <w:rPr>
          <w:noProof/>
        </w:rPr>
        <w:t>39</w:t>
      </w:r>
      <w:r w:rsidR="00756EF7">
        <w:rPr>
          <w:noProof/>
        </w:rPr>
        <w:fldChar w:fldCharType="end"/>
      </w:r>
      <w:bookmarkEnd w:id="276"/>
      <w:r>
        <w:t xml:space="preserve"> - </w:t>
      </w:r>
      <w:proofErr w:type="spellStart"/>
      <w:r>
        <w:t>P</w:t>
      </w:r>
      <w:r w:rsidRPr="00292F6A">
        <w:t>ACF</w:t>
      </w:r>
      <w:proofErr w:type="spellEnd"/>
      <w:r w:rsidRPr="00292F6A">
        <w:t xml:space="preserve"> Plot After Seasonal and Non-Seasonal Differencing </w:t>
      </w:r>
      <w:r>
        <w:t>– Saint John Dataset</w:t>
      </w:r>
      <w:bookmarkEnd w:id="277"/>
      <w:r w:rsidR="009B3449">
        <w:t xml:space="preserve"> </w:t>
      </w:r>
      <w:r w:rsidR="005D6395">
        <w:br w:type="page"/>
      </w:r>
    </w:p>
    <w:p w14:paraId="00B415E6" w14:textId="2A6B2E5F" w:rsidR="00654DE3" w:rsidRDefault="00AF67B7" w:rsidP="00C92783">
      <w:pPr>
        <w:pStyle w:val="Appendix"/>
      </w:pPr>
      <w:bookmarkStart w:id="278" w:name="_Toc91513056"/>
      <w:r>
        <w:lastRenderedPageBreak/>
        <w:t>Appendix</w:t>
      </w:r>
      <w:r w:rsidR="00343447">
        <w:t xml:space="preserve"> B</w:t>
      </w:r>
      <w:bookmarkEnd w:id="278"/>
    </w:p>
    <w:p w14:paraId="6CDEAE14" w14:textId="49AFA13B" w:rsidR="00485AB3" w:rsidRPr="00485AB3" w:rsidRDefault="00485AB3" w:rsidP="00485AB3">
      <w:pPr>
        <w:pStyle w:val="Heading2"/>
      </w:pPr>
      <w:bookmarkStart w:id="279" w:name="_Toc91513057"/>
      <w:r>
        <w:t xml:space="preserve">1 </w:t>
      </w:r>
      <w:r w:rsidR="00694C40" w:rsidRPr="00694C40">
        <w:t>Metrics for Overall Accuracy</w:t>
      </w:r>
      <w:bookmarkEnd w:id="279"/>
    </w:p>
    <w:p w14:paraId="187013F8" w14:textId="3CC95327" w:rsidR="00E93B16" w:rsidRDefault="00581432" w:rsidP="00485AB3">
      <w:pPr>
        <w:pStyle w:val="Heading3"/>
      </w:pPr>
      <w:bookmarkStart w:id="280" w:name="_Toc91513058"/>
      <w:r>
        <w:t xml:space="preserve">1.1 </w:t>
      </w:r>
      <w:r w:rsidR="00B91A69" w:rsidRPr="00B91A69">
        <w:t>The Toronto Dataset's Overall Performance Metrics</w:t>
      </w:r>
      <w:bookmarkEnd w:id="2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73DA4385" w:rsidR="006143E0" w:rsidRDefault="00175B13" w:rsidP="00175B13">
      <w:pPr>
        <w:pStyle w:val="Caption"/>
        <w:jc w:val="center"/>
      </w:pPr>
      <w:bookmarkStart w:id="281" w:name="_Toc91513080"/>
      <w:r>
        <w:t xml:space="preserve">Table </w:t>
      </w:r>
      <w:r w:rsidR="00756EF7">
        <w:fldChar w:fldCharType="begin"/>
      </w:r>
      <w:r w:rsidR="00756EF7">
        <w:instrText xml:space="preserve"> SEQ Table \* ARABIC </w:instrText>
      </w:r>
      <w:r w:rsidR="00756EF7">
        <w:fldChar w:fldCharType="separate"/>
      </w:r>
      <w:r w:rsidR="00C460A7">
        <w:rPr>
          <w:noProof/>
        </w:rPr>
        <w:t>15</w:t>
      </w:r>
      <w:r w:rsidR="00756EF7">
        <w:rPr>
          <w:noProof/>
        </w:rPr>
        <w:fldChar w:fldCharType="end"/>
      </w:r>
      <w:r>
        <w:t xml:space="preserve"> – The Overall Performance Metrics – Toronto Dataset</w:t>
      </w:r>
      <w:bookmarkEnd w:id="281"/>
    </w:p>
    <w:p w14:paraId="55F5D20F" w14:textId="75410B3E" w:rsidR="00175B13" w:rsidRDefault="00581432" w:rsidP="00485AB3">
      <w:pPr>
        <w:pStyle w:val="Heading3"/>
      </w:pPr>
      <w:bookmarkStart w:id="282" w:name="_Toc91513059"/>
      <w:r>
        <w:t xml:space="preserve">1.2 </w:t>
      </w:r>
      <w:r w:rsidR="006438F6" w:rsidRPr="00B91A69">
        <w:t xml:space="preserve">The </w:t>
      </w:r>
      <w:r w:rsidR="006438F6">
        <w:t>Ottawa</w:t>
      </w:r>
      <w:r w:rsidR="006438F6" w:rsidRPr="00B91A69">
        <w:t xml:space="preserve"> Dataset's Overall Performance Metrics</w:t>
      </w:r>
      <w:bookmarkEnd w:id="2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19C2700" w:rsidR="00175B13" w:rsidRDefault="00174E49" w:rsidP="00174E49">
      <w:pPr>
        <w:pStyle w:val="Caption"/>
        <w:jc w:val="center"/>
      </w:pPr>
      <w:bookmarkStart w:id="283" w:name="_Toc91513081"/>
      <w:r>
        <w:t xml:space="preserve">Table </w:t>
      </w:r>
      <w:r w:rsidR="00756EF7">
        <w:fldChar w:fldCharType="begin"/>
      </w:r>
      <w:r w:rsidR="00756EF7">
        <w:instrText xml:space="preserve"> SEQ Table \* ARABIC </w:instrText>
      </w:r>
      <w:r w:rsidR="00756EF7">
        <w:fldChar w:fldCharType="separate"/>
      </w:r>
      <w:r w:rsidR="00C460A7">
        <w:rPr>
          <w:noProof/>
        </w:rPr>
        <w:t>16</w:t>
      </w:r>
      <w:r w:rsidR="00756EF7">
        <w:rPr>
          <w:noProof/>
        </w:rPr>
        <w:fldChar w:fldCharType="end"/>
      </w:r>
      <w:r>
        <w:t xml:space="preserve"> - The Overall Performance Metrics – Ottawa Dataset</w:t>
      </w:r>
      <w:bookmarkEnd w:id="283"/>
    </w:p>
    <w:p w14:paraId="4D938477" w14:textId="40DE8F9A" w:rsidR="00033DD7" w:rsidRDefault="00033DD7" w:rsidP="00485AB3">
      <w:pPr>
        <w:pStyle w:val="Heading3"/>
      </w:pPr>
      <w:bookmarkStart w:id="284" w:name="_Toc91513060"/>
      <w:r>
        <w:t xml:space="preserve">1.3 </w:t>
      </w:r>
      <w:r w:rsidR="006438F6" w:rsidRPr="00B91A69">
        <w:t xml:space="preserve">The </w:t>
      </w:r>
      <w:r w:rsidR="006438F6">
        <w:t>Saint John</w:t>
      </w:r>
      <w:r w:rsidR="006438F6" w:rsidRPr="00B91A69">
        <w:t xml:space="preserve"> Dataset's Overall Performance Metrics</w:t>
      </w:r>
      <w:bookmarkEnd w:id="2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50A00F3A" w:rsidR="00485AB3" w:rsidRDefault="003162DE" w:rsidP="00546FAC">
      <w:pPr>
        <w:pStyle w:val="Caption"/>
        <w:jc w:val="center"/>
      </w:pPr>
      <w:bookmarkStart w:id="285" w:name="_Toc91513082"/>
      <w:r>
        <w:t xml:space="preserve">Table </w:t>
      </w:r>
      <w:r w:rsidR="00756EF7">
        <w:fldChar w:fldCharType="begin"/>
      </w:r>
      <w:r w:rsidR="00756EF7">
        <w:instrText xml:space="preserve"> SEQ Table \* ARABIC </w:instrText>
      </w:r>
      <w:r w:rsidR="00756EF7">
        <w:fldChar w:fldCharType="separate"/>
      </w:r>
      <w:r w:rsidR="00C460A7">
        <w:rPr>
          <w:noProof/>
        </w:rPr>
        <w:t>17</w:t>
      </w:r>
      <w:r w:rsidR="00756EF7">
        <w:rPr>
          <w:noProof/>
        </w:rPr>
        <w:fldChar w:fldCharType="end"/>
      </w:r>
      <w:r>
        <w:t xml:space="preserve"> - The Overall Performance Metrics – Saint John Dataset</w:t>
      </w:r>
      <w:bookmarkEnd w:id="285"/>
    </w:p>
    <w:p w14:paraId="1CE397B7" w14:textId="79F32BDA" w:rsidR="00485AB3" w:rsidRDefault="00485AB3" w:rsidP="00485AB3">
      <w:pPr>
        <w:pStyle w:val="Heading2"/>
      </w:pPr>
      <w:bookmarkStart w:id="286" w:name="_Toc91513061"/>
      <w:r>
        <w:lastRenderedPageBreak/>
        <w:t xml:space="preserve">2 </w:t>
      </w:r>
      <w:r w:rsidR="00694C40" w:rsidRPr="00694C40">
        <w:t>Metrics for Peak Detection Accuracy</w:t>
      </w:r>
      <w:bookmarkEnd w:id="286"/>
    </w:p>
    <w:p w14:paraId="00E642FC" w14:textId="2825F7C6"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C460A7">
        <w:t xml:space="preserve">Figure </w:t>
      </w:r>
      <w:r w:rsidR="00C460A7">
        <w:rPr>
          <w:noProof/>
        </w:rPr>
        <w:t>40</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152486F1" w:rsidR="00422450" w:rsidRDefault="00422450" w:rsidP="00422450">
      <w:pPr>
        <w:pStyle w:val="Caption"/>
        <w:jc w:val="center"/>
      </w:pPr>
      <w:bookmarkStart w:id="287" w:name="_Ref88493564"/>
      <w:bookmarkStart w:id="288" w:name="_Toc91513122"/>
      <w:r>
        <w:t xml:space="preserve">Figure </w:t>
      </w:r>
      <w:r w:rsidR="00756EF7">
        <w:fldChar w:fldCharType="begin"/>
      </w:r>
      <w:r w:rsidR="00756EF7">
        <w:instrText xml:space="preserve"> SEQ Figure \* ARABIC </w:instrText>
      </w:r>
      <w:r w:rsidR="00756EF7">
        <w:fldChar w:fldCharType="separate"/>
      </w:r>
      <w:r w:rsidR="00C460A7">
        <w:rPr>
          <w:noProof/>
        </w:rPr>
        <w:t>40</w:t>
      </w:r>
      <w:r w:rsidR="00756EF7">
        <w:rPr>
          <w:noProof/>
        </w:rPr>
        <w:fldChar w:fldCharType="end"/>
      </w:r>
      <w:bookmarkEnd w:id="287"/>
      <w:r>
        <w:t xml:space="preserve"> - </w:t>
      </w:r>
      <w:r w:rsidRPr="005E08B9">
        <w:t xml:space="preserve">Load Demand on March 11, 2019, and CNN Forecast </w:t>
      </w:r>
      <w:r>
        <w:t>– Toronto Dataset</w:t>
      </w:r>
      <w:bookmarkEnd w:id="288"/>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89" w:name="_Toc91513062"/>
      <w:r>
        <w:t xml:space="preserve">3 </w:t>
      </w:r>
      <w:r w:rsidRPr="004868D7">
        <w:t>Other Forecasters' Box Plots of the Error Distribution</w:t>
      </w:r>
      <w:bookmarkEnd w:id="289"/>
    </w:p>
    <w:p w14:paraId="0E054AB6" w14:textId="69ADC48D" w:rsidR="00A14A23" w:rsidRDefault="00A14A23" w:rsidP="00A14A23">
      <w:pPr>
        <w:pStyle w:val="Heading3"/>
      </w:pPr>
      <w:bookmarkStart w:id="290" w:name="_Toc91513063"/>
      <w:r>
        <w:t>3.1 The Toronto Dataset</w:t>
      </w:r>
      <w:bookmarkEnd w:id="290"/>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2B82422D" w:rsidR="00A14A23" w:rsidRDefault="00A14A23" w:rsidP="00A14A23">
      <w:pPr>
        <w:pStyle w:val="Caption"/>
        <w:jc w:val="center"/>
      </w:pPr>
      <w:bookmarkStart w:id="291" w:name="_Ref85382700"/>
      <w:bookmarkStart w:id="292" w:name="_Toc91513123"/>
      <w:r>
        <w:t xml:space="preserve">Figure </w:t>
      </w:r>
      <w:r w:rsidR="00756EF7">
        <w:fldChar w:fldCharType="begin"/>
      </w:r>
      <w:r w:rsidR="00756EF7">
        <w:instrText xml:space="preserve"> SEQ Figure \* ARABIC </w:instrText>
      </w:r>
      <w:r w:rsidR="00756EF7">
        <w:fldChar w:fldCharType="separate"/>
      </w:r>
      <w:r w:rsidR="00C460A7">
        <w:rPr>
          <w:noProof/>
        </w:rPr>
        <w:t>41</w:t>
      </w:r>
      <w:r w:rsidR="00756EF7">
        <w:rPr>
          <w:noProof/>
        </w:rPr>
        <w:fldChar w:fldCharType="end"/>
      </w:r>
      <w:bookmarkEnd w:id="291"/>
      <w:r>
        <w:t xml:space="preserve"> - </w:t>
      </w:r>
      <w:r w:rsidRPr="00F52C2D">
        <w:t xml:space="preserve">Hourly Error Distribution for the </w:t>
      </w:r>
      <w:proofErr w:type="spellStart"/>
      <w:r>
        <w:t>MLR</w:t>
      </w:r>
      <w:proofErr w:type="spellEnd"/>
      <w:r w:rsidRPr="00F52C2D">
        <w:t xml:space="preserve"> </w:t>
      </w:r>
      <w:r>
        <w:t>Forecaster</w:t>
      </w:r>
      <w:r w:rsidRPr="00F52C2D">
        <w:t xml:space="preserve"> </w:t>
      </w:r>
      <w:r>
        <w:t>– Toronto Dataset</w:t>
      </w:r>
      <w:bookmarkEnd w:id="292"/>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2AE5B8A4" w:rsidR="00A14A23" w:rsidRDefault="00A14A23" w:rsidP="00A14A23">
      <w:pPr>
        <w:pStyle w:val="Caption"/>
        <w:jc w:val="center"/>
      </w:pPr>
      <w:bookmarkStart w:id="293" w:name="_Ref85382703"/>
      <w:bookmarkStart w:id="294" w:name="_Toc91513124"/>
      <w:r>
        <w:t xml:space="preserve">Figure </w:t>
      </w:r>
      <w:r w:rsidR="00756EF7">
        <w:fldChar w:fldCharType="begin"/>
      </w:r>
      <w:r w:rsidR="00756EF7">
        <w:instrText xml:space="preserve"> SEQ Figure \* ARABIC </w:instrText>
      </w:r>
      <w:r w:rsidR="00756EF7">
        <w:fldChar w:fldCharType="separate"/>
      </w:r>
      <w:r w:rsidR="00C460A7">
        <w:rPr>
          <w:noProof/>
        </w:rPr>
        <w:t>42</w:t>
      </w:r>
      <w:r w:rsidR="00756EF7">
        <w:rPr>
          <w:noProof/>
        </w:rPr>
        <w:fldChar w:fldCharType="end"/>
      </w:r>
      <w:bookmarkEnd w:id="293"/>
      <w:r>
        <w:t xml:space="preserve"> - </w:t>
      </w:r>
      <w:r w:rsidRPr="003758BF">
        <w:t xml:space="preserve">Hourly Error Distribution for the </w:t>
      </w:r>
      <w:proofErr w:type="spellStart"/>
      <w:r w:rsidR="00A50F2F">
        <w:t>S</w:t>
      </w:r>
      <w:r>
        <w:t>ARIMA</w:t>
      </w:r>
      <w:r w:rsidR="00A50F2F">
        <w:t>X</w:t>
      </w:r>
      <w:proofErr w:type="spellEnd"/>
      <w:r w:rsidRPr="003758BF">
        <w:t xml:space="preserve"> </w:t>
      </w:r>
      <w:r>
        <w:t>Forecaster</w:t>
      </w:r>
      <w:r w:rsidRPr="003758BF">
        <w:t xml:space="preserve"> </w:t>
      </w:r>
      <w:r>
        <w:t>– Toronto Dataset</w:t>
      </w:r>
      <w:bookmarkEnd w:id="294"/>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125B93F2" w:rsidR="00A14A23" w:rsidRDefault="00A14A23" w:rsidP="00A14A23">
      <w:pPr>
        <w:pStyle w:val="Caption"/>
        <w:jc w:val="center"/>
      </w:pPr>
      <w:bookmarkStart w:id="295" w:name="_Ref85382705"/>
      <w:bookmarkStart w:id="296" w:name="_Toc91513125"/>
      <w:r>
        <w:t xml:space="preserve">Figure </w:t>
      </w:r>
      <w:r w:rsidR="00756EF7">
        <w:fldChar w:fldCharType="begin"/>
      </w:r>
      <w:r w:rsidR="00756EF7">
        <w:instrText xml:space="preserve"> SEQ Figure \* ARABIC </w:instrText>
      </w:r>
      <w:r w:rsidR="00756EF7">
        <w:fldChar w:fldCharType="separate"/>
      </w:r>
      <w:r w:rsidR="00C460A7">
        <w:rPr>
          <w:noProof/>
        </w:rPr>
        <w:t>43</w:t>
      </w:r>
      <w:r w:rsidR="00756EF7">
        <w:rPr>
          <w:noProof/>
        </w:rPr>
        <w:fldChar w:fldCharType="end"/>
      </w:r>
      <w:bookmarkEnd w:id="295"/>
      <w:r>
        <w:t xml:space="preserve"> - </w:t>
      </w:r>
      <w:r w:rsidRPr="00DC110F">
        <w:t xml:space="preserve">Hourly Error Distribution for the </w:t>
      </w:r>
      <w:proofErr w:type="spellStart"/>
      <w:r>
        <w:t>SNF</w:t>
      </w:r>
      <w:proofErr w:type="spellEnd"/>
      <w:r w:rsidRPr="00DC110F">
        <w:t xml:space="preserve"> </w:t>
      </w:r>
      <w:r>
        <w:t>Forecaster – Toronto Dataset</w:t>
      </w:r>
      <w:bookmarkEnd w:id="296"/>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34C01742" w:rsidR="00646B24" w:rsidRDefault="00646B24" w:rsidP="00646B24">
      <w:pPr>
        <w:pStyle w:val="Caption"/>
        <w:jc w:val="center"/>
      </w:pPr>
      <w:bookmarkStart w:id="297" w:name="_Toc91513126"/>
      <w:r>
        <w:t xml:space="preserve">Figure </w:t>
      </w:r>
      <w:r w:rsidR="00756EF7">
        <w:fldChar w:fldCharType="begin"/>
      </w:r>
      <w:r w:rsidR="00756EF7">
        <w:instrText xml:space="preserve"> SEQ Figure \* ARABIC </w:instrText>
      </w:r>
      <w:r w:rsidR="00756EF7">
        <w:fldChar w:fldCharType="separate"/>
      </w:r>
      <w:r w:rsidR="00C460A7">
        <w:rPr>
          <w:noProof/>
        </w:rPr>
        <w:t>44</w:t>
      </w:r>
      <w:r w:rsidR="00756EF7">
        <w:rPr>
          <w:noProof/>
        </w:rPr>
        <w:fldChar w:fldCharType="end"/>
      </w:r>
      <w:r>
        <w:t xml:space="preserve"> - </w:t>
      </w:r>
      <w:r w:rsidRPr="00DD6602">
        <w:t xml:space="preserve">Daily Error Distribution for the </w:t>
      </w:r>
      <w:proofErr w:type="spellStart"/>
      <w:r>
        <w:t>MLR</w:t>
      </w:r>
      <w:proofErr w:type="spellEnd"/>
      <w:r w:rsidRPr="00DD6602">
        <w:t xml:space="preserve"> </w:t>
      </w:r>
      <w:r>
        <w:t>Forecaster</w:t>
      </w:r>
      <w:r w:rsidRPr="00DD6602">
        <w:t xml:space="preserve"> </w:t>
      </w:r>
      <w:r>
        <w:t>– Toronto Dataset</w:t>
      </w:r>
      <w:bookmarkEnd w:id="297"/>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16890701" w:rsidR="00646B24" w:rsidRDefault="00646B24" w:rsidP="00646B24">
      <w:pPr>
        <w:pStyle w:val="Caption"/>
        <w:jc w:val="center"/>
      </w:pPr>
      <w:bookmarkStart w:id="298" w:name="_Toc91513127"/>
      <w:r>
        <w:t xml:space="preserve">Figure </w:t>
      </w:r>
      <w:r w:rsidR="00756EF7">
        <w:fldChar w:fldCharType="begin"/>
      </w:r>
      <w:r w:rsidR="00756EF7">
        <w:instrText xml:space="preserve"> SEQ Figure \* ARABIC </w:instrText>
      </w:r>
      <w:r w:rsidR="00756EF7">
        <w:fldChar w:fldCharType="separate"/>
      </w:r>
      <w:r w:rsidR="00C460A7">
        <w:rPr>
          <w:noProof/>
        </w:rPr>
        <w:t>45</w:t>
      </w:r>
      <w:r w:rsidR="00756EF7">
        <w:rPr>
          <w:noProof/>
        </w:rPr>
        <w:fldChar w:fldCharType="end"/>
      </w:r>
      <w:r>
        <w:t xml:space="preserve"> - </w:t>
      </w:r>
      <w:r w:rsidRPr="00353ADF">
        <w:t xml:space="preserve">Daily Error Distribution for the </w:t>
      </w:r>
      <w:proofErr w:type="spellStart"/>
      <w:r>
        <w:t>SARIMAX</w:t>
      </w:r>
      <w:proofErr w:type="spellEnd"/>
      <w:r w:rsidRPr="00353ADF">
        <w:t xml:space="preserve"> </w:t>
      </w:r>
      <w:r>
        <w:t>Forecaster</w:t>
      </w:r>
      <w:r w:rsidRPr="00353ADF">
        <w:t xml:space="preserve"> </w:t>
      </w:r>
      <w:r>
        <w:t>– Toronto Dataset</w:t>
      </w:r>
      <w:bookmarkEnd w:id="298"/>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702263B4" w:rsidR="00646B24" w:rsidRDefault="00646B24" w:rsidP="00646B24">
      <w:pPr>
        <w:pStyle w:val="Caption"/>
        <w:jc w:val="center"/>
      </w:pPr>
      <w:bookmarkStart w:id="299" w:name="_Toc91513128"/>
      <w:r>
        <w:t xml:space="preserve">Figure </w:t>
      </w:r>
      <w:r w:rsidR="00756EF7">
        <w:fldChar w:fldCharType="begin"/>
      </w:r>
      <w:r w:rsidR="00756EF7">
        <w:instrText xml:space="preserve"> SEQ Figure \* ARABIC </w:instrText>
      </w:r>
      <w:r w:rsidR="00756EF7">
        <w:fldChar w:fldCharType="separate"/>
      </w:r>
      <w:r w:rsidR="00C460A7">
        <w:rPr>
          <w:noProof/>
        </w:rPr>
        <w:t>46</w:t>
      </w:r>
      <w:r w:rsidR="00756EF7">
        <w:rPr>
          <w:noProof/>
        </w:rPr>
        <w:fldChar w:fldCharType="end"/>
      </w:r>
      <w:r>
        <w:t xml:space="preserve"> - </w:t>
      </w:r>
      <w:r w:rsidRPr="00646B24">
        <w:t xml:space="preserve">Daily Error Distribution for the </w:t>
      </w:r>
      <w:proofErr w:type="spellStart"/>
      <w:r w:rsidRPr="00646B24">
        <w:t>SNF</w:t>
      </w:r>
      <w:proofErr w:type="spellEnd"/>
      <w:r w:rsidRPr="00646B24">
        <w:t xml:space="preserve"> Forecaster – Toronto Dataset</w:t>
      </w:r>
      <w:bookmarkEnd w:id="299"/>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68BFD7B2" w:rsidR="00BA5B03" w:rsidRDefault="00BA5B03" w:rsidP="00BA5B03">
      <w:pPr>
        <w:pStyle w:val="Caption"/>
        <w:jc w:val="center"/>
      </w:pPr>
      <w:bookmarkStart w:id="300" w:name="_Toc91513129"/>
      <w:r>
        <w:t xml:space="preserve">Figure </w:t>
      </w:r>
      <w:r w:rsidR="00756EF7">
        <w:fldChar w:fldCharType="begin"/>
      </w:r>
      <w:r w:rsidR="00756EF7">
        <w:instrText xml:space="preserve"> SEQ Figure \* ARABIC </w:instrText>
      </w:r>
      <w:r w:rsidR="00756EF7">
        <w:fldChar w:fldCharType="separate"/>
      </w:r>
      <w:r w:rsidR="00C460A7">
        <w:rPr>
          <w:noProof/>
        </w:rPr>
        <w:t>47</w:t>
      </w:r>
      <w:r w:rsidR="00756EF7">
        <w:rPr>
          <w:noProof/>
        </w:rPr>
        <w:fldChar w:fldCharType="end"/>
      </w:r>
      <w:r>
        <w:t xml:space="preserve"> - </w:t>
      </w:r>
      <w:r w:rsidRPr="00D91912">
        <w:t xml:space="preserve">Monthly Error Distribution for </w:t>
      </w:r>
      <w:proofErr w:type="spellStart"/>
      <w:r>
        <w:t>MLR</w:t>
      </w:r>
      <w:proofErr w:type="spellEnd"/>
      <w:r w:rsidRPr="00D91912">
        <w:t xml:space="preserve"> </w:t>
      </w:r>
      <w:r>
        <w:t>Forecaster– Toronto Dataset</w:t>
      </w:r>
      <w:bookmarkEnd w:id="300"/>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2B9CD204" w:rsidR="00BA5B03" w:rsidRDefault="00BA5B03" w:rsidP="00BA5B03">
      <w:pPr>
        <w:pStyle w:val="Caption"/>
        <w:jc w:val="center"/>
      </w:pPr>
      <w:bookmarkStart w:id="301" w:name="_Toc91513130"/>
      <w:r>
        <w:t xml:space="preserve">Figure </w:t>
      </w:r>
      <w:r w:rsidR="00756EF7">
        <w:fldChar w:fldCharType="begin"/>
      </w:r>
      <w:r w:rsidR="00756EF7">
        <w:instrText xml:space="preserve"> SEQ Figure \* ARAB</w:instrText>
      </w:r>
      <w:r w:rsidR="00756EF7">
        <w:instrText xml:space="preserve">IC </w:instrText>
      </w:r>
      <w:r w:rsidR="00756EF7">
        <w:fldChar w:fldCharType="separate"/>
      </w:r>
      <w:r w:rsidR="00C460A7">
        <w:rPr>
          <w:noProof/>
        </w:rPr>
        <w:t>48</w:t>
      </w:r>
      <w:r w:rsidR="00756EF7">
        <w:rPr>
          <w:noProof/>
        </w:rPr>
        <w:fldChar w:fldCharType="end"/>
      </w:r>
      <w:r>
        <w:t xml:space="preserve"> - </w:t>
      </w:r>
      <w:bookmarkStart w:id="302" w:name="_Hlk85314729"/>
      <w:r w:rsidRPr="00D91912">
        <w:t xml:space="preserve">Monthly Error Distribution for </w:t>
      </w:r>
      <w:proofErr w:type="spellStart"/>
      <w:r>
        <w:t>SARIMAX</w:t>
      </w:r>
      <w:proofErr w:type="spellEnd"/>
      <w:r w:rsidRPr="00D91912">
        <w:t xml:space="preserve"> </w:t>
      </w:r>
      <w:r>
        <w:t>Forecaster– Toronto Dataset</w:t>
      </w:r>
      <w:bookmarkEnd w:id="301"/>
      <w:bookmarkEnd w:id="302"/>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2BEBD3C8" w:rsidR="00BA5B03" w:rsidRDefault="00BA5B03" w:rsidP="00BA5B03">
      <w:pPr>
        <w:pStyle w:val="Caption"/>
        <w:jc w:val="center"/>
      </w:pPr>
      <w:bookmarkStart w:id="303" w:name="_Toc91513131"/>
      <w:r>
        <w:t xml:space="preserve">Figure </w:t>
      </w:r>
      <w:r w:rsidR="00756EF7">
        <w:fldChar w:fldCharType="begin"/>
      </w:r>
      <w:r w:rsidR="00756EF7">
        <w:instrText xml:space="preserve"> SEQ Figure \* ARABIC </w:instrText>
      </w:r>
      <w:r w:rsidR="00756EF7">
        <w:fldChar w:fldCharType="separate"/>
      </w:r>
      <w:r w:rsidR="00C460A7">
        <w:rPr>
          <w:noProof/>
        </w:rPr>
        <w:t>49</w:t>
      </w:r>
      <w:r w:rsidR="00756EF7">
        <w:rPr>
          <w:noProof/>
        </w:rPr>
        <w:fldChar w:fldCharType="end"/>
      </w:r>
      <w:r>
        <w:t xml:space="preserve"> - </w:t>
      </w:r>
      <w:r w:rsidRPr="002F5DEA">
        <w:t xml:space="preserve">Monthly Error Distribution for </w:t>
      </w:r>
      <w:proofErr w:type="spellStart"/>
      <w:r>
        <w:t>SNF</w:t>
      </w:r>
      <w:proofErr w:type="spellEnd"/>
      <w:r w:rsidRPr="002F5DEA">
        <w:t xml:space="preserve"> </w:t>
      </w:r>
      <w:r>
        <w:t>Forecaster– Toronto Dataset</w:t>
      </w:r>
      <w:bookmarkEnd w:id="303"/>
    </w:p>
    <w:p w14:paraId="7A2D55BE" w14:textId="6D0F4D49" w:rsidR="00F23842" w:rsidRDefault="00F23842" w:rsidP="00F23842">
      <w:pPr>
        <w:pStyle w:val="Heading3"/>
      </w:pPr>
      <w:bookmarkStart w:id="304" w:name="_Toc91513064"/>
      <w:r>
        <w:lastRenderedPageBreak/>
        <w:t>3.2 The Ottawa Dataset</w:t>
      </w:r>
      <w:bookmarkEnd w:id="304"/>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6ABF54A0" w:rsidR="00F23842" w:rsidRDefault="00F23842" w:rsidP="00F23842">
      <w:pPr>
        <w:pStyle w:val="Caption"/>
        <w:jc w:val="center"/>
      </w:pPr>
      <w:bookmarkStart w:id="305" w:name="_Toc91513132"/>
      <w:r>
        <w:t xml:space="preserve">Figure </w:t>
      </w:r>
      <w:r w:rsidR="00756EF7">
        <w:fldChar w:fldCharType="begin"/>
      </w:r>
      <w:r w:rsidR="00756EF7">
        <w:instrText xml:space="preserve"> SEQ Figure \* ARABIC </w:instrText>
      </w:r>
      <w:r w:rsidR="00756EF7">
        <w:fldChar w:fldCharType="separate"/>
      </w:r>
      <w:r w:rsidR="00C460A7">
        <w:rPr>
          <w:noProof/>
        </w:rPr>
        <w:t>50</w:t>
      </w:r>
      <w:r w:rsidR="00756EF7">
        <w:rPr>
          <w:noProof/>
        </w:rPr>
        <w:fldChar w:fldCharType="end"/>
      </w:r>
      <w:r>
        <w:t xml:space="preserve"> - </w:t>
      </w:r>
      <w:r w:rsidRPr="00413AE5">
        <w:t xml:space="preserve">Hourly Error Distribution for the </w:t>
      </w:r>
      <w:proofErr w:type="spellStart"/>
      <w:r>
        <w:t>MLR</w:t>
      </w:r>
      <w:proofErr w:type="spellEnd"/>
      <w:r w:rsidRPr="00413AE5">
        <w:t xml:space="preserve"> </w:t>
      </w:r>
      <w:r>
        <w:t>Forecaster</w:t>
      </w:r>
      <w:r w:rsidRPr="00413AE5">
        <w:t xml:space="preserve"> </w:t>
      </w:r>
      <w:r>
        <w:t>– Ottawa Dataset</w:t>
      </w:r>
      <w:bookmarkEnd w:id="305"/>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07644983" w:rsidR="00F23842" w:rsidRDefault="00F23842" w:rsidP="00F23842">
      <w:pPr>
        <w:pStyle w:val="Caption"/>
        <w:jc w:val="center"/>
      </w:pPr>
      <w:bookmarkStart w:id="306" w:name="_Toc91513133"/>
      <w:r>
        <w:t xml:space="preserve">Figure </w:t>
      </w:r>
      <w:r w:rsidR="00756EF7">
        <w:fldChar w:fldCharType="begin"/>
      </w:r>
      <w:r w:rsidR="00756EF7">
        <w:instrText xml:space="preserve"> SEQ Figure \* ARABIC </w:instrText>
      </w:r>
      <w:r w:rsidR="00756EF7">
        <w:fldChar w:fldCharType="separate"/>
      </w:r>
      <w:r w:rsidR="00C460A7">
        <w:rPr>
          <w:noProof/>
        </w:rPr>
        <w:t>51</w:t>
      </w:r>
      <w:r w:rsidR="00756EF7">
        <w:rPr>
          <w:noProof/>
        </w:rPr>
        <w:fldChar w:fldCharType="end"/>
      </w:r>
      <w:r>
        <w:t xml:space="preserve"> - </w:t>
      </w:r>
      <w:r w:rsidRPr="00413AE5">
        <w:t xml:space="preserve">Hourly Error Distribution for the </w:t>
      </w:r>
      <w:proofErr w:type="spellStart"/>
      <w:r>
        <w:t>SARIMAX</w:t>
      </w:r>
      <w:proofErr w:type="spellEnd"/>
      <w:r w:rsidRPr="00413AE5">
        <w:t xml:space="preserve"> </w:t>
      </w:r>
      <w:r>
        <w:t>Forecaster</w:t>
      </w:r>
      <w:r w:rsidRPr="00413AE5">
        <w:t xml:space="preserve"> </w:t>
      </w:r>
      <w:r>
        <w:t>– Ottawa Dataset</w:t>
      </w:r>
      <w:bookmarkEnd w:id="306"/>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4D7C09FD" w:rsidR="00F23842" w:rsidRDefault="00F23842" w:rsidP="00F23842">
      <w:pPr>
        <w:pStyle w:val="Caption"/>
        <w:jc w:val="center"/>
      </w:pPr>
      <w:bookmarkStart w:id="307" w:name="_Toc91513134"/>
      <w:r>
        <w:t xml:space="preserve">Figure </w:t>
      </w:r>
      <w:r w:rsidR="00756EF7">
        <w:fldChar w:fldCharType="begin"/>
      </w:r>
      <w:r w:rsidR="00756EF7">
        <w:instrText xml:space="preserve"> SEQ Figure \* ARABIC </w:instrText>
      </w:r>
      <w:r w:rsidR="00756EF7">
        <w:fldChar w:fldCharType="separate"/>
      </w:r>
      <w:r w:rsidR="00C460A7">
        <w:rPr>
          <w:noProof/>
        </w:rPr>
        <w:t>52</w:t>
      </w:r>
      <w:r w:rsidR="00756EF7">
        <w:rPr>
          <w:noProof/>
        </w:rPr>
        <w:fldChar w:fldCharType="end"/>
      </w:r>
      <w:r>
        <w:t xml:space="preserve"> - </w:t>
      </w:r>
      <w:r w:rsidRPr="00413AE5">
        <w:t xml:space="preserve">Hourly Error Distribution for the </w:t>
      </w:r>
      <w:proofErr w:type="spellStart"/>
      <w:r>
        <w:t>SNF</w:t>
      </w:r>
      <w:proofErr w:type="spellEnd"/>
      <w:r w:rsidRPr="00413AE5">
        <w:t xml:space="preserve"> </w:t>
      </w:r>
      <w:r>
        <w:t>Forecaster</w:t>
      </w:r>
      <w:r w:rsidRPr="00413AE5">
        <w:t xml:space="preserve"> </w:t>
      </w:r>
      <w:r>
        <w:t>– Ottawa Dataset</w:t>
      </w:r>
      <w:bookmarkEnd w:id="307"/>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513AD243" w:rsidR="00D97E9D" w:rsidRDefault="00D97E9D" w:rsidP="00D97E9D">
      <w:pPr>
        <w:pStyle w:val="Caption"/>
        <w:jc w:val="center"/>
      </w:pPr>
      <w:bookmarkStart w:id="308" w:name="_Toc91513135"/>
      <w:r>
        <w:t xml:space="preserve">Figure </w:t>
      </w:r>
      <w:r w:rsidR="00756EF7">
        <w:fldChar w:fldCharType="begin"/>
      </w:r>
      <w:r w:rsidR="00756EF7">
        <w:instrText xml:space="preserve"> SEQ Figure \* ARABIC </w:instrText>
      </w:r>
      <w:r w:rsidR="00756EF7">
        <w:fldChar w:fldCharType="separate"/>
      </w:r>
      <w:r w:rsidR="00C460A7">
        <w:rPr>
          <w:noProof/>
        </w:rPr>
        <w:t>53</w:t>
      </w:r>
      <w:r w:rsidR="00756EF7">
        <w:rPr>
          <w:noProof/>
        </w:rPr>
        <w:fldChar w:fldCharType="end"/>
      </w:r>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Ottawa Dataset</w:t>
      </w:r>
      <w:bookmarkEnd w:id="308"/>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198D502A" w:rsidR="00D97E9D" w:rsidRDefault="00D97E9D" w:rsidP="00D97E9D">
      <w:pPr>
        <w:pStyle w:val="Caption"/>
        <w:jc w:val="center"/>
      </w:pPr>
      <w:bookmarkStart w:id="309" w:name="_Toc91513136"/>
      <w:r>
        <w:t xml:space="preserve">Figure </w:t>
      </w:r>
      <w:r w:rsidR="00756EF7">
        <w:fldChar w:fldCharType="begin"/>
      </w:r>
      <w:r w:rsidR="00756EF7">
        <w:instrText xml:space="preserve"> SEQ Figure \* ARABIC </w:instrText>
      </w:r>
      <w:r w:rsidR="00756EF7">
        <w:fldChar w:fldCharType="separate"/>
      </w:r>
      <w:r w:rsidR="00C460A7">
        <w:rPr>
          <w:noProof/>
        </w:rPr>
        <w:t>54</w:t>
      </w:r>
      <w:r w:rsidR="00756EF7">
        <w:rPr>
          <w:noProof/>
        </w:rPr>
        <w:fldChar w:fldCharType="end"/>
      </w:r>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Ottawa Dataset</w:t>
      </w:r>
      <w:bookmarkEnd w:id="309"/>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1A9B6BC3" w:rsidR="00D97E9D" w:rsidRDefault="00D97E9D" w:rsidP="00D97E9D">
      <w:pPr>
        <w:pStyle w:val="Caption"/>
        <w:jc w:val="center"/>
      </w:pPr>
      <w:bookmarkStart w:id="310" w:name="_Toc91513137"/>
      <w:r>
        <w:t xml:space="preserve">Figure </w:t>
      </w:r>
      <w:r w:rsidR="00756EF7">
        <w:fldChar w:fldCharType="begin"/>
      </w:r>
      <w:r w:rsidR="00756EF7">
        <w:instrText xml:space="preserve"> SEQ Figure \* ARABIC </w:instrText>
      </w:r>
      <w:r w:rsidR="00756EF7">
        <w:fldChar w:fldCharType="separate"/>
      </w:r>
      <w:r w:rsidR="00C460A7">
        <w:rPr>
          <w:noProof/>
        </w:rPr>
        <w:t>55</w:t>
      </w:r>
      <w:r w:rsidR="00756EF7">
        <w:rPr>
          <w:noProof/>
        </w:rPr>
        <w:fldChar w:fldCharType="end"/>
      </w:r>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Ottawa Dataset</w:t>
      </w:r>
      <w:bookmarkEnd w:id="310"/>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6870045D" w:rsidR="00B246C6" w:rsidRDefault="00B246C6" w:rsidP="00B246C6">
      <w:pPr>
        <w:pStyle w:val="Caption"/>
        <w:jc w:val="center"/>
      </w:pPr>
      <w:bookmarkStart w:id="311" w:name="_Toc91513138"/>
      <w:r>
        <w:t xml:space="preserve">Figure </w:t>
      </w:r>
      <w:r w:rsidR="00756EF7">
        <w:fldChar w:fldCharType="begin"/>
      </w:r>
      <w:r w:rsidR="00756EF7">
        <w:instrText xml:space="preserve"> SEQ Figure \* ARABIC </w:instrText>
      </w:r>
      <w:r w:rsidR="00756EF7">
        <w:fldChar w:fldCharType="separate"/>
      </w:r>
      <w:r w:rsidR="00C460A7">
        <w:rPr>
          <w:noProof/>
        </w:rPr>
        <w:t>56</w:t>
      </w:r>
      <w:r w:rsidR="00756EF7">
        <w:rPr>
          <w:noProof/>
        </w:rPr>
        <w:fldChar w:fldCharType="end"/>
      </w:r>
      <w:r>
        <w:t xml:space="preserve"> - </w:t>
      </w:r>
      <w:r w:rsidRPr="009A03DA">
        <w:t xml:space="preserve">Monthly Error Distribution for </w:t>
      </w:r>
      <w:proofErr w:type="spellStart"/>
      <w:r>
        <w:t>MLR</w:t>
      </w:r>
      <w:proofErr w:type="spellEnd"/>
      <w:r>
        <w:t xml:space="preserve"> Forecaster – Ottawa Dataset</w:t>
      </w:r>
      <w:bookmarkEnd w:id="311"/>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18A052AE" w:rsidR="00AE7046" w:rsidRDefault="00AE7046" w:rsidP="00AE7046">
      <w:pPr>
        <w:pStyle w:val="Caption"/>
        <w:jc w:val="center"/>
      </w:pPr>
      <w:bookmarkStart w:id="312" w:name="_Toc91513139"/>
      <w:r>
        <w:t xml:space="preserve">Figure </w:t>
      </w:r>
      <w:r w:rsidR="00756EF7">
        <w:fldChar w:fldCharType="begin"/>
      </w:r>
      <w:r w:rsidR="00756EF7">
        <w:instrText xml:space="preserve"> SEQ Figure \* ARABIC </w:instrText>
      </w:r>
      <w:r w:rsidR="00756EF7">
        <w:fldChar w:fldCharType="separate"/>
      </w:r>
      <w:r w:rsidR="00C460A7">
        <w:rPr>
          <w:noProof/>
        </w:rPr>
        <w:t>57</w:t>
      </w:r>
      <w:r w:rsidR="00756EF7">
        <w:rPr>
          <w:noProof/>
        </w:rPr>
        <w:fldChar w:fldCharType="end"/>
      </w:r>
      <w:r>
        <w:t xml:space="preserve"> - </w:t>
      </w:r>
      <w:r w:rsidRPr="009A03DA">
        <w:t xml:space="preserve">Monthly Error Distribution for </w:t>
      </w:r>
      <w:proofErr w:type="spellStart"/>
      <w:r>
        <w:t>SARIMAX</w:t>
      </w:r>
      <w:proofErr w:type="spellEnd"/>
      <w:r w:rsidRPr="009A03DA">
        <w:t xml:space="preserve"> </w:t>
      </w:r>
      <w:r>
        <w:t>Forecaster – Ottawa Dataset</w:t>
      </w:r>
      <w:bookmarkEnd w:id="312"/>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31803A71" w:rsidR="00653DC6" w:rsidRDefault="00AE7046" w:rsidP="002A51EE">
      <w:pPr>
        <w:pStyle w:val="Caption"/>
        <w:jc w:val="center"/>
      </w:pPr>
      <w:bookmarkStart w:id="313" w:name="_Toc91513140"/>
      <w:r>
        <w:t xml:space="preserve">Figure </w:t>
      </w:r>
      <w:r w:rsidR="00756EF7">
        <w:fldChar w:fldCharType="begin"/>
      </w:r>
      <w:r w:rsidR="00756EF7">
        <w:instrText xml:space="preserve"> SEQ Figure \* ARABIC </w:instrText>
      </w:r>
      <w:r w:rsidR="00756EF7">
        <w:fldChar w:fldCharType="separate"/>
      </w:r>
      <w:r w:rsidR="00C460A7">
        <w:rPr>
          <w:noProof/>
        </w:rPr>
        <w:t>58</w:t>
      </w:r>
      <w:r w:rsidR="00756EF7">
        <w:rPr>
          <w:noProof/>
        </w:rPr>
        <w:fldChar w:fldCharType="end"/>
      </w:r>
      <w:r>
        <w:t xml:space="preserve"> - </w:t>
      </w:r>
      <w:r w:rsidRPr="009A03DA">
        <w:t xml:space="preserve">Monthly Error Distribution for </w:t>
      </w:r>
      <w:proofErr w:type="spellStart"/>
      <w:r>
        <w:t>SNF</w:t>
      </w:r>
      <w:proofErr w:type="spellEnd"/>
      <w:r w:rsidRPr="009A03DA">
        <w:t xml:space="preserve"> </w:t>
      </w:r>
      <w:r>
        <w:t>Forecaster – Ottawa Dataset</w:t>
      </w:r>
      <w:bookmarkEnd w:id="313"/>
    </w:p>
    <w:p w14:paraId="1EED11CF" w14:textId="0AECA0C5" w:rsidR="002A51EE" w:rsidRDefault="002A51EE" w:rsidP="002A51EE">
      <w:pPr>
        <w:pStyle w:val="Heading3"/>
      </w:pPr>
      <w:bookmarkStart w:id="314" w:name="_Toc91513065"/>
      <w:r>
        <w:t>3.</w:t>
      </w:r>
      <w:r w:rsidR="004F300A">
        <w:t>3</w:t>
      </w:r>
      <w:r>
        <w:t xml:space="preserve"> The Saint John Dataset</w:t>
      </w:r>
      <w:bookmarkEnd w:id="314"/>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50300DB8" w:rsidR="008B01CF" w:rsidRDefault="008B01CF" w:rsidP="008B01CF">
      <w:pPr>
        <w:pStyle w:val="Caption"/>
        <w:jc w:val="center"/>
      </w:pPr>
      <w:bookmarkStart w:id="315" w:name="_Toc91513141"/>
      <w:r>
        <w:t xml:space="preserve">Figure </w:t>
      </w:r>
      <w:r w:rsidR="00756EF7">
        <w:fldChar w:fldCharType="begin"/>
      </w:r>
      <w:r w:rsidR="00756EF7">
        <w:instrText xml:space="preserve"> SEQ Figure \* ARABIC </w:instrText>
      </w:r>
      <w:r w:rsidR="00756EF7">
        <w:fldChar w:fldCharType="separate"/>
      </w:r>
      <w:r w:rsidR="00C460A7">
        <w:rPr>
          <w:noProof/>
        </w:rPr>
        <w:t>59</w:t>
      </w:r>
      <w:r w:rsidR="00756EF7">
        <w:rPr>
          <w:noProof/>
        </w:rPr>
        <w:fldChar w:fldCharType="end"/>
      </w:r>
      <w:r>
        <w:t xml:space="preserve"> - </w:t>
      </w:r>
      <w:r w:rsidRPr="00413AE5">
        <w:t xml:space="preserve">Hourly Error Distribution for the </w:t>
      </w:r>
      <w:proofErr w:type="spellStart"/>
      <w:r>
        <w:t>MLR</w:t>
      </w:r>
      <w:proofErr w:type="spellEnd"/>
      <w:r w:rsidRPr="00413AE5">
        <w:t xml:space="preserve"> </w:t>
      </w:r>
      <w:r>
        <w:t>Forecaster – Saint John Dataset</w:t>
      </w:r>
      <w:bookmarkEnd w:id="315"/>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6751DB05" w:rsidR="008B01CF" w:rsidRDefault="008B01CF" w:rsidP="008B01CF">
      <w:pPr>
        <w:pStyle w:val="Caption"/>
        <w:jc w:val="center"/>
      </w:pPr>
      <w:bookmarkStart w:id="316" w:name="_Toc91513142"/>
      <w:r>
        <w:t xml:space="preserve">Figure </w:t>
      </w:r>
      <w:r w:rsidR="00756EF7">
        <w:fldChar w:fldCharType="begin"/>
      </w:r>
      <w:r w:rsidR="00756EF7">
        <w:instrText xml:space="preserve"> SEQ Figure \* ARABIC </w:instrText>
      </w:r>
      <w:r w:rsidR="00756EF7">
        <w:fldChar w:fldCharType="separate"/>
      </w:r>
      <w:r w:rsidR="00C460A7">
        <w:rPr>
          <w:noProof/>
        </w:rPr>
        <w:t>60</w:t>
      </w:r>
      <w:r w:rsidR="00756EF7">
        <w:rPr>
          <w:noProof/>
        </w:rPr>
        <w:fldChar w:fldCharType="end"/>
      </w:r>
      <w:r>
        <w:t xml:space="preserve"> - </w:t>
      </w:r>
      <w:r w:rsidRPr="00413AE5">
        <w:t xml:space="preserve">Hourly Error Distribution for the </w:t>
      </w:r>
      <w:proofErr w:type="spellStart"/>
      <w:r>
        <w:t>SARIMAX</w:t>
      </w:r>
      <w:proofErr w:type="spellEnd"/>
      <w:r w:rsidRPr="00413AE5">
        <w:t xml:space="preserve"> </w:t>
      </w:r>
      <w:r>
        <w:t>Forecaster – Saint John Dataset</w:t>
      </w:r>
      <w:bookmarkEnd w:id="316"/>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3D4CD663" w:rsidR="008B01CF" w:rsidRDefault="008B01CF" w:rsidP="008B01CF">
      <w:pPr>
        <w:pStyle w:val="Caption"/>
        <w:jc w:val="center"/>
      </w:pPr>
      <w:bookmarkStart w:id="317" w:name="_Toc91513143"/>
      <w:r>
        <w:t xml:space="preserve">Figure </w:t>
      </w:r>
      <w:r w:rsidR="00756EF7">
        <w:fldChar w:fldCharType="begin"/>
      </w:r>
      <w:r w:rsidR="00756EF7">
        <w:instrText xml:space="preserve"> SEQ Figure \* ARABIC </w:instrText>
      </w:r>
      <w:r w:rsidR="00756EF7">
        <w:fldChar w:fldCharType="separate"/>
      </w:r>
      <w:r w:rsidR="00C460A7">
        <w:rPr>
          <w:noProof/>
        </w:rPr>
        <w:t>61</w:t>
      </w:r>
      <w:r w:rsidR="00756EF7">
        <w:rPr>
          <w:noProof/>
        </w:rPr>
        <w:fldChar w:fldCharType="end"/>
      </w:r>
      <w:r>
        <w:t xml:space="preserve"> - </w:t>
      </w:r>
      <w:r w:rsidRPr="00413AE5">
        <w:t xml:space="preserve">Hourly Error Distribution for the </w:t>
      </w:r>
      <w:proofErr w:type="spellStart"/>
      <w:r>
        <w:t>SNF</w:t>
      </w:r>
      <w:proofErr w:type="spellEnd"/>
      <w:r w:rsidRPr="00413AE5">
        <w:t xml:space="preserve"> </w:t>
      </w:r>
      <w:r>
        <w:t>Forecaster – Saint John Dataset</w:t>
      </w:r>
      <w:bookmarkEnd w:id="317"/>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489281F8" w:rsidR="00C6707F" w:rsidRDefault="00C6707F" w:rsidP="00C6707F">
      <w:pPr>
        <w:pStyle w:val="Caption"/>
        <w:jc w:val="center"/>
      </w:pPr>
      <w:bookmarkStart w:id="318" w:name="_Toc91513144"/>
      <w:r>
        <w:t xml:space="preserve">Figure </w:t>
      </w:r>
      <w:r w:rsidR="00756EF7">
        <w:fldChar w:fldCharType="begin"/>
      </w:r>
      <w:r w:rsidR="00756EF7">
        <w:instrText xml:space="preserve"> SEQ Figure \* ARABIC </w:instrText>
      </w:r>
      <w:r w:rsidR="00756EF7">
        <w:fldChar w:fldCharType="separate"/>
      </w:r>
      <w:r w:rsidR="00C460A7">
        <w:rPr>
          <w:noProof/>
        </w:rPr>
        <w:t>62</w:t>
      </w:r>
      <w:r w:rsidR="00756EF7">
        <w:rPr>
          <w:noProof/>
        </w:rPr>
        <w:fldChar w:fldCharType="end"/>
      </w:r>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Saint John Dataset</w:t>
      </w:r>
      <w:bookmarkEnd w:id="318"/>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316D0811" w:rsidR="00C6707F" w:rsidRDefault="00C6707F" w:rsidP="00C6707F">
      <w:pPr>
        <w:pStyle w:val="Caption"/>
        <w:jc w:val="center"/>
      </w:pPr>
      <w:bookmarkStart w:id="319" w:name="_Toc91513145"/>
      <w:r>
        <w:t xml:space="preserve">Figure </w:t>
      </w:r>
      <w:r w:rsidR="00756EF7">
        <w:fldChar w:fldCharType="begin"/>
      </w:r>
      <w:r w:rsidR="00756EF7">
        <w:instrText xml:space="preserve"> SEQ Figure \* ARABIC </w:instrText>
      </w:r>
      <w:r w:rsidR="00756EF7">
        <w:fldChar w:fldCharType="separate"/>
      </w:r>
      <w:r w:rsidR="00C460A7">
        <w:rPr>
          <w:noProof/>
        </w:rPr>
        <w:t>63</w:t>
      </w:r>
      <w:r w:rsidR="00756EF7">
        <w:rPr>
          <w:noProof/>
        </w:rPr>
        <w:fldChar w:fldCharType="end"/>
      </w:r>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Saint John Dataset</w:t>
      </w:r>
      <w:bookmarkEnd w:id="319"/>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14F9055E" w:rsidR="00C6707F" w:rsidRDefault="00C6707F" w:rsidP="00C6707F">
      <w:pPr>
        <w:pStyle w:val="Caption"/>
        <w:jc w:val="center"/>
      </w:pPr>
      <w:bookmarkStart w:id="320" w:name="_Toc91513146"/>
      <w:r>
        <w:t xml:space="preserve">Figure </w:t>
      </w:r>
      <w:r w:rsidR="00756EF7">
        <w:fldChar w:fldCharType="begin"/>
      </w:r>
      <w:r w:rsidR="00756EF7">
        <w:instrText xml:space="preserve"> SEQ Figure \* ARABIC </w:instrText>
      </w:r>
      <w:r w:rsidR="00756EF7">
        <w:fldChar w:fldCharType="separate"/>
      </w:r>
      <w:r w:rsidR="00C460A7">
        <w:rPr>
          <w:noProof/>
        </w:rPr>
        <w:t>64</w:t>
      </w:r>
      <w:r w:rsidR="00756EF7">
        <w:rPr>
          <w:noProof/>
        </w:rPr>
        <w:fldChar w:fldCharType="end"/>
      </w:r>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Saint John Dataset</w:t>
      </w:r>
      <w:bookmarkEnd w:id="320"/>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4F0F1605" w:rsidR="00611460" w:rsidRDefault="00611460" w:rsidP="00611460">
      <w:pPr>
        <w:pStyle w:val="Caption"/>
        <w:jc w:val="center"/>
      </w:pPr>
      <w:bookmarkStart w:id="321" w:name="_Toc91513147"/>
      <w:r>
        <w:t xml:space="preserve">Figure </w:t>
      </w:r>
      <w:r w:rsidR="00756EF7">
        <w:fldChar w:fldCharType="begin"/>
      </w:r>
      <w:r w:rsidR="00756EF7">
        <w:instrText xml:space="preserve"> SEQ Figure \* ARABIC </w:instrText>
      </w:r>
      <w:r w:rsidR="00756EF7">
        <w:fldChar w:fldCharType="separate"/>
      </w:r>
      <w:r w:rsidR="00C460A7">
        <w:rPr>
          <w:noProof/>
        </w:rPr>
        <w:t>65</w:t>
      </w:r>
      <w:r w:rsidR="00756EF7">
        <w:rPr>
          <w:noProof/>
        </w:rPr>
        <w:fldChar w:fldCharType="end"/>
      </w:r>
      <w:r>
        <w:t xml:space="preserve"> - </w:t>
      </w:r>
      <w:r w:rsidRPr="009A03DA">
        <w:t xml:space="preserve">Monthly Error Distribution for </w:t>
      </w:r>
      <w:proofErr w:type="spellStart"/>
      <w:r>
        <w:t>MLR</w:t>
      </w:r>
      <w:proofErr w:type="spellEnd"/>
      <w:r w:rsidRPr="009A03DA">
        <w:t xml:space="preserve"> </w:t>
      </w:r>
      <w:r>
        <w:t>Forecaster – Saint John Dataset</w:t>
      </w:r>
      <w:bookmarkEnd w:id="321"/>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5A52420C" w:rsidR="00611460" w:rsidRDefault="00611460" w:rsidP="00611460">
      <w:pPr>
        <w:pStyle w:val="Caption"/>
        <w:jc w:val="center"/>
      </w:pPr>
      <w:bookmarkStart w:id="322" w:name="_Toc91513148"/>
      <w:r>
        <w:t xml:space="preserve">Figure </w:t>
      </w:r>
      <w:r w:rsidR="00756EF7">
        <w:fldChar w:fldCharType="begin"/>
      </w:r>
      <w:r w:rsidR="00756EF7">
        <w:instrText xml:space="preserve"> SEQ Figure \* ARABIC </w:instrText>
      </w:r>
      <w:r w:rsidR="00756EF7">
        <w:fldChar w:fldCharType="separate"/>
      </w:r>
      <w:r w:rsidR="00C460A7">
        <w:rPr>
          <w:noProof/>
        </w:rPr>
        <w:t>66</w:t>
      </w:r>
      <w:r w:rsidR="00756EF7">
        <w:rPr>
          <w:noProof/>
        </w:rPr>
        <w:fldChar w:fldCharType="end"/>
      </w:r>
      <w:r>
        <w:t xml:space="preserve"> - </w:t>
      </w:r>
      <w:r w:rsidRPr="009A03DA">
        <w:t xml:space="preserve">Monthly Error Distribution for </w:t>
      </w:r>
      <w:proofErr w:type="spellStart"/>
      <w:r>
        <w:t>SNF</w:t>
      </w:r>
      <w:proofErr w:type="spellEnd"/>
      <w:r w:rsidRPr="009A03DA">
        <w:t xml:space="preserve"> </w:t>
      </w:r>
      <w:r>
        <w:t>Forecaster – Saint John Dataset</w:t>
      </w:r>
      <w:bookmarkEnd w:id="322"/>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323" w:name="_Toc172013004"/>
      <w:r w:rsidRPr="006269F5">
        <w:rPr>
          <w:b/>
          <w:sz w:val="28"/>
        </w:rPr>
        <w:lastRenderedPageBreak/>
        <w:t>Curriculum Vitae</w:t>
      </w:r>
      <w:bookmarkEnd w:id="323"/>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Julian L Cardenas Barrera" w:date="2021-12-29T05:09:00Z" w:initials="JLCB">
    <w:p w14:paraId="7839EE35" w14:textId="1EC0A08E" w:rsidR="0036332D" w:rsidRDefault="0036332D">
      <w:pPr>
        <w:pStyle w:val="CommentText"/>
      </w:pPr>
      <w:r>
        <w:rPr>
          <w:rStyle w:val="CommentReference"/>
        </w:rPr>
        <w:annotationRef/>
      </w:r>
      <w:r>
        <w:t>Looks good to me.</w:t>
      </w:r>
    </w:p>
  </w:comment>
  <w:comment w:id="18" w:author="Dawn MacIsaac" w:date="2021-12-27T05:14:00Z" w:initials="DM">
    <w:p w14:paraId="41729F78" w14:textId="3832D1F7" w:rsidR="005929FB" w:rsidRDefault="005929FB">
      <w:pPr>
        <w:pStyle w:val="CommentText"/>
      </w:pPr>
      <w:r>
        <w:rPr>
          <w:rStyle w:val="CommentReference"/>
        </w:rPr>
        <w:annotationRef/>
      </w:r>
      <w:r>
        <w:t>Didn’t we used to have a short description of the literature here…like we do in the ARIMA section?</w:t>
      </w:r>
    </w:p>
  </w:comment>
  <w:comment w:id="19" w:author="Tolulope Olugbenga" w:date="2021-12-27T11:38:00Z" w:initials="TO">
    <w:p w14:paraId="035BF6AA" w14:textId="318F65F1" w:rsidR="006704C9" w:rsidRDefault="006704C9">
      <w:pPr>
        <w:pStyle w:val="CommentText"/>
      </w:pPr>
      <w:r>
        <w:rPr>
          <w:rStyle w:val="CommentReference"/>
        </w:rPr>
        <w:annotationRef/>
      </w:r>
      <w:r w:rsidR="00775D7A">
        <w:rPr>
          <w:rStyle w:val="CommentReference"/>
        </w:rPr>
        <w:t xml:space="preserve">Well – we need something.  If </w:t>
      </w:r>
      <w:proofErr w:type="spellStart"/>
      <w:r w:rsidR="00775D7A">
        <w:rPr>
          <w:rStyle w:val="CommentReference"/>
        </w:rPr>
        <w:t>MLRs</w:t>
      </w:r>
      <w:proofErr w:type="spellEnd"/>
      <w:r w:rsidR="00775D7A">
        <w:rPr>
          <w:rStyle w:val="CommentReference"/>
        </w:rPr>
        <w:t xml:space="preserve"> are used in the literature specifically for load </w:t>
      </w:r>
      <w:proofErr w:type="spellStart"/>
      <w:r w:rsidR="00775D7A">
        <w:rPr>
          <w:rStyle w:val="CommentReference"/>
        </w:rPr>
        <w:t>foreacting</w:t>
      </w:r>
      <w:proofErr w:type="spellEnd"/>
      <w:r w:rsidR="00775D7A">
        <w:rPr>
          <w:rStyle w:val="CommentReference"/>
        </w:rPr>
        <w:t>, we should indicate that we know about it.</w:t>
      </w:r>
    </w:p>
  </w:comment>
  <w:comment w:id="30" w:author="Dawn MacIsaac" w:date="2021-12-30T07:54:00Z" w:initials="DM">
    <w:p w14:paraId="66161E03" w14:textId="66EB083D" w:rsidR="008E76CA" w:rsidRDefault="008E76CA">
      <w:pPr>
        <w:pStyle w:val="CommentText"/>
      </w:pPr>
      <w:r>
        <w:rPr>
          <w:rStyle w:val="CommentReference"/>
        </w:rPr>
        <w:annotationRef/>
      </w:r>
      <w:r>
        <w:t>So here we see a reference to a regressions model…we can mention it up in that section, and then speak to this comparison down here.</w:t>
      </w:r>
    </w:p>
  </w:comment>
  <w:comment w:id="35" w:author="Dawn MacIsaac" w:date="2021-12-30T08:41:00Z" w:initials="DM">
    <w:p w14:paraId="26E1FDB7" w14:textId="08AFECC2" w:rsidR="00A81073" w:rsidRDefault="00A81073">
      <w:pPr>
        <w:pStyle w:val="CommentText"/>
      </w:pPr>
      <w:r>
        <w:rPr>
          <w:rStyle w:val="CommentReference"/>
        </w:rPr>
        <w:annotationRef/>
      </w:r>
      <w:r>
        <w:t>We still need a reference for this.</w:t>
      </w:r>
    </w:p>
  </w:comment>
  <w:comment w:id="39" w:author="Dawn MacIsaac" w:date="2021-12-27T05:36:00Z" w:initials="DM">
    <w:p w14:paraId="3CA5DEFE" w14:textId="0DB4CEBA" w:rsidR="0010621F" w:rsidRDefault="0010621F">
      <w:pPr>
        <w:pStyle w:val="CommentText"/>
      </w:pPr>
      <w:r>
        <w:rPr>
          <w:rStyle w:val="CommentReference"/>
        </w:rPr>
        <w:annotationRef/>
      </w:r>
      <w:r>
        <w:t xml:space="preserve">I really don’t like this introduction – it doesn’t really have much to do with our work.  I think the difference between deep and shallow in our context is the addition of memory, and localization, it doesn’t have much to do with the input features.  (but, am still quite confused how we exploit these if we use them in the </w:t>
      </w:r>
      <w:proofErr w:type="spellStart"/>
      <w:r>
        <w:t>ANNSTLF</w:t>
      </w:r>
      <w:proofErr w:type="spellEnd"/>
      <w:r>
        <w:t xml:space="preserve"> configuration)</w:t>
      </w:r>
    </w:p>
    <w:p w14:paraId="2E7825C2" w14:textId="77777777" w:rsidR="0010621F" w:rsidRDefault="0010621F">
      <w:pPr>
        <w:pStyle w:val="CommentText"/>
      </w:pPr>
    </w:p>
    <w:p w14:paraId="01F5BD4A" w14:textId="5367B310" w:rsidR="0010621F" w:rsidRDefault="0010621F">
      <w:pPr>
        <w:pStyle w:val="CommentText"/>
      </w:pPr>
      <w:r>
        <w:t>We should all meet to discuss.</w:t>
      </w:r>
    </w:p>
  </w:comment>
  <w:comment w:id="40" w:author="Dawn MacIsaac" w:date="2021-12-30T08:42:00Z" w:initials="DM">
    <w:p w14:paraId="16C4198B" w14:textId="720068B3" w:rsidR="00A81073" w:rsidRDefault="00A81073">
      <w:pPr>
        <w:pStyle w:val="CommentText"/>
      </w:pPr>
      <w:r>
        <w:rPr>
          <w:rStyle w:val="CommentReference"/>
        </w:rPr>
        <w:annotationRef/>
      </w:r>
      <w:r>
        <w:t>We are all going to have to meet to deal with this.  For me the obvious path to using deep learning was different from what we did…so I am not sure how to introduce the topic, and a discussion would help.</w:t>
      </w:r>
    </w:p>
  </w:comment>
  <w:comment w:id="52" w:author="Dawn MacIsaac" w:date="2021-12-30T09:00:00Z" w:initials="DM">
    <w:p w14:paraId="57F4875A" w14:textId="77777777" w:rsidR="003D2E4E" w:rsidRDefault="003D2E4E">
      <w:pPr>
        <w:pStyle w:val="CommentText"/>
      </w:pPr>
      <w:r>
        <w:rPr>
          <w:rStyle w:val="CommentReference"/>
        </w:rPr>
        <w:annotationRef/>
      </w:r>
      <w:r>
        <w:t xml:space="preserve">In general, I don’t find this section much different from its previous </w:t>
      </w:r>
      <w:r w:rsidR="00AA3190">
        <w:t>version.</w:t>
      </w:r>
    </w:p>
    <w:p w14:paraId="409FE230" w14:textId="77777777" w:rsidR="00AA3190" w:rsidRDefault="00AA3190">
      <w:pPr>
        <w:pStyle w:val="CommentText"/>
      </w:pPr>
    </w:p>
    <w:p w14:paraId="6E2527BC" w14:textId="77777777" w:rsidR="00AA3190" w:rsidRDefault="00AA3190">
      <w:pPr>
        <w:pStyle w:val="CommentText"/>
      </w:pPr>
      <w:r>
        <w:t>I still don’t see a step by step process or what components are involved with each step, and what the inputs and outputs are.</w:t>
      </w:r>
    </w:p>
    <w:p w14:paraId="221F05A1" w14:textId="77777777" w:rsidR="00AA3190" w:rsidRDefault="00AA3190">
      <w:pPr>
        <w:pStyle w:val="CommentText"/>
      </w:pPr>
    </w:p>
    <w:p w14:paraId="1ABB9153" w14:textId="390906C5" w:rsidR="00AA3190" w:rsidRDefault="00AA3190">
      <w:pPr>
        <w:pStyle w:val="CommentText"/>
      </w:pPr>
      <w:r>
        <w:t xml:space="preserve">Moreover, I don’t see anything about what we gain by the CNN layer up front.  We mention the notion </w:t>
      </w:r>
    </w:p>
    <w:p w14:paraId="3A5BB8BA" w14:textId="77777777" w:rsidR="00AA3190" w:rsidRDefault="00AA3190">
      <w:pPr>
        <w:pStyle w:val="CommentText"/>
      </w:pPr>
    </w:p>
    <w:p w14:paraId="008A3A94" w14:textId="77777777" w:rsidR="00AA3190" w:rsidRDefault="00AA3190">
      <w:pPr>
        <w:pStyle w:val="CommentText"/>
      </w:pPr>
      <w:r>
        <w:t xml:space="preserve">And most important…I don’t see what we gain specifically in terms of time-series forecasting…which I don’t think we aim to do (but we should probably address that, since </w:t>
      </w:r>
      <w:proofErr w:type="spellStart"/>
      <w:r>
        <w:t>TCNs</w:t>
      </w:r>
      <w:proofErr w:type="spellEnd"/>
      <w:r>
        <w:t xml:space="preserve"> are an obvious approach).  This may not need to be specifically in this section.</w:t>
      </w:r>
    </w:p>
    <w:p w14:paraId="6ABB4B51" w14:textId="77777777" w:rsidR="00AA3190" w:rsidRDefault="00AA3190">
      <w:pPr>
        <w:pStyle w:val="CommentText"/>
      </w:pPr>
    </w:p>
    <w:p w14:paraId="18443377" w14:textId="75107405" w:rsidR="00AA3190" w:rsidRDefault="00AA3190">
      <w:pPr>
        <w:pStyle w:val="CommentText"/>
      </w:pPr>
      <w:r>
        <w:t xml:space="preserve">I still think the focus should be on how these are different from </w:t>
      </w:r>
      <w:proofErr w:type="spellStart"/>
      <w:r>
        <w:t>ANNs</w:t>
      </w:r>
      <w:proofErr w:type="spellEnd"/>
      <w:r>
        <w:t xml:space="preserve">…In the LSTM, we talked about dependence of inputs and the inclusion of memory as the major difference.  What is the analogy for </w:t>
      </w:r>
      <w:proofErr w:type="spellStart"/>
      <w:r w:rsidR="00D27251">
        <w:t>CNNs</w:t>
      </w:r>
      <w:proofErr w:type="spellEnd"/>
      <w:r w:rsidR="00D27251">
        <w:t>?</w:t>
      </w:r>
    </w:p>
  </w:comment>
  <w:comment w:id="55" w:author="Dawn MacIsaac" w:date="2021-12-21T05:05:00Z" w:initials="DM">
    <w:p w14:paraId="2D91E592" w14:textId="77777777" w:rsidR="00EC4942" w:rsidRDefault="00EC4942" w:rsidP="00EC4942">
      <w:pPr>
        <w:pStyle w:val="CommentText"/>
      </w:pPr>
      <w:r>
        <w:rPr>
          <w:rStyle w:val="CommentReference"/>
        </w:rPr>
        <w:annotationRef/>
      </w:r>
      <w:r>
        <w:t xml:space="preserve">I have a question about this…did we input the </w:t>
      </w:r>
      <w:proofErr w:type="spellStart"/>
      <w:r>
        <w:t>ANNSTLF</w:t>
      </w:r>
      <w:proofErr w:type="spellEnd"/>
      <w:r>
        <w:t xml:space="preserve"> features into our CNN, or the raw data?  I I thought you indicated the other day that our inputs were the original 79 features…which confuses me about the value of using these networks?</w:t>
      </w:r>
    </w:p>
  </w:comment>
  <w:comment w:id="56" w:author="Tolulope Olugbenga" w:date="2021-12-22T20:48:00Z" w:initials="TO">
    <w:p w14:paraId="31AEBB95" w14:textId="2052BB7F" w:rsidR="00BA5826" w:rsidRDefault="00BA5826">
      <w:pPr>
        <w:pStyle w:val="CommentText"/>
      </w:pPr>
      <w:r>
        <w:rPr>
          <w:rStyle w:val="CommentReference"/>
        </w:rPr>
        <w:annotationRef/>
      </w:r>
      <w:r w:rsidRPr="00BA5826">
        <w:t xml:space="preserve">The same inputs were used as in the </w:t>
      </w:r>
      <w:proofErr w:type="spellStart"/>
      <w:r w:rsidRPr="00BA5826">
        <w:t>ANNSTLF</w:t>
      </w:r>
      <w:proofErr w:type="spellEnd"/>
      <w:r w:rsidRPr="00BA5826">
        <w:t>. The best overall performance was achieved by CNN, which was followed by ANN and LSTM..</w:t>
      </w:r>
    </w:p>
  </w:comment>
  <w:comment w:id="57" w:author="Tolulope Olugbenga" w:date="2021-12-24T19:44:00Z" w:initials="TO">
    <w:p w14:paraId="7EB21972" w14:textId="0FF0975A" w:rsidR="000D12EF" w:rsidRDefault="000D12EF">
      <w:pPr>
        <w:pStyle w:val="CommentText"/>
      </w:pPr>
      <w:r>
        <w:rPr>
          <w:rStyle w:val="CommentReference"/>
        </w:rPr>
        <w:annotationRef/>
      </w:r>
      <w:r w:rsidRPr="003920E0">
        <w:t>I see your point and believe it is valid. Could we argue that because they were both trained with 79 inputs representing the inputs for each day for over two years, they learned the temporal information from that? Alternatively, we could argue that implementing them with the entire training dataset would improve their accuracy.</w:t>
      </w:r>
    </w:p>
  </w:comment>
  <w:comment w:id="58" w:author="Dawn MacIsaac" w:date="2021-12-27T05:55:00Z" w:initials="DM">
    <w:p w14:paraId="4DC5FA2F" w14:textId="6C4ACA25" w:rsidR="00A730C6" w:rsidRDefault="00A730C6">
      <w:pPr>
        <w:pStyle w:val="CommentText"/>
      </w:pPr>
      <w:r>
        <w:rPr>
          <w:rStyle w:val="CommentReference"/>
        </w:rPr>
        <w:annotationRef/>
      </w:r>
      <w:r>
        <w:t>Same point as I made in the introduction…we should all meet to discuss.  We need a good argument (or explanation) for why the CNN outperformed the ANN.</w:t>
      </w:r>
    </w:p>
  </w:comment>
  <w:comment w:id="59" w:author="Dawn MacIsaac" w:date="2021-12-30T08:50:00Z" w:initials="DM">
    <w:p w14:paraId="5FBAC378" w14:textId="1BAC91BD" w:rsidR="003C03BC" w:rsidRDefault="003C03BC">
      <w:pPr>
        <w:pStyle w:val="CommentText"/>
      </w:pPr>
      <w:r>
        <w:rPr>
          <w:rStyle w:val="CommentReference"/>
        </w:rPr>
        <w:annotationRef/>
      </w:r>
      <w:r>
        <w:t>What is being stacked?</w:t>
      </w:r>
    </w:p>
  </w:comment>
  <w:comment w:id="60" w:author="Dawn MacIsaac" w:date="2021-12-30T08:50:00Z" w:initials="DM">
    <w:p w14:paraId="00E121AF" w14:textId="46E7B9B6" w:rsidR="00525548" w:rsidRDefault="00525548">
      <w:pPr>
        <w:pStyle w:val="CommentText"/>
      </w:pPr>
      <w:r>
        <w:rPr>
          <w:rStyle w:val="CommentReference"/>
        </w:rPr>
        <w:annotationRef/>
      </w:r>
      <w:r>
        <w:t xml:space="preserve">Its hard to understand that this needs to happen, since we don’t know that the output of the pooling layer isn’t </w:t>
      </w:r>
      <w:proofErr w:type="spellStart"/>
      <w:r>
        <w:t>1D</w:t>
      </w:r>
      <w:proofErr w:type="spellEnd"/>
      <w:r>
        <w:t>.</w:t>
      </w:r>
    </w:p>
  </w:comment>
  <w:comment w:id="61" w:author="Dawn MacIsaac" w:date="2021-12-30T08:52:00Z" w:initials="DM">
    <w:p w14:paraId="4377E638" w14:textId="11018643" w:rsidR="00525548" w:rsidRDefault="00525548">
      <w:pPr>
        <w:pStyle w:val="CommentText"/>
      </w:pPr>
      <w:r>
        <w:rPr>
          <w:rStyle w:val="CommentReference"/>
        </w:rPr>
        <w:annotationRef/>
      </w:r>
      <w:r>
        <w:t>If you mean that the result of the dot product is a feature map, then say that.  If you mean something else, explain.</w:t>
      </w:r>
    </w:p>
  </w:comment>
  <w:comment w:id="63" w:author="Dawn MacIsaac" w:date="2021-12-30T08:54:00Z" w:initials="DM">
    <w:p w14:paraId="1EA42EB3" w14:textId="3A7586EF" w:rsidR="00525548" w:rsidRDefault="00525548">
      <w:pPr>
        <w:pStyle w:val="CommentText"/>
      </w:pPr>
      <w:r>
        <w:rPr>
          <w:rStyle w:val="CommentReference"/>
        </w:rPr>
        <w:annotationRef/>
      </w:r>
      <w:r>
        <w:t>I think we need a better figure.  The one you have provided doesn’t express anything in terms of filters or feature maps, and its too difficult to figure out these concepts just by words.</w:t>
      </w:r>
    </w:p>
  </w:comment>
  <w:comment w:id="64" w:author="Dawn MacIsaac" w:date="2021-12-30T08:53:00Z" w:initials="DM">
    <w:p w14:paraId="6831A64F" w14:textId="53C6123E" w:rsidR="00525548" w:rsidRDefault="00525548">
      <w:pPr>
        <w:pStyle w:val="CommentText"/>
      </w:pPr>
      <w:r>
        <w:rPr>
          <w:rStyle w:val="CommentReference"/>
        </w:rPr>
        <w:annotationRef/>
      </w:r>
    </w:p>
  </w:comment>
  <w:comment w:id="65" w:author="Dawn MacIsaac" w:date="2021-12-30T08:53:00Z" w:initials="DM">
    <w:p w14:paraId="74AD377F" w14:textId="108AD422" w:rsidR="00525548" w:rsidRDefault="00525548">
      <w:pPr>
        <w:pStyle w:val="CommentText"/>
      </w:pPr>
      <w:r>
        <w:rPr>
          <w:rStyle w:val="CommentReference"/>
        </w:rPr>
        <w:annotationRef/>
      </w:r>
      <w:r>
        <w:t>I don’t know what this means</w:t>
      </w:r>
    </w:p>
  </w:comment>
  <w:comment w:id="66" w:author="Dawn MacIsaac" w:date="2021-12-30T08:55:00Z" w:initials="DM">
    <w:p w14:paraId="5287520C" w14:textId="2E19327E" w:rsidR="00525548" w:rsidRDefault="00525548">
      <w:pPr>
        <w:pStyle w:val="CommentText"/>
      </w:pPr>
      <w:r>
        <w:rPr>
          <w:rStyle w:val="CommentReference"/>
        </w:rPr>
        <w:annotationRef/>
      </w:r>
      <w:r>
        <w:t>I don’t know what this refers to.</w:t>
      </w:r>
    </w:p>
  </w:comment>
  <w:comment w:id="67" w:author="Dawn MacIsaac" w:date="2021-12-30T08:55:00Z" w:initials="DM">
    <w:p w14:paraId="313481F1" w14:textId="1F28CA36" w:rsidR="00525548" w:rsidRDefault="00525548">
      <w:pPr>
        <w:pStyle w:val="CommentText"/>
      </w:pPr>
      <w:r>
        <w:rPr>
          <w:rStyle w:val="CommentReference"/>
        </w:rPr>
        <w:annotationRef/>
      </w:r>
      <w:r>
        <w:t>You have already said this (although not completely) above.  Amalgamate this into that.</w:t>
      </w:r>
      <w:r w:rsidR="003D2E4E">
        <w:t xml:space="preserve">  Including the next sentence.</w:t>
      </w:r>
    </w:p>
  </w:comment>
  <w:comment w:id="69" w:author="Dawn MacIsaac" w:date="2021-12-30T08:57:00Z" w:initials="DM">
    <w:p w14:paraId="7300C032" w14:textId="5BD6A1F9" w:rsidR="003D2E4E" w:rsidRDefault="003D2E4E">
      <w:pPr>
        <w:pStyle w:val="CommentText"/>
      </w:pPr>
      <w:r>
        <w:rPr>
          <w:rStyle w:val="CommentReference"/>
        </w:rPr>
        <w:annotationRef/>
      </w:r>
      <w:r>
        <w:t>I don’t know what this means.</w:t>
      </w:r>
    </w:p>
  </w:comment>
  <w:comment w:id="74" w:author="Dawn MacIsaac" w:date="2021-12-30T08:58:00Z" w:initials="DM">
    <w:p w14:paraId="33CBA2E4" w14:textId="77777777" w:rsidR="003D2E4E" w:rsidRDefault="003D2E4E">
      <w:pPr>
        <w:pStyle w:val="CommentText"/>
      </w:pPr>
      <w:r>
        <w:rPr>
          <w:rStyle w:val="CommentReference"/>
        </w:rPr>
        <w:annotationRef/>
      </w:r>
      <w:r>
        <w:t>I don’t know what this means.  We are already feeding the network features, presumable meaningful.  What MORE does the CNN give us?</w:t>
      </w:r>
    </w:p>
    <w:p w14:paraId="6C527404" w14:textId="77777777" w:rsidR="003D2E4E" w:rsidRDefault="003D2E4E">
      <w:pPr>
        <w:pStyle w:val="CommentText"/>
      </w:pPr>
    </w:p>
    <w:p w14:paraId="4F222086" w14:textId="28778C23" w:rsidR="003D2E4E" w:rsidRDefault="003D2E4E">
      <w:pPr>
        <w:pStyle w:val="CommentText"/>
      </w:pPr>
      <w:r>
        <w:t>AND, most importantly…what with respect to Time-series does the CNN give us?</w:t>
      </w:r>
    </w:p>
  </w:comment>
  <w:comment w:id="94" w:author="Tolulope Olugbenga" w:date="2021-12-01T20: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95" w:author="Dawn MacIsaac" w:date="2021-12-27T07:17:00Z" w:initials="DM">
    <w:p w14:paraId="11BD6E5D" w14:textId="3F6824FD" w:rsidR="00F50563" w:rsidRDefault="00F50563">
      <w:pPr>
        <w:pStyle w:val="CommentText"/>
      </w:pPr>
      <w:r>
        <w:rPr>
          <w:rStyle w:val="CommentReference"/>
        </w:rPr>
        <w:annotationRef/>
      </w:r>
      <w:r>
        <w:t>I think it makes it worse.  Its too bold.</w:t>
      </w:r>
    </w:p>
  </w:comment>
  <w:comment w:id="96" w:author="Tolulope Olugbenga" w:date="2021-12-27T12:18:00Z" w:initials="TO">
    <w:p w14:paraId="0C85DF9A" w14:textId="275E2A70" w:rsidR="00851D89" w:rsidRDefault="00851D89">
      <w:pPr>
        <w:pStyle w:val="CommentText"/>
      </w:pPr>
      <w:r>
        <w:rPr>
          <w:rStyle w:val="CommentReference"/>
        </w:rPr>
        <w:annotationRef/>
      </w:r>
      <w:r w:rsidR="00276F17" w:rsidRPr="00276F17">
        <w:t>Currently, this is the case for all of the figures in the document. The 1 pixel is too faint for me, and I prefer the 2 pixels. We can discuss it further in the future and decide whether it needs to be changed.</w:t>
      </w:r>
    </w:p>
  </w:comment>
  <w:comment w:id="97" w:author="Dawn MacIsaac" w:date="2021-12-30T09:08:00Z" w:initials="DM">
    <w:p w14:paraId="166E574B" w14:textId="0C739D63" w:rsidR="00B908CD" w:rsidRDefault="00B908CD">
      <w:pPr>
        <w:pStyle w:val="CommentText"/>
      </w:pPr>
      <w:r>
        <w:rPr>
          <w:rStyle w:val="CommentReference"/>
        </w:rPr>
        <w:annotationRef/>
      </w:r>
      <w:r>
        <w:t>Can you make the change for this one figure, so I can see what you mean…?</w:t>
      </w:r>
    </w:p>
  </w:comment>
  <w:comment w:id="98" w:author="Dawn MacIsaac" w:date="2021-12-30T09:09:00Z" w:initials="DM">
    <w:p w14:paraId="21BF5D72" w14:textId="4570970F" w:rsidR="00B908CD" w:rsidRDefault="00B908CD">
      <w:pPr>
        <w:pStyle w:val="CommentText"/>
      </w:pPr>
      <w:r>
        <w:rPr>
          <w:rStyle w:val="CommentReference"/>
        </w:rPr>
        <w:annotationRef/>
      </w:r>
    </w:p>
  </w:comment>
  <w:comment w:id="129" w:author="Dawn MacIsaac" w:date="2021-12-30T09:35:00Z" w:initials="DM">
    <w:p w14:paraId="7362D020" w14:textId="5C213A06" w:rsidR="00E23D02" w:rsidRDefault="00E23D02">
      <w:pPr>
        <w:pStyle w:val="CommentText"/>
      </w:pPr>
      <w:r>
        <w:rPr>
          <w:rStyle w:val="CommentReference"/>
        </w:rPr>
        <w:annotationRef/>
      </w:r>
      <w:r>
        <w:t xml:space="preserve">I am not convinced the majority were multistep.  </w:t>
      </w:r>
      <w:proofErr w:type="spellStart"/>
      <w:r>
        <w:t>Naiive</w:t>
      </w:r>
      <w:proofErr w:type="spellEnd"/>
      <w:r>
        <w:t xml:space="preserve">, </w:t>
      </w:r>
      <w:proofErr w:type="spellStart"/>
      <w:r>
        <w:t>MLR</w:t>
      </w:r>
      <w:proofErr w:type="spellEnd"/>
      <w:r>
        <w:t xml:space="preserve">, </w:t>
      </w:r>
    </w:p>
  </w:comment>
  <w:comment w:id="134" w:author="Dawn MacIsaac" w:date="2021-12-30T09:32:00Z" w:initials="DM">
    <w:p w14:paraId="3D419798" w14:textId="6AEAD0F6" w:rsidR="00E23D02" w:rsidRDefault="00E23D02">
      <w:pPr>
        <w:pStyle w:val="CommentText"/>
      </w:pPr>
      <w:r>
        <w:rPr>
          <w:rStyle w:val="CommentReference"/>
        </w:rPr>
        <w:annotationRef/>
      </w:r>
      <w:r>
        <w:t>Is this an hourly value…or do we produce 24 hours of forecasted values based on the same value?</w:t>
      </w:r>
    </w:p>
  </w:comment>
  <w:comment w:id="155" w:author="Tolulope Olugbenga" w:date="2021-12-23T23: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156" w:author="Tolulope Olugbenga" w:date="2021-12-23T23: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191" w:author="Tolulope Olugbenga" w:date="2021-12-24T16:45:00Z" w:initials="TO">
    <w:p w14:paraId="21ACC7FE" w14:textId="77777777" w:rsidR="00FB65BC" w:rsidRDefault="007C1E20" w:rsidP="00FB65BC">
      <w:pPr>
        <w:pStyle w:val="CommentText"/>
      </w:pPr>
      <w:r>
        <w:rPr>
          <w:rStyle w:val="CommentReference"/>
        </w:rPr>
        <w:annotationRef/>
      </w:r>
      <w:r w:rsidR="00FB65BC">
        <w:t xml:space="preserve">J.C. - I would like to see a more in-depth examination of the performance of the various forecasters. Obviously, the worst performance of </w:t>
      </w:r>
      <w:proofErr w:type="spellStart"/>
      <w:r w:rsidR="00FB65BC">
        <w:t>SNF</w:t>
      </w:r>
      <w:proofErr w:type="spellEnd"/>
      <w:r w:rsidR="00FB65BC">
        <w:t xml:space="preserve"> is to be expected, but I would like to talk a little more about the differences between </w:t>
      </w:r>
      <w:proofErr w:type="spellStart"/>
      <w:r w:rsidR="00FB65BC">
        <w:t>MLR</w:t>
      </w:r>
      <w:proofErr w:type="spellEnd"/>
      <w:r w:rsidR="00FB65BC">
        <w:t xml:space="preserve"> and </w:t>
      </w:r>
      <w:proofErr w:type="spellStart"/>
      <w:r w:rsidR="00FB65BC">
        <w:t>SARIMAX</w:t>
      </w:r>
      <w:proofErr w:type="spellEnd"/>
      <w:r w:rsidR="00FB65BC">
        <w:t>. I would like to talk about how your results compare to other works, or if you have any suggestions for further model refinements.</w:t>
      </w:r>
    </w:p>
    <w:p w14:paraId="1D41DA8C" w14:textId="7C811C88" w:rsidR="007C1E20" w:rsidRDefault="00FB65BC" w:rsidP="00FB65BC">
      <w:pPr>
        <w:pStyle w:val="CommentText"/>
      </w:pPr>
      <w:r>
        <w:t>I would also discuss possible reasons for the performance of machine learning-based forecasters and propose (as future work) determining whether combining them would provide better results or not.</w:t>
      </w:r>
    </w:p>
  </w:comment>
  <w:comment w:id="192" w:author="Tolulope Olugbenga" w:date="2021-12-25T17:00:00Z" w:initials="TO">
    <w:p w14:paraId="26765856" w14:textId="15C91B17" w:rsidR="0031731C" w:rsidRDefault="0031731C">
      <w:pPr>
        <w:pStyle w:val="CommentText"/>
      </w:pPr>
      <w:r>
        <w:rPr>
          <w:rStyle w:val="CommentReference"/>
        </w:rPr>
        <w:annotationRef/>
      </w:r>
      <w:r w:rsidRPr="0031731C">
        <w:t>We concentrated on the ANN, CNN, and LSTM forecasters because the study's goal was to evaluate the performance of deep learning techniques, and also because these were the forecasters with the best overall performance. I have already added some of your suggestions for future work to Chapter 5.</w:t>
      </w:r>
    </w:p>
  </w:comment>
  <w:comment w:id="212" w:author="Tolulope Olugbenga" w:date="2021-12-24T18: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213" w:author="Tolulope Olugbenga" w:date="2021-12-25T17: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222" w:author="Tolulope Olugbenga" w:date="2021-12-24T19: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223" w:author="Tolulope Olugbenga" w:date="2021-12-25T17: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 w:id="229" w:author="Julian L Cardenas Barrera" w:date="2021-12-29T04:34:00Z" w:initials="JLCB">
    <w:p w14:paraId="27516144" w14:textId="7F2ED5B4" w:rsidR="005107BF" w:rsidRDefault="005107BF">
      <w:pPr>
        <w:pStyle w:val="CommentText"/>
      </w:pPr>
      <w:r>
        <w:rPr>
          <w:rStyle w:val="CommentReference"/>
        </w:rPr>
        <w:annotationRef/>
      </w:r>
      <w:r>
        <w:t>Please make sure that you make it clear that your thesis objectives and goal (pages 3-4) have been fulfilled.</w:t>
      </w:r>
    </w:p>
  </w:comment>
  <w:comment w:id="231" w:author="Julian L Cardenas Barrera" w:date="2021-12-29T04:31:00Z" w:initials="JLCB">
    <w:p w14:paraId="171B7520" w14:textId="28462DA2" w:rsidR="005107BF" w:rsidRDefault="005107BF">
      <w:pPr>
        <w:pStyle w:val="CommentText"/>
      </w:pPr>
      <w:r>
        <w:rPr>
          <w:rStyle w:val="CommentReference"/>
        </w:rPr>
        <w:annotationRef/>
      </w:r>
      <w:r>
        <w:t>The reason is not the dataset per se but the characteristics of the load demand in different areas of the country. Then the reason should be more related to the characteristics of the area (use of energy, type of costumers -residential, commercial and/or industrial) weather influence, etc.)</w:t>
      </w:r>
    </w:p>
  </w:comment>
  <w:comment w:id="232" w:author="Julian L Cardenas Barrera" w:date="2021-12-29T04:29:00Z" w:initials="JLCB">
    <w:p w14:paraId="632C0146" w14:textId="10152AE6" w:rsidR="005107BF" w:rsidRDefault="005107BF">
      <w:pPr>
        <w:pStyle w:val="CommentText"/>
      </w:pPr>
      <w:r>
        <w:rPr>
          <w:rStyle w:val="CommentReference"/>
        </w:rPr>
        <w:annotationRef/>
      </w:r>
      <w:r>
        <w:t>This is expected and you should state it along with the reason for its worst performance.</w:t>
      </w:r>
    </w:p>
  </w:comment>
  <w:comment w:id="233" w:author="Julian L Cardenas Barrera" w:date="2021-12-29T04:39:00Z" w:initials="JLCB">
    <w:p w14:paraId="75A6034E" w14:textId="5B1012C7" w:rsidR="00BA76D6" w:rsidRDefault="00BA76D6">
      <w:pPr>
        <w:pStyle w:val="CommentText"/>
      </w:pPr>
      <w:r>
        <w:rPr>
          <w:rStyle w:val="CommentReference"/>
        </w:rPr>
        <w:annotationRef/>
      </w:r>
      <w:r>
        <w:t xml:space="preserve">How do you quantify “admirably”? Avoid using superlative adverbs that cannot be fully justified. You can say that the deep NN results provided the best results in your study. </w:t>
      </w:r>
    </w:p>
  </w:comment>
  <w:comment w:id="234" w:author="Julian L Cardenas Barrera" w:date="2021-12-29T04:47:00Z" w:initials="JLCB">
    <w:p w14:paraId="12AD4E0A" w14:textId="0FBF1195" w:rsidR="00BA76D6" w:rsidRDefault="00BA76D6">
      <w:pPr>
        <w:pStyle w:val="CommentText"/>
      </w:pPr>
      <w:r>
        <w:rPr>
          <w:rStyle w:val="CommentReference"/>
        </w:rPr>
        <w:annotationRef/>
      </w:r>
      <w:r>
        <w:t>This kind of contradicts the previous statement.</w:t>
      </w:r>
    </w:p>
  </w:comment>
  <w:comment w:id="235" w:author="Julian L Cardenas Barrera" w:date="2021-12-29T04:52:00Z" w:initials="JLCB">
    <w:p w14:paraId="1AB56CEC" w14:textId="3E98C146" w:rsidR="00F00738" w:rsidRDefault="00F00738">
      <w:pPr>
        <w:pStyle w:val="CommentText"/>
      </w:pPr>
      <w:r>
        <w:rPr>
          <w:rStyle w:val="CommentReference"/>
        </w:rPr>
        <w:annotationRef/>
      </w:r>
      <w:r>
        <w:t xml:space="preserve">Is this totally true in all the datasets? I don’t see this type of result in figures </w:t>
      </w:r>
      <w:proofErr w:type="spellStart"/>
      <w:r>
        <w:t>14a,18a</w:t>
      </w:r>
      <w:proofErr w:type="spellEnd"/>
      <w:r>
        <w:t xml:space="preserve"> and </w:t>
      </w:r>
      <w:proofErr w:type="spellStart"/>
      <w:r>
        <w:t>22a</w:t>
      </w:r>
      <w:proofErr w:type="spellEnd"/>
      <w:r>
        <w:t>. Please double check.</w:t>
      </w:r>
    </w:p>
  </w:comment>
  <w:comment w:id="236" w:author="Julian L Cardenas Barrera" w:date="2021-12-29T04:57:00Z" w:initials="JLCB">
    <w:p w14:paraId="053B70FA" w14:textId="35DD5C10" w:rsidR="00F00738" w:rsidRDefault="00F00738">
      <w:pPr>
        <w:pStyle w:val="CommentText"/>
      </w:pPr>
      <w:r>
        <w:rPr>
          <w:rStyle w:val="CommentReference"/>
        </w:rPr>
        <w:annotationRef/>
      </w:r>
      <w:r>
        <w:t>When do they perform best? And worst? Any conclusions on that regard?</w:t>
      </w:r>
    </w:p>
  </w:comment>
  <w:comment w:id="239" w:author="Julian L Cardenas Barrera" w:date="2021-12-29T05:04:00Z" w:initials="JLCB">
    <w:p w14:paraId="2315B4DA" w14:textId="144C52C9" w:rsidR="00D907B4" w:rsidRDefault="00D907B4">
      <w:pPr>
        <w:pStyle w:val="CommentText"/>
      </w:pPr>
      <w:r>
        <w:rPr>
          <w:rStyle w:val="CommentReference"/>
        </w:rPr>
        <w:annotationRef/>
      </w:r>
      <w:r>
        <w:t>Implemented, applied?</w:t>
      </w:r>
    </w:p>
  </w:comment>
  <w:comment w:id="238" w:author="Julian L Cardenas Barrera" w:date="2021-12-29T05:01:00Z" w:initials="JLCB">
    <w:p w14:paraId="082192DB" w14:textId="67E79880" w:rsidR="00F00738" w:rsidRDefault="00F00738">
      <w:pPr>
        <w:pStyle w:val="CommentText"/>
      </w:pPr>
      <w:r>
        <w:rPr>
          <w:rStyle w:val="CommentReference"/>
        </w:rPr>
        <w:annotationRef/>
      </w:r>
      <w:r>
        <w:t xml:space="preserve">You did not check for this type of outcome, so you should rephrase this and perhaps </w:t>
      </w:r>
      <w:r w:rsidR="00D907B4">
        <w:t>justify this statement with results from other authors.</w:t>
      </w:r>
      <w:r>
        <w:t xml:space="preserve">. </w:t>
      </w:r>
    </w:p>
  </w:comment>
  <w:comment w:id="240" w:author="Julian L Cardenas Barrera" w:date="2021-12-29T05:06:00Z" w:initials="JLCB">
    <w:p w14:paraId="4F10ABEE" w14:textId="41B0EE6C" w:rsidR="00D907B4" w:rsidRDefault="00D907B4">
      <w:pPr>
        <w:pStyle w:val="CommentText"/>
      </w:pPr>
      <w:r>
        <w:rPr>
          <w:rStyle w:val="CommentReference"/>
        </w:rPr>
        <w:annotationRef/>
      </w:r>
      <w:r>
        <w:t>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39EE35" w15:done="1"/>
  <w15:commentEx w15:paraId="41729F78" w15:done="1"/>
  <w15:commentEx w15:paraId="035BF6AA" w15:paraIdParent="41729F78" w15:done="1"/>
  <w15:commentEx w15:paraId="66161E03" w15:done="0"/>
  <w15:commentEx w15:paraId="26E1FDB7" w15:done="0"/>
  <w15:commentEx w15:paraId="01F5BD4A" w15:done="1"/>
  <w15:commentEx w15:paraId="16C4198B" w15:paraIdParent="01F5BD4A" w15:done="0"/>
  <w15:commentEx w15:paraId="18443377" w15:done="0"/>
  <w15:commentEx w15:paraId="2D91E592" w15:done="1"/>
  <w15:commentEx w15:paraId="31AEBB95" w15:paraIdParent="2D91E592" w15:done="1"/>
  <w15:commentEx w15:paraId="7EB21972" w15:paraIdParent="2D91E592" w15:done="1"/>
  <w15:commentEx w15:paraId="4DC5FA2F" w15:paraIdParent="2D91E592" w15:done="1"/>
  <w15:commentEx w15:paraId="5FBAC378" w15:done="0"/>
  <w15:commentEx w15:paraId="00E121AF" w15:done="0"/>
  <w15:commentEx w15:paraId="4377E638" w15:done="0"/>
  <w15:commentEx w15:paraId="1EA42EB3" w15:done="0"/>
  <w15:commentEx w15:paraId="6831A64F" w15:done="0"/>
  <w15:commentEx w15:paraId="74AD377F" w15:done="0"/>
  <w15:commentEx w15:paraId="5287520C" w15:done="0"/>
  <w15:commentEx w15:paraId="313481F1" w15:done="0"/>
  <w15:commentEx w15:paraId="7300C032" w15:done="0"/>
  <w15:commentEx w15:paraId="4F222086" w15:done="0"/>
  <w15:commentEx w15:paraId="4D40CCE0" w15:done="1"/>
  <w15:commentEx w15:paraId="11BD6E5D" w15:paraIdParent="4D40CCE0" w15:done="1"/>
  <w15:commentEx w15:paraId="0C85DF9A" w15:paraIdParent="4D40CCE0" w15:done="1"/>
  <w15:commentEx w15:paraId="166E574B" w15:paraIdParent="4D40CCE0" w15:done="0"/>
  <w15:commentEx w15:paraId="21BF5D72" w15:paraIdParent="4D40CCE0" w15:done="0"/>
  <w15:commentEx w15:paraId="7362D020" w15:done="0"/>
  <w15:commentEx w15:paraId="3D419798" w15:done="0"/>
  <w15:commentEx w15:paraId="59F3A748" w15:done="1"/>
  <w15:commentEx w15:paraId="134F6836" w15:paraIdParent="59F3A748" w15:done="1"/>
  <w15:commentEx w15:paraId="1D41DA8C" w15:done="0"/>
  <w15:commentEx w15:paraId="26765856" w15:paraIdParent="1D41DA8C" w15:done="0"/>
  <w15:commentEx w15:paraId="109480F4" w15:done="0"/>
  <w15:commentEx w15:paraId="13B15F3F" w15:paraIdParent="109480F4" w15:done="0"/>
  <w15:commentEx w15:paraId="4ECE2AE6" w15:done="0"/>
  <w15:commentEx w15:paraId="52684BA8" w15:paraIdParent="4ECE2AE6" w15:done="0"/>
  <w15:commentEx w15:paraId="27516144" w15:done="0"/>
  <w15:commentEx w15:paraId="171B7520" w15:done="0"/>
  <w15:commentEx w15:paraId="632C0146" w15:done="0"/>
  <w15:commentEx w15:paraId="75A6034E" w15:done="0"/>
  <w15:commentEx w15:paraId="12AD4E0A" w15:done="0"/>
  <w15:commentEx w15:paraId="1AB56CEC" w15:done="0"/>
  <w15:commentEx w15:paraId="053B70FA" w15:done="0"/>
  <w15:commentEx w15:paraId="2315B4DA" w15:done="0"/>
  <w15:commentEx w15:paraId="082192DB" w15:done="0"/>
  <w15:commentEx w15:paraId="4F10AB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66C0D" w16cex:dateUtc="2021-12-29T09:09:00Z"/>
  <w16cex:commentExtensible w16cex:durableId="2573CA4D" w16cex:dateUtc="2021-12-27T09:14:00Z"/>
  <w16cex:commentExtensible w16cex:durableId="25741633" w16cex:dateUtc="2021-12-27T15:38:00Z"/>
  <w16cex:commentExtensible w16cex:durableId="2577E43A" w16cex:dateUtc="2021-12-30T11:54:00Z"/>
  <w16cex:commentExtensible w16cex:durableId="2577EF37" w16cex:dateUtc="2021-12-30T12:41:00Z"/>
  <w16cex:commentExtensible w16cex:durableId="2573CF76" w16cex:dateUtc="2021-12-27T09:36:00Z"/>
  <w16cex:commentExtensible w16cex:durableId="2577EF8A" w16cex:dateUtc="2021-12-30T12:42:00Z"/>
  <w16cex:commentExtensible w16cex:durableId="2577F3C8" w16cex:dateUtc="2021-12-30T13:00:00Z"/>
  <w16cex:commentExtensible w16cex:durableId="256D9963" w16cex:dateUtc="2021-12-21T09:05:00Z"/>
  <w16cex:commentExtensible w16cex:durableId="256DFF80" w16cex:dateUtc="2021-12-23T00:48:00Z"/>
  <w16cex:commentExtensible w16cex:durableId="25709385" w16cex:dateUtc="2021-12-24T23:44:00Z"/>
  <w16cex:commentExtensible w16cex:durableId="2573D3B6" w16cex:dateUtc="2021-12-27T09:55:00Z"/>
  <w16cex:commentExtensible w16cex:durableId="2577F14D" w16cex:dateUtc="2021-12-30T12:50:00Z"/>
  <w16cex:commentExtensible w16cex:durableId="2577F16C" w16cex:dateUtc="2021-12-30T12:50:00Z"/>
  <w16cex:commentExtensible w16cex:durableId="2577F1C1" w16cex:dateUtc="2021-12-30T12:52:00Z"/>
  <w16cex:commentExtensible w16cex:durableId="2577F233" w16cex:dateUtc="2021-12-30T12:54:00Z"/>
  <w16cex:commentExtensible w16cex:durableId="2577F212" w16cex:dateUtc="2021-12-30T12:53:00Z"/>
  <w16cex:commentExtensible w16cex:durableId="2577F1F3" w16cex:dateUtc="2021-12-30T12:53:00Z"/>
  <w16cex:commentExtensible w16cex:durableId="2577F276" w16cex:dateUtc="2021-12-30T12:55:00Z"/>
  <w16cex:commentExtensible w16cex:durableId="2577F28F" w16cex:dateUtc="2021-12-30T12:55:00Z"/>
  <w16cex:commentExtensible w16cex:durableId="2577F2FD" w16cex:dateUtc="2021-12-30T12:57:00Z"/>
  <w16cex:commentExtensible w16cex:durableId="2577F33D" w16cex:dateUtc="2021-12-30T12:58:00Z"/>
  <w16cex:commentExtensible w16cex:durableId="255244EE" w16cex:dateUtc="2021-12-02T00:01:00Z"/>
  <w16cex:commentExtensible w16cex:durableId="2573E6F4" w16cex:dateUtc="2021-12-27T11:17:00Z"/>
  <w16cex:commentExtensible w16cex:durableId="25741F83" w16cex:dateUtc="2021-12-27T16:18:00Z"/>
  <w16cex:commentExtensible w16cex:durableId="2577F5A4" w16cex:dateUtc="2021-12-30T13:08:00Z"/>
  <w16cex:commentExtensible w16cex:durableId="2577F5BF" w16cex:dateUtc="2021-12-30T13:09:00Z"/>
  <w16cex:commentExtensible w16cex:durableId="2577FBEF" w16cex:dateUtc="2021-12-30T13:35:00Z"/>
  <w16cex:commentExtensible w16cex:durableId="2577FB22" w16cex:dateUtc="2021-12-30T13:32:00Z"/>
  <w16cex:commentExtensible w16cex:durableId="256F76E3" w16cex:dateUtc="2021-12-24T03:29:00Z"/>
  <w16cex:commentExtensible w16cex:durableId="256F7832" w16cex:dateUtc="2021-12-24T03:35:00Z"/>
  <w16cex:commentExtensible w16cex:durableId="25706981" w16cex:dateUtc="2021-12-24T20:45:00Z"/>
  <w16cex:commentExtensible w16cex:durableId="2571BEA4" w16cex:dateUtc="2021-12-25T21:00: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Extensible w16cex:durableId="257663EF" w16cex:dateUtc="2021-12-29T08:34:00Z"/>
  <w16cex:commentExtensible w16cex:durableId="25766328" w16cex:dateUtc="2021-12-29T08:31:00Z"/>
  <w16cex:commentExtensible w16cex:durableId="2576629D" w16cex:dateUtc="2021-12-29T08:29:00Z"/>
  <w16cex:commentExtensible w16cex:durableId="2576650E" w16cex:dateUtc="2021-12-29T08:39:00Z"/>
  <w16cex:commentExtensible w16cex:durableId="257666D1" w16cex:dateUtc="2021-12-29T08:47:00Z"/>
  <w16cex:commentExtensible w16cex:durableId="2576682A" w16cex:dateUtc="2021-12-29T08:52:00Z"/>
  <w16cex:commentExtensible w16cex:durableId="2576694B" w16cex:dateUtc="2021-12-29T08:57:00Z"/>
  <w16cex:commentExtensible w16cex:durableId="25766AF1" w16cex:dateUtc="2021-12-29T09:04:00Z"/>
  <w16cex:commentExtensible w16cex:durableId="25766A22" w16cex:dateUtc="2021-12-29T09:01:00Z"/>
  <w16cex:commentExtensible w16cex:durableId="25766B3B" w16cex:dateUtc="2021-12-29T0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39EE35" w16cid:durableId="25766C0D"/>
  <w16cid:commentId w16cid:paraId="41729F78" w16cid:durableId="2573CA4D"/>
  <w16cid:commentId w16cid:paraId="035BF6AA" w16cid:durableId="25741633"/>
  <w16cid:commentId w16cid:paraId="66161E03" w16cid:durableId="2577E43A"/>
  <w16cid:commentId w16cid:paraId="26E1FDB7" w16cid:durableId="2577EF37"/>
  <w16cid:commentId w16cid:paraId="01F5BD4A" w16cid:durableId="2573CF76"/>
  <w16cid:commentId w16cid:paraId="16C4198B" w16cid:durableId="2577EF8A"/>
  <w16cid:commentId w16cid:paraId="18443377" w16cid:durableId="2577F3C8"/>
  <w16cid:commentId w16cid:paraId="2D91E592" w16cid:durableId="256D9963"/>
  <w16cid:commentId w16cid:paraId="31AEBB95" w16cid:durableId="256DFF80"/>
  <w16cid:commentId w16cid:paraId="7EB21972" w16cid:durableId="25709385"/>
  <w16cid:commentId w16cid:paraId="4DC5FA2F" w16cid:durableId="2573D3B6"/>
  <w16cid:commentId w16cid:paraId="5FBAC378" w16cid:durableId="2577F14D"/>
  <w16cid:commentId w16cid:paraId="00E121AF" w16cid:durableId="2577F16C"/>
  <w16cid:commentId w16cid:paraId="4377E638" w16cid:durableId="2577F1C1"/>
  <w16cid:commentId w16cid:paraId="1EA42EB3" w16cid:durableId="2577F233"/>
  <w16cid:commentId w16cid:paraId="6831A64F" w16cid:durableId="2577F212"/>
  <w16cid:commentId w16cid:paraId="74AD377F" w16cid:durableId="2577F1F3"/>
  <w16cid:commentId w16cid:paraId="5287520C" w16cid:durableId="2577F276"/>
  <w16cid:commentId w16cid:paraId="313481F1" w16cid:durableId="2577F28F"/>
  <w16cid:commentId w16cid:paraId="7300C032" w16cid:durableId="2577F2FD"/>
  <w16cid:commentId w16cid:paraId="4F222086" w16cid:durableId="2577F33D"/>
  <w16cid:commentId w16cid:paraId="4D40CCE0" w16cid:durableId="255244EE"/>
  <w16cid:commentId w16cid:paraId="11BD6E5D" w16cid:durableId="2573E6F4"/>
  <w16cid:commentId w16cid:paraId="0C85DF9A" w16cid:durableId="25741F83"/>
  <w16cid:commentId w16cid:paraId="166E574B" w16cid:durableId="2577F5A4"/>
  <w16cid:commentId w16cid:paraId="21BF5D72" w16cid:durableId="2577F5BF"/>
  <w16cid:commentId w16cid:paraId="7362D020" w16cid:durableId="2577FBEF"/>
  <w16cid:commentId w16cid:paraId="3D419798" w16cid:durableId="2577FB22"/>
  <w16cid:commentId w16cid:paraId="59F3A748" w16cid:durableId="256F76E3"/>
  <w16cid:commentId w16cid:paraId="134F6836" w16cid:durableId="256F7832"/>
  <w16cid:commentId w16cid:paraId="1D41DA8C" w16cid:durableId="25706981"/>
  <w16cid:commentId w16cid:paraId="26765856" w16cid:durableId="2571BEA4"/>
  <w16cid:commentId w16cid:paraId="109480F4" w16cid:durableId="25708535"/>
  <w16cid:commentId w16cid:paraId="13B15F3F" w16cid:durableId="2571C063"/>
  <w16cid:commentId w16cid:paraId="4ECE2AE6" w16cid:durableId="25708D8F"/>
  <w16cid:commentId w16cid:paraId="52684BA8" w16cid:durableId="2571C0B9"/>
  <w16cid:commentId w16cid:paraId="27516144" w16cid:durableId="257663EF"/>
  <w16cid:commentId w16cid:paraId="171B7520" w16cid:durableId="25766328"/>
  <w16cid:commentId w16cid:paraId="632C0146" w16cid:durableId="2576629D"/>
  <w16cid:commentId w16cid:paraId="75A6034E" w16cid:durableId="2576650E"/>
  <w16cid:commentId w16cid:paraId="12AD4E0A" w16cid:durableId="257666D1"/>
  <w16cid:commentId w16cid:paraId="1AB56CEC" w16cid:durableId="2576682A"/>
  <w16cid:commentId w16cid:paraId="053B70FA" w16cid:durableId="2576694B"/>
  <w16cid:commentId w16cid:paraId="2315B4DA" w16cid:durableId="25766AF1"/>
  <w16cid:commentId w16cid:paraId="082192DB" w16cid:durableId="25766A22"/>
  <w16cid:commentId w16cid:paraId="4F10ABEE" w16cid:durableId="25766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0CC23" w14:textId="77777777" w:rsidR="00756EF7" w:rsidRDefault="00756EF7">
      <w:r>
        <w:separator/>
      </w:r>
    </w:p>
    <w:p w14:paraId="5BE3FDA1" w14:textId="77777777" w:rsidR="00756EF7" w:rsidRDefault="00756EF7"/>
    <w:p w14:paraId="5485FC0D" w14:textId="77777777" w:rsidR="00756EF7" w:rsidRDefault="00756EF7"/>
    <w:p w14:paraId="33237483" w14:textId="77777777" w:rsidR="00756EF7" w:rsidRDefault="00756EF7"/>
    <w:p w14:paraId="72398DBE" w14:textId="77777777" w:rsidR="00756EF7" w:rsidRDefault="00756EF7"/>
    <w:p w14:paraId="24FFAF28" w14:textId="77777777" w:rsidR="00756EF7" w:rsidRDefault="00756EF7"/>
    <w:p w14:paraId="7FEF5231" w14:textId="77777777" w:rsidR="00756EF7" w:rsidRDefault="00756EF7"/>
    <w:p w14:paraId="1B3118A4" w14:textId="77777777" w:rsidR="00756EF7" w:rsidRDefault="00756EF7"/>
    <w:p w14:paraId="458B025A" w14:textId="77777777" w:rsidR="00756EF7" w:rsidRDefault="00756EF7"/>
  </w:endnote>
  <w:endnote w:type="continuationSeparator" w:id="0">
    <w:p w14:paraId="13D0580F" w14:textId="77777777" w:rsidR="00756EF7" w:rsidRDefault="00756EF7">
      <w:r>
        <w:continuationSeparator/>
      </w:r>
    </w:p>
    <w:p w14:paraId="3ACEEFCC" w14:textId="77777777" w:rsidR="00756EF7" w:rsidRDefault="00756EF7"/>
    <w:p w14:paraId="2FD23ADE" w14:textId="77777777" w:rsidR="00756EF7" w:rsidRDefault="00756EF7"/>
    <w:p w14:paraId="2F291909" w14:textId="77777777" w:rsidR="00756EF7" w:rsidRDefault="00756EF7"/>
    <w:p w14:paraId="56B2458F" w14:textId="77777777" w:rsidR="00756EF7" w:rsidRDefault="00756EF7"/>
    <w:p w14:paraId="1023703E" w14:textId="77777777" w:rsidR="00756EF7" w:rsidRDefault="00756EF7"/>
    <w:p w14:paraId="3A95C694" w14:textId="77777777" w:rsidR="00756EF7" w:rsidRDefault="00756EF7"/>
    <w:p w14:paraId="1EEFDD41" w14:textId="77777777" w:rsidR="00756EF7" w:rsidRDefault="00756EF7"/>
    <w:p w14:paraId="7307D702" w14:textId="77777777" w:rsidR="00756EF7" w:rsidRDefault="00756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09C4C" w14:textId="77777777" w:rsidR="00756EF7" w:rsidRDefault="00756EF7">
      <w:r>
        <w:separator/>
      </w:r>
    </w:p>
    <w:p w14:paraId="1DC8EA0D" w14:textId="77777777" w:rsidR="00756EF7" w:rsidRDefault="00756EF7"/>
  </w:footnote>
  <w:footnote w:type="continuationSeparator" w:id="0">
    <w:p w14:paraId="6AEE0E4A" w14:textId="77777777" w:rsidR="00756EF7" w:rsidRDefault="00756EF7">
      <w:r>
        <w:continuationSeparator/>
      </w:r>
    </w:p>
    <w:p w14:paraId="49A72478" w14:textId="77777777" w:rsidR="00756EF7" w:rsidRDefault="00756EF7"/>
  </w:footnote>
  <w:footnote w:type="continuationNotice" w:id="1">
    <w:p w14:paraId="1E289FB9" w14:textId="77777777" w:rsidR="00756EF7" w:rsidRPr="00C92783" w:rsidRDefault="00756EF7" w:rsidP="00C92783">
      <w:pPr>
        <w:pStyle w:val="Footer"/>
      </w:pPr>
    </w:p>
    <w:p w14:paraId="178445B7" w14:textId="77777777" w:rsidR="00756EF7" w:rsidRDefault="00756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lian L Cardenas Barrera">
    <w15:presenceInfo w15:providerId="AD" w15:userId="S::jcardena@unb.ca::c4c9e739-87ea-4268-9cfd-3b02bfc9266e"/>
  </w15:person>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activeWritingStyle w:appName="MSWord" w:lang="en-CA" w:vendorID="64" w:dllVersion="0" w:nlCheck="1" w:checkStyle="0"/>
  <w:activeWritingStyle w:appName="MSWord" w:lang="en-US" w:vendorID="64" w:dllVersion="0" w:nlCheck="1" w:checkStyle="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DCsBQCs1KHM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4A1"/>
    <w:rsid w:val="00023D41"/>
    <w:rsid w:val="00024812"/>
    <w:rsid w:val="00024A99"/>
    <w:rsid w:val="00024D51"/>
    <w:rsid w:val="000252E2"/>
    <w:rsid w:val="00025DC6"/>
    <w:rsid w:val="00026095"/>
    <w:rsid w:val="0002614A"/>
    <w:rsid w:val="00026237"/>
    <w:rsid w:val="00026A4A"/>
    <w:rsid w:val="00027267"/>
    <w:rsid w:val="000304B0"/>
    <w:rsid w:val="00030565"/>
    <w:rsid w:val="000305CC"/>
    <w:rsid w:val="00030AD1"/>
    <w:rsid w:val="00030B63"/>
    <w:rsid w:val="00030D3D"/>
    <w:rsid w:val="0003127E"/>
    <w:rsid w:val="00031472"/>
    <w:rsid w:val="00032506"/>
    <w:rsid w:val="000326ED"/>
    <w:rsid w:val="00032AA2"/>
    <w:rsid w:val="00032B83"/>
    <w:rsid w:val="00032C57"/>
    <w:rsid w:val="0003301A"/>
    <w:rsid w:val="00033413"/>
    <w:rsid w:val="000338CC"/>
    <w:rsid w:val="00033DA4"/>
    <w:rsid w:val="00033DD7"/>
    <w:rsid w:val="00033DE3"/>
    <w:rsid w:val="00034E6F"/>
    <w:rsid w:val="00035545"/>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B56"/>
    <w:rsid w:val="00051D04"/>
    <w:rsid w:val="000529F4"/>
    <w:rsid w:val="0005318D"/>
    <w:rsid w:val="00053566"/>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3434"/>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1BB"/>
    <w:rsid w:val="00076604"/>
    <w:rsid w:val="000779CF"/>
    <w:rsid w:val="00077D43"/>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2329"/>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2F62"/>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72A8"/>
    <w:rsid w:val="0010026B"/>
    <w:rsid w:val="00100391"/>
    <w:rsid w:val="001004CE"/>
    <w:rsid w:val="00100B7E"/>
    <w:rsid w:val="00101285"/>
    <w:rsid w:val="00101567"/>
    <w:rsid w:val="00102BD5"/>
    <w:rsid w:val="00103328"/>
    <w:rsid w:val="001042B1"/>
    <w:rsid w:val="0010473E"/>
    <w:rsid w:val="00105191"/>
    <w:rsid w:val="001057B1"/>
    <w:rsid w:val="001057F1"/>
    <w:rsid w:val="001059E4"/>
    <w:rsid w:val="00105F26"/>
    <w:rsid w:val="001060B9"/>
    <w:rsid w:val="0010621F"/>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EBC"/>
    <w:rsid w:val="00171F4E"/>
    <w:rsid w:val="00172474"/>
    <w:rsid w:val="00172581"/>
    <w:rsid w:val="00172D44"/>
    <w:rsid w:val="00172E3C"/>
    <w:rsid w:val="00172F53"/>
    <w:rsid w:val="001733AD"/>
    <w:rsid w:val="00173F42"/>
    <w:rsid w:val="0017428D"/>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05"/>
    <w:rsid w:val="001B14FB"/>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C06"/>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30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A9C"/>
    <w:rsid w:val="0026008A"/>
    <w:rsid w:val="00261136"/>
    <w:rsid w:val="002611DF"/>
    <w:rsid w:val="00261586"/>
    <w:rsid w:val="00261696"/>
    <w:rsid w:val="0026247C"/>
    <w:rsid w:val="002625C8"/>
    <w:rsid w:val="002629CC"/>
    <w:rsid w:val="00262AB9"/>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D00EF"/>
    <w:rsid w:val="002D053F"/>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3DA5"/>
    <w:rsid w:val="002E5131"/>
    <w:rsid w:val="002E571B"/>
    <w:rsid w:val="002E5C50"/>
    <w:rsid w:val="002E652B"/>
    <w:rsid w:val="002E670B"/>
    <w:rsid w:val="002E77A1"/>
    <w:rsid w:val="002E7933"/>
    <w:rsid w:val="002E7BE3"/>
    <w:rsid w:val="002F1313"/>
    <w:rsid w:val="002F1F03"/>
    <w:rsid w:val="002F34D8"/>
    <w:rsid w:val="002F3846"/>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5E8"/>
    <w:rsid w:val="003057CD"/>
    <w:rsid w:val="00305BA5"/>
    <w:rsid w:val="003063F8"/>
    <w:rsid w:val="00307C55"/>
    <w:rsid w:val="00307E7F"/>
    <w:rsid w:val="00307F9A"/>
    <w:rsid w:val="0031001C"/>
    <w:rsid w:val="00310B97"/>
    <w:rsid w:val="00310CD9"/>
    <w:rsid w:val="00311925"/>
    <w:rsid w:val="00311999"/>
    <w:rsid w:val="00311BBF"/>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A5"/>
    <w:rsid w:val="00324DC9"/>
    <w:rsid w:val="0032685F"/>
    <w:rsid w:val="00326997"/>
    <w:rsid w:val="00326E08"/>
    <w:rsid w:val="00327E1E"/>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A3"/>
    <w:rsid w:val="00337EB7"/>
    <w:rsid w:val="00340110"/>
    <w:rsid w:val="00341AAC"/>
    <w:rsid w:val="00341DDD"/>
    <w:rsid w:val="0034248E"/>
    <w:rsid w:val="003429CF"/>
    <w:rsid w:val="00343213"/>
    <w:rsid w:val="00343447"/>
    <w:rsid w:val="00343DF7"/>
    <w:rsid w:val="00344524"/>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E40"/>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4E27"/>
    <w:rsid w:val="00366077"/>
    <w:rsid w:val="003660BE"/>
    <w:rsid w:val="00366396"/>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973"/>
    <w:rsid w:val="00392A7A"/>
    <w:rsid w:val="00393A2F"/>
    <w:rsid w:val="00395239"/>
    <w:rsid w:val="003956A4"/>
    <w:rsid w:val="003963E8"/>
    <w:rsid w:val="003968C7"/>
    <w:rsid w:val="00396DAE"/>
    <w:rsid w:val="00397486"/>
    <w:rsid w:val="00397508"/>
    <w:rsid w:val="003A03F0"/>
    <w:rsid w:val="003A071B"/>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3BC"/>
    <w:rsid w:val="003C04FE"/>
    <w:rsid w:val="003C0F76"/>
    <w:rsid w:val="003C1202"/>
    <w:rsid w:val="003C2098"/>
    <w:rsid w:val="003C246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443"/>
    <w:rsid w:val="003E2A0F"/>
    <w:rsid w:val="003E2E35"/>
    <w:rsid w:val="003E485E"/>
    <w:rsid w:val="003E4926"/>
    <w:rsid w:val="003E4DAB"/>
    <w:rsid w:val="003E5AD3"/>
    <w:rsid w:val="003E5D0E"/>
    <w:rsid w:val="003E60FC"/>
    <w:rsid w:val="003E63A4"/>
    <w:rsid w:val="003E6CD3"/>
    <w:rsid w:val="003E6E95"/>
    <w:rsid w:val="003E70B2"/>
    <w:rsid w:val="003E7425"/>
    <w:rsid w:val="003E7C45"/>
    <w:rsid w:val="003F0462"/>
    <w:rsid w:val="003F072B"/>
    <w:rsid w:val="003F0B0A"/>
    <w:rsid w:val="003F10CF"/>
    <w:rsid w:val="003F129E"/>
    <w:rsid w:val="003F174B"/>
    <w:rsid w:val="003F2712"/>
    <w:rsid w:val="003F37CC"/>
    <w:rsid w:val="003F3F8D"/>
    <w:rsid w:val="003F41C3"/>
    <w:rsid w:val="003F4538"/>
    <w:rsid w:val="003F4CE9"/>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1FDC"/>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5A8"/>
    <w:rsid w:val="00410917"/>
    <w:rsid w:val="004117AE"/>
    <w:rsid w:val="00411FC0"/>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0BF"/>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450"/>
    <w:rsid w:val="0044749C"/>
    <w:rsid w:val="00447506"/>
    <w:rsid w:val="00447A6E"/>
    <w:rsid w:val="00447EDF"/>
    <w:rsid w:val="00450AD3"/>
    <w:rsid w:val="00450F7E"/>
    <w:rsid w:val="00451254"/>
    <w:rsid w:val="00451402"/>
    <w:rsid w:val="00453436"/>
    <w:rsid w:val="004545B9"/>
    <w:rsid w:val="004545CE"/>
    <w:rsid w:val="00455487"/>
    <w:rsid w:val="0045553E"/>
    <w:rsid w:val="00455BEB"/>
    <w:rsid w:val="00456BF7"/>
    <w:rsid w:val="00460018"/>
    <w:rsid w:val="00460284"/>
    <w:rsid w:val="004603EB"/>
    <w:rsid w:val="004605B4"/>
    <w:rsid w:val="00460864"/>
    <w:rsid w:val="00460AC2"/>
    <w:rsid w:val="00460E1D"/>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2B90"/>
    <w:rsid w:val="00492E8E"/>
    <w:rsid w:val="00493BC5"/>
    <w:rsid w:val="00494DB3"/>
    <w:rsid w:val="0049506F"/>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4806"/>
    <w:rsid w:val="004B52E9"/>
    <w:rsid w:val="004B573A"/>
    <w:rsid w:val="004B595D"/>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C68"/>
    <w:rsid w:val="00534F05"/>
    <w:rsid w:val="00535417"/>
    <w:rsid w:val="00535E27"/>
    <w:rsid w:val="005360DC"/>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D17"/>
    <w:rsid w:val="00544CF7"/>
    <w:rsid w:val="00544F54"/>
    <w:rsid w:val="005459BB"/>
    <w:rsid w:val="00545ADD"/>
    <w:rsid w:val="00546074"/>
    <w:rsid w:val="005468B4"/>
    <w:rsid w:val="00546FAC"/>
    <w:rsid w:val="005474D1"/>
    <w:rsid w:val="005475F1"/>
    <w:rsid w:val="00547B80"/>
    <w:rsid w:val="00552709"/>
    <w:rsid w:val="00553B8C"/>
    <w:rsid w:val="00553C3C"/>
    <w:rsid w:val="00553E47"/>
    <w:rsid w:val="00553E72"/>
    <w:rsid w:val="00554520"/>
    <w:rsid w:val="00554616"/>
    <w:rsid w:val="0055487E"/>
    <w:rsid w:val="00554D2D"/>
    <w:rsid w:val="0055508E"/>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3C76"/>
    <w:rsid w:val="00584215"/>
    <w:rsid w:val="005844D7"/>
    <w:rsid w:val="0058475C"/>
    <w:rsid w:val="00584D65"/>
    <w:rsid w:val="0058524F"/>
    <w:rsid w:val="005859B0"/>
    <w:rsid w:val="00586136"/>
    <w:rsid w:val="005861F5"/>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09B"/>
    <w:rsid w:val="005B3372"/>
    <w:rsid w:val="005B341B"/>
    <w:rsid w:val="005B3499"/>
    <w:rsid w:val="005B4CAE"/>
    <w:rsid w:val="005B5172"/>
    <w:rsid w:val="005B5429"/>
    <w:rsid w:val="005B5575"/>
    <w:rsid w:val="005B5DCE"/>
    <w:rsid w:val="005B6C66"/>
    <w:rsid w:val="005B7608"/>
    <w:rsid w:val="005C10D8"/>
    <w:rsid w:val="005C152D"/>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D082E"/>
    <w:rsid w:val="005D0D6D"/>
    <w:rsid w:val="005D131F"/>
    <w:rsid w:val="005D1394"/>
    <w:rsid w:val="005D1506"/>
    <w:rsid w:val="005D1B20"/>
    <w:rsid w:val="005D2B43"/>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70B"/>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2AB"/>
    <w:rsid w:val="00612677"/>
    <w:rsid w:val="0061268A"/>
    <w:rsid w:val="006129FC"/>
    <w:rsid w:val="00612C3D"/>
    <w:rsid w:val="00612D1C"/>
    <w:rsid w:val="006133A3"/>
    <w:rsid w:val="0061391E"/>
    <w:rsid w:val="006143E0"/>
    <w:rsid w:val="00614867"/>
    <w:rsid w:val="00616D7B"/>
    <w:rsid w:val="00616E3D"/>
    <w:rsid w:val="00617F17"/>
    <w:rsid w:val="00617FC1"/>
    <w:rsid w:val="006202A0"/>
    <w:rsid w:val="006203E3"/>
    <w:rsid w:val="006214A8"/>
    <w:rsid w:val="00621838"/>
    <w:rsid w:val="00621BE5"/>
    <w:rsid w:val="00621C62"/>
    <w:rsid w:val="00622AEB"/>
    <w:rsid w:val="00623525"/>
    <w:rsid w:val="006237AA"/>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5A7F"/>
    <w:rsid w:val="00645ACE"/>
    <w:rsid w:val="00645ED0"/>
    <w:rsid w:val="00645F93"/>
    <w:rsid w:val="0064614F"/>
    <w:rsid w:val="00646349"/>
    <w:rsid w:val="00646B24"/>
    <w:rsid w:val="006479A4"/>
    <w:rsid w:val="00647D51"/>
    <w:rsid w:val="00647E56"/>
    <w:rsid w:val="00650362"/>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AE9"/>
    <w:rsid w:val="00662BEE"/>
    <w:rsid w:val="006635C7"/>
    <w:rsid w:val="00663BA4"/>
    <w:rsid w:val="006649F2"/>
    <w:rsid w:val="00664EB1"/>
    <w:rsid w:val="00665CF5"/>
    <w:rsid w:val="00665F8D"/>
    <w:rsid w:val="00666CCE"/>
    <w:rsid w:val="00667CEF"/>
    <w:rsid w:val="00667DD2"/>
    <w:rsid w:val="00670263"/>
    <w:rsid w:val="006704C9"/>
    <w:rsid w:val="006717BC"/>
    <w:rsid w:val="00671A42"/>
    <w:rsid w:val="00672207"/>
    <w:rsid w:val="006728E0"/>
    <w:rsid w:val="00672D34"/>
    <w:rsid w:val="00672E71"/>
    <w:rsid w:val="006730FD"/>
    <w:rsid w:val="00673D70"/>
    <w:rsid w:val="00673DC9"/>
    <w:rsid w:val="00674369"/>
    <w:rsid w:val="006755E1"/>
    <w:rsid w:val="00675F9C"/>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8FF"/>
    <w:rsid w:val="006A1F68"/>
    <w:rsid w:val="006A223F"/>
    <w:rsid w:val="006A26D3"/>
    <w:rsid w:val="006A30D1"/>
    <w:rsid w:val="006A3294"/>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18D2"/>
    <w:rsid w:val="0071287A"/>
    <w:rsid w:val="00712FFB"/>
    <w:rsid w:val="00713BA3"/>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6EF7"/>
    <w:rsid w:val="00757670"/>
    <w:rsid w:val="00757B98"/>
    <w:rsid w:val="00757F34"/>
    <w:rsid w:val="00760369"/>
    <w:rsid w:val="00760F1F"/>
    <w:rsid w:val="007614F6"/>
    <w:rsid w:val="00761587"/>
    <w:rsid w:val="00761830"/>
    <w:rsid w:val="00761C0C"/>
    <w:rsid w:val="00762CBA"/>
    <w:rsid w:val="00763158"/>
    <w:rsid w:val="007633F6"/>
    <w:rsid w:val="00763560"/>
    <w:rsid w:val="007637F6"/>
    <w:rsid w:val="00764F0E"/>
    <w:rsid w:val="00765262"/>
    <w:rsid w:val="007659E6"/>
    <w:rsid w:val="00765AF7"/>
    <w:rsid w:val="00765FC5"/>
    <w:rsid w:val="0076631A"/>
    <w:rsid w:val="007666C2"/>
    <w:rsid w:val="0076689E"/>
    <w:rsid w:val="007669F0"/>
    <w:rsid w:val="00766BD7"/>
    <w:rsid w:val="0076720C"/>
    <w:rsid w:val="00767236"/>
    <w:rsid w:val="00767C65"/>
    <w:rsid w:val="0077009A"/>
    <w:rsid w:val="007712F5"/>
    <w:rsid w:val="0077158C"/>
    <w:rsid w:val="007716BC"/>
    <w:rsid w:val="0077170C"/>
    <w:rsid w:val="00771740"/>
    <w:rsid w:val="00771949"/>
    <w:rsid w:val="00771DC1"/>
    <w:rsid w:val="00772378"/>
    <w:rsid w:val="007729A9"/>
    <w:rsid w:val="00772C52"/>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8007E"/>
    <w:rsid w:val="007802B2"/>
    <w:rsid w:val="00780B39"/>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22F"/>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507C"/>
    <w:rsid w:val="007C551D"/>
    <w:rsid w:val="007C569A"/>
    <w:rsid w:val="007C5DDE"/>
    <w:rsid w:val="007C6821"/>
    <w:rsid w:val="007C68D2"/>
    <w:rsid w:val="007C73B1"/>
    <w:rsid w:val="007C7519"/>
    <w:rsid w:val="007C7721"/>
    <w:rsid w:val="007D01F9"/>
    <w:rsid w:val="007D03D9"/>
    <w:rsid w:val="007D071E"/>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59B"/>
    <w:rsid w:val="008226D4"/>
    <w:rsid w:val="00822C9D"/>
    <w:rsid w:val="00822ED1"/>
    <w:rsid w:val="00823EC0"/>
    <w:rsid w:val="00824072"/>
    <w:rsid w:val="0082408F"/>
    <w:rsid w:val="0082488A"/>
    <w:rsid w:val="00825107"/>
    <w:rsid w:val="00825BB9"/>
    <w:rsid w:val="00826364"/>
    <w:rsid w:val="00826FC3"/>
    <w:rsid w:val="00827E1B"/>
    <w:rsid w:val="008305F8"/>
    <w:rsid w:val="00830B80"/>
    <w:rsid w:val="00831159"/>
    <w:rsid w:val="0083126C"/>
    <w:rsid w:val="00831674"/>
    <w:rsid w:val="00831993"/>
    <w:rsid w:val="00832676"/>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86A"/>
    <w:rsid w:val="00870C1A"/>
    <w:rsid w:val="00870D99"/>
    <w:rsid w:val="00872A50"/>
    <w:rsid w:val="00873756"/>
    <w:rsid w:val="008740AE"/>
    <w:rsid w:val="0087463D"/>
    <w:rsid w:val="00874A0F"/>
    <w:rsid w:val="008750DD"/>
    <w:rsid w:val="0087525B"/>
    <w:rsid w:val="0087531F"/>
    <w:rsid w:val="00875531"/>
    <w:rsid w:val="00875953"/>
    <w:rsid w:val="0087641C"/>
    <w:rsid w:val="0087659D"/>
    <w:rsid w:val="008774DA"/>
    <w:rsid w:val="00877876"/>
    <w:rsid w:val="00877D1A"/>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D7F80"/>
    <w:rsid w:val="008E1ED1"/>
    <w:rsid w:val="008E1FA9"/>
    <w:rsid w:val="008E20E6"/>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68D"/>
    <w:rsid w:val="008F18A0"/>
    <w:rsid w:val="008F205F"/>
    <w:rsid w:val="008F208C"/>
    <w:rsid w:val="008F2947"/>
    <w:rsid w:val="008F335F"/>
    <w:rsid w:val="008F3AC9"/>
    <w:rsid w:val="008F3EF6"/>
    <w:rsid w:val="008F425F"/>
    <w:rsid w:val="008F44DD"/>
    <w:rsid w:val="008F497E"/>
    <w:rsid w:val="008F4ADA"/>
    <w:rsid w:val="008F50AB"/>
    <w:rsid w:val="008F526A"/>
    <w:rsid w:val="008F54CB"/>
    <w:rsid w:val="008F5542"/>
    <w:rsid w:val="008F59B9"/>
    <w:rsid w:val="008F5BCE"/>
    <w:rsid w:val="008F5CFD"/>
    <w:rsid w:val="008F5F2A"/>
    <w:rsid w:val="008F63D4"/>
    <w:rsid w:val="008F646B"/>
    <w:rsid w:val="008F68AB"/>
    <w:rsid w:val="008F6D19"/>
    <w:rsid w:val="008F7E25"/>
    <w:rsid w:val="0090048A"/>
    <w:rsid w:val="0090132C"/>
    <w:rsid w:val="00901600"/>
    <w:rsid w:val="00901D96"/>
    <w:rsid w:val="00901E19"/>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7C7"/>
    <w:rsid w:val="009105C6"/>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718A"/>
    <w:rsid w:val="00937A20"/>
    <w:rsid w:val="00940339"/>
    <w:rsid w:val="009405E2"/>
    <w:rsid w:val="0094179F"/>
    <w:rsid w:val="009419A7"/>
    <w:rsid w:val="00941D58"/>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19B5"/>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0ED2"/>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11BE"/>
    <w:rsid w:val="00A211C1"/>
    <w:rsid w:val="00A21AF7"/>
    <w:rsid w:val="00A22540"/>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60C"/>
    <w:rsid w:val="00A34EE4"/>
    <w:rsid w:val="00A351E8"/>
    <w:rsid w:val="00A3574F"/>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30C6"/>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073"/>
    <w:rsid w:val="00A81A7F"/>
    <w:rsid w:val="00A82BD0"/>
    <w:rsid w:val="00A82DDD"/>
    <w:rsid w:val="00A839D3"/>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753"/>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3190"/>
    <w:rsid w:val="00AA4237"/>
    <w:rsid w:val="00AA498F"/>
    <w:rsid w:val="00AA4CFF"/>
    <w:rsid w:val="00AA50E0"/>
    <w:rsid w:val="00AA5385"/>
    <w:rsid w:val="00AA5624"/>
    <w:rsid w:val="00AA6279"/>
    <w:rsid w:val="00AA6DA2"/>
    <w:rsid w:val="00AA707C"/>
    <w:rsid w:val="00AA7879"/>
    <w:rsid w:val="00AB027C"/>
    <w:rsid w:val="00AB06B3"/>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B8D"/>
    <w:rsid w:val="00AC372F"/>
    <w:rsid w:val="00AC3EC7"/>
    <w:rsid w:val="00AC41A9"/>
    <w:rsid w:val="00AC4576"/>
    <w:rsid w:val="00AC4BD5"/>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575"/>
    <w:rsid w:val="00AF661A"/>
    <w:rsid w:val="00AF6729"/>
    <w:rsid w:val="00AF67B7"/>
    <w:rsid w:val="00AF683C"/>
    <w:rsid w:val="00AF7737"/>
    <w:rsid w:val="00AF7EB3"/>
    <w:rsid w:val="00B000F3"/>
    <w:rsid w:val="00B00970"/>
    <w:rsid w:val="00B00D46"/>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16AD"/>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8CD"/>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0A6"/>
    <w:rsid w:val="00BA359A"/>
    <w:rsid w:val="00BA37C9"/>
    <w:rsid w:val="00BA3986"/>
    <w:rsid w:val="00BA3F19"/>
    <w:rsid w:val="00BA43AC"/>
    <w:rsid w:val="00BA4793"/>
    <w:rsid w:val="00BA4859"/>
    <w:rsid w:val="00BA515C"/>
    <w:rsid w:val="00BA5247"/>
    <w:rsid w:val="00BA5826"/>
    <w:rsid w:val="00BA5B03"/>
    <w:rsid w:val="00BA63AB"/>
    <w:rsid w:val="00BA6AF4"/>
    <w:rsid w:val="00BA6DFB"/>
    <w:rsid w:val="00BA71B3"/>
    <w:rsid w:val="00BA74F6"/>
    <w:rsid w:val="00BA76D6"/>
    <w:rsid w:val="00BA778E"/>
    <w:rsid w:val="00BA7945"/>
    <w:rsid w:val="00BB05CB"/>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2C1C"/>
    <w:rsid w:val="00C03272"/>
    <w:rsid w:val="00C032BF"/>
    <w:rsid w:val="00C03390"/>
    <w:rsid w:val="00C03480"/>
    <w:rsid w:val="00C03553"/>
    <w:rsid w:val="00C04AA4"/>
    <w:rsid w:val="00C058C2"/>
    <w:rsid w:val="00C05C0B"/>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5EE0"/>
    <w:rsid w:val="00C460A7"/>
    <w:rsid w:val="00C462B1"/>
    <w:rsid w:val="00C46DE2"/>
    <w:rsid w:val="00C47413"/>
    <w:rsid w:val="00C4759D"/>
    <w:rsid w:val="00C47B30"/>
    <w:rsid w:val="00C502B5"/>
    <w:rsid w:val="00C50CAF"/>
    <w:rsid w:val="00C50D46"/>
    <w:rsid w:val="00C50FFE"/>
    <w:rsid w:val="00C5171A"/>
    <w:rsid w:val="00C524BE"/>
    <w:rsid w:val="00C52938"/>
    <w:rsid w:val="00C52AF2"/>
    <w:rsid w:val="00C52F98"/>
    <w:rsid w:val="00C54157"/>
    <w:rsid w:val="00C54186"/>
    <w:rsid w:val="00C5432D"/>
    <w:rsid w:val="00C54B10"/>
    <w:rsid w:val="00C54EA8"/>
    <w:rsid w:val="00C54F67"/>
    <w:rsid w:val="00C55E9E"/>
    <w:rsid w:val="00C56866"/>
    <w:rsid w:val="00C570C5"/>
    <w:rsid w:val="00C5741E"/>
    <w:rsid w:val="00C5768F"/>
    <w:rsid w:val="00C577F2"/>
    <w:rsid w:val="00C57A60"/>
    <w:rsid w:val="00C607C1"/>
    <w:rsid w:val="00C6222C"/>
    <w:rsid w:val="00C627C6"/>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67E26"/>
    <w:rsid w:val="00C703AE"/>
    <w:rsid w:val="00C70582"/>
    <w:rsid w:val="00C71041"/>
    <w:rsid w:val="00C71656"/>
    <w:rsid w:val="00C72500"/>
    <w:rsid w:val="00C725BE"/>
    <w:rsid w:val="00C728EC"/>
    <w:rsid w:val="00C735B6"/>
    <w:rsid w:val="00C73B65"/>
    <w:rsid w:val="00C73C66"/>
    <w:rsid w:val="00C743AD"/>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B0040"/>
    <w:rsid w:val="00CB03D7"/>
    <w:rsid w:val="00CB0E7E"/>
    <w:rsid w:val="00CB0FCC"/>
    <w:rsid w:val="00CB1043"/>
    <w:rsid w:val="00CB1C41"/>
    <w:rsid w:val="00CB319A"/>
    <w:rsid w:val="00CB3CB6"/>
    <w:rsid w:val="00CB444E"/>
    <w:rsid w:val="00CB4511"/>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1111"/>
    <w:rsid w:val="00CF11C6"/>
    <w:rsid w:val="00CF13A8"/>
    <w:rsid w:val="00CF1639"/>
    <w:rsid w:val="00CF1842"/>
    <w:rsid w:val="00CF19C9"/>
    <w:rsid w:val="00CF299A"/>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F1D"/>
    <w:rsid w:val="00D83C9B"/>
    <w:rsid w:val="00D83D75"/>
    <w:rsid w:val="00D84312"/>
    <w:rsid w:val="00D84451"/>
    <w:rsid w:val="00D845F5"/>
    <w:rsid w:val="00D85027"/>
    <w:rsid w:val="00D85F66"/>
    <w:rsid w:val="00D867FC"/>
    <w:rsid w:val="00D86B2D"/>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B86"/>
    <w:rsid w:val="00DC0C21"/>
    <w:rsid w:val="00DC10EF"/>
    <w:rsid w:val="00DC110F"/>
    <w:rsid w:val="00DC151F"/>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79F3"/>
    <w:rsid w:val="00DC7E4F"/>
    <w:rsid w:val="00DC7FA1"/>
    <w:rsid w:val="00DD0AF7"/>
    <w:rsid w:val="00DD0DF8"/>
    <w:rsid w:val="00DD1B5F"/>
    <w:rsid w:val="00DD1EBA"/>
    <w:rsid w:val="00DD1FB3"/>
    <w:rsid w:val="00DD21E7"/>
    <w:rsid w:val="00DD255C"/>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3C65"/>
    <w:rsid w:val="00DF432D"/>
    <w:rsid w:val="00DF43B3"/>
    <w:rsid w:val="00DF504D"/>
    <w:rsid w:val="00DF586D"/>
    <w:rsid w:val="00DF61D9"/>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706"/>
    <w:rsid w:val="00E10E38"/>
    <w:rsid w:val="00E10F15"/>
    <w:rsid w:val="00E11533"/>
    <w:rsid w:val="00E11B67"/>
    <w:rsid w:val="00E12170"/>
    <w:rsid w:val="00E12DC2"/>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75CB"/>
    <w:rsid w:val="00E2764A"/>
    <w:rsid w:val="00E279DB"/>
    <w:rsid w:val="00E27A07"/>
    <w:rsid w:val="00E27DAC"/>
    <w:rsid w:val="00E31861"/>
    <w:rsid w:val="00E3235A"/>
    <w:rsid w:val="00E32744"/>
    <w:rsid w:val="00E32BCF"/>
    <w:rsid w:val="00E32C59"/>
    <w:rsid w:val="00E33B89"/>
    <w:rsid w:val="00E33BF0"/>
    <w:rsid w:val="00E3498F"/>
    <w:rsid w:val="00E35171"/>
    <w:rsid w:val="00E3607B"/>
    <w:rsid w:val="00E3623B"/>
    <w:rsid w:val="00E36338"/>
    <w:rsid w:val="00E371E1"/>
    <w:rsid w:val="00E37A63"/>
    <w:rsid w:val="00E37F41"/>
    <w:rsid w:val="00E40458"/>
    <w:rsid w:val="00E4077F"/>
    <w:rsid w:val="00E41079"/>
    <w:rsid w:val="00E4110D"/>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4816"/>
    <w:rsid w:val="00E65D0C"/>
    <w:rsid w:val="00E65E70"/>
    <w:rsid w:val="00E66F02"/>
    <w:rsid w:val="00E70040"/>
    <w:rsid w:val="00E70E19"/>
    <w:rsid w:val="00E70FA9"/>
    <w:rsid w:val="00E71003"/>
    <w:rsid w:val="00E712C7"/>
    <w:rsid w:val="00E719C9"/>
    <w:rsid w:val="00E72FD5"/>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2B"/>
    <w:rsid w:val="00EB51A5"/>
    <w:rsid w:val="00EB5A53"/>
    <w:rsid w:val="00EB5AD9"/>
    <w:rsid w:val="00EB5D2E"/>
    <w:rsid w:val="00EB6227"/>
    <w:rsid w:val="00EB6314"/>
    <w:rsid w:val="00EB64C9"/>
    <w:rsid w:val="00EB790E"/>
    <w:rsid w:val="00EB793D"/>
    <w:rsid w:val="00EC02A8"/>
    <w:rsid w:val="00EC0579"/>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469"/>
    <w:rsid w:val="00ED7D66"/>
    <w:rsid w:val="00EE086C"/>
    <w:rsid w:val="00EE1033"/>
    <w:rsid w:val="00EE16CE"/>
    <w:rsid w:val="00EE202F"/>
    <w:rsid w:val="00EE242E"/>
    <w:rsid w:val="00EE2D5A"/>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0EC"/>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3C56"/>
    <w:rsid w:val="00F23F80"/>
    <w:rsid w:val="00F24181"/>
    <w:rsid w:val="00F254D3"/>
    <w:rsid w:val="00F2594B"/>
    <w:rsid w:val="00F26B9B"/>
    <w:rsid w:val="00F26C8B"/>
    <w:rsid w:val="00F26D6D"/>
    <w:rsid w:val="00F26EF7"/>
    <w:rsid w:val="00F2759C"/>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B79"/>
    <w:rsid w:val="00F85E1B"/>
    <w:rsid w:val="00F86110"/>
    <w:rsid w:val="00F86561"/>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65BC"/>
    <w:rsid w:val="00FB7169"/>
    <w:rsid w:val="00FB71DE"/>
    <w:rsid w:val="00FB7758"/>
    <w:rsid w:val="00FB7F26"/>
    <w:rsid w:val="00FC014D"/>
    <w:rsid w:val="00FC11C6"/>
    <w:rsid w:val="00FC12AC"/>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wmf"/><Relationship Id="rId84" Type="http://schemas.openxmlformats.org/officeDocument/2006/relationships/oleObject" Target="embeddings/oleObject32.bin"/><Relationship Id="rId138" Type="http://schemas.openxmlformats.org/officeDocument/2006/relationships/image" Target="media/image87.emf"/><Relationship Id="rId107" Type="http://schemas.openxmlformats.org/officeDocument/2006/relationships/image" Target="media/image56.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image" Target="media/image34.wmf"/><Relationship Id="rId128" Type="http://schemas.openxmlformats.org/officeDocument/2006/relationships/image" Target="media/image77.emf"/><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46.emf"/><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4.png"/><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oleObject" Target="embeddings/oleObject20.bin"/><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image" Target="media/image29.wmf"/><Relationship Id="rId81" Type="http://schemas.openxmlformats.org/officeDocument/2006/relationships/oleObject" Target="embeddings/oleObject30.bin"/><Relationship Id="rId86" Type="http://schemas.openxmlformats.org/officeDocument/2006/relationships/oleObject" Target="embeddings/oleObject34.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footer" Target="footer4.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image" Target="media/image39.png"/><Relationship Id="rId111" Type="http://schemas.openxmlformats.org/officeDocument/2006/relationships/image" Target="media/image60.emf"/><Relationship Id="rId132" Type="http://schemas.openxmlformats.org/officeDocument/2006/relationships/image" Target="media/image81.emf"/><Relationship Id="rId153" Type="http://schemas.microsoft.com/office/2011/relationships/people" Target="people.xml"/><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footer" Target="footer3.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openxmlformats.org/officeDocument/2006/relationships/theme" Target="theme/theme1.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923</TotalTime>
  <Pages>135</Pages>
  <Words>109546</Words>
  <Characters>624417</Characters>
  <Application>Microsoft Office Word</Application>
  <DocSecurity>0</DocSecurity>
  <Lines>5203</Lines>
  <Paragraphs>1464</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732499</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Dawn MacIsaac</cp:lastModifiedBy>
  <cp:revision>110</cp:revision>
  <cp:lastPrinted>2021-12-12T02:00:00Z</cp:lastPrinted>
  <dcterms:created xsi:type="dcterms:W3CDTF">2021-12-27T09:32:00Z</dcterms:created>
  <dcterms:modified xsi:type="dcterms:W3CDTF">2021-12-30T13:44:00Z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