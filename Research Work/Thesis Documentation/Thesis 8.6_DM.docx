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2894180"/>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2894181"/>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2894182"/>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2894183"/>
      <w:r>
        <w:lastRenderedPageBreak/>
        <w:t>Table of Contents</w:t>
      </w:r>
      <w:bookmarkEnd w:id="4"/>
    </w:p>
    <w:p w14:paraId="5DA627E7" w14:textId="129D876F" w:rsidR="00B42D63"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2894180" w:history="1">
        <w:r w:rsidR="00B42D63" w:rsidRPr="00F846F4">
          <w:rPr>
            <w:rStyle w:val="Hyperlink"/>
            <w:noProof/>
          </w:rPr>
          <w:t>ABSTRACT</w:t>
        </w:r>
        <w:r w:rsidR="00B42D63">
          <w:rPr>
            <w:noProof/>
            <w:webHidden/>
          </w:rPr>
          <w:tab/>
        </w:r>
        <w:r w:rsidR="00B42D63">
          <w:rPr>
            <w:noProof/>
            <w:webHidden/>
          </w:rPr>
          <w:fldChar w:fldCharType="begin"/>
        </w:r>
        <w:r w:rsidR="00B42D63">
          <w:rPr>
            <w:noProof/>
            <w:webHidden/>
          </w:rPr>
          <w:instrText xml:space="preserve"> PAGEREF _Toc92894180 \h </w:instrText>
        </w:r>
        <w:r w:rsidR="00B42D63">
          <w:rPr>
            <w:noProof/>
            <w:webHidden/>
          </w:rPr>
        </w:r>
        <w:r w:rsidR="00B42D63">
          <w:rPr>
            <w:noProof/>
            <w:webHidden/>
          </w:rPr>
          <w:fldChar w:fldCharType="separate"/>
        </w:r>
        <w:r w:rsidR="00B42D63">
          <w:rPr>
            <w:noProof/>
            <w:webHidden/>
          </w:rPr>
          <w:t>ii</w:t>
        </w:r>
        <w:r w:rsidR="00B42D63">
          <w:rPr>
            <w:noProof/>
            <w:webHidden/>
          </w:rPr>
          <w:fldChar w:fldCharType="end"/>
        </w:r>
      </w:hyperlink>
    </w:p>
    <w:p w14:paraId="4A55A6F4" w14:textId="3E9053F3" w:rsidR="00B42D63" w:rsidRDefault="00425D80">
      <w:pPr>
        <w:pStyle w:val="TOC1"/>
        <w:rPr>
          <w:rFonts w:asciiTheme="minorHAnsi" w:eastAsiaTheme="minorEastAsia" w:hAnsiTheme="minorHAnsi" w:cstheme="minorBidi"/>
          <w:noProof/>
          <w:sz w:val="22"/>
          <w:szCs w:val="22"/>
          <w:lang w:eastAsia="en-CA"/>
        </w:rPr>
      </w:pPr>
      <w:hyperlink w:anchor="_Toc92894181" w:history="1">
        <w:r w:rsidR="00B42D63" w:rsidRPr="00F846F4">
          <w:rPr>
            <w:rStyle w:val="Hyperlink"/>
            <w:noProof/>
          </w:rPr>
          <w:t>DEDICATION</w:t>
        </w:r>
        <w:r w:rsidR="00B42D63">
          <w:rPr>
            <w:noProof/>
            <w:webHidden/>
          </w:rPr>
          <w:tab/>
        </w:r>
        <w:r w:rsidR="00B42D63">
          <w:rPr>
            <w:noProof/>
            <w:webHidden/>
          </w:rPr>
          <w:fldChar w:fldCharType="begin"/>
        </w:r>
        <w:r w:rsidR="00B42D63">
          <w:rPr>
            <w:noProof/>
            <w:webHidden/>
          </w:rPr>
          <w:instrText xml:space="preserve"> PAGEREF _Toc92894181 \h </w:instrText>
        </w:r>
        <w:r w:rsidR="00B42D63">
          <w:rPr>
            <w:noProof/>
            <w:webHidden/>
          </w:rPr>
        </w:r>
        <w:r w:rsidR="00B42D63">
          <w:rPr>
            <w:noProof/>
            <w:webHidden/>
          </w:rPr>
          <w:fldChar w:fldCharType="separate"/>
        </w:r>
        <w:r w:rsidR="00B42D63">
          <w:rPr>
            <w:noProof/>
            <w:webHidden/>
          </w:rPr>
          <w:t>iii</w:t>
        </w:r>
        <w:r w:rsidR="00B42D63">
          <w:rPr>
            <w:noProof/>
            <w:webHidden/>
          </w:rPr>
          <w:fldChar w:fldCharType="end"/>
        </w:r>
      </w:hyperlink>
    </w:p>
    <w:p w14:paraId="52F2B6E8" w14:textId="688782ED" w:rsidR="00B42D63" w:rsidRDefault="00425D80">
      <w:pPr>
        <w:pStyle w:val="TOC1"/>
        <w:rPr>
          <w:rFonts w:asciiTheme="minorHAnsi" w:eastAsiaTheme="minorEastAsia" w:hAnsiTheme="minorHAnsi" w:cstheme="minorBidi"/>
          <w:noProof/>
          <w:sz w:val="22"/>
          <w:szCs w:val="22"/>
          <w:lang w:eastAsia="en-CA"/>
        </w:rPr>
      </w:pPr>
      <w:hyperlink w:anchor="_Toc92894182" w:history="1">
        <w:r w:rsidR="00B42D63" w:rsidRPr="00F846F4">
          <w:rPr>
            <w:rStyle w:val="Hyperlink"/>
            <w:noProof/>
          </w:rPr>
          <w:t>ACKNOWLEDGEMENTS</w:t>
        </w:r>
        <w:r w:rsidR="00B42D63">
          <w:rPr>
            <w:noProof/>
            <w:webHidden/>
          </w:rPr>
          <w:tab/>
        </w:r>
        <w:r w:rsidR="00B42D63">
          <w:rPr>
            <w:noProof/>
            <w:webHidden/>
          </w:rPr>
          <w:fldChar w:fldCharType="begin"/>
        </w:r>
        <w:r w:rsidR="00B42D63">
          <w:rPr>
            <w:noProof/>
            <w:webHidden/>
          </w:rPr>
          <w:instrText xml:space="preserve"> PAGEREF _Toc92894182 \h </w:instrText>
        </w:r>
        <w:r w:rsidR="00B42D63">
          <w:rPr>
            <w:noProof/>
            <w:webHidden/>
          </w:rPr>
        </w:r>
        <w:r w:rsidR="00B42D63">
          <w:rPr>
            <w:noProof/>
            <w:webHidden/>
          </w:rPr>
          <w:fldChar w:fldCharType="separate"/>
        </w:r>
        <w:r w:rsidR="00B42D63">
          <w:rPr>
            <w:noProof/>
            <w:webHidden/>
          </w:rPr>
          <w:t>iv</w:t>
        </w:r>
        <w:r w:rsidR="00B42D63">
          <w:rPr>
            <w:noProof/>
            <w:webHidden/>
          </w:rPr>
          <w:fldChar w:fldCharType="end"/>
        </w:r>
      </w:hyperlink>
    </w:p>
    <w:p w14:paraId="445FBB12" w14:textId="25BBE2A5" w:rsidR="00B42D63" w:rsidRDefault="00425D80">
      <w:pPr>
        <w:pStyle w:val="TOC1"/>
        <w:rPr>
          <w:rFonts w:asciiTheme="minorHAnsi" w:eastAsiaTheme="minorEastAsia" w:hAnsiTheme="minorHAnsi" w:cstheme="minorBidi"/>
          <w:noProof/>
          <w:sz w:val="22"/>
          <w:szCs w:val="22"/>
          <w:lang w:eastAsia="en-CA"/>
        </w:rPr>
      </w:pPr>
      <w:hyperlink w:anchor="_Toc92894183" w:history="1">
        <w:r w:rsidR="00B42D63" w:rsidRPr="00F846F4">
          <w:rPr>
            <w:rStyle w:val="Hyperlink"/>
            <w:noProof/>
          </w:rPr>
          <w:t>Table of Contents</w:t>
        </w:r>
        <w:r w:rsidR="00B42D63">
          <w:rPr>
            <w:noProof/>
            <w:webHidden/>
          </w:rPr>
          <w:tab/>
        </w:r>
        <w:r w:rsidR="00B42D63">
          <w:rPr>
            <w:noProof/>
            <w:webHidden/>
          </w:rPr>
          <w:fldChar w:fldCharType="begin"/>
        </w:r>
        <w:r w:rsidR="00B42D63">
          <w:rPr>
            <w:noProof/>
            <w:webHidden/>
          </w:rPr>
          <w:instrText xml:space="preserve"> PAGEREF _Toc92894183 \h </w:instrText>
        </w:r>
        <w:r w:rsidR="00B42D63">
          <w:rPr>
            <w:noProof/>
            <w:webHidden/>
          </w:rPr>
        </w:r>
        <w:r w:rsidR="00B42D63">
          <w:rPr>
            <w:noProof/>
            <w:webHidden/>
          </w:rPr>
          <w:fldChar w:fldCharType="separate"/>
        </w:r>
        <w:r w:rsidR="00B42D63">
          <w:rPr>
            <w:noProof/>
            <w:webHidden/>
          </w:rPr>
          <w:t>v</w:t>
        </w:r>
        <w:r w:rsidR="00B42D63">
          <w:rPr>
            <w:noProof/>
            <w:webHidden/>
          </w:rPr>
          <w:fldChar w:fldCharType="end"/>
        </w:r>
      </w:hyperlink>
    </w:p>
    <w:p w14:paraId="279884BF" w14:textId="68D06679" w:rsidR="00B42D63" w:rsidRDefault="00425D80">
      <w:pPr>
        <w:pStyle w:val="TOC1"/>
        <w:rPr>
          <w:rFonts w:asciiTheme="minorHAnsi" w:eastAsiaTheme="minorEastAsia" w:hAnsiTheme="minorHAnsi" w:cstheme="minorBidi"/>
          <w:noProof/>
          <w:sz w:val="22"/>
          <w:szCs w:val="22"/>
          <w:lang w:eastAsia="en-CA"/>
        </w:rPr>
      </w:pPr>
      <w:hyperlink w:anchor="_Toc92894184" w:history="1">
        <w:r w:rsidR="00B42D63" w:rsidRPr="00F846F4">
          <w:rPr>
            <w:rStyle w:val="Hyperlink"/>
            <w:noProof/>
          </w:rPr>
          <w:t>List of Tables</w:t>
        </w:r>
        <w:r w:rsidR="00B42D63">
          <w:rPr>
            <w:noProof/>
            <w:webHidden/>
          </w:rPr>
          <w:tab/>
        </w:r>
        <w:r w:rsidR="00B42D63">
          <w:rPr>
            <w:noProof/>
            <w:webHidden/>
          </w:rPr>
          <w:fldChar w:fldCharType="begin"/>
        </w:r>
        <w:r w:rsidR="00B42D63">
          <w:rPr>
            <w:noProof/>
            <w:webHidden/>
          </w:rPr>
          <w:instrText xml:space="preserve"> PAGEREF _Toc92894184 \h </w:instrText>
        </w:r>
        <w:r w:rsidR="00B42D63">
          <w:rPr>
            <w:noProof/>
            <w:webHidden/>
          </w:rPr>
        </w:r>
        <w:r w:rsidR="00B42D63">
          <w:rPr>
            <w:noProof/>
            <w:webHidden/>
          </w:rPr>
          <w:fldChar w:fldCharType="separate"/>
        </w:r>
        <w:r w:rsidR="00B42D63">
          <w:rPr>
            <w:noProof/>
            <w:webHidden/>
          </w:rPr>
          <w:t>ix</w:t>
        </w:r>
        <w:r w:rsidR="00B42D63">
          <w:rPr>
            <w:noProof/>
            <w:webHidden/>
          </w:rPr>
          <w:fldChar w:fldCharType="end"/>
        </w:r>
      </w:hyperlink>
    </w:p>
    <w:p w14:paraId="212959BF" w14:textId="1B761DB2" w:rsidR="00B42D63" w:rsidRDefault="00425D80">
      <w:pPr>
        <w:pStyle w:val="TOC1"/>
        <w:rPr>
          <w:rFonts w:asciiTheme="minorHAnsi" w:eastAsiaTheme="minorEastAsia" w:hAnsiTheme="minorHAnsi" w:cstheme="minorBidi"/>
          <w:noProof/>
          <w:sz w:val="22"/>
          <w:szCs w:val="22"/>
          <w:lang w:eastAsia="en-CA"/>
        </w:rPr>
      </w:pPr>
      <w:hyperlink w:anchor="_Toc92894185" w:history="1">
        <w:r w:rsidR="00B42D63" w:rsidRPr="00F846F4">
          <w:rPr>
            <w:rStyle w:val="Hyperlink"/>
            <w:noProof/>
          </w:rPr>
          <w:t>List of Figures</w:t>
        </w:r>
        <w:r w:rsidR="00B42D63">
          <w:rPr>
            <w:noProof/>
            <w:webHidden/>
          </w:rPr>
          <w:tab/>
        </w:r>
        <w:r w:rsidR="00B42D63">
          <w:rPr>
            <w:noProof/>
            <w:webHidden/>
          </w:rPr>
          <w:fldChar w:fldCharType="begin"/>
        </w:r>
        <w:r w:rsidR="00B42D63">
          <w:rPr>
            <w:noProof/>
            <w:webHidden/>
          </w:rPr>
          <w:instrText xml:space="preserve"> PAGEREF _Toc92894185 \h </w:instrText>
        </w:r>
        <w:r w:rsidR="00B42D63">
          <w:rPr>
            <w:noProof/>
            <w:webHidden/>
          </w:rPr>
        </w:r>
        <w:r w:rsidR="00B42D63">
          <w:rPr>
            <w:noProof/>
            <w:webHidden/>
          </w:rPr>
          <w:fldChar w:fldCharType="separate"/>
        </w:r>
        <w:r w:rsidR="00B42D63">
          <w:rPr>
            <w:noProof/>
            <w:webHidden/>
          </w:rPr>
          <w:t>x</w:t>
        </w:r>
        <w:r w:rsidR="00B42D63">
          <w:rPr>
            <w:noProof/>
            <w:webHidden/>
          </w:rPr>
          <w:fldChar w:fldCharType="end"/>
        </w:r>
      </w:hyperlink>
    </w:p>
    <w:p w14:paraId="4A64BD5E" w14:textId="054CF833" w:rsidR="00B42D63" w:rsidRDefault="00425D80">
      <w:pPr>
        <w:pStyle w:val="TOC1"/>
        <w:rPr>
          <w:rFonts w:asciiTheme="minorHAnsi" w:eastAsiaTheme="minorEastAsia" w:hAnsiTheme="minorHAnsi" w:cstheme="minorBidi"/>
          <w:noProof/>
          <w:sz w:val="22"/>
          <w:szCs w:val="22"/>
          <w:lang w:eastAsia="en-CA"/>
        </w:rPr>
      </w:pPr>
      <w:hyperlink w:anchor="_Toc92894186" w:history="1">
        <w:r w:rsidR="00B42D63" w:rsidRPr="00F846F4">
          <w:rPr>
            <w:rStyle w:val="Hyperlink"/>
            <w:noProof/>
          </w:rPr>
          <w:t>List of Abbreviations</w:t>
        </w:r>
        <w:r w:rsidR="00B42D63">
          <w:rPr>
            <w:noProof/>
            <w:webHidden/>
          </w:rPr>
          <w:tab/>
        </w:r>
        <w:r w:rsidR="00B42D63">
          <w:rPr>
            <w:noProof/>
            <w:webHidden/>
          </w:rPr>
          <w:fldChar w:fldCharType="begin"/>
        </w:r>
        <w:r w:rsidR="00B42D63">
          <w:rPr>
            <w:noProof/>
            <w:webHidden/>
          </w:rPr>
          <w:instrText xml:space="preserve"> PAGEREF _Toc92894186 \h </w:instrText>
        </w:r>
        <w:r w:rsidR="00B42D63">
          <w:rPr>
            <w:noProof/>
            <w:webHidden/>
          </w:rPr>
        </w:r>
        <w:r w:rsidR="00B42D63">
          <w:rPr>
            <w:noProof/>
            <w:webHidden/>
          </w:rPr>
          <w:fldChar w:fldCharType="separate"/>
        </w:r>
        <w:r w:rsidR="00B42D63">
          <w:rPr>
            <w:noProof/>
            <w:webHidden/>
          </w:rPr>
          <w:t>xiv</w:t>
        </w:r>
        <w:r w:rsidR="00B42D63">
          <w:rPr>
            <w:noProof/>
            <w:webHidden/>
          </w:rPr>
          <w:fldChar w:fldCharType="end"/>
        </w:r>
      </w:hyperlink>
    </w:p>
    <w:p w14:paraId="15C195D8" w14:textId="282AFA9F" w:rsidR="00B42D63" w:rsidRDefault="00425D80">
      <w:pPr>
        <w:pStyle w:val="TOC1"/>
        <w:rPr>
          <w:rFonts w:asciiTheme="minorHAnsi" w:eastAsiaTheme="minorEastAsia" w:hAnsiTheme="minorHAnsi" w:cstheme="minorBidi"/>
          <w:noProof/>
          <w:sz w:val="22"/>
          <w:szCs w:val="22"/>
          <w:lang w:eastAsia="en-CA"/>
        </w:rPr>
      </w:pPr>
      <w:hyperlink w:anchor="_Toc92894187" w:history="1">
        <w:r w:rsidR="00B42D63" w:rsidRPr="00F846F4">
          <w:rPr>
            <w:rStyle w:val="Hyperlink"/>
            <w:noProof/>
          </w:rPr>
          <w:t>1 Introduction</w:t>
        </w:r>
        <w:r w:rsidR="00B42D63">
          <w:rPr>
            <w:noProof/>
            <w:webHidden/>
          </w:rPr>
          <w:tab/>
        </w:r>
        <w:r w:rsidR="00B42D63">
          <w:rPr>
            <w:noProof/>
            <w:webHidden/>
          </w:rPr>
          <w:fldChar w:fldCharType="begin"/>
        </w:r>
        <w:r w:rsidR="00B42D63">
          <w:rPr>
            <w:noProof/>
            <w:webHidden/>
          </w:rPr>
          <w:instrText xml:space="preserve"> PAGEREF _Toc92894187 \h </w:instrText>
        </w:r>
        <w:r w:rsidR="00B42D63">
          <w:rPr>
            <w:noProof/>
            <w:webHidden/>
          </w:rPr>
        </w:r>
        <w:r w:rsidR="00B42D63">
          <w:rPr>
            <w:noProof/>
            <w:webHidden/>
          </w:rPr>
          <w:fldChar w:fldCharType="separate"/>
        </w:r>
        <w:r w:rsidR="00B42D63">
          <w:rPr>
            <w:noProof/>
            <w:webHidden/>
          </w:rPr>
          <w:t>1</w:t>
        </w:r>
        <w:r w:rsidR="00B42D63">
          <w:rPr>
            <w:noProof/>
            <w:webHidden/>
          </w:rPr>
          <w:fldChar w:fldCharType="end"/>
        </w:r>
      </w:hyperlink>
    </w:p>
    <w:p w14:paraId="3E9E3904" w14:textId="54919496"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188" w:history="1">
        <w:r w:rsidR="00B42D63" w:rsidRPr="00F846F4">
          <w:rPr>
            <w:rStyle w:val="Hyperlink"/>
            <w:noProof/>
          </w:rPr>
          <w:t>1.1 Objectives</w:t>
        </w:r>
        <w:r w:rsidR="00B42D63">
          <w:rPr>
            <w:noProof/>
            <w:webHidden/>
          </w:rPr>
          <w:tab/>
        </w:r>
        <w:r w:rsidR="00B42D63">
          <w:rPr>
            <w:noProof/>
            <w:webHidden/>
          </w:rPr>
          <w:fldChar w:fldCharType="begin"/>
        </w:r>
        <w:r w:rsidR="00B42D63">
          <w:rPr>
            <w:noProof/>
            <w:webHidden/>
          </w:rPr>
          <w:instrText xml:space="preserve"> PAGEREF _Toc92894188 \h </w:instrText>
        </w:r>
        <w:r w:rsidR="00B42D63">
          <w:rPr>
            <w:noProof/>
            <w:webHidden/>
          </w:rPr>
        </w:r>
        <w:r w:rsidR="00B42D63">
          <w:rPr>
            <w:noProof/>
            <w:webHidden/>
          </w:rPr>
          <w:fldChar w:fldCharType="separate"/>
        </w:r>
        <w:r w:rsidR="00B42D63">
          <w:rPr>
            <w:noProof/>
            <w:webHidden/>
          </w:rPr>
          <w:t>3</w:t>
        </w:r>
        <w:r w:rsidR="00B42D63">
          <w:rPr>
            <w:noProof/>
            <w:webHidden/>
          </w:rPr>
          <w:fldChar w:fldCharType="end"/>
        </w:r>
      </w:hyperlink>
    </w:p>
    <w:p w14:paraId="56FE151C" w14:textId="5F56089E" w:rsidR="00B42D63" w:rsidRDefault="00425D80">
      <w:pPr>
        <w:pStyle w:val="TOC1"/>
        <w:rPr>
          <w:rFonts w:asciiTheme="minorHAnsi" w:eastAsiaTheme="minorEastAsia" w:hAnsiTheme="minorHAnsi" w:cstheme="minorBidi"/>
          <w:noProof/>
          <w:sz w:val="22"/>
          <w:szCs w:val="22"/>
          <w:lang w:eastAsia="en-CA"/>
        </w:rPr>
      </w:pPr>
      <w:hyperlink w:anchor="_Toc92894189" w:history="1">
        <w:r w:rsidR="00B42D63" w:rsidRPr="00F846F4">
          <w:rPr>
            <w:rStyle w:val="Hyperlink"/>
            <w:noProof/>
          </w:rPr>
          <w:t>2 Overview of Load Forecasting</w:t>
        </w:r>
        <w:r w:rsidR="00B42D63">
          <w:rPr>
            <w:noProof/>
            <w:webHidden/>
          </w:rPr>
          <w:tab/>
        </w:r>
        <w:r w:rsidR="00B42D63">
          <w:rPr>
            <w:noProof/>
            <w:webHidden/>
          </w:rPr>
          <w:fldChar w:fldCharType="begin"/>
        </w:r>
        <w:r w:rsidR="00B42D63">
          <w:rPr>
            <w:noProof/>
            <w:webHidden/>
          </w:rPr>
          <w:instrText xml:space="preserve"> PAGEREF _Toc92894189 \h </w:instrText>
        </w:r>
        <w:r w:rsidR="00B42D63">
          <w:rPr>
            <w:noProof/>
            <w:webHidden/>
          </w:rPr>
        </w:r>
        <w:r w:rsidR="00B42D63">
          <w:rPr>
            <w:noProof/>
            <w:webHidden/>
          </w:rPr>
          <w:fldChar w:fldCharType="separate"/>
        </w:r>
        <w:r w:rsidR="00B42D63">
          <w:rPr>
            <w:noProof/>
            <w:webHidden/>
          </w:rPr>
          <w:t>5</w:t>
        </w:r>
        <w:r w:rsidR="00B42D63">
          <w:rPr>
            <w:noProof/>
            <w:webHidden/>
          </w:rPr>
          <w:fldChar w:fldCharType="end"/>
        </w:r>
      </w:hyperlink>
    </w:p>
    <w:p w14:paraId="6C7CB806" w14:textId="71524333"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190" w:history="1">
        <w:r w:rsidR="00B42D63" w:rsidRPr="00F846F4">
          <w:rPr>
            <w:rStyle w:val="Hyperlink"/>
            <w:noProof/>
          </w:rPr>
          <w:t>2.1 Factors That Affect the Load Demand</w:t>
        </w:r>
        <w:r w:rsidR="00B42D63">
          <w:rPr>
            <w:noProof/>
            <w:webHidden/>
          </w:rPr>
          <w:tab/>
        </w:r>
        <w:r w:rsidR="00B42D63">
          <w:rPr>
            <w:noProof/>
            <w:webHidden/>
          </w:rPr>
          <w:fldChar w:fldCharType="begin"/>
        </w:r>
        <w:r w:rsidR="00B42D63">
          <w:rPr>
            <w:noProof/>
            <w:webHidden/>
          </w:rPr>
          <w:instrText xml:space="preserve"> PAGEREF _Toc92894190 \h </w:instrText>
        </w:r>
        <w:r w:rsidR="00B42D63">
          <w:rPr>
            <w:noProof/>
            <w:webHidden/>
          </w:rPr>
        </w:r>
        <w:r w:rsidR="00B42D63">
          <w:rPr>
            <w:noProof/>
            <w:webHidden/>
          </w:rPr>
          <w:fldChar w:fldCharType="separate"/>
        </w:r>
        <w:r w:rsidR="00B42D63">
          <w:rPr>
            <w:noProof/>
            <w:webHidden/>
          </w:rPr>
          <w:t>5</w:t>
        </w:r>
        <w:r w:rsidR="00B42D63">
          <w:rPr>
            <w:noProof/>
            <w:webHidden/>
          </w:rPr>
          <w:fldChar w:fldCharType="end"/>
        </w:r>
      </w:hyperlink>
    </w:p>
    <w:p w14:paraId="07ACAAC1" w14:textId="5CA3429C"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191" w:history="1">
        <w:r w:rsidR="00B42D63" w:rsidRPr="00F846F4">
          <w:rPr>
            <w:rStyle w:val="Hyperlink"/>
            <w:noProof/>
          </w:rPr>
          <w:t>2.2 Load Forecasting Horizons</w:t>
        </w:r>
        <w:r w:rsidR="00B42D63">
          <w:rPr>
            <w:noProof/>
            <w:webHidden/>
          </w:rPr>
          <w:tab/>
        </w:r>
        <w:r w:rsidR="00B42D63">
          <w:rPr>
            <w:noProof/>
            <w:webHidden/>
          </w:rPr>
          <w:fldChar w:fldCharType="begin"/>
        </w:r>
        <w:r w:rsidR="00B42D63">
          <w:rPr>
            <w:noProof/>
            <w:webHidden/>
          </w:rPr>
          <w:instrText xml:space="preserve"> PAGEREF _Toc92894191 \h </w:instrText>
        </w:r>
        <w:r w:rsidR="00B42D63">
          <w:rPr>
            <w:noProof/>
            <w:webHidden/>
          </w:rPr>
        </w:r>
        <w:r w:rsidR="00B42D63">
          <w:rPr>
            <w:noProof/>
            <w:webHidden/>
          </w:rPr>
          <w:fldChar w:fldCharType="separate"/>
        </w:r>
        <w:r w:rsidR="00B42D63">
          <w:rPr>
            <w:noProof/>
            <w:webHidden/>
          </w:rPr>
          <w:t>7</w:t>
        </w:r>
        <w:r w:rsidR="00B42D63">
          <w:rPr>
            <w:noProof/>
            <w:webHidden/>
          </w:rPr>
          <w:fldChar w:fldCharType="end"/>
        </w:r>
      </w:hyperlink>
    </w:p>
    <w:p w14:paraId="061F693C" w14:textId="49D555CC"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192" w:history="1">
        <w:r w:rsidR="00B42D63" w:rsidRPr="00F846F4">
          <w:rPr>
            <w:rStyle w:val="Hyperlink"/>
            <w:noProof/>
          </w:rPr>
          <w:t>2.3 The Benchmark Forecasters</w:t>
        </w:r>
        <w:r w:rsidR="00B42D63">
          <w:rPr>
            <w:noProof/>
            <w:webHidden/>
          </w:rPr>
          <w:tab/>
        </w:r>
        <w:r w:rsidR="00B42D63">
          <w:rPr>
            <w:noProof/>
            <w:webHidden/>
          </w:rPr>
          <w:fldChar w:fldCharType="begin"/>
        </w:r>
        <w:r w:rsidR="00B42D63">
          <w:rPr>
            <w:noProof/>
            <w:webHidden/>
          </w:rPr>
          <w:instrText xml:space="preserve"> PAGEREF _Toc92894192 \h </w:instrText>
        </w:r>
        <w:r w:rsidR="00B42D63">
          <w:rPr>
            <w:noProof/>
            <w:webHidden/>
          </w:rPr>
        </w:r>
        <w:r w:rsidR="00B42D63">
          <w:rPr>
            <w:noProof/>
            <w:webHidden/>
          </w:rPr>
          <w:fldChar w:fldCharType="separate"/>
        </w:r>
        <w:r w:rsidR="00B42D63">
          <w:rPr>
            <w:noProof/>
            <w:webHidden/>
          </w:rPr>
          <w:t>8</w:t>
        </w:r>
        <w:r w:rsidR="00B42D63">
          <w:rPr>
            <w:noProof/>
            <w:webHidden/>
          </w:rPr>
          <w:fldChar w:fldCharType="end"/>
        </w:r>
      </w:hyperlink>
    </w:p>
    <w:p w14:paraId="7E14E255" w14:textId="2F8B4F09"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193" w:history="1">
        <w:r w:rsidR="00B42D63" w:rsidRPr="00F846F4">
          <w:rPr>
            <w:rStyle w:val="Hyperlink"/>
            <w:noProof/>
          </w:rPr>
          <w:t>2.3.1 The Seasonal Naive Forecaster (SNF)</w:t>
        </w:r>
        <w:r w:rsidR="00B42D63">
          <w:rPr>
            <w:noProof/>
            <w:webHidden/>
          </w:rPr>
          <w:tab/>
        </w:r>
        <w:r w:rsidR="00B42D63">
          <w:rPr>
            <w:noProof/>
            <w:webHidden/>
          </w:rPr>
          <w:fldChar w:fldCharType="begin"/>
        </w:r>
        <w:r w:rsidR="00B42D63">
          <w:rPr>
            <w:noProof/>
            <w:webHidden/>
          </w:rPr>
          <w:instrText xml:space="preserve"> PAGEREF _Toc92894193 \h </w:instrText>
        </w:r>
        <w:r w:rsidR="00B42D63">
          <w:rPr>
            <w:noProof/>
            <w:webHidden/>
          </w:rPr>
        </w:r>
        <w:r w:rsidR="00B42D63">
          <w:rPr>
            <w:noProof/>
            <w:webHidden/>
          </w:rPr>
          <w:fldChar w:fldCharType="separate"/>
        </w:r>
        <w:r w:rsidR="00B42D63">
          <w:rPr>
            <w:noProof/>
            <w:webHidden/>
          </w:rPr>
          <w:t>8</w:t>
        </w:r>
        <w:r w:rsidR="00B42D63">
          <w:rPr>
            <w:noProof/>
            <w:webHidden/>
          </w:rPr>
          <w:fldChar w:fldCharType="end"/>
        </w:r>
      </w:hyperlink>
    </w:p>
    <w:p w14:paraId="023BD849" w14:textId="1C9A363B"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194" w:history="1">
        <w:r w:rsidR="00B42D63" w:rsidRPr="00F846F4">
          <w:rPr>
            <w:rStyle w:val="Hyperlink"/>
            <w:noProof/>
          </w:rPr>
          <w:t>2.3.2 The Multiple Linear Regression Forecaster (MLR)</w:t>
        </w:r>
        <w:r w:rsidR="00B42D63">
          <w:rPr>
            <w:noProof/>
            <w:webHidden/>
          </w:rPr>
          <w:tab/>
        </w:r>
        <w:r w:rsidR="00B42D63">
          <w:rPr>
            <w:noProof/>
            <w:webHidden/>
          </w:rPr>
          <w:fldChar w:fldCharType="begin"/>
        </w:r>
        <w:r w:rsidR="00B42D63">
          <w:rPr>
            <w:noProof/>
            <w:webHidden/>
          </w:rPr>
          <w:instrText xml:space="preserve"> PAGEREF _Toc92894194 \h </w:instrText>
        </w:r>
        <w:r w:rsidR="00B42D63">
          <w:rPr>
            <w:noProof/>
            <w:webHidden/>
          </w:rPr>
        </w:r>
        <w:r w:rsidR="00B42D63">
          <w:rPr>
            <w:noProof/>
            <w:webHidden/>
          </w:rPr>
          <w:fldChar w:fldCharType="separate"/>
        </w:r>
        <w:r w:rsidR="00B42D63">
          <w:rPr>
            <w:noProof/>
            <w:webHidden/>
          </w:rPr>
          <w:t>9</w:t>
        </w:r>
        <w:r w:rsidR="00B42D63">
          <w:rPr>
            <w:noProof/>
            <w:webHidden/>
          </w:rPr>
          <w:fldChar w:fldCharType="end"/>
        </w:r>
      </w:hyperlink>
    </w:p>
    <w:p w14:paraId="4CE5104E" w14:textId="0990DB1B"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195" w:history="1">
        <w:r w:rsidR="00B42D63" w:rsidRPr="00F846F4">
          <w:rPr>
            <w:rStyle w:val="Hyperlink"/>
            <w:noProof/>
          </w:rPr>
          <w:t>2.3.3 The Auto-Regressive Integrated Moving Average Forecaster (ARIMA)</w:t>
        </w:r>
        <w:r w:rsidR="00B42D63">
          <w:rPr>
            <w:noProof/>
            <w:webHidden/>
          </w:rPr>
          <w:tab/>
        </w:r>
        <w:r w:rsidR="00B42D63">
          <w:rPr>
            <w:noProof/>
            <w:webHidden/>
          </w:rPr>
          <w:fldChar w:fldCharType="begin"/>
        </w:r>
        <w:r w:rsidR="00B42D63">
          <w:rPr>
            <w:noProof/>
            <w:webHidden/>
          </w:rPr>
          <w:instrText xml:space="preserve"> PAGEREF _Toc92894195 \h </w:instrText>
        </w:r>
        <w:r w:rsidR="00B42D63">
          <w:rPr>
            <w:noProof/>
            <w:webHidden/>
          </w:rPr>
        </w:r>
        <w:r w:rsidR="00B42D63">
          <w:rPr>
            <w:noProof/>
            <w:webHidden/>
          </w:rPr>
          <w:fldChar w:fldCharType="separate"/>
        </w:r>
        <w:r w:rsidR="00B42D63">
          <w:rPr>
            <w:noProof/>
            <w:webHidden/>
          </w:rPr>
          <w:t>10</w:t>
        </w:r>
        <w:r w:rsidR="00B42D63">
          <w:rPr>
            <w:noProof/>
            <w:webHidden/>
          </w:rPr>
          <w:fldChar w:fldCharType="end"/>
        </w:r>
      </w:hyperlink>
    </w:p>
    <w:p w14:paraId="0AAF6B7D" w14:textId="1F6EB626"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196" w:history="1">
        <w:r w:rsidR="00B42D63" w:rsidRPr="00F846F4">
          <w:rPr>
            <w:rStyle w:val="Hyperlink"/>
            <w:noProof/>
          </w:rPr>
          <w:t>2.3.4 Artificial Neural Network Short Term Load Forecaster – Generation Three (ANNSTLF-G3)</w:t>
        </w:r>
        <w:r w:rsidR="00B42D63">
          <w:rPr>
            <w:noProof/>
            <w:webHidden/>
          </w:rPr>
          <w:tab/>
        </w:r>
        <w:r w:rsidR="00B42D63">
          <w:rPr>
            <w:noProof/>
            <w:webHidden/>
          </w:rPr>
          <w:fldChar w:fldCharType="begin"/>
        </w:r>
        <w:r w:rsidR="00B42D63">
          <w:rPr>
            <w:noProof/>
            <w:webHidden/>
          </w:rPr>
          <w:instrText xml:space="preserve"> PAGEREF _Toc92894196 \h </w:instrText>
        </w:r>
        <w:r w:rsidR="00B42D63">
          <w:rPr>
            <w:noProof/>
            <w:webHidden/>
          </w:rPr>
        </w:r>
        <w:r w:rsidR="00B42D63">
          <w:rPr>
            <w:noProof/>
            <w:webHidden/>
          </w:rPr>
          <w:fldChar w:fldCharType="separate"/>
        </w:r>
        <w:r w:rsidR="00B42D63">
          <w:rPr>
            <w:noProof/>
            <w:webHidden/>
          </w:rPr>
          <w:t>13</w:t>
        </w:r>
        <w:r w:rsidR="00B42D63">
          <w:rPr>
            <w:noProof/>
            <w:webHidden/>
          </w:rPr>
          <w:fldChar w:fldCharType="end"/>
        </w:r>
      </w:hyperlink>
    </w:p>
    <w:p w14:paraId="06BB5B27" w14:textId="0D4002C5"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197" w:history="1">
        <w:r w:rsidR="00B42D63" w:rsidRPr="00F846F4">
          <w:rPr>
            <w:rStyle w:val="Hyperlink"/>
            <w:noProof/>
          </w:rPr>
          <w:t>2.4 Deep Learning Forecasters</w:t>
        </w:r>
        <w:r w:rsidR="00B42D63">
          <w:rPr>
            <w:noProof/>
            <w:webHidden/>
          </w:rPr>
          <w:tab/>
        </w:r>
        <w:r w:rsidR="00B42D63">
          <w:rPr>
            <w:noProof/>
            <w:webHidden/>
          </w:rPr>
          <w:fldChar w:fldCharType="begin"/>
        </w:r>
        <w:r w:rsidR="00B42D63">
          <w:rPr>
            <w:noProof/>
            <w:webHidden/>
          </w:rPr>
          <w:instrText xml:space="preserve"> PAGEREF _Toc92894197 \h </w:instrText>
        </w:r>
        <w:r w:rsidR="00B42D63">
          <w:rPr>
            <w:noProof/>
            <w:webHidden/>
          </w:rPr>
        </w:r>
        <w:r w:rsidR="00B42D63">
          <w:rPr>
            <w:noProof/>
            <w:webHidden/>
          </w:rPr>
          <w:fldChar w:fldCharType="separate"/>
        </w:r>
        <w:r w:rsidR="00B42D63">
          <w:rPr>
            <w:noProof/>
            <w:webHidden/>
          </w:rPr>
          <w:t>16</w:t>
        </w:r>
        <w:r w:rsidR="00B42D63">
          <w:rPr>
            <w:noProof/>
            <w:webHidden/>
          </w:rPr>
          <w:fldChar w:fldCharType="end"/>
        </w:r>
      </w:hyperlink>
    </w:p>
    <w:p w14:paraId="5CA4983F" w14:textId="16199584"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198" w:history="1">
        <w:r w:rsidR="00B42D63" w:rsidRPr="00F846F4">
          <w:rPr>
            <w:rStyle w:val="Hyperlink"/>
            <w:noProof/>
          </w:rPr>
          <w:t>2.4.1 Deep Learning Techniques</w:t>
        </w:r>
        <w:r w:rsidR="00B42D63">
          <w:rPr>
            <w:noProof/>
            <w:webHidden/>
          </w:rPr>
          <w:tab/>
        </w:r>
        <w:r w:rsidR="00B42D63">
          <w:rPr>
            <w:noProof/>
            <w:webHidden/>
          </w:rPr>
          <w:fldChar w:fldCharType="begin"/>
        </w:r>
        <w:r w:rsidR="00B42D63">
          <w:rPr>
            <w:noProof/>
            <w:webHidden/>
          </w:rPr>
          <w:instrText xml:space="preserve"> PAGEREF _Toc92894198 \h </w:instrText>
        </w:r>
        <w:r w:rsidR="00B42D63">
          <w:rPr>
            <w:noProof/>
            <w:webHidden/>
          </w:rPr>
        </w:r>
        <w:r w:rsidR="00B42D63">
          <w:rPr>
            <w:noProof/>
            <w:webHidden/>
          </w:rPr>
          <w:fldChar w:fldCharType="separate"/>
        </w:r>
        <w:r w:rsidR="00B42D63">
          <w:rPr>
            <w:noProof/>
            <w:webHidden/>
          </w:rPr>
          <w:t>17</w:t>
        </w:r>
        <w:r w:rsidR="00B42D63">
          <w:rPr>
            <w:noProof/>
            <w:webHidden/>
          </w:rPr>
          <w:fldChar w:fldCharType="end"/>
        </w:r>
      </w:hyperlink>
    </w:p>
    <w:p w14:paraId="317181C1" w14:textId="34E2D10C"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199" w:history="1">
        <w:r w:rsidR="00B42D63" w:rsidRPr="00F846F4">
          <w:rPr>
            <w:rStyle w:val="Hyperlink"/>
            <w:noProof/>
          </w:rPr>
          <w:t>2.4.2 LSTM and CNN as Load Forecasters</w:t>
        </w:r>
        <w:r w:rsidR="00B42D63">
          <w:rPr>
            <w:noProof/>
            <w:webHidden/>
          </w:rPr>
          <w:tab/>
        </w:r>
        <w:r w:rsidR="00B42D63">
          <w:rPr>
            <w:noProof/>
            <w:webHidden/>
          </w:rPr>
          <w:fldChar w:fldCharType="begin"/>
        </w:r>
        <w:r w:rsidR="00B42D63">
          <w:rPr>
            <w:noProof/>
            <w:webHidden/>
          </w:rPr>
          <w:instrText xml:space="preserve"> PAGEREF _Toc92894199 \h </w:instrText>
        </w:r>
        <w:r w:rsidR="00B42D63">
          <w:rPr>
            <w:noProof/>
            <w:webHidden/>
          </w:rPr>
        </w:r>
        <w:r w:rsidR="00B42D63">
          <w:rPr>
            <w:noProof/>
            <w:webHidden/>
          </w:rPr>
          <w:fldChar w:fldCharType="separate"/>
        </w:r>
        <w:r w:rsidR="00B42D63">
          <w:rPr>
            <w:noProof/>
            <w:webHidden/>
          </w:rPr>
          <w:t>23</w:t>
        </w:r>
        <w:r w:rsidR="00B42D63">
          <w:rPr>
            <w:noProof/>
            <w:webHidden/>
          </w:rPr>
          <w:fldChar w:fldCharType="end"/>
        </w:r>
      </w:hyperlink>
    </w:p>
    <w:p w14:paraId="6A8B8CEC" w14:textId="4D85AACA"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00" w:history="1">
        <w:r w:rsidR="00B42D63" w:rsidRPr="00F846F4">
          <w:rPr>
            <w:rStyle w:val="Hyperlink"/>
            <w:noProof/>
          </w:rPr>
          <w:t>2.5 Peak Load</w:t>
        </w:r>
        <w:r w:rsidR="00B42D63">
          <w:rPr>
            <w:noProof/>
            <w:webHidden/>
          </w:rPr>
          <w:tab/>
        </w:r>
        <w:r w:rsidR="00B42D63">
          <w:rPr>
            <w:noProof/>
            <w:webHidden/>
          </w:rPr>
          <w:fldChar w:fldCharType="begin"/>
        </w:r>
        <w:r w:rsidR="00B42D63">
          <w:rPr>
            <w:noProof/>
            <w:webHidden/>
          </w:rPr>
          <w:instrText xml:space="preserve"> PAGEREF _Toc92894200 \h </w:instrText>
        </w:r>
        <w:r w:rsidR="00B42D63">
          <w:rPr>
            <w:noProof/>
            <w:webHidden/>
          </w:rPr>
        </w:r>
        <w:r w:rsidR="00B42D63">
          <w:rPr>
            <w:noProof/>
            <w:webHidden/>
          </w:rPr>
          <w:fldChar w:fldCharType="separate"/>
        </w:r>
        <w:r w:rsidR="00B42D63">
          <w:rPr>
            <w:noProof/>
            <w:webHidden/>
          </w:rPr>
          <w:t>24</w:t>
        </w:r>
        <w:r w:rsidR="00B42D63">
          <w:rPr>
            <w:noProof/>
            <w:webHidden/>
          </w:rPr>
          <w:fldChar w:fldCharType="end"/>
        </w:r>
      </w:hyperlink>
    </w:p>
    <w:p w14:paraId="06AA2257" w14:textId="01224ED5"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01" w:history="1">
        <w:r w:rsidR="00B42D63" w:rsidRPr="00F846F4">
          <w:rPr>
            <w:rStyle w:val="Hyperlink"/>
            <w:noProof/>
          </w:rPr>
          <w:t>2.6 Performance Metrics</w:t>
        </w:r>
        <w:r w:rsidR="00B42D63">
          <w:rPr>
            <w:noProof/>
            <w:webHidden/>
          </w:rPr>
          <w:tab/>
        </w:r>
        <w:r w:rsidR="00B42D63">
          <w:rPr>
            <w:noProof/>
            <w:webHidden/>
          </w:rPr>
          <w:fldChar w:fldCharType="begin"/>
        </w:r>
        <w:r w:rsidR="00B42D63">
          <w:rPr>
            <w:noProof/>
            <w:webHidden/>
          </w:rPr>
          <w:instrText xml:space="preserve"> PAGEREF _Toc92894201 \h </w:instrText>
        </w:r>
        <w:r w:rsidR="00B42D63">
          <w:rPr>
            <w:noProof/>
            <w:webHidden/>
          </w:rPr>
        </w:r>
        <w:r w:rsidR="00B42D63">
          <w:rPr>
            <w:noProof/>
            <w:webHidden/>
          </w:rPr>
          <w:fldChar w:fldCharType="separate"/>
        </w:r>
        <w:r w:rsidR="00B42D63">
          <w:rPr>
            <w:noProof/>
            <w:webHidden/>
          </w:rPr>
          <w:t>26</w:t>
        </w:r>
        <w:r w:rsidR="00B42D63">
          <w:rPr>
            <w:noProof/>
            <w:webHidden/>
          </w:rPr>
          <w:fldChar w:fldCharType="end"/>
        </w:r>
      </w:hyperlink>
    </w:p>
    <w:p w14:paraId="47F40699" w14:textId="1133C4F4"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02" w:history="1">
        <w:r w:rsidR="00B42D63" w:rsidRPr="00F846F4">
          <w:rPr>
            <w:rStyle w:val="Hyperlink"/>
            <w:noProof/>
          </w:rPr>
          <w:t>2.7 The Myth of Finding the One Size Fits All Technique</w:t>
        </w:r>
        <w:r w:rsidR="00B42D63">
          <w:rPr>
            <w:noProof/>
            <w:webHidden/>
          </w:rPr>
          <w:tab/>
        </w:r>
        <w:r w:rsidR="00B42D63">
          <w:rPr>
            <w:noProof/>
            <w:webHidden/>
          </w:rPr>
          <w:fldChar w:fldCharType="begin"/>
        </w:r>
        <w:r w:rsidR="00B42D63">
          <w:rPr>
            <w:noProof/>
            <w:webHidden/>
          </w:rPr>
          <w:instrText xml:space="preserve"> PAGEREF _Toc92894202 \h </w:instrText>
        </w:r>
        <w:r w:rsidR="00B42D63">
          <w:rPr>
            <w:noProof/>
            <w:webHidden/>
          </w:rPr>
        </w:r>
        <w:r w:rsidR="00B42D63">
          <w:rPr>
            <w:noProof/>
            <w:webHidden/>
          </w:rPr>
          <w:fldChar w:fldCharType="separate"/>
        </w:r>
        <w:r w:rsidR="00B42D63">
          <w:rPr>
            <w:noProof/>
            <w:webHidden/>
          </w:rPr>
          <w:t>27</w:t>
        </w:r>
        <w:r w:rsidR="00B42D63">
          <w:rPr>
            <w:noProof/>
            <w:webHidden/>
          </w:rPr>
          <w:fldChar w:fldCharType="end"/>
        </w:r>
      </w:hyperlink>
    </w:p>
    <w:p w14:paraId="77ADEEC0" w14:textId="6FB9D2E6" w:rsidR="00B42D63" w:rsidRDefault="00425D80">
      <w:pPr>
        <w:pStyle w:val="TOC1"/>
        <w:rPr>
          <w:rFonts w:asciiTheme="minorHAnsi" w:eastAsiaTheme="minorEastAsia" w:hAnsiTheme="minorHAnsi" w:cstheme="minorBidi"/>
          <w:noProof/>
          <w:sz w:val="22"/>
          <w:szCs w:val="22"/>
          <w:lang w:eastAsia="en-CA"/>
        </w:rPr>
      </w:pPr>
      <w:hyperlink w:anchor="_Toc92894203" w:history="1">
        <w:r w:rsidR="00B42D63" w:rsidRPr="00F846F4">
          <w:rPr>
            <w:rStyle w:val="Hyperlink"/>
            <w:noProof/>
          </w:rPr>
          <w:t>3 Investigation</w:t>
        </w:r>
        <w:r w:rsidR="00B42D63">
          <w:rPr>
            <w:noProof/>
            <w:webHidden/>
          </w:rPr>
          <w:tab/>
        </w:r>
        <w:r w:rsidR="00B42D63">
          <w:rPr>
            <w:noProof/>
            <w:webHidden/>
          </w:rPr>
          <w:fldChar w:fldCharType="begin"/>
        </w:r>
        <w:r w:rsidR="00B42D63">
          <w:rPr>
            <w:noProof/>
            <w:webHidden/>
          </w:rPr>
          <w:instrText xml:space="preserve"> PAGEREF _Toc92894203 \h </w:instrText>
        </w:r>
        <w:r w:rsidR="00B42D63">
          <w:rPr>
            <w:noProof/>
            <w:webHidden/>
          </w:rPr>
        </w:r>
        <w:r w:rsidR="00B42D63">
          <w:rPr>
            <w:noProof/>
            <w:webHidden/>
          </w:rPr>
          <w:fldChar w:fldCharType="separate"/>
        </w:r>
        <w:r w:rsidR="00B42D63">
          <w:rPr>
            <w:noProof/>
            <w:webHidden/>
          </w:rPr>
          <w:t>29</w:t>
        </w:r>
        <w:r w:rsidR="00B42D63">
          <w:rPr>
            <w:noProof/>
            <w:webHidden/>
          </w:rPr>
          <w:fldChar w:fldCharType="end"/>
        </w:r>
      </w:hyperlink>
    </w:p>
    <w:p w14:paraId="66AD2D6A" w14:textId="387EC28D"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04" w:history="1">
        <w:r w:rsidR="00B42D63" w:rsidRPr="00F846F4">
          <w:rPr>
            <w:rStyle w:val="Hyperlink"/>
            <w:noProof/>
          </w:rPr>
          <w:t>3.1 Preparation of the Datasets</w:t>
        </w:r>
        <w:r w:rsidR="00B42D63">
          <w:rPr>
            <w:noProof/>
            <w:webHidden/>
          </w:rPr>
          <w:tab/>
        </w:r>
        <w:r w:rsidR="00B42D63">
          <w:rPr>
            <w:noProof/>
            <w:webHidden/>
          </w:rPr>
          <w:fldChar w:fldCharType="begin"/>
        </w:r>
        <w:r w:rsidR="00B42D63">
          <w:rPr>
            <w:noProof/>
            <w:webHidden/>
          </w:rPr>
          <w:instrText xml:space="preserve"> PAGEREF _Toc92894204 \h </w:instrText>
        </w:r>
        <w:r w:rsidR="00B42D63">
          <w:rPr>
            <w:noProof/>
            <w:webHidden/>
          </w:rPr>
        </w:r>
        <w:r w:rsidR="00B42D63">
          <w:rPr>
            <w:noProof/>
            <w:webHidden/>
          </w:rPr>
          <w:fldChar w:fldCharType="separate"/>
        </w:r>
        <w:r w:rsidR="00B42D63">
          <w:rPr>
            <w:noProof/>
            <w:webHidden/>
          </w:rPr>
          <w:t>29</w:t>
        </w:r>
        <w:r w:rsidR="00B42D63">
          <w:rPr>
            <w:noProof/>
            <w:webHidden/>
          </w:rPr>
          <w:fldChar w:fldCharType="end"/>
        </w:r>
      </w:hyperlink>
    </w:p>
    <w:p w14:paraId="1CB42A7B" w14:textId="05637114"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05" w:history="1">
        <w:r w:rsidR="00B42D63" w:rsidRPr="00F846F4">
          <w:rPr>
            <w:rStyle w:val="Hyperlink"/>
            <w:noProof/>
          </w:rPr>
          <w:t>3.2 Implementation Specifications for Benchmark Forecasters</w:t>
        </w:r>
        <w:r w:rsidR="00B42D63">
          <w:rPr>
            <w:noProof/>
            <w:webHidden/>
          </w:rPr>
          <w:tab/>
        </w:r>
        <w:r w:rsidR="00B42D63">
          <w:rPr>
            <w:noProof/>
            <w:webHidden/>
          </w:rPr>
          <w:fldChar w:fldCharType="begin"/>
        </w:r>
        <w:r w:rsidR="00B42D63">
          <w:rPr>
            <w:noProof/>
            <w:webHidden/>
          </w:rPr>
          <w:instrText xml:space="preserve"> PAGEREF _Toc92894205 \h </w:instrText>
        </w:r>
        <w:r w:rsidR="00B42D63">
          <w:rPr>
            <w:noProof/>
            <w:webHidden/>
          </w:rPr>
        </w:r>
        <w:r w:rsidR="00B42D63">
          <w:rPr>
            <w:noProof/>
            <w:webHidden/>
          </w:rPr>
          <w:fldChar w:fldCharType="separate"/>
        </w:r>
        <w:r w:rsidR="00B42D63">
          <w:rPr>
            <w:noProof/>
            <w:webHidden/>
          </w:rPr>
          <w:t>31</w:t>
        </w:r>
        <w:r w:rsidR="00B42D63">
          <w:rPr>
            <w:noProof/>
            <w:webHidden/>
          </w:rPr>
          <w:fldChar w:fldCharType="end"/>
        </w:r>
      </w:hyperlink>
    </w:p>
    <w:p w14:paraId="46CE6489" w14:textId="6D0CF590"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06" w:history="1">
        <w:r w:rsidR="00B42D63" w:rsidRPr="00F846F4">
          <w:rPr>
            <w:rStyle w:val="Hyperlink"/>
            <w:noProof/>
          </w:rPr>
          <w:t>3.2.1 The Seasonal Naïve Forecaster (SNF)</w:t>
        </w:r>
        <w:r w:rsidR="00B42D63">
          <w:rPr>
            <w:noProof/>
            <w:webHidden/>
          </w:rPr>
          <w:tab/>
        </w:r>
        <w:r w:rsidR="00B42D63">
          <w:rPr>
            <w:noProof/>
            <w:webHidden/>
          </w:rPr>
          <w:fldChar w:fldCharType="begin"/>
        </w:r>
        <w:r w:rsidR="00B42D63">
          <w:rPr>
            <w:noProof/>
            <w:webHidden/>
          </w:rPr>
          <w:instrText xml:space="preserve"> PAGEREF _Toc92894206 \h </w:instrText>
        </w:r>
        <w:r w:rsidR="00B42D63">
          <w:rPr>
            <w:noProof/>
            <w:webHidden/>
          </w:rPr>
        </w:r>
        <w:r w:rsidR="00B42D63">
          <w:rPr>
            <w:noProof/>
            <w:webHidden/>
          </w:rPr>
          <w:fldChar w:fldCharType="separate"/>
        </w:r>
        <w:r w:rsidR="00B42D63">
          <w:rPr>
            <w:noProof/>
            <w:webHidden/>
          </w:rPr>
          <w:t>32</w:t>
        </w:r>
        <w:r w:rsidR="00B42D63">
          <w:rPr>
            <w:noProof/>
            <w:webHidden/>
          </w:rPr>
          <w:fldChar w:fldCharType="end"/>
        </w:r>
      </w:hyperlink>
    </w:p>
    <w:p w14:paraId="76F3A9EB" w14:textId="67F3DAB5"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07" w:history="1">
        <w:r w:rsidR="00B42D63" w:rsidRPr="00F846F4">
          <w:rPr>
            <w:rStyle w:val="Hyperlink"/>
            <w:noProof/>
          </w:rPr>
          <w:t>3.2.2 The Multiple Linear Regression Forecaster (MLR)</w:t>
        </w:r>
        <w:r w:rsidR="00B42D63">
          <w:rPr>
            <w:noProof/>
            <w:webHidden/>
          </w:rPr>
          <w:tab/>
        </w:r>
        <w:r w:rsidR="00B42D63">
          <w:rPr>
            <w:noProof/>
            <w:webHidden/>
          </w:rPr>
          <w:fldChar w:fldCharType="begin"/>
        </w:r>
        <w:r w:rsidR="00B42D63">
          <w:rPr>
            <w:noProof/>
            <w:webHidden/>
          </w:rPr>
          <w:instrText xml:space="preserve"> PAGEREF _Toc92894207 \h </w:instrText>
        </w:r>
        <w:r w:rsidR="00B42D63">
          <w:rPr>
            <w:noProof/>
            <w:webHidden/>
          </w:rPr>
        </w:r>
        <w:r w:rsidR="00B42D63">
          <w:rPr>
            <w:noProof/>
            <w:webHidden/>
          </w:rPr>
          <w:fldChar w:fldCharType="separate"/>
        </w:r>
        <w:r w:rsidR="00B42D63">
          <w:rPr>
            <w:noProof/>
            <w:webHidden/>
          </w:rPr>
          <w:t>32</w:t>
        </w:r>
        <w:r w:rsidR="00B42D63">
          <w:rPr>
            <w:noProof/>
            <w:webHidden/>
          </w:rPr>
          <w:fldChar w:fldCharType="end"/>
        </w:r>
      </w:hyperlink>
    </w:p>
    <w:p w14:paraId="7CCA8784" w14:textId="0CDFE2E7"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08" w:history="1">
        <w:r w:rsidR="00B42D63" w:rsidRPr="00F846F4">
          <w:rPr>
            <w:rStyle w:val="Hyperlink"/>
            <w:noProof/>
          </w:rPr>
          <w:t>3.2.3 The Seasonal Auto-Regressive Integrated Moving Averages with Exogenous Regressors Forecaster (SARIMAX)</w:t>
        </w:r>
        <w:r w:rsidR="00B42D63">
          <w:rPr>
            <w:noProof/>
            <w:webHidden/>
          </w:rPr>
          <w:tab/>
        </w:r>
        <w:r w:rsidR="00B42D63">
          <w:rPr>
            <w:noProof/>
            <w:webHidden/>
          </w:rPr>
          <w:fldChar w:fldCharType="begin"/>
        </w:r>
        <w:r w:rsidR="00B42D63">
          <w:rPr>
            <w:noProof/>
            <w:webHidden/>
          </w:rPr>
          <w:instrText xml:space="preserve"> PAGEREF _Toc92894208 \h </w:instrText>
        </w:r>
        <w:r w:rsidR="00B42D63">
          <w:rPr>
            <w:noProof/>
            <w:webHidden/>
          </w:rPr>
        </w:r>
        <w:r w:rsidR="00B42D63">
          <w:rPr>
            <w:noProof/>
            <w:webHidden/>
          </w:rPr>
          <w:fldChar w:fldCharType="separate"/>
        </w:r>
        <w:r w:rsidR="00B42D63">
          <w:rPr>
            <w:noProof/>
            <w:webHidden/>
          </w:rPr>
          <w:t>33</w:t>
        </w:r>
        <w:r w:rsidR="00B42D63">
          <w:rPr>
            <w:noProof/>
            <w:webHidden/>
          </w:rPr>
          <w:fldChar w:fldCharType="end"/>
        </w:r>
      </w:hyperlink>
    </w:p>
    <w:p w14:paraId="00BDC992" w14:textId="0E1F1510"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09" w:history="1">
        <w:r w:rsidR="00B42D63" w:rsidRPr="00F846F4">
          <w:rPr>
            <w:rStyle w:val="Hyperlink"/>
            <w:noProof/>
          </w:rPr>
          <w:t>3.2.4 The Artificial Neural Network Short Term Load Forecaster (ANNSTLF-G3)</w:t>
        </w:r>
        <w:r w:rsidR="00B42D63">
          <w:rPr>
            <w:noProof/>
            <w:webHidden/>
          </w:rPr>
          <w:tab/>
        </w:r>
        <w:r w:rsidR="00B42D63">
          <w:rPr>
            <w:noProof/>
            <w:webHidden/>
          </w:rPr>
          <w:fldChar w:fldCharType="begin"/>
        </w:r>
        <w:r w:rsidR="00B42D63">
          <w:rPr>
            <w:noProof/>
            <w:webHidden/>
          </w:rPr>
          <w:instrText xml:space="preserve"> PAGEREF _Toc92894209 \h </w:instrText>
        </w:r>
        <w:r w:rsidR="00B42D63">
          <w:rPr>
            <w:noProof/>
            <w:webHidden/>
          </w:rPr>
        </w:r>
        <w:r w:rsidR="00B42D63">
          <w:rPr>
            <w:noProof/>
            <w:webHidden/>
          </w:rPr>
          <w:fldChar w:fldCharType="separate"/>
        </w:r>
        <w:r w:rsidR="00B42D63">
          <w:rPr>
            <w:noProof/>
            <w:webHidden/>
          </w:rPr>
          <w:t>34</w:t>
        </w:r>
        <w:r w:rsidR="00B42D63">
          <w:rPr>
            <w:noProof/>
            <w:webHidden/>
          </w:rPr>
          <w:fldChar w:fldCharType="end"/>
        </w:r>
      </w:hyperlink>
    </w:p>
    <w:p w14:paraId="0BEA87D6" w14:textId="4DBA8499"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10" w:history="1">
        <w:r w:rsidR="00B42D63" w:rsidRPr="00F846F4">
          <w:rPr>
            <w:rStyle w:val="Hyperlink"/>
            <w:noProof/>
          </w:rPr>
          <w:t>3.3 Implementation Specifications for the Deep Learning Forecasters</w:t>
        </w:r>
        <w:r w:rsidR="00B42D63">
          <w:rPr>
            <w:noProof/>
            <w:webHidden/>
          </w:rPr>
          <w:tab/>
        </w:r>
        <w:r w:rsidR="00B42D63">
          <w:rPr>
            <w:noProof/>
            <w:webHidden/>
          </w:rPr>
          <w:fldChar w:fldCharType="begin"/>
        </w:r>
        <w:r w:rsidR="00B42D63">
          <w:rPr>
            <w:noProof/>
            <w:webHidden/>
          </w:rPr>
          <w:instrText xml:space="preserve"> PAGEREF _Toc92894210 \h </w:instrText>
        </w:r>
        <w:r w:rsidR="00B42D63">
          <w:rPr>
            <w:noProof/>
            <w:webHidden/>
          </w:rPr>
        </w:r>
        <w:r w:rsidR="00B42D63">
          <w:rPr>
            <w:noProof/>
            <w:webHidden/>
          </w:rPr>
          <w:fldChar w:fldCharType="separate"/>
        </w:r>
        <w:r w:rsidR="00B42D63">
          <w:rPr>
            <w:noProof/>
            <w:webHidden/>
          </w:rPr>
          <w:t>36</w:t>
        </w:r>
        <w:r w:rsidR="00B42D63">
          <w:rPr>
            <w:noProof/>
            <w:webHidden/>
          </w:rPr>
          <w:fldChar w:fldCharType="end"/>
        </w:r>
      </w:hyperlink>
    </w:p>
    <w:p w14:paraId="3F69CD26" w14:textId="6CE22859"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11" w:history="1">
        <w:r w:rsidR="00B42D63" w:rsidRPr="00F846F4">
          <w:rPr>
            <w:rStyle w:val="Hyperlink"/>
            <w:noProof/>
          </w:rPr>
          <w:t>3.3.1 The Long Short Term Memory Forecaster (LSTM)</w:t>
        </w:r>
        <w:r w:rsidR="00B42D63">
          <w:rPr>
            <w:noProof/>
            <w:webHidden/>
          </w:rPr>
          <w:tab/>
        </w:r>
        <w:r w:rsidR="00B42D63">
          <w:rPr>
            <w:noProof/>
            <w:webHidden/>
          </w:rPr>
          <w:fldChar w:fldCharType="begin"/>
        </w:r>
        <w:r w:rsidR="00B42D63">
          <w:rPr>
            <w:noProof/>
            <w:webHidden/>
          </w:rPr>
          <w:instrText xml:space="preserve"> PAGEREF _Toc92894211 \h </w:instrText>
        </w:r>
        <w:r w:rsidR="00B42D63">
          <w:rPr>
            <w:noProof/>
            <w:webHidden/>
          </w:rPr>
        </w:r>
        <w:r w:rsidR="00B42D63">
          <w:rPr>
            <w:noProof/>
            <w:webHidden/>
          </w:rPr>
          <w:fldChar w:fldCharType="separate"/>
        </w:r>
        <w:r w:rsidR="00B42D63">
          <w:rPr>
            <w:noProof/>
            <w:webHidden/>
          </w:rPr>
          <w:t>36</w:t>
        </w:r>
        <w:r w:rsidR="00B42D63">
          <w:rPr>
            <w:noProof/>
            <w:webHidden/>
          </w:rPr>
          <w:fldChar w:fldCharType="end"/>
        </w:r>
      </w:hyperlink>
    </w:p>
    <w:p w14:paraId="58EFF6D1" w14:textId="61E23F20"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12" w:history="1">
        <w:r w:rsidR="00B42D63" w:rsidRPr="00F846F4">
          <w:rPr>
            <w:rStyle w:val="Hyperlink"/>
            <w:noProof/>
          </w:rPr>
          <w:t>3.3.2 The Convolutional Neural Network Forecaster (CNN)</w:t>
        </w:r>
        <w:r w:rsidR="00B42D63">
          <w:rPr>
            <w:noProof/>
            <w:webHidden/>
          </w:rPr>
          <w:tab/>
        </w:r>
        <w:r w:rsidR="00B42D63">
          <w:rPr>
            <w:noProof/>
            <w:webHidden/>
          </w:rPr>
          <w:fldChar w:fldCharType="begin"/>
        </w:r>
        <w:r w:rsidR="00B42D63">
          <w:rPr>
            <w:noProof/>
            <w:webHidden/>
          </w:rPr>
          <w:instrText xml:space="preserve"> PAGEREF _Toc92894212 \h </w:instrText>
        </w:r>
        <w:r w:rsidR="00B42D63">
          <w:rPr>
            <w:noProof/>
            <w:webHidden/>
          </w:rPr>
        </w:r>
        <w:r w:rsidR="00B42D63">
          <w:rPr>
            <w:noProof/>
            <w:webHidden/>
          </w:rPr>
          <w:fldChar w:fldCharType="separate"/>
        </w:r>
        <w:r w:rsidR="00B42D63">
          <w:rPr>
            <w:noProof/>
            <w:webHidden/>
          </w:rPr>
          <w:t>37</w:t>
        </w:r>
        <w:r w:rsidR="00B42D63">
          <w:rPr>
            <w:noProof/>
            <w:webHidden/>
          </w:rPr>
          <w:fldChar w:fldCharType="end"/>
        </w:r>
      </w:hyperlink>
    </w:p>
    <w:p w14:paraId="08DCA784" w14:textId="274514D3"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13" w:history="1">
        <w:r w:rsidR="00B42D63" w:rsidRPr="00F846F4">
          <w:rPr>
            <w:rStyle w:val="Hyperlink"/>
            <w:noProof/>
          </w:rPr>
          <w:t>3.4 Method Analysis</w:t>
        </w:r>
        <w:r w:rsidR="00B42D63">
          <w:rPr>
            <w:noProof/>
            <w:webHidden/>
          </w:rPr>
          <w:tab/>
        </w:r>
        <w:r w:rsidR="00B42D63">
          <w:rPr>
            <w:noProof/>
            <w:webHidden/>
          </w:rPr>
          <w:fldChar w:fldCharType="begin"/>
        </w:r>
        <w:r w:rsidR="00B42D63">
          <w:rPr>
            <w:noProof/>
            <w:webHidden/>
          </w:rPr>
          <w:instrText xml:space="preserve"> PAGEREF _Toc92894213 \h </w:instrText>
        </w:r>
        <w:r w:rsidR="00B42D63">
          <w:rPr>
            <w:noProof/>
            <w:webHidden/>
          </w:rPr>
        </w:r>
        <w:r w:rsidR="00B42D63">
          <w:rPr>
            <w:noProof/>
            <w:webHidden/>
          </w:rPr>
          <w:fldChar w:fldCharType="separate"/>
        </w:r>
        <w:r w:rsidR="00B42D63">
          <w:rPr>
            <w:noProof/>
            <w:webHidden/>
          </w:rPr>
          <w:t>37</w:t>
        </w:r>
        <w:r w:rsidR="00B42D63">
          <w:rPr>
            <w:noProof/>
            <w:webHidden/>
          </w:rPr>
          <w:fldChar w:fldCharType="end"/>
        </w:r>
      </w:hyperlink>
    </w:p>
    <w:p w14:paraId="14132289" w14:textId="5D28B5B6"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14" w:history="1">
        <w:r w:rsidR="00B42D63" w:rsidRPr="00F846F4">
          <w:rPr>
            <w:rStyle w:val="Hyperlink"/>
            <w:noProof/>
          </w:rPr>
          <w:t>3.5 The Performance of Forecasters on the Toronto Dataset</w:t>
        </w:r>
        <w:r w:rsidR="00B42D63">
          <w:rPr>
            <w:noProof/>
            <w:webHidden/>
          </w:rPr>
          <w:tab/>
        </w:r>
        <w:r w:rsidR="00B42D63">
          <w:rPr>
            <w:noProof/>
            <w:webHidden/>
          </w:rPr>
          <w:fldChar w:fldCharType="begin"/>
        </w:r>
        <w:r w:rsidR="00B42D63">
          <w:rPr>
            <w:noProof/>
            <w:webHidden/>
          </w:rPr>
          <w:instrText xml:space="preserve"> PAGEREF _Toc92894214 \h </w:instrText>
        </w:r>
        <w:r w:rsidR="00B42D63">
          <w:rPr>
            <w:noProof/>
            <w:webHidden/>
          </w:rPr>
        </w:r>
        <w:r w:rsidR="00B42D63">
          <w:rPr>
            <w:noProof/>
            <w:webHidden/>
          </w:rPr>
          <w:fldChar w:fldCharType="separate"/>
        </w:r>
        <w:r w:rsidR="00B42D63">
          <w:rPr>
            <w:noProof/>
            <w:webHidden/>
          </w:rPr>
          <w:t>39</w:t>
        </w:r>
        <w:r w:rsidR="00B42D63">
          <w:rPr>
            <w:noProof/>
            <w:webHidden/>
          </w:rPr>
          <w:fldChar w:fldCharType="end"/>
        </w:r>
      </w:hyperlink>
    </w:p>
    <w:p w14:paraId="3D20A25C" w14:textId="13B9AF4E"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15" w:history="1">
        <w:r w:rsidR="00B42D63" w:rsidRPr="00F846F4">
          <w:rPr>
            <w:rStyle w:val="Hyperlink"/>
            <w:noProof/>
          </w:rPr>
          <w:t>3.5.1 Discussion of the Toronto Dataset's Overall Performance</w:t>
        </w:r>
        <w:r w:rsidR="00B42D63">
          <w:rPr>
            <w:noProof/>
            <w:webHidden/>
          </w:rPr>
          <w:tab/>
        </w:r>
        <w:r w:rsidR="00B42D63">
          <w:rPr>
            <w:noProof/>
            <w:webHidden/>
          </w:rPr>
          <w:fldChar w:fldCharType="begin"/>
        </w:r>
        <w:r w:rsidR="00B42D63">
          <w:rPr>
            <w:noProof/>
            <w:webHidden/>
          </w:rPr>
          <w:instrText xml:space="preserve"> PAGEREF _Toc92894215 \h </w:instrText>
        </w:r>
        <w:r w:rsidR="00B42D63">
          <w:rPr>
            <w:noProof/>
            <w:webHidden/>
          </w:rPr>
        </w:r>
        <w:r w:rsidR="00B42D63">
          <w:rPr>
            <w:noProof/>
            <w:webHidden/>
          </w:rPr>
          <w:fldChar w:fldCharType="separate"/>
        </w:r>
        <w:r w:rsidR="00B42D63">
          <w:rPr>
            <w:noProof/>
            <w:webHidden/>
          </w:rPr>
          <w:t>40</w:t>
        </w:r>
        <w:r w:rsidR="00B42D63">
          <w:rPr>
            <w:noProof/>
            <w:webHidden/>
          </w:rPr>
          <w:fldChar w:fldCharType="end"/>
        </w:r>
      </w:hyperlink>
    </w:p>
    <w:p w14:paraId="28016CEE" w14:textId="5CABAAE2"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16" w:history="1">
        <w:r w:rsidR="00B42D63" w:rsidRPr="00F846F4">
          <w:rPr>
            <w:rStyle w:val="Hyperlink"/>
            <w:noProof/>
          </w:rPr>
          <w:t>3.6 The Performance of Forecasters on the Ottawa Dataset</w:t>
        </w:r>
        <w:r w:rsidR="00B42D63">
          <w:rPr>
            <w:noProof/>
            <w:webHidden/>
          </w:rPr>
          <w:tab/>
        </w:r>
        <w:r w:rsidR="00B42D63">
          <w:rPr>
            <w:noProof/>
            <w:webHidden/>
          </w:rPr>
          <w:fldChar w:fldCharType="begin"/>
        </w:r>
        <w:r w:rsidR="00B42D63">
          <w:rPr>
            <w:noProof/>
            <w:webHidden/>
          </w:rPr>
          <w:instrText xml:space="preserve"> PAGEREF _Toc92894216 \h </w:instrText>
        </w:r>
        <w:r w:rsidR="00B42D63">
          <w:rPr>
            <w:noProof/>
            <w:webHidden/>
          </w:rPr>
        </w:r>
        <w:r w:rsidR="00B42D63">
          <w:rPr>
            <w:noProof/>
            <w:webHidden/>
          </w:rPr>
          <w:fldChar w:fldCharType="separate"/>
        </w:r>
        <w:r w:rsidR="00B42D63">
          <w:rPr>
            <w:noProof/>
            <w:webHidden/>
          </w:rPr>
          <w:t>40</w:t>
        </w:r>
        <w:r w:rsidR="00B42D63">
          <w:rPr>
            <w:noProof/>
            <w:webHidden/>
          </w:rPr>
          <w:fldChar w:fldCharType="end"/>
        </w:r>
      </w:hyperlink>
    </w:p>
    <w:p w14:paraId="59BCA134" w14:textId="7A3D0CC7"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17" w:history="1">
        <w:r w:rsidR="00B42D63" w:rsidRPr="00F846F4">
          <w:rPr>
            <w:rStyle w:val="Hyperlink"/>
            <w:noProof/>
          </w:rPr>
          <w:t>3.6.1 Discussion of the Ottawa Dataset's Overall Performance</w:t>
        </w:r>
        <w:r w:rsidR="00B42D63">
          <w:rPr>
            <w:noProof/>
            <w:webHidden/>
          </w:rPr>
          <w:tab/>
        </w:r>
        <w:r w:rsidR="00B42D63">
          <w:rPr>
            <w:noProof/>
            <w:webHidden/>
          </w:rPr>
          <w:fldChar w:fldCharType="begin"/>
        </w:r>
        <w:r w:rsidR="00B42D63">
          <w:rPr>
            <w:noProof/>
            <w:webHidden/>
          </w:rPr>
          <w:instrText xml:space="preserve"> PAGEREF _Toc92894217 \h </w:instrText>
        </w:r>
        <w:r w:rsidR="00B42D63">
          <w:rPr>
            <w:noProof/>
            <w:webHidden/>
          </w:rPr>
        </w:r>
        <w:r w:rsidR="00B42D63">
          <w:rPr>
            <w:noProof/>
            <w:webHidden/>
          </w:rPr>
          <w:fldChar w:fldCharType="separate"/>
        </w:r>
        <w:r w:rsidR="00B42D63">
          <w:rPr>
            <w:noProof/>
            <w:webHidden/>
          </w:rPr>
          <w:t>41</w:t>
        </w:r>
        <w:r w:rsidR="00B42D63">
          <w:rPr>
            <w:noProof/>
            <w:webHidden/>
          </w:rPr>
          <w:fldChar w:fldCharType="end"/>
        </w:r>
      </w:hyperlink>
    </w:p>
    <w:p w14:paraId="34813151" w14:textId="51C90D01"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18" w:history="1">
        <w:r w:rsidR="00B42D63" w:rsidRPr="00F846F4">
          <w:rPr>
            <w:rStyle w:val="Hyperlink"/>
            <w:noProof/>
          </w:rPr>
          <w:t>3.7 The Performance of Forecasters on the Saint John Dataset</w:t>
        </w:r>
        <w:r w:rsidR="00B42D63">
          <w:rPr>
            <w:noProof/>
            <w:webHidden/>
          </w:rPr>
          <w:tab/>
        </w:r>
        <w:r w:rsidR="00B42D63">
          <w:rPr>
            <w:noProof/>
            <w:webHidden/>
          </w:rPr>
          <w:fldChar w:fldCharType="begin"/>
        </w:r>
        <w:r w:rsidR="00B42D63">
          <w:rPr>
            <w:noProof/>
            <w:webHidden/>
          </w:rPr>
          <w:instrText xml:space="preserve"> PAGEREF _Toc92894218 \h </w:instrText>
        </w:r>
        <w:r w:rsidR="00B42D63">
          <w:rPr>
            <w:noProof/>
            <w:webHidden/>
          </w:rPr>
        </w:r>
        <w:r w:rsidR="00B42D63">
          <w:rPr>
            <w:noProof/>
            <w:webHidden/>
          </w:rPr>
          <w:fldChar w:fldCharType="separate"/>
        </w:r>
        <w:r w:rsidR="00B42D63">
          <w:rPr>
            <w:noProof/>
            <w:webHidden/>
          </w:rPr>
          <w:t>42</w:t>
        </w:r>
        <w:r w:rsidR="00B42D63">
          <w:rPr>
            <w:noProof/>
            <w:webHidden/>
          </w:rPr>
          <w:fldChar w:fldCharType="end"/>
        </w:r>
      </w:hyperlink>
    </w:p>
    <w:p w14:paraId="5B4DB9B4" w14:textId="5858924C"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19" w:history="1">
        <w:r w:rsidR="00B42D63" w:rsidRPr="00F846F4">
          <w:rPr>
            <w:rStyle w:val="Hyperlink"/>
            <w:noProof/>
          </w:rPr>
          <w:t>3.7.1 Discussion of the Saint John Dataset's Overall Performance</w:t>
        </w:r>
        <w:r w:rsidR="00B42D63">
          <w:rPr>
            <w:noProof/>
            <w:webHidden/>
          </w:rPr>
          <w:tab/>
        </w:r>
        <w:r w:rsidR="00B42D63">
          <w:rPr>
            <w:noProof/>
            <w:webHidden/>
          </w:rPr>
          <w:fldChar w:fldCharType="begin"/>
        </w:r>
        <w:r w:rsidR="00B42D63">
          <w:rPr>
            <w:noProof/>
            <w:webHidden/>
          </w:rPr>
          <w:instrText xml:space="preserve"> PAGEREF _Toc92894219 \h </w:instrText>
        </w:r>
        <w:r w:rsidR="00B42D63">
          <w:rPr>
            <w:noProof/>
            <w:webHidden/>
          </w:rPr>
        </w:r>
        <w:r w:rsidR="00B42D63">
          <w:rPr>
            <w:noProof/>
            <w:webHidden/>
          </w:rPr>
          <w:fldChar w:fldCharType="separate"/>
        </w:r>
        <w:r w:rsidR="00B42D63">
          <w:rPr>
            <w:noProof/>
            <w:webHidden/>
          </w:rPr>
          <w:t>43</w:t>
        </w:r>
        <w:r w:rsidR="00B42D63">
          <w:rPr>
            <w:noProof/>
            <w:webHidden/>
          </w:rPr>
          <w:fldChar w:fldCharType="end"/>
        </w:r>
      </w:hyperlink>
    </w:p>
    <w:p w14:paraId="4FDA20F5" w14:textId="52E55FCC"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20" w:history="1">
        <w:r w:rsidR="00B42D63" w:rsidRPr="00F846F4">
          <w:rPr>
            <w:rStyle w:val="Hyperlink"/>
            <w:noProof/>
          </w:rPr>
          <w:t>3.8 Conclusion</w:t>
        </w:r>
        <w:r w:rsidR="00B42D63">
          <w:rPr>
            <w:noProof/>
            <w:webHidden/>
          </w:rPr>
          <w:tab/>
        </w:r>
        <w:r w:rsidR="00B42D63">
          <w:rPr>
            <w:noProof/>
            <w:webHidden/>
          </w:rPr>
          <w:fldChar w:fldCharType="begin"/>
        </w:r>
        <w:r w:rsidR="00B42D63">
          <w:rPr>
            <w:noProof/>
            <w:webHidden/>
          </w:rPr>
          <w:instrText xml:space="preserve"> PAGEREF _Toc92894220 \h </w:instrText>
        </w:r>
        <w:r w:rsidR="00B42D63">
          <w:rPr>
            <w:noProof/>
            <w:webHidden/>
          </w:rPr>
        </w:r>
        <w:r w:rsidR="00B42D63">
          <w:rPr>
            <w:noProof/>
            <w:webHidden/>
          </w:rPr>
          <w:fldChar w:fldCharType="separate"/>
        </w:r>
        <w:r w:rsidR="00B42D63">
          <w:rPr>
            <w:noProof/>
            <w:webHidden/>
          </w:rPr>
          <w:t>43</w:t>
        </w:r>
        <w:r w:rsidR="00B42D63">
          <w:rPr>
            <w:noProof/>
            <w:webHidden/>
          </w:rPr>
          <w:fldChar w:fldCharType="end"/>
        </w:r>
      </w:hyperlink>
    </w:p>
    <w:p w14:paraId="7E2F266D" w14:textId="47232418" w:rsidR="00B42D63" w:rsidRDefault="00425D80">
      <w:pPr>
        <w:pStyle w:val="TOC1"/>
        <w:rPr>
          <w:rFonts w:asciiTheme="minorHAnsi" w:eastAsiaTheme="minorEastAsia" w:hAnsiTheme="minorHAnsi" w:cstheme="minorBidi"/>
          <w:noProof/>
          <w:sz w:val="22"/>
          <w:szCs w:val="22"/>
          <w:lang w:eastAsia="en-CA"/>
        </w:rPr>
      </w:pPr>
      <w:hyperlink w:anchor="_Toc92894221" w:history="1">
        <w:r w:rsidR="00B42D63" w:rsidRPr="00F846F4">
          <w:rPr>
            <w:rStyle w:val="Hyperlink"/>
            <w:noProof/>
          </w:rPr>
          <w:t>4 Comprehensive Evaluation of Our Forecasters' Performance</w:t>
        </w:r>
        <w:r w:rsidR="00B42D63">
          <w:rPr>
            <w:noProof/>
            <w:webHidden/>
          </w:rPr>
          <w:tab/>
        </w:r>
        <w:r w:rsidR="00B42D63">
          <w:rPr>
            <w:noProof/>
            <w:webHidden/>
          </w:rPr>
          <w:fldChar w:fldCharType="begin"/>
        </w:r>
        <w:r w:rsidR="00B42D63">
          <w:rPr>
            <w:noProof/>
            <w:webHidden/>
          </w:rPr>
          <w:instrText xml:space="preserve"> PAGEREF _Toc92894221 \h </w:instrText>
        </w:r>
        <w:r w:rsidR="00B42D63">
          <w:rPr>
            <w:noProof/>
            <w:webHidden/>
          </w:rPr>
        </w:r>
        <w:r w:rsidR="00B42D63">
          <w:rPr>
            <w:noProof/>
            <w:webHidden/>
          </w:rPr>
          <w:fldChar w:fldCharType="separate"/>
        </w:r>
        <w:r w:rsidR="00B42D63">
          <w:rPr>
            <w:noProof/>
            <w:webHidden/>
          </w:rPr>
          <w:t>45</w:t>
        </w:r>
        <w:r w:rsidR="00B42D63">
          <w:rPr>
            <w:noProof/>
            <w:webHidden/>
          </w:rPr>
          <w:fldChar w:fldCharType="end"/>
        </w:r>
      </w:hyperlink>
    </w:p>
    <w:p w14:paraId="71E2121D" w14:textId="39AC765D"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22" w:history="1">
        <w:r w:rsidR="00B42D63" w:rsidRPr="00F846F4">
          <w:rPr>
            <w:rStyle w:val="Hyperlink"/>
            <w:noProof/>
          </w:rPr>
          <w:t>4.1 The Toronto Dataset</w:t>
        </w:r>
        <w:r w:rsidR="00B42D63">
          <w:rPr>
            <w:noProof/>
            <w:webHidden/>
          </w:rPr>
          <w:tab/>
        </w:r>
        <w:r w:rsidR="00B42D63">
          <w:rPr>
            <w:noProof/>
            <w:webHidden/>
          </w:rPr>
          <w:fldChar w:fldCharType="begin"/>
        </w:r>
        <w:r w:rsidR="00B42D63">
          <w:rPr>
            <w:noProof/>
            <w:webHidden/>
          </w:rPr>
          <w:instrText xml:space="preserve"> PAGEREF _Toc92894222 \h </w:instrText>
        </w:r>
        <w:r w:rsidR="00B42D63">
          <w:rPr>
            <w:noProof/>
            <w:webHidden/>
          </w:rPr>
        </w:r>
        <w:r w:rsidR="00B42D63">
          <w:rPr>
            <w:noProof/>
            <w:webHidden/>
          </w:rPr>
          <w:fldChar w:fldCharType="separate"/>
        </w:r>
        <w:r w:rsidR="00B42D63">
          <w:rPr>
            <w:noProof/>
            <w:webHidden/>
          </w:rPr>
          <w:t>45</w:t>
        </w:r>
        <w:r w:rsidR="00B42D63">
          <w:rPr>
            <w:noProof/>
            <w:webHidden/>
          </w:rPr>
          <w:fldChar w:fldCharType="end"/>
        </w:r>
      </w:hyperlink>
    </w:p>
    <w:p w14:paraId="08DDDFBE" w14:textId="58C1420A"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23" w:history="1">
        <w:r w:rsidR="00B42D63" w:rsidRPr="00F846F4">
          <w:rPr>
            <w:rStyle w:val="Hyperlink"/>
            <w:noProof/>
          </w:rPr>
          <w:t>4.1.1 The Hourly Performance</w:t>
        </w:r>
        <w:r w:rsidR="00B42D63">
          <w:rPr>
            <w:noProof/>
            <w:webHidden/>
          </w:rPr>
          <w:tab/>
        </w:r>
        <w:r w:rsidR="00B42D63">
          <w:rPr>
            <w:noProof/>
            <w:webHidden/>
          </w:rPr>
          <w:fldChar w:fldCharType="begin"/>
        </w:r>
        <w:r w:rsidR="00B42D63">
          <w:rPr>
            <w:noProof/>
            <w:webHidden/>
          </w:rPr>
          <w:instrText xml:space="preserve"> PAGEREF _Toc92894223 \h </w:instrText>
        </w:r>
        <w:r w:rsidR="00B42D63">
          <w:rPr>
            <w:noProof/>
            <w:webHidden/>
          </w:rPr>
        </w:r>
        <w:r w:rsidR="00B42D63">
          <w:rPr>
            <w:noProof/>
            <w:webHidden/>
          </w:rPr>
          <w:fldChar w:fldCharType="separate"/>
        </w:r>
        <w:r w:rsidR="00B42D63">
          <w:rPr>
            <w:noProof/>
            <w:webHidden/>
          </w:rPr>
          <w:t>46</w:t>
        </w:r>
        <w:r w:rsidR="00B42D63">
          <w:rPr>
            <w:noProof/>
            <w:webHidden/>
          </w:rPr>
          <w:fldChar w:fldCharType="end"/>
        </w:r>
      </w:hyperlink>
    </w:p>
    <w:p w14:paraId="42DD4395" w14:textId="3EF1F7DA"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24" w:history="1">
        <w:r w:rsidR="00B42D63" w:rsidRPr="00F846F4">
          <w:rPr>
            <w:rStyle w:val="Hyperlink"/>
            <w:noProof/>
          </w:rPr>
          <w:t>4.1.2 The Daily Performance</w:t>
        </w:r>
        <w:r w:rsidR="00B42D63">
          <w:rPr>
            <w:noProof/>
            <w:webHidden/>
          </w:rPr>
          <w:tab/>
        </w:r>
        <w:r w:rsidR="00B42D63">
          <w:rPr>
            <w:noProof/>
            <w:webHidden/>
          </w:rPr>
          <w:fldChar w:fldCharType="begin"/>
        </w:r>
        <w:r w:rsidR="00B42D63">
          <w:rPr>
            <w:noProof/>
            <w:webHidden/>
          </w:rPr>
          <w:instrText xml:space="preserve"> PAGEREF _Toc92894224 \h </w:instrText>
        </w:r>
        <w:r w:rsidR="00B42D63">
          <w:rPr>
            <w:noProof/>
            <w:webHidden/>
          </w:rPr>
        </w:r>
        <w:r w:rsidR="00B42D63">
          <w:rPr>
            <w:noProof/>
            <w:webHidden/>
          </w:rPr>
          <w:fldChar w:fldCharType="separate"/>
        </w:r>
        <w:r w:rsidR="00B42D63">
          <w:rPr>
            <w:noProof/>
            <w:webHidden/>
          </w:rPr>
          <w:t>47</w:t>
        </w:r>
        <w:r w:rsidR="00B42D63">
          <w:rPr>
            <w:noProof/>
            <w:webHidden/>
          </w:rPr>
          <w:fldChar w:fldCharType="end"/>
        </w:r>
      </w:hyperlink>
    </w:p>
    <w:p w14:paraId="3D767083" w14:textId="7647076F"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25" w:history="1">
        <w:r w:rsidR="00B42D63" w:rsidRPr="00F846F4">
          <w:rPr>
            <w:rStyle w:val="Hyperlink"/>
            <w:noProof/>
          </w:rPr>
          <w:t>4.1.4 Performance During the Seasons</w:t>
        </w:r>
        <w:r w:rsidR="00B42D63">
          <w:rPr>
            <w:noProof/>
            <w:webHidden/>
          </w:rPr>
          <w:tab/>
        </w:r>
        <w:r w:rsidR="00B42D63">
          <w:rPr>
            <w:noProof/>
            <w:webHidden/>
          </w:rPr>
          <w:fldChar w:fldCharType="begin"/>
        </w:r>
        <w:r w:rsidR="00B42D63">
          <w:rPr>
            <w:noProof/>
            <w:webHidden/>
          </w:rPr>
          <w:instrText xml:space="preserve"> PAGEREF _Toc92894225 \h </w:instrText>
        </w:r>
        <w:r w:rsidR="00B42D63">
          <w:rPr>
            <w:noProof/>
            <w:webHidden/>
          </w:rPr>
        </w:r>
        <w:r w:rsidR="00B42D63">
          <w:rPr>
            <w:noProof/>
            <w:webHidden/>
          </w:rPr>
          <w:fldChar w:fldCharType="separate"/>
        </w:r>
        <w:r w:rsidR="00B42D63">
          <w:rPr>
            <w:noProof/>
            <w:webHidden/>
          </w:rPr>
          <w:t>50</w:t>
        </w:r>
        <w:r w:rsidR="00B42D63">
          <w:rPr>
            <w:noProof/>
            <w:webHidden/>
          </w:rPr>
          <w:fldChar w:fldCharType="end"/>
        </w:r>
      </w:hyperlink>
    </w:p>
    <w:p w14:paraId="03C73313" w14:textId="2793432F"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26" w:history="1">
        <w:r w:rsidR="00B42D63" w:rsidRPr="00F846F4">
          <w:rPr>
            <w:rStyle w:val="Hyperlink"/>
            <w:noProof/>
          </w:rPr>
          <w:t>4.1.5 Comprehensive Analysis Discussion</w:t>
        </w:r>
        <w:r w:rsidR="00B42D63">
          <w:rPr>
            <w:noProof/>
            <w:webHidden/>
          </w:rPr>
          <w:tab/>
        </w:r>
        <w:r w:rsidR="00B42D63">
          <w:rPr>
            <w:noProof/>
            <w:webHidden/>
          </w:rPr>
          <w:fldChar w:fldCharType="begin"/>
        </w:r>
        <w:r w:rsidR="00B42D63">
          <w:rPr>
            <w:noProof/>
            <w:webHidden/>
          </w:rPr>
          <w:instrText xml:space="preserve"> PAGEREF _Toc92894226 \h </w:instrText>
        </w:r>
        <w:r w:rsidR="00B42D63">
          <w:rPr>
            <w:noProof/>
            <w:webHidden/>
          </w:rPr>
        </w:r>
        <w:r w:rsidR="00B42D63">
          <w:rPr>
            <w:noProof/>
            <w:webHidden/>
          </w:rPr>
          <w:fldChar w:fldCharType="separate"/>
        </w:r>
        <w:r w:rsidR="00B42D63">
          <w:rPr>
            <w:noProof/>
            <w:webHidden/>
          </w:rPr>
          <w:t>50</w:t>
        </w:r>
        <w:r w:rsidR="00B42D63">
          <w:rPr>
            <w:noProof/>
            <w:webHidden/>
          </w:rPr>
          <w:fldChar w:fldCharType="end"/>
        </w:r>
      </w:hyperlink>
    </w:p>
    <w:p w14:paraId="0BFF1F72" w14:textId="05AEF392"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27" w:history="1">
        <w:r w:rsidR="00B42D63" w:rsidRPr="00F846F4">
          <w:rPr>
            <w:rStyle w:val="Hyperlink"/>
            <w:noProof/>
          </w:rPr>
          <w:t>4.2 The Ottawa Dataset</w:t>
        </w:r>
        <w:r w:rsidR="00B42D63">
          <w:rPr>
            <w:noProof/>
            <w:webHidden/>
          </w:rPr>
          <w:tab/>
        </w:r>
        <w:r w:rsidR="00B42D63">
          <w:rPr>
            <w:noProof/>
            <w:webHidden/>
          </w:rPr>
          <w:fldChar w:fldCharType="begin"/>
        </w:r>
        <w:r w:rsidR="00B42D63">
          <w:rPr>
            <w:noProof/>
            <w:webHidden/>
          </w:rPr>
          <w:instrText xml:space="preserve"> PAGEREF _Toc92894227 \h </w:instrText>
        </w:r>
        <w:r w:rsidR="00B42D63">
          <w:rPr>
            <w:noProof/>
            <w:webHidden/>
          </w:rPr>
        </w:r>
        <w:r w:rsidR="00B42D63">
          <w:rPr>
            <w:noProof/>
            <w:webHidden/>
          </w:rPr>
          <w:fldChar w:fldCharType="separate"/>
        </w:r>
        <w:r w:rsidR="00B42D63">
          <w:rPr>
            <w:noProof/>
            <w:webHidden/>
          </w:rPr>
          <w:t>52</w:t>
        </w:r>
        <w:r w:rsidR="00B42D63">
          <w:rPr>
            <w:noProof/>
            <w:webHidden/>
          </w:rPr>
          <w:fldChar w:fldCharType="end"/>
        </w:r>
      </w:hyperlink>
    </w:p>
    <w:p w14:paraId="55660D16" w14:textId="4FCC74D8"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28" w:history="1">
        <w:r w:rsidR="00B42D63" w:rsidRPr="00F846F4">
          <w:rPr>
            <w:rStyle w:val="Hyperlink"/>
            <w:noProof/>
          </w:rPr>
          <w:t>4.2.1 The Hourly Performance</w:t>
        </w:r>
        <w:r w:rsidR="00B42D63">
          <w:rPr>
            <w:noProof/>
            <w:webHidden/>
          </w:rPr>
          <w:tab/>
        </w:r>
        <w:r w:rsidR="00B42D63">
          <w:rPr>
            <w:noProof/>
            <w:webHidden/>
          </w:rPr>
          <w:fldChar w:fldCharType="begin"/>
        </w:r>
        <w:r w:rsidR="00B42D63">
          <w:rPr>
            <w:noProof/>
            <w:webHidden/>
          </w:rPr>
          <w:instrText xml:space="preserve"> PAGEREF _Toc92894228 \h </w:instrText>
        </w:r>
        <w:r w:rsidR="00B42D63">
          <w:rPr>
            <w:noProof/>
            <w:webHidden/>
          </w:rPr>
        </w:r>
        <w:r w:rsidR="00B42D63">
          <w:rPr>
            <w:noProof/>
            <w:webHidden/>
          </w:rPr>
          <w:fldChar w:fldCharType="separate"/>
        </w:r>
        <w:r w:rsidR="00B42D63">
          <w:rPr>
            <w:noProof/>
            <w:webHidden/>
          </w:rPr>
          <w:t>52</w:t>
        </w:r>
        <w:r w:rsidR="00B42D63">
          <w:rPr>
            <w:noProof/>
            <w:webHidden/>
          </w:rPr>
          <w:fldChar w:fldCharType="end"/>
        </w:r>
      </w:hyperlink>
    </w:p>
    <w:p w14:paraId="4710F96E" w14:textId="07B84788"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29" w:history="1">
        <w:r w:rsidR="00B42D63" w:rsidRPr="00F846F4">
          <w:rPr>
            <w:rStyle w:val="Hyperlink"/>
            <w:noProof/>
          </w:rPr>
          <w:t>4.2.2 The Daily Performance</w:t>
        </w:r>
        <w:r w:rsidR="00B42D63">
          <w:rPr>
            <w:noProof/>
            <w:webHidden/>
          </w:rPr>
          <w:tab/>
        </w:r>
        <w:r w:rsidR="00B42D63">
          <w:rPr>
            <w:noProof/>
            <w:webHidden/>
          </w:rPr>
          <w:fldChar w:fldCharType="begin"/>
        </w:r>
        <w:r w:rsidR="00B42D63">
          <w:rPr>
            <w:noProof/>
            <w:webHidden/>
          </w:rPr>
          <w:instrText xml:space="preserve"> PAGEREF _Toc92894229 \h </w:instrText>
        </w:r>
        <w:r w:rsidR="00B42D63">
          <w:rPr>
            <w:noProof/>
            <w:webHidden/>
          </w:rPr>
        </w:r>
        <w:r w:rsidR="00B42D63">
          <w:rPr>
            <w:noProof/>
            <w:webHidden/>
          </w:rPr>
          <w:fldChar w:fldCharType="separate"/>
        </w:r>
        <w:r w:rsidR="00B42D63">
          <w:rPr>
            <w:noProof/>
            <w:webHidden/>
          </w:rPr>
          <w:t>54</w:t>
        </w:r>
        <w:r w:rsidR="00B42D63">
          <w:rPr>
            <w:noProof/>
            <w:webHidden/>
          </w:rPr>
          <w:fldChar w:fldCharType="end"/>
        </w:r>
      </w:hyperlink>
    </w:p>
    <w:p w14:paraId="713DD523" w14:textId="15CCA6FB"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0" w:history="1">
        <w:r w:rsidR="00B42D63" w:rsidRPr="00F846F4">
          <w:rPr>
            <w:rStyle w:val="Hyperlink"/>
            <w:noProof/>
          </w:rPr>
          <w:t>4.2.3 The Monthly Performance</w:t>
        </w:r>
        <w:r w:rsidR="00B42D63">
          <w:rPr>
            <w:noProof/>
            <w:webHidden/>
          </w:rPr>
          <w:tab/>
        </w:r>
        <w:r w:rsidR="00B42D63">
          <w:rPr>
            <w:noProof/>
            <w:webHidden/>
          </w:rPr>
          <w:fldChar w:fldCharType="begin"/>
        </w:r>
        <w:r w:rsidR="00B42D63">
          <w:rPr>
            <w:noProof/>
            <w:webHidden/>
          </w:rPr>
          <w:instrText xml:space="preserve"> PAGEREF _Toc92894230 \h </w:instrText>
        </w:r>
        <w:r w:rsidR="00B42D63">
          <w:rPr>
            <w:noProof/>
            <w:webHidden/>
          </w:rPr>
        </w:r>
        <w:r w:rsidR="00B42D63">
          <w:rPr>
            <w:noProof/>
            <w:webHidden/>
          </w:rPr>
          <w:fldChar w:fldCharType="separate"/>
        </w:r>
        <w:r w:rsidR="00B42D63">
          <w:rPr>
            <w:noProof/>
            <w:webHidden/>
          </w:rPr>
          <w:t>55</w:t>
        </w:r>
        <w:r w:rsidR="00B42D63">
          <w:rPr>
            <w:noProof/>
            <w:webHidden/>
          </w:rPr>
          <w:fldChar w:fldCharType="end"/>
        </w:r>
      </w:hyperlink>
    </w:p>
    <w:p w14:paraId="6C269A4C" w14:textId="74840D14"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1" w:history="1">
        <w:r w:rsidR="00B42D63" w:rsidRPr="00F846F4">
          <w:rPr>
            <w:rStyle w:val="Hyperlink"/>
            <w:noProof/>
          </w:rPr>
          <w:t>4.2.4 Performance During the Seasons</w:t>
        </w:r>
        <w:r w:rsidR="00B42D63">
          <w:rPr>
            <w:noProof/>
            <w:webHidden/>
          </w:rPr>
          <w:tab/>
        </w:r>
        <w:r w:rsidR="00B42D63">
          <w:rPr>
            <w:noProof/>
            <w:webHidden/>
          </w:rPr>
          <w:fldChar w:fldCharType="begin"/>
        </w:r>
        <w:r w:rsidR="00B42D63">
          <w:rPr>
            <w:noProof/>
            <w:webHidden/>
          </w:rPr>
          <w:instrText xml:space="preserve"> PAGEREF _Toc92894231 \h </w:instrText>
        </w:r>
        <w:r w:rsidR="00B42D63">
          <w:rPr>
            <w:noProof/>
            <w:webHidden/>
          </w:rPr>
        </w:r>
        <w:r w:rsidR="00B42D63">
          <w:rPr>
            <w:noProof/>
            <w:webHidden/>
          </w:rPr>
          <w:fldChar w:fldCharType="separate"/>
        </w:r>
        <w:r w:rsidR="00B42D63">
          <w:rPr>
            <w:noProof/>
            <w:webHidden/>
          </w:rPr>
          <w:t>57</w:t>
        </w:r>
        <w:r w:rsidR="00B42D63">
          <w:rPr>
            <w:noProof/>
            <w:webHidden/>
          </w:rPr>
          <w:fldChar w:fldCharType="end"/>
        </w:r>
      </w:hyperlink>
    </w:p>
    <w:p w14:paraId="1FFA35BF" w14:textId="60BAAD21"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2" w:history="1">
        <w:r w:rsidR="00B42D63" w:rsidRPr="00F846F4">
          <w:rPr>
            <w:rStyle w:val="Hyperlink"/>
            <w:noProof/>
          </w:rPr>
          <w:t>4.2.5 Comprehensive Analysis Discussion</w:t>
        </w:r>
        <w:r w:rsidR="00B42D63">
          <w:rPr>
            <w:noProof/>
            <w:webHidden/>
          </w:rPr>
          <w:tab/>
        </w:r>
        <w:r w:rsidR="00B42D63">
          <w:rPr>
            <w:noProof/>
            <w:webHidden/>
          </w:rPr>
          <w:fldChar w:fldCharType="begin"/>
        </w:r>
        <w:r w:rsidR="00B42D63">
          <w:rPr>
            <w:noProof/>
            <w:webHidden/>
          </w:rPr>
          <w:instrText xml:space="preserve"> PAGEREF _Toc92894232 \h </w:instrText>
        </w:r>
        <w:r w:rsidR="00B42D63">
          <w:rPr>
            <w:noProof/>
            <w:webHidden/>
          </w:rPr>
        </w:r>
        <w:r w:rsidR="00B42D63">
          <w:rPr>
            <w:noProof/>
            <w:webHidden/>
          </w:rPr>
          <w:fldChar w:fldCharType="separate"/>
        </w:r>
        <w:r w:rsidR="00B42D63">
          <w:rPr>
            <w:noProof/>
            <w:webHidden/>
          </w:rPr>
          <w:t>58</w:t>
        </w:r>
        <w:r w:rsidR="00B42D63">
          <w:rPr>
            <w:noProof/>
            <w:webHidden/>
          </w:rPr>
          <w:fldChar w:fldCharType="end"/>
        </w:r>
      </w:hyperlink>
    </w:p>
    <w:p w14:paraId="5CEC95A9" w14:textId="6E4CD002"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33" w:history="1">
        <w:r w:rsidR="00B42D63" w:rsidRPr="00F846F4">
          <w:rPr>
            <w:rStyle w:val="Hyperlink"/>
            <w:noProof/>
          </w:rPr>
          <w:t>4.3 The Saint John Dataset</w:t>
        </w:r>
        <w:r w:rsidR="00B42D63">
          <w:rPr>
            <w:noProof/>
            <w:webHidden/>
          </w:rPr>
          <w:tab/>
        </w:r>
        <w:r w:rsidR="00B42D63">
          <w:rPr>
            <w:noProof/>
            <w:webHidden/>
          </w:rPr>
          <w:fldChar w:fldCharType="begin"/>
        </w:r>
        <w:r w:rsidR="00B42D63">
          <w:rPr>
            <w:noProof/>
            <w:webHidden/>
          </w:rPr>
          <w:instrText xml:space="preserve"> PAGEREF _Toc92894233 \h </w:instrText>
        </w:r>
        <w:r w:rsidR="00B42D63">
          <w:rPr>
            <w:noProof/>
            <w:webHidden/>
          </w:rPr>
        </w:r>
        <w:r w:rsidR="00B42D63">
          <w:rPr>
            <w:noProof/>
            <w:webHidden/>
          </w:rPr>
          <w:fldChar w:fldCharType="separate"/>
        </w:r>
        <w:r w:rsidR="00B42D63">
          <w:rPr>
            <w:noProof/>
            <w:webHidden/>
          </w:rPr>
          <w:t>59</w:t>
        </w:r>
        <w:r w:rsidR="00B42D63">
          <w:rPr>
            <w:noProof/>
            <w:webHidden/>
          </w:rPr>
          <w:fldChar w:fldCharType="end"/>
        </w:r>
      </w:hyperlink>
    </w:p>
    <w:p w14:paraId="7B3653DA" w14:textId="31461436"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4" w:history="1">
        <w:r w:rsidR="00B42D63" w:rsidRPr="00F846F4">
          <w:rPr>
            <w:rStyle w:val="Hyperlink"/>
            <w:noProof/>
          </w:rPr>
          <w:t>4.3.1 The Hourly Performance</w:t>
        </w:r>
        <w:r w:rsidR="00B42D63">
          <w:rPr>
            <w:noProof/>
            <w:webHidden/>
          </w:rPr>
          <w:tab/>
        </w:r>
        <w:r w:rsidR="00B42D63">
          <w:rPr>
            <w:noProof/>
            <w:webHidden/>
          </w:rPr>
          <w:fldChar w:fldCharType="begin"/>
        </w:r>
        <w:r w:rsidR="00B42D63">
          <w:rPr>
            <w:noProof/>
            <w:webHidden/>
          </w:rPr>
          <w:instrText xml:space="preserve"> PAGEREF _Toc92894234 \h </w:instrText>
        </w:r>
        <w:r w:rsidR="00B42D63">
          <w:rPr>
            <w:noProof/>
            <w:webHidden/>
          </w:rPr>
        </w:r>
        <w:r w:rsidR="00B42D63">
          <w:rPr>
            <w:noProof/>
            <w:webHidden/>
          </w:rPr>
          <w:fldChar w:fldCharType="separate"/>
        </w:r>
        <w:r w:rsidR="00B42D63">
          <w:rPr>
            <w:noProof/>
            <w:webHidden/>
          </w:rPr>
          <w:t>60</w:t>
        </w:r>
        <w:r w:rsidR="00B42D63">
          <w:rPr>
            <w:noProof/>
            <w:webHidden/>
          </w:rPr>
          <w:fldChar w:fldCharType="end"/>
        </w:r>
      </w:hyperlink>
    </w:p>
    <w:p w14:paraId="6E3BBBC4" w14:textId="433352C0"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5" w:history="1">
        <w:r w:rsidR="00B42D63" w:rsidRPr="00F846F4">
          <w:rPr>
            <w:rStyle w:val="Hyperlink"/>
            <w:noProof/>
          </w:rPr>
          <w:t>4.3.2 The Daily Performance</w:t>
        </w:r>
        <w:r w:rsidR="00B42D63">
          <w:rPr>
            <w:noProof/>
            <w:webHidden/>
          </w:rPr>
          <w:tab/>
        </w:r>
        <w:r w:rsidR="00B42D63">
          <w:rPr>
            <w:noProof/>
            <w:webHidden/>
          </w:rPr>
          <w:fldChar w:fldCharType="begin"/>
        </w:r>
        <w:r w:rsidR="00B42D63">
          <w:rPr>
            <w:noProof/>
            <w:webHidden/>
          </w:rPr>
          <w:instrText xml:space="preserve"> PAGEREF _Toc92894235 \h </w:instrText>
        </w:r>
        <w:r w:rsidR="00B42D63">
          <w:rPr>
            <w:noProof/>
            <w:webHidden/>
          </w:rPr>
        </w:r>
        <w:r w:rsidR="00B42D63">
          <w:rPr>
            <w:noProof/>
            <w:webHidden/>
          </w:rPr>
          <w:fldChar w:fldCharType="separate"/>
        </w:r>
        <w:r w:rsidR="00B42D63">
          <w:rPr>
            <w:noProof/>
            <w:webHidden/>
          </w:rPr>
          <w:t>61</w:t>
        </w:r>
        <w:r w:rsidR="00B42D63">
          <w:rPr>
            <w:noProof/>
            <w:webHidden/>
          </w:rPr>
          <w:fldChar w:fldCharType="end"/>
        </w:r>
      </w:hyperlink>
    </w:p>
    <w:p w14:paraId="049F4BDD" w14:textId="652D3C46"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6" w:history="1">
        <w:r w:rsidR="00B42D63" w:rsidRPr="00F846F4">
          <w:rPr>
            <w:rStyle w:val="Hyperlink"/>
            <w:noProof/>
          </w:rPr>
          <w:t>4.3.3 The Monthly Performance</w:t>
        </w:r>
        <w:r w:rsidR="00B42D63">
          <w:rPr>
            <w:noProof/>
            <w:webHidden/>
          </w:rPr>
          <w:tab/>
        </w:r>
        <w:r w:rsidR="00B42D63">
          <w:rPr>
            <w:noProof/>
            <w:webHidden/>
          </w:rPr>
          <w:fldChar w:fldCharType="begin"/>
        </w:r>
        <w:r w:rsidR="00B42D63">
          <w:rPr>
            <w:noProof/>
            <w:webHidden/>
          </w:rPr>
          <w:instrText xml:space="preserve"> PAGEREF _Toc92894236 \h </w:instrText>
        </w:r>
        <w:r w:rsidR="00B42D63">
          <w:rPr>
            <w:noProof/>
            <w:webHidden/>
          </w:rPr>
        </w:r>
        <w:r w:rsidR="00B42D63">
          <w:rPr>
            <w:noProof/>
            <w:webHidden/>
          </w:rPr>
          <w:fldChar w:fldCharType="separate"/>
        </w:r>
        <w:r w:rsidR="00B42D63">
          <w:rPr>
            <w:noProof/>
            <w:webHidden/>
          </w:rPr>
          <w:t>63</w:t>
        </w:r>
        <w:r w:rsidR="00B42D63">
          <w:rPr>
            <w:noProof/>
            <w:webHidden/>
          </w:rPr>
          <w:fldChar w:fldCharType="end"/>
        </w:r>
      </w:hyperlink>
    </w:p>
    <w:p w14:paraId="6E2E01EC" w14:textId="7434E143"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7" w:history="1">
        <w:r w:rsidR="00B42D63" w:rsidRPr="00F846F4">
          <w:rPr>
            <w:rStyle w:val="Hyperlink"/>
            <w:noProof/>
          </w:rPr>
          <w:t>4.3.4 Performance During the Seasons</w:t>
        </w:r>
        <w:r w:rsidR="00B42D63">
          <w:rPr>
            <w:noProof/>
            <w:webHidden/>
          </w:rPr>
          <w:tab/>
        </w:r>
        <w:r w:rsidR="00B42D63">
          <w:rPr>
            <w:noProof/>
            <w:webHidden/>
          </w:rPr>
          <w:fldChar w:fldCharType="begin"/>
        </w:r>
        <w:r w:rsidR="00B42D63">
          <w:rPr>
            <w:noProof/>
            <w:webHidden/>
          </w:rPr>
          <w:instrText xml:space="preserve"> PAGEREF _Toc92894237 \h </w:instrText>
        </w:r>
        <w:r w:rsidR="00B42D63">
          <w:rPr>
            <w:noProof/>
            <w:webHidden/>
          </w:rPr>
        </w:r>
        <w:r w:rsidR="00B42D63">
          <w:rPr>
            <w:noProof/>
            <w:webHidden/>
          </w:rPr>
          <w:fldChar w:fldCharType="separate"/>
        </w:r>
        <w:r w:rsidR="00B42D63">
          <w:rPr>
            <w:noProof/>
            <w:webHidden/>
          </w:rPr>
          <w:t>65</w:t>
        </w:r>
        <w:r w:rsidR="00B42D63">
          <w:rPr>
            <w:noProof/>
            <w:webHidden/>
          </w:rPr>
          <w:fldChar w:fldCharType="end"/>
        </w:r>
      </w:hyperlink>
    </w:p>
    <w:p w14:paraId="760CB41D" w14:textId="14ED4AB2"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38" w:history="1">
        <w:r w:rsidR="00B42D63" w:rsidRPr="00F846F4">
          <w:rPr>
            <w:rStyle w:val="Hyperlink"/>
            <w:noProof/>
          </w:rPr>
          <w:t>4.3.5 Comprehensive Analysis Discussion</w:t>
        </w:r>
        <w:r w:rsidR="00B42D63">
          <w:rPr>
            <w:noProof/>
            <w:webHidden/>
          </w:rPr>
          <w:tab/>
        </w:r>
        <w:r w:rsidR="00B42D63">
          <w:rPr>
            <w:noProof/>
            <w:webHidden/>
          </w:rPr>
          <w:fldChar w:fldCharType="begin"/>
        </w:r>
        <w:r w:rsidR="00B42D63">
          <w:rPr>
            <w:noProof/>
            <w:webHidden/>
          </w:rPr>
          <w:instrText xml:space="preserve"> PAGEREF _Toc92894238 \h </w:instrText>
        </w:r>
        <w:r w:rsidR="00B42D63">
          <w:rPr>
            <w:noProof/>
            <w:webHidden/>
          </w:rPr>
        </w:r>
        <w:r w:rsidR="00B42D63">
          <w:rPr>
            <w:noProof/>
            <w:webHidden/>
          </w:rPr>
          <w:fldChar w:fldCharType="separate"/>
        </w:r>
        <w:r w:rsidR="00B42D63">
          <w:rPr>
            <w:noProof/>
            <w:webHidden/>
          </w:rPr>
          <w:t>66</w:t>
        </w:r>
        <w:r w:rsidR="00B42D63">
          <w:rPr>
            <w:noProof/>
            <w:webHidden/>
          </w:rPr>
          <w:fldChar w:fldCharType="end"/>
        </w:r>
      </w:hyperlink>
    </w:p>
    <w:p w14:paraId="6066C6A0" w14:textId="51F75080" w:rsidR="00B42D63" w:rsidRDefault="00425D80">
      <w:pPr>
        <w:pStyle w:val="TOC1"/>
        <w:rPr>
          <w:rFonts w:asciiTheme="minorHAnsi" w:eastAsiaTheme="minorEastAsia" w:hAnsiTheme="minorHAnsi" w:cstheme="minorBidi"/>
          <w:noProof/>
          <w:sz w:val="22"/>
          <w:szCs w:val="22"/>
          <w:lang w:eastAsia="en-CA"/>
        </w:rPr>
      </w:pPr>
      <w:hyperlink w:anchor="_Toc92894239" w:history="1">
        <w:r w:rsidR="00B42D63" w:rsidRPr="00F846F4">
          <w:rPr>
            <w:rStyle w:val="Hyperlink"/>
            <w:noProof/>
          </w:rPr>
          <w:t>5 Conclusion</w:t>
        </w:r>
        <w:r w:rsidR="00B42D63">
          <w:rPr>
            <w:noProof/>
            <w:webHidden/>
          </w:rPr>
          <w:tab/>
        </w:r>
        <w:r w:rsidR="00B42D63">
          <w:rPr>
            <w:noProof/>
            <w:webHidden/>
          </w:rPr>
          <w:fldChar w:fldCharType="begin"/>
        </w:r>
        <w:r w:rsidR="00B42D63">
          <w:rPr>
            <w:noProof/>
            <w:webHidden/>
          </w:rPr>
          <w:instrText xml:space="preserve"> PAGEREF _Toc92894239 \h </w:instrText>
        </w:r>
        <w:r w:rsidR="00B42D63">
          <w:rPr>
            <w:noProof/>
            <w:webHidden/>
          </w:rPr>
        </w:r>
        <w:r w:rsidR="00B42D63">
          <w:rPr>
            <w:noProof/>
            <w:webHidden/>
          </w:rPr>
          <w:fldChar w:fldCharType="separate"/>
        </w:r>
        <w:r w:rsidR="00B42D63">
          <w:rPr>
            <w:noProof/>
            <w:webHidden/>
          </w:rPr>
          <w:t>68</w:t>
        </w:r>
        <w:r w:rsidR="00B42D63">
          <w:rPr>
            <w:noProof/>
            <w:webHidden/>
          </w:rPr>
          <w:fldChar w:fldCharType="end"/>
        </w:r>
      </w:hyperlink>
    </w:p>
    <w:p w14:paraId="61DEDF56" w14:textId="46C6F9E1"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40" w:history="1">
        <w:r w:rsidR="00B42D63" w:rsidRPr="00F846F4">
          <w:rPr>
            <w:rStyle w:val="Hyperlink"/>
            <w:noProof/>
          </w:rPr>
          <w:t>5.1 Summary</w:t>
        </w:r>
        <w:r w:rsidR="00B42D63">
          <w:rPr>
            <w:noProof/>
            <w:webHidden/>
          </w:rPr>
          <w:tab/>
        </w:r>
        <w:r w:rsidR="00B42D63">
          <w:rPr>
            <w:noProof/>
            <w:webHidden/>
          </w:rPr>
          <w:fldChar w:fldCharType="begin"/>
        </w:r>
        <w:r w:rsidR="00B42D63">
          <w:rPr>
            <w:noProof/>
            <w:webHidden/>
          </w:rPr>
          <w:instrText xml:space="preserve"> PAGEREF _Toc92894240 \h </w:instrText>
        </w:r>
        <w:r w:rsidR="00B42D63">
          <w:rPr>
            <w:noProof/>
            <w:webHidden/>
          </w:rPr>
        </w:r>
        <w:r w:rsidR="00B42D63">
          <w:rPr>
            <w:noProof/>
            <w:webHidden/>
          </w:rPr>
          <w:fldChar w:fldCharType="separate"/>
        </w:r>
        <w:r w:rsidR="00B42D63">
          <w:rPr>
            <w:noProof/>
            <w:webHidden/>
          </w:rPr>
          <w:t>68</w:t>
        </w:r>
        <w:r w:rsidR="00B42D63">
          <w:rPr>
            <w:noProof/>
            <w:webHidden/>
          </w:rPr>
          <w:fldChar w:fldCharType="end"/>
        </w:r>
      </w:hyperlink>
    </w:p>
    <w:p w14:paraId="3E2ABFB5" w14:textId="19C7E0C8"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41" w:history="1">
        <w:r w:rsidR="00B42D63" w:rsidRPr="00F846F4">
          <w:rPr>
            <w:rStyle w:val="Hyperlink"/>
            <w:noProof/>
          </w:rPr>
          <w:t>5.2 Contributions</w:t>
        </w:r>
        <w:r w:rsidR="00B42D63">
          <w:rPr>
            <w:noProof/>
            <w:webHidden/>
          </w:rPr>
          <w:tab/>
        </w:r>
        <w:r w:rsidR="00B42D63">
          <w:rPr>
            <w:noProof/>
            <w:webHidden/>
          </w:rPr>
          <w:fldChar w:fldCharType="begin"/>
        </w:r>
        <w:r w:rsidR="00B42D63">
          <w:rPr>
            <w:noProof/>
            <w:webHidden/>
          </w:rPr>
          <w:instrText xml:space="preserve"> PAGEREF _Toc92894241 \h </w:instrText>
        </w:r>
        <w:r w:rsidR="00B42D63">
          <w:rPr>
            <w:noProof/>
            <w:webHidden/>
          </w:rPr>
        </w:r>
        <w:r w:rsidR="00B42D63">
          <w:rPr>
            <w:noProof/>
            <w:webHidden/>
          </w:rPr>
          <w:fldChar w:fldCharType="separate"/>
        </w:r>
        <w:r w:rsidR="00B42D63">
          <w:rPr>
            <w:noProof/>
            <w:webHidden/>
          </w:rPr>
          <w:t>69</w:t>
        </w:r>
        <w:r w:rsidR="00B42D63">
          <w:rPr>
            <w:noProof/>
            <w:webHidden/>
          </w:rPr>
          <w:fldChar w:fldCharType="end"/>
        </w:r>
      </w:hyperlink>
    </w:p>
    <w:p w14:paraId="090957F3" w14:textId="7D2501DB"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42" w:history="1">
        <w:r w:rsidR="00B42D63" w:rsidRPr="00F846F4">
          <w:rPr>
            <w:rStyle w:val="Hyperlink"/>
            <w:noProof/>
          </w:rPr>
          <w:t>5.3 Future Work</w:t>
        </w:r>
        <w:r w:rsidR="00B42D63">
          <w:rPr>
            <w:noProof/>
            <w:webHidden/>
          </w:rPr>
          <w:tab/>
        </w:r>
        <w:r w:rsidR="00B42D63">
          <w:rPr>
            <w:noProof/>
            <w:webHidden/>
          </w:rPr>
          <w:fldChar w:fldCharType="begin"/>
        </w:r>
        <w:r w:rsidR="00B42D63">
          <w:rPr>
            <w:noProof/>
            <w:webHidden/>
          </w:rPr>
          <w:instrText xml:space="preserve"> PAGEREF _Toc92894242 \h </w:instrText>
        </w:r>
        <w:r w:rsidR="00B42D63">
          <w:rPr>
            <w:noProof/>
            <w:webHidden/>
          </w:rPr>
        </w:r>
        <w:r w:rsidR="00B42D63">
          <w:rPr>
            <w:noProof/>
            <w:webHidden/>
          </w:rPr>
          <w:fldChar w:fldCharType="separate"/>
        </w:r>
        <w:r w:rsidR="00B42D63">
          <w:rPr>
            <w:noProof/>
            <w:webHidden/>
          </w:rPr>
          <w:t>70</w:t>
        </w:r>
        <w:r w:rsidR="00B42D63">
          <w:rPr>
            <w:noProof/>
            <w:webHidden/>
          </w:rPr>
          <w:fldChar w:fldCharType="end"/>
        </w:r>
      </w:hyperlink>
    </w:p>
    <w:p w14:paraId="467FCCE9" w14:textId="7A6071F4" w:rsidR="00B42D63" w:rsidRDefault="00425D80">
      <w:pPr>
        <w:pStyle w:val="TOC1"/>
        <w:rPr>
          <w:rFonts w:asciiTheme="minorHAnsi" w:eastAsiaTheme="minorEastAsia" w:hAnsiTheme="minorHAnsi" w:cstheme="minorBidi"/>
          <w:noProof/>
          <w:sz w:val="22"/>
          <w:szCs w:val="22"/>
          <w:lang w:eastAsia="en-CA"/>
        </w:rPr>
      </w:pPr>
      <w:hyperlink w:anchor="_Toc92894243" w:history="1">
        <w:r w:rsidR="00B42D63" w:rsidRPr="00F846F4">
          <w:rPr>
            <w:rStyle w:val="Hyperlink"/>
            <w:noProof/>
          </w:rPr>
          <w:t>Bibliography</w:t>
        </w:r>
        <w:r w:rsidR="00B42D63">
          <w:rPr>
            <w:noProof/>
            <w:webHidden/>
          </w:rPr>
          <w:tab/>
        </w:r>
        <w:r w:rsidR="00B42D63">
          <w:rPr>
            <w:noProof/>
            <w:webHidden/>
          </w:rPr>
          <w:fldChar w:fldCharType="begin"/>
        </w:r>
        <w:r w:rsidR="00B42D63">
          <w:rPr>
            <w:noProof/>
            <w:webHidden/>
          </w:rPr>
          <w:instrText xml:space="preserve"> PAGEREF _Toc92894243 \h </w:instrText>
        </w:r>
        <w:r w:rsidR="00B42D63">
          <w:rPr>
            <w:noProof/>
            <w:webHidden/>
          </w:rPr>
        </w:r>
        <w:r w:rsidR="00B42D63">
          <w:rPr>
            <w:noProof/>
            <w:webHidden/>
          </w:rPr>
          <w:fldChar w:fldCharType="separate"/>
        </w:r>
        <w:r w:rsidR="00B42D63">
          <w:rPr>
            <w:noProof/>
            <w:webHidden/>
          </w:rPr>
          <w:t>72</w:t>
        </w:r>
        <w:r w:rsidR="00B42D63">
          <w:rPr>
            <w:noProof/>
            <w:webHidden/>
          </w:rPr>
          <w:fldChar w:fldCharType="end"/>
        </w:r>
      </w:hyperlink>
    </w:p>
    <w:p w14:paraId="2FE4D2FF" w14:textId="6D15130A" w:rsidR="00B42D63" w:rsidRDefault="00425D80">
      <w:pPr>
        <w:pStyle w:val="TOC1"/>
        <w:rPr>
          <w:rFonts w:asciiTheme="minorHAnsi" w:eastAsiaTheme="minorEastAsia" w:hAnsiTheme="minorHAnsi" w:cstheme="minorBidi"/>
          <w:noProof/>
          <w:sz w:val="22"/>
          <w:szCs w:val="22"/>
          <w:lang w:eastAsia="en-CA"/>
        </w:rPr>
      </w:pPr>
      <w:hyperlink w:anchor="_Toc92894244" w:history="1">
        <w:r w:rsidR="00B42D63" w:rsidRPr="00F846F4">
          <w:rPr>
            <w:rStyle w:val="Hyperlink"/>
            <w:noProof/>
          </w:rPr>
          <w:t>Appendix A</w:t>
        </w:r>
        <w:r w:rsidR="00B42D63">
          <w:rPr>
            <w:noProof/>
            <w:webHidden/>
          </w:rPr>
          <w:tab/>
        </w:r>
        <w:r w:rsidR="00B42D63">
          <w:rPr>
            <w:noProof/>
            <w:webHidden/>
          </w:rPr>
          <w:fldChar w:fldCharType="begin"/>
        </w:r>
        <w:r w:rsidR="00B42D63">
          <w:rPr>
            <w:noProof/>
            <w:webHidden/>
          </w:rPr>
          <w:instrText xml:space="preserve"> PAGEREF _Toc92894244 \h </w:instrText>
        </w:r>
        <w:r w:rsidR="00B42D63">
          <w:rPr>
            <w:noProof/>
            <w:webHidden/>
          </w:rPr>
        </w:r>
        <w:r w:rsidR="00B42D63">
          <w:rPr>
            <w:noProof/>
            <w:webHidden/>
          </w:rPr>
          <w:fldChar w:fldCharType="separate"/>
        </w:r>
        <w:r w:rsidR="00B42D63">
          <w:rPr>
            <w:noProof/>
            <w:webHidden/>
          </w:rPr>
          <w:t>93</w:t>
        </w:r>
        <w:r w:rsidR="00B42D63">
          <w:rPr>
            <w:noProof/>
            <w:webHidden/>
          </w:rPr>
          <w:fldChar w:fldCharType="end"/>
        </w:r>
      </w:hyperlink>
    </w:p>
    <w:p w14:paraId="787F5DFF" w14:textId="1621C9DC"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45" w:history="1">
        <w:r w:rsidR="00B42D63" w:rsidRPr="00F846F4">
          <w:rPr>
            <w:rStyle w:val="Hyperlink"/>
            <w:noProof/>
          </w:rPr>
          <w:t>1 Determining the SARIMAX Model's Optimal Parameters</w:t>
        </w:r>
        <w:r w:rsidR="00B42D63">
          <w:rPr>
            <w:noProof/>
            <w:webHidden/>
          </w:rPr>
          <w:tab/>
        </w:r>
        <w:r w:rsidR="00B42D63">
          <w:rPr>
            <w:noProof/>
            <w:webHidden/>
          </w:rPr>
          <w:fldChar w:fldCharType="begin"/>
        </w:r>
        <w:r w:rsidR="00B42D63">
          <w:rPr>
            <w:noProof/>
            <w:webHidden/>
          </w:rPr>
          <w:instrText xml:space="preserve"> PAGEREF _Toc92894245 \h </w:instrText>
        </w:r>
        <w:r w:rsidR="00B42D63">
          <w:rPr>
            <w:noProof/>
            <w:webHidden/>
          </w:rPr>
        </w:r>
        <w:r w:rsidR="00B42D63">
          <w:rPr>
            <w:noProof/>
            <w:webHidden/>
          </w:rPr>
          <w:fldChar w:fldCharType="separate"/>
        </w:r>
        <w:r w:rsidR="00B42D63">
          <w:rPr>
            <w:noProof/>
            <w:webHidden/>
          </w:rPr>
          <w:t>93</w:t>
        </w:r>
        <w:r w:rsidR="00B42D63">
          <w:rPr>
            <w:noProof/>
            <w:webHidden/>
          </w:rPr>
          <w:fldChar w:fldCharType="end"/>
        </w:r>
      </w:hyperlink>
    </w:p>
    <w:p w14:paraId="4945E5EA" w14:textId="1E22DA99"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46" w:history="1">
        <w:r w:rsidR="00B42D63" w:rsidRPr="00F846F4">
          <w:rPr>
            <w:rStyle w:val="Hyperlink"/>
            <w:noProof/>
          </w:rPr>
          <w:t>1.1 Statistical Analysis of the Toronto Dataset</w:t>
        </w:r>
        <w:r w:rsidR="00B42D63">
          <w:rPr>
            <w:noProof/>
            <w:webHidden/>
          </w:rPr>
          <w:tab/>
        </w:r>
        <w:r w:rsidR="00B42D63">
          <w:rPr>
            <w:noProof/>
            <w:webHidden/>
          </w:rPr>
          <w:fldChar w:fldCharType="begin"/>
        </w:r>
        <w:r w:rsidR="00B42D63">
          <w:rPr>
            <w:noProof/>
            <w:webHidden/>
          </w:rPr>
          <w:instrText xml:space="preserve"> PAGEREF _Toc92894246 \h </w:instrText>
        </w:r>
        <w:r w:rsidR="00B42D63">
          <w:rPr>
            <w:noProof/>
            <w:webHidden/>
          </w:rPr>
        </w:r>
        <w:r w:rsidR="00B42D63">
          <w:rPr>
            <w:noProof/>
            <w:webHidden/>
          </w:rPr>
          <w:fldChar w:fldCharType="separate"/>
        </w:r>
        <w:r w:rsidR="00B42D63">
          <w:rPr>
            <w:noProof/>
            <w:webHidden/>
          </w:rPr>
          <w:t>94</w:t>
        </w:r>
        <w:r w:rsidR="00B42D63">
          <w:rPr>
            <w:noProof/>
            <w:webHidden/>
          </w:rPr>
          <w:fldChar w:fldCharType="end"/>
        </w:r>
      </w:hyperlink>
    </w:p>
    <w:p w14:paraId="1992199A" w14:textId="131A6A07"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47" w:history="1">
        <w:r w:rsidR="00B42D63" w:rsidRPr="00F846F4">
          <w:rPr>
            <w:rStyle w:val="Hyperlink"/>
            <w:noProof/>
          </w:rPr>
          <w:t>1.2 Statistical Analysis of the Ottawa Dataset</w:t>
        </w:r>
        <w:r w:rsidR="00B42D63">
          <w:rPr>
            <w:noProof/>
            <w:webHidden/>
          </w:rPr>
          <w:tab/>
        </w:r>
        <w:r w:rsidR="00B42D63">
          <w:rPr>
            <w:noProof/>
            <w:webHidden/>
          </w:rPr>
          <w:fldChar w:fldCharType="begin"/>
        </w:r>
        <w:r w:rsidR="00B42D63">
          <w:rPr>
            <w:noProof/>
            <w:webHidden/>
          </w:rPr>
          <w:instrText xml:space="preserve"> PAGEREF _Toc92894247 \h </w:instrText>
        </w:r>
        <w:r w:rsidR="00B42D63">
          <w:rPr>
            <w:noProof/>
            <w:webHidden/>
          </w:rPr>
        </w:r>
        <w:r w:rsidR="00B42D63">
          <w:rPr>
            <w:noProof/>
            <w:webHidden/>
          </w:rPr>
          <w:fldChar w:fldCharType="separate"/>
        </w:r>
        <w:r w:rsidR="00B42D63">
          <w:rPr>
            <w:noProof/>
            <w:webHidden/>
          </w:rPr>
          <w:t>97</w:t>
        </w:r>
        <w:r w:rsidR="00B42D63">
          <w:rPr>
            <w:noProof/>
            <w:webHidden/>
          </w:rPr>
          <w:fldChar w:fldCharType="end"/>
        </w:r>
      </w:hyperlink>
    </w:p>
    <w:p w14:paraId="14ECE963" w14:textId="50944471"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48" w:history="1">
        <w:r w:rsidR="00B42D63" w:rsidRPr="00F846F4">
          <w:rPr>
            <w:rStyle w:val="Hyperlink"/>
            <w:noProof/>
          </w:rPr>
          <w:t>1.3 Statistical Analysis of the Saint John Dataset</w:t>
        </w:r>
        <w:r w:rsidR="00B42D63">
          <w:rPr>
            <w:noProof/>
            <w:webHidden/>
          </w:rPr>
          <w:tab/>
        </w:r>
        <w:r w:rsidR="00B42D63">
          <w:rPr>
            <w:noProof/>
            <w:webHidden/>
          </w:rPr>
          <w:fldChar w:fldCharType="begin"/>
        </w:r>
        <w:r w:rsidR="00B42D63">
          <w:rPr>
            <w:noProof/>
            <w:webHidden/>
          </w:rPr>
          <w:instrText xml:space="preserve"> PAGEREF _Toc92894248 \h </w:instrText>
        </w:r>
        <w:r w:rsidR="00B42D63">
          <w:rPr>
            <w:noProof/>
            <w:webHidden/>
          </w:rPr>
        </w:r>
        <w:r w:rsidR="00B42D63">
          <w:rPr>
            <w:noProof/>
            <w:webHidden/>
          </w:rPr>
          <w:fldChar w:fldCharType="separate"/>
        </w:r>
        <w:r w:rsidR="00B42D63">
          <w:rPr>
            <w:noProof/>
            <w:webHidden/>
          </w:rPr>
          <w:t>100</w:t>
        </w:r>
        <w:r w:rsidR="00B42D63">
          <w:rPr>
            <w:noProof/>
            <w:webHidden/>
          </w:rPr>
          <w:fldChar w:fldCharType="end"/>
        </w:r>
      </w:hyperlink>
    </w:p>
    <w:p w14:paraId="5FC23688" w14:textId="55FA5617" w:rsidR="00B42D63" w:rsidRDefault="00425D80">
      <w:pPr>
        <w:pStyle w:val="TOC1"/>
        <w:rPr>
          <w:rFonts w:asciiTheme="minorHAnsi" w:eastAsiaTheme="minorEastAsia" w:hAnsiTheme="minorHAnsi" w:cstheme="minorBidi"/>
          <w:noProof/>
          <w:sz w:val="22"/>
          <w:szCs w:val="22"/>
          <w:lang w:eastAsia="en-CA"/>
        </w:rPr>
      </w:pPr>
      <w:hyperlink w:anchor="_Toc92894249" w:history="1">
        <w:r w:rsidR="00B42D63" w:rsidRPr="00F846F4">
          <w:rPr>
            <w:rStyle w:val="Hyperlink"/>
            <w:noProof/>
          </w:rPr>
          <w:t>Appendix B</w:t>
        </w:r>
        <w:r w:rsidR="00B42D63">
          <w:rPr>
            <w:noProof/>
            <w:webHidden/>
          </w:rPr>
          <w:tab/>
        </w:r>
        <w:r w:rsidR="00B42D63">
          <w:rPr>
            <w:noProof/>
            <w:webHidden/>
          </w:rPr>
          <w:fldChar w:fldCharType="begin"/>
        </w:r>
        <w:r w:rsidR="00B42D63">
          <w:rPr>
            <w:noProof/>
            <w:webHidden/>
          </w:rPr>
          <w:instrText xml:space="preserve"> PAGEREF _Toc92894249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38B2E8C2" w14:textId="6410EA2B"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50" w:history="1">
        <w:r w:rsidR="00B42D63" w:rsidRPr="00F846F4">
          <w:rPr>
            <w:rStyle w:val="Hyperlink"/>
            <w:noProof/>
          </w:rPr>
          <w:t>1 Metrics for Overall Accuracy</w:t>
        </w:r>
        <w:r w:rsidR="00B42D63">
          <w:rPr>
            <w:noProof/>
            <w:webHidden/>
          </w:rPr>
          <w:tab/>
        </w:r>
        <w:r w:rsidR="00B42D63">
          <w:rPr>
            <w:noProof/>
            <w:webHidden/>
          </w:rPr>
          <w:fldChar w:fldCharType="begin"/>
        </w:r>
        <w:r w:rsidR="00B42D63">
          <w:rPr>
            <w:noProof/>
            <w:webHidden/>
          </w:rPr>
          <w:instrText xml:space="preserve"> PAGEREF _Toc92894250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42981CCA" w14:textId="304CC2B3"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51" w:history="1">
        <w:r w:rsidR="00B42D63" w:rsidRPr="00F846F4">
          <w:rPr>
            <w:rStyle w:val="Hyperlink"/>
            <w:noProof/>
          </w:rPr>
          <w:t>1.1 The Toronto Dataset's Overall Performance Metrics</w:t>
        </w:r>
        <w:r w:rsidR="00B42D63">
          <w:rPr>
            <w:noProof/>
            <w:webHidden/>
          </w:rPr>
          <w:tab/>
        </w:r>
        <w:r w:rsidR="00B42D63">
          <w:rPr>
            <w:noProof/>
            <w:webHidden/>
          </w:rPr>
          <w:fldChar w:fldCharType="begin"/>
        </w:r>
        <w:r w:rsidR="00B42D63">
          <w:rPr>
            <w:noProof/>
            <w:webHidden/>
          </w:rPr>
          <w:instrText xml:space="preserve"> PAGEREF _Toc92894251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609541B4" w14:textId="7A86E0CF"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52" w:history="1">
        <w:r w:rsidR="00B42D63" w:rsidRPr="00F846F4">
          <w:rPr>
            <w:rStyle w:val="Hyperlink"/>
            <w:noProof/>
          </w:rPr>
          <w:t>1.2 The Ottawa Dataset's Overall Performance Metrics</w:t>
        </w:r>
        <w:r w:rsidR="00B42D63">
          <w:rPr>
            <w:noProof/>
            <w:webHidden/>
          </w:rPr>
          <w:tab/>
        </w:r>
        <w:r w:rsidR="00B42D63">
          <w:rPr>
            <w:noProof/>
            <w:webHidden/>
          </w:rPr>
          <w:fldChar w:fldCharType="begin"/>
        </w:r>
        <w:r w:rsidR="00B42D63">
          <w:rPr>
            <w:noProof/>
            <w:webHidden/>
          </w:rPr>
          <w:instrText xml:space="preserve"> PAGEREF _Toc92894252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59068BCD" w14:textId="2F8A4AE5"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53" w:history="1">
        <w:r w:rsidR="00B42D63" w:rsidRPr="00F846F4">
          <w:rPr>
            <w:rStyle w:val="Hyperlink"/>
            <w:noProof/>
          </w:rPr>
          <w:t>1.3 The Saint John Dataset's Overall Performance Metrics</w:t>
        </w:r>
        <w:r w:rsidR="00B42D63">
          <w:rPr>
            <w:noProof/>
            <w:webHidden/>
          </w:rPr>
          <w:tab/>
        </w:r>
        <w:r w:rsidR="00B42D63">
          <w:rPr>
            <w:noProof/>
            <w:webHidden/>
          </w:rPr>
          <w:fldChar w:fldCharType="begin"/>
        </w:r>
        <w:r w:rsidR="00B42D63">
          <w:rPr>
            <w:noProof/>
            <w:webHidden/>
          </w:rPr>
          <w:instrText xml:space="preserve"> PAGEREF _Toc92894253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6B2E2983" w14:textId="48A1F4A5"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54" w:history="1">
        <w:r w:rsidR="00B42D63" w:rsidRPr="00F846F4">
          <w:rPr>
            <w:rStyle w:val="Hyperlink"/>
            <w:noProof/>
          </w:rPr>
          <w:t>2 Metrics for Peak Detection Accuracy</w:t>
        </w:r>
        <w:r w:rsidR="00B42D63">
          <w:rPr>
            <w:noProof/>
            <w:webHidden/>
          </w:rPr>
          <w:tab/>
        </w:r>
        <w:r w:rsidR="00B42D63">
          <w:rPr>
            <w:noProof/>
            <w:webHidden/>
          </w:rPr>
          <w:fldChar w:fldCharType="begin"/>
        </w:r>
        <w:r w:rsidR="00B42D63">
          <w:rPr>
            <w:noProof/>
            <w:webHidden/>
          </w:rPr>
          <w:instrText xml:space="preserve"> PAGEREF _Toc92894254 \h </w:instrText>
        </w:r>
        <w:r w:rsidR="00B42D63">
          <w:rPr>
            <w:noProof/>
            <w:webHidden/>
          </w:rPr>
        </w:r>
        <w:r w:rsidR="00B42D63">
          <w:rPr>
            <w:noProof/>
            <w:webHidden/>
          </w:rPr>
          <w:fldChar w:fldCharType="separate"/>
        </w:r>
        <w:r w:rsidR="00B42D63">
          <w:rPr>
            <w:noProof/>
            <w:webHidden/>
          </w:rPr>
          <w:t>105</w:t>
        </w:r>
        <w:r w:rsidR="00B42D63">
          <w:rPr>
            <w:noProof/>
            <w:webHidden/>
          </w:rPr>
          <w:fldChar w:fldCharType="end"/>
        </w:r>
      </w:hyperlink>
    </w:p>
    <w:p w14:paraId="64FB71F6" w14:textId="64707D5A" w:rsidR="00B42D63" w:rsidRDefault="00425D80">
      <w:pPr>
        <w:pStyle w:val="TOC2"/>
        <w:tabs>
          <w:tab w:val="right" w:leader="dot" w:pos="8630"/>
        </w:tabs>
        <w:rPr>
          <w:rFonts w:asciiTheme="minorHAnsi" w:eastAsiaTheme="minorEastAsia" w:hAnsiTheme="minorHAnsi" w:cstheme="minorBidi"/>
          <w:noProof/>
          <w:sz w:val="22"/>
          <w:szCs w:val="22"/>
          <w:lang w:eastAsia="en-CA"/>
        </w:rPr>
      </w:pPr>
      <w:hyperlink w:anchor="_Toc92894255" w:history="1">
        <w:r w:rsidR="00B42D63" w:rsidRPr="00F846F4">
          <w:rPr>
            <w:rStyle w:val="Hyperlink"/>
            <w:noProof/>
          </w:rPr>
          <w:t>3 Other Forecasters' Box Plots of the Error Distribution</w:t>
        </w:r>
        <w:r w:rsidR="00B42D63">
          <w:rPr>
            <w:noProof/>
            <w:webHidden/>
          </w:rPr>
          <w:tab/>
        </w:r>
        <w:r w:rsidR="00B42D63">
          <w:rPr>
            <w:noProof/>
            <w:webHidden/>
          </w:rPr>
          <w:fldChar w:fldCharType="begin"/>
        </w:r>
        <w:r w:rsidR="00B42D63">
          <w:rPr>
            <w:noProof/>
            <w:webHidden/>
          </w:rPr>
          <w:instrText xml:space="preserve"> PAGEREF _Toc92894255 \h </w:instrText>
        </w:r>
        <w:r w:rsidR="00B42D63">
          <w:rPr>
            <w:noProof/>
            <w:webHidden/>
          </w:rPr>
        </w:r>
        <w:r w:rsidR="00B42D63">
          <w:rPr>
            <w:noProof/>
            <w:webHidden/>
          </w:rPr>
          <w:fldChar w:fldCharType="separate"/>
        </w:r>
        <w:r w:rsidR="00B42D63">
          <w:rPr>
            <w:noProof/>
            <w:webHidden/>
          </w:rPr>
          <w:t>106</w:t>
        </w:r>
        <w:r w:rsidR="00B42D63">
          <w:rPr>
            <w:noProof/>
            <w:webHidden/>
          </w:rPr>
          <w:fldChar w:fldCharType="end"/>
        </w:r>
      </w:hyperlink>
    </w:p>
    <w:p w14:paraId="1D4FCF73" w14:textId="3B9405E0"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56" w:history="1">
        <w:r w:rsidR="00B42D63" w:rsidRPr="00F846F4">
          <w:rPr>
            <w:rStyle w:val="Hyperlink"/>
            <w:noProof/>
          </w:rPr>
          <w:t>3.1 The Toronto Dataset</w:t>
        </w:r>
        <w:r w:rsidR="00B42D63">
          <w:rPr>
            <w:noProof/>
            <w:webHidden/>
          </w:rPr>
          <w:tab/>
        </w:r>
        <w:r w:rsidR="00B42D63">
          <w:rPr>
            <w:noProof/>
            <w:webHidden/>
          </w:rPr>
          <w:fldChar w:fldCharType="begin"/>
        </w:r>
        <w:r w:rsidR="00B42D63">
          <w:rPr>
            <w:noProof/>
            <w:webHidden/>
          </w:rPr>
          <w:instrText xml:space="preserve"> PAGEREF _Toc92894256 \h </w:instrText>
        </w:r>
        <w:r w:rsidR="00B42D63">
          <w:rPr>
            <w:noProof/>
            <w:webHidden/>
          </w:rPr>
        </w:r>
        <w:r w:rsidR="00B42D63">
          <w:rPr>
            <w:noProof/>
            <w:webHidden/>
          </w:rPr>
          <w:fldChar w:fldCharType="separate"/>
        </w:r>
        <w:r w:rsidR="00B42D63">
          <w:rPr>
            <w:noProof/>
            <w:webHidden/>
          </w:rPr>
          <w:t>106</w:t>
        </w:r>
        <w:r w:rsidR="00B42D63">
          <w:rPr>
            <w:noProof/>
            <w:webHidden/>
          </w:rPr>
          <w:fldChar w:fldCharType="end"/>
        </w:r>
      </w:hyperlink>
    </w:p>
    <w:p w14:paraId="19D62388" w14:textId="0DF2A7D2"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57" w:history="1">
        <w:r w:rsidR="00B42D63" w:rsidRPr="00F846F4">
          <w:rPr>
            <w:rStyle w:val="Hyperlink"/>
            <w:noProof/>
          </w:rPr>
          <w:t>3.2 The Ottawa Dataset</w:t>
        </w:r>
        <w:r w:rsidR="00B42D63">
          <w:rPr>
            <w:noProof/>
            <w:webHidden/>
          </w:rPr>
          <w:tab/>
        </w:r>
        <w:r w:rsidR="00B42D63">
          <w:rPr>
            <w:noProof/>
            <w:webHidden/>
          </w:rPr>
          <w:fldChar w:fldCharType="begin"/>
        </w:r>
        <w:r w:rsidR="00B42D63">
          <w:rPr>
            <w:noProof/>
            <w:webHidden/>
          </w:rPr>
          <w:instrText xml:space="preserve"> PAGEREF _Toc92894257 \h </w:instrText>
        </w:r>
        <w:r w:rsidR="00B42D63">
          <w:rPr>
            <w:noProof/>
            <w:webHidden/>
          </w:rPr>
        </w:r>
        <w:r w:rsidR="00B42D63">
          <w:rPr>
            <w:noProof/>
            <w:webHidden/>
          </w:rPr>
          <w:fldChar w:fldCharType="separate"/>
        </w:r>
        <w:r w:rsidR="00B42D63">
          <w:rPr>
            <w:noProof/>
            <w:webHidden/>
          </w:rPr>
          <w:t>111</w:t>
        </w:r>
        <w:r w:rsidR="00B42D63">
          <w:rPr>
            <w:noProof/>
            <w:webHidden/>
          </w:rPr>
          <w:fldChar w:fldCharType="end"/>
        </w:r>
      </w:hyperlink>
    </w:p>
    <w:p w14:paraId="471DC716" w14:textId="1E3E684A" w:rsidR="00B42D63" w:rsidRDefault="00425D80">
      <w:pPr>
        <w:pStyle w:val="TOC3"/>
        <w:tabs>
          <w:tab w:val="right" w:leader="dot" w:pos="8630"/>
        </w:tabs>
        <w:rPr>
          <w:rFonts w:asciiTheme="minorHAnsi" w:eastAsiaTheme="minorEastAsia" w:hAnsiTheme="minorHAnsi" w:cstheme="minorBidi"/>
          <w:noProof/>
          <w:sz w:val="22"/>
          <w:szCs w:val="22"/>
          <w:lang w:eastAsia="en-CA"/>
        </w:rPr>
      </w:pPr>
      <w:hyperlink w:anchor="_Toc92894258" w:history="1">
        <w:r w:rsidR="00B42D63" w:rsidRPr="00F846F4">
          <w:rPr>
            <w:rStyle w:val="Hyperlink"/>
            <w:noProof/>
          </w:rPr>
          <w:t>3.3 The Saint John Dataset</w:t>
        </w:r>
        <w:r w:rsidR="00B42D63">
          <w:rPr>
            <w:noProof/>
            <w:webHidden/>
          </w:rPr>
          <w:tab/>
        </w:r>
        <w:r w:rsidR="00B42D63">
          <w:rPr>
            <w:noProof/>
            <w:webHidden/>
          </w:rPr>
          <w:fldChar w:fldCharType="begin"/>
        </w:r>
        <w:r w:rsidR="00B42D63">
          <w:rPr>
            <w:noProof/>
            <w:webHidden/>
          </w:rPr>
          <w:instrText xml:space="preserve"> PAGEREF _Toc92894258 \h </w:instrText>
        </w:r>
        <w:r w:rsidR="00B42D63">
          <w:rPr>
            <w:noProof/>
            <w:webHidden/>
          </w:rPr>
        </w:r>
        <w:r w:rsidR="00B42D63">
          <w:rPr>
            <w:noProof/>
            <w:webHidden/>
          </w:rPr>
          <w:fldChar w:fldCharType="separate"/>
        </w:r>
        <w:r w:rsidR="00B42D63">
          <w:rPr>
            <w:noProof/>
            <w:webHidden/>
          </w:rPr>
          <w:t>115</w:t>
        </w:r>
        <w:r w:rsidR="00B42D63">
          <w:rPr>
            <w:noProof/>
            <w:webHidden/>
          </w:rPr>
          <w:fldChar w:fldCharType="end"/>
        </w:r>
      </w:hyperlink>
    </w:p>
    <w:p w14:paraId="709A5F3D" w14:textId="5C6B770D"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2894184"/>
      <w:r>
        <w:lastRenderedPageBreak/>
        <w:t>List of Tables</w:t>
      </w:r>
      <w:bookmarkEnd w:id="5"/>
      <w:r>
        <w:t xml:space="preserve"> </w:t>
      </w:r>
    </w:p>
    <w:p w14:paraId="5F5BB698" w14:textId="7440A30D" w:rsidR="00B42D63"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2894259" w:history="1">
        <w:r w:rsidR="00B42D63" w:rsidRPr="00D8682B">
          <w:rPr>
            <w:rStyle w:val="Hyperlink"/>
            <w:noProof/>
          </w:rPr>
          <w:t>Table 1 - Formulas for Several Frequently Used Performance Metrics</w:t>
        </w:r>
        <w:r w:rsidR="00B42D63">
          <w:rPr>
            <w:noProof/>
            <w:webHidden/>
          </w:rPr>
          <w:tab/>
        </w:r>
        <w:r w:rsidR="00B42D63">
          <w:rPr>
            <w:noProof/>
            <w:webHidden/>
          </w:rPr>
          <w:fldChar w:fldCharType="begin"/>
        </w:r>
        <w:r w:rsidR="00B42D63">
          <w:rPr>
            <w:noProof/>
            <w:webHidden/>
          </w:rPr>
          <w:instrText xml:space="preserve"> PAGEREF _Toc92894259 \h </w:instrText>
        </w:r>
        <w:r w:rsidR="00B42D63">
          <w:rPr>
            <w:noProof/>
            <w:webHidden/>
          </w:rPr>
        </w:r>
        <w:r w:rsidR="00B42D63">
          <w:rPr>
            <w:noProof/>
            <w:webHidden/>
          </w:rPr>
          <w:fldChar w:fldCharType="separate"/>
        </w:r>
        <w:r w:rsidR="00B42D63">
          <w:rPr>
            <w:noProof/>
            <w:webHidden/>
          </w:rPr>
          <w:t>27</w:t>
        </w:r>
        <w:r w:rsidR="00B42D63">
          <w:rPr>
            <w:noProof/>
            <w:webHidden/>
          </w:rPr>
          <w:fldChar w:fldCharType="end"/>
        </w:r>
      </w:hyperlink>
    </w:p>
    <w:p w14:paraId="5C78D7C8" w14:textId="24161071"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0" w:history="1">
        <w:r w:rsidR="00B42D63" w:rsidRPr="00D8682B">
          <w:rPr>
            <w:rStyle w:val="Hyperlink"/>
            <w:noProof/>
          </w:rPr>
          <w:t>Table 2 – The Training and Testing Dataset Ranges Across All Datasets</w:t>
        </w:r>
        <w:r w:rsidR="00B42D63">
          <w:rPr>
            <w:noProof/>
            <w:webHidden/>
          </w:rPr>
          <w:tab/>
        </w:r>
        <w:r w:rsidR="00B42D63">
          <w:rPr>
            <w:noProof/>
            <w:webHidden/>
          </w:rPr>
          <w:fldChar w:fldCharType="begin"/>
        </w:r>
        <w:r w:rsidR="00B42D63">
          <w:rPr>
            <w:noProof/>
            <w:webHidden/>
          </w:rPr>
          <w:instrText xml:space="preserve"> PAGEREF _Toc92894260 \h </w:instrText>
        </w:r>
        <w:r w:rsidR="00B42D63">
          <w:rPr>
            <w:noProof/>
            <w:webHidden/>
          </w:rPr>
        </w:r>
        <w:r w:rsidR="00B42D63">
          <w:rPr>
            <w:noProof/>
            <w:webHidden/>
          </w:rPr>
          <w:fldChar w:fldCharType="separate"/>
        </w:r>
        <w:r w:rsidR="00B42D63">
          <w:rPr>
            <w:noProof/>
            <w:webHidden/>
          </w:rPr>
          <w:t>31</w:t>
        </w:r>
        <w:r w:rsidR="00B42D63">
          <w:rPr>
            <w:noProof/>
            <w:webHidden/>
          </w:rPr>
          <w:fldChar w:fldCharType="end"/>
        </w:r>
      </w:hyperlink>
    </w:p>
    <w:p w14:paraId="22FB0972" w14:textId="08ACA88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1" w:history="1">
        <w:r w:rsidR="00B42D63" w:rsidRPr="00D8682B">
          <w:rPr>
            <w:rStyle w:val="Hyperlink"/>
            <w:noProof/>
          </w:rPr>
          <w:t>Table 3 - The MLR Forecaster's Independent Variables</w:t>
        </w:r>
        <w:r w:rsidR="00B42D63">
          <w:rPr>
            <w:noProof/>
            <w:webHidden/>
          </w:rPr>
          <w:tab/>
        </w:r>
        <w:r w:rsidR="00B42D63">
          <w:rPr>
            <w:noProof/>
            <w:webHidden/>
          </w:rPr>
          <w:fldChar w:fldCharType="begin"/>
        </w:r>
        <w:r w:rsidR="00B42D63">
          <w:rPr>
            <w:noProof/>
            <w:webHidden/>
          </w:rPr>
          <w:instrText xml:space="preserve"> PAGEREF _Toc92894261 \h </w:instrText>
        </w:r>
        <w:r w:rsidR="00B42D63">
          <w:rPr>
            <w:noProof/>
            <w:webHidden/>
          </w:rPr>
        </w:r>
        <w:r w:rsidR="00B42D63">
          <w:rPr>
            <w:noProof/>
            <w:webHidden/>
          </w:rPr>
          <w:fldChar w:fldCharType="separate"/>
        </w:r>
        <w:r w:rsidR="00B42D63">
          <w:rPr>
            <w:noProof/>
            <w:webHidden/>
          </w:rPr>
          <w:t>33</w:t>
        </w:r>
        <w:r w:rsidR="00B42D63">
          <w:rPr>
            <w:noProof/>
            <w:webHidden/>
          </w:rPr>
          <w:fldChar w:fldCharType="end"/>
        </w:r>
      </w:hyperlink>
    </w:p>
    <w:p w14:paraId="13A62293" w14:textId="3A504C7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2" w:history="1">
        <w:r w:rsidR="00B42D63" w:rsidRPr="00D8682B">
          <w:rPr>
            <w:rStyle w:val="Hyperlink"/>
            <w:noProof/>
          </w:rPr>
          <w:t>Table 4 - The SARIMAX hyperparameters that were used for each dataset</w:t>
        </w:r>
        <w:r w:rsidR="00B42D63">
          <w:rPr>
            <w:noProof/>
            <w:webHidden/>
          </w:rPr>
          <w:tab/>
        </w:r>
        <w:r w:rsidR="00B42D63">
          <w:rPr>
            <w:noProof/>
            <w:webHidden/>
          </w:rPr>
          <w:fldChar w:fldCharType="begin"/>
        </w:r>
        <w:r w:rsidR="00B42D63">
          <w:rPr>
            <w:noProof/>
            <w:webHidden/>
          </w:rPr>
          <w:instrText xml:space="preserve"> PAGEREF _Toc92894262 \h </w:instrText>
        </w:r>
        <w:r w:rsidR="00B42D63">
          <w:rPr>
            <w:noProof/>
            <w:webHidden/>
          </w:rPr>
        </w:r>
        <w:r w:rsidR="00B42D63">
          <w:rPr>
            <w:noProof/>
            <w:webHidden/>
          </w:rPr>
          <w:fldChar w:fldCharType="separate"/>
        </w:r>
        <w:r w:rsidR="00B42D63">
          <w:rPr>
            <w:noProof/>
            <w:webHidden/>
          </w:rPr>
          <w:t>34</w:t>
        </w:r>
        <w:r w:rsidR="00B42D63">
          <w:rPr>
            <w:noProof/>
            <w:webHidden/>
          </w:rPr>
          <w:fldChar w:fldCharType="end"/>
        </w:r>
      </w:hyperlink>
    </w:p>
    <w:p w14:paraId="678911CE" w14:textId="61B09DAB"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3" w:history="1">
        <w:r w:rsidR="00B42D63" w:rsidRPr="00D8682B">
          <w:rPr>
            <w:rStyle w:val="Hyperlink"/>
            <w:noProof/>
          </w:rPr>
          <w:t>Table 5 – LSTM Networks Training Options</w:t>
        </w:r>
        <w:r w:rsidR="00B42D63">
          <w:rPr>
            <w:noProof/>
            <w:webHidden/>
          </w:rPr>
          <w:tab/>
        </w:r>
        <w:r w:rsidR="00B42D63">
          <w:rPr>
            <w:noProof/>
            <w:webHidden/>
          </w:rPr>
          <w:fldChar w:fldCharType="begin"/>
        </w:r>
        <w:r w:rsidR="00B42D63">
          <w:rPr>
            <w:noProof/>
            <w:webHidden/>
          </w:rPr>
          <w:instrText xml:space="preserve"> PAGEREF _Toc92894263 \h </w:instrText>
        </w:r>
        <w:r w:rsidR="00B42D63">
          <w:rPr>
            <w:noProof/>
            <w:webHidden/>
          </w:rPr>
        </w:r>
        <w:r w:rsidR="00B42D63">
          <w:rPr>
            <w:noProof/>
            <w:webHidden/>
          </w:rPr>
          <w:fldChar w:fldCharType="separate"/>
        </w:r>
        <w:r w:rsidR="00B42D63">
          <w:rPr>
            <w:noProof/>
            <w:webHidden/>
          </w:rPr>
          <w:t>36</w:t>
        </w:r>
        <w:r w:rsidR="00B42D63">
          <w:rPr>
            <w:noProof/>
            <w:webHidden/>
          </w:rPr>
          <w:fldChar w:fldCharType="end"/>
        </w:r>
      </w:hyperlink>
    </w:p>
    <w:p w14:paraId="107CF2B7" w14:textId="7444E7C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4" w:history="1">
        <w:r w:rsidR="00B42D63" w:rsidRPr="00D8682B">
          <w:rPr>
            <w:rStyle w:val="Hyperlink"/>
            <w:noProof/>
          </w:rPr>
          <w:t>Table 6 – CNN Networks Training Options</w:t>
        </w:r>
        <w:r w:rsidR="00B42D63">
          <w:rPr>
            <w:noProof/>
            <w:webHidden/>
          </w:rPr>
          <w:tab/>
        </w:r>
        <w:r w:rsidR="00B42D63">
          <w:rPr>
            <w:noProof/>
            <w:webHidden/>
          </w:rPr>
          <w:fldChar w:fldCharType="begin"/>
        </w:r>
        <w:r w:rsidR="00B42D63">
          <w:rPr>
            <w:noProof/>
            <w:webHidden/>
          </w:rPr>
          <w:instrText xml:space="preserve"> PAGEREF _Toc92894264 \h </w:instrText>
        </w:r>
        <w:r w:rsidR="00B42D63">
          <w:rPr>
            <w:noProof/>
            <w:webHidden/>
          </w:rPr>
        </w:r>
        <w:r w:rsidR="00B42D63">
          <w:rPr>
            <w:noProof/>
            <w:webHidden/>
          </w:rPr>
          <w:fldChar w:fldCharType="separate"/>
        </w:r>
        <w:r w:rsidR="00B42D63">
          <w:rPr>
            <w:noProof/>
            <w:webHidden/>
          </w:rPr>
          <w:t>37</w:t>
        </w:r>
        <w:r w:rsidR="00B42D63">
          <w:rPr>
            <w:noProof/>
            <w:webHidden/>
          </w:rPr>
          <w:fldChar w:fldCharType="end"/>
        </w:r>
      </w:hyperlink>
    </w:p>
    <w:p w14:paraId="24781905" w14:textId="4AC5A87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5" w:history="1">
        <w:r w:rsidR="00B42D63" w:rsidRPr="00D8682B">
          <w:rPr>
            <w:rStyle w:val="Hyperlink"/>
            <w:noProof/>
          </w:rPr>
          <w:t>Table 7 - Overall MAPE and RMSE for Each Forecaster – Toronto Dataset</w:t>
        </w:r>
        <w:r w:rsidR="00B42D63">
          <w:rPr>
            <w:noProof/>
            <w:webHidden/>
          </w:rPr>
          <w:tab/>
        </w:r>
        <w:r w:rsidR="00B42D63">
          <w:rPr>
            <w:noProof/>
            <w:webHidden/>
          </w:rPr>
          <w:fldChar w:fldCharType="begin"/>
        </w:r>
        <w:r w:rsidR="00B42D63">
          <w:rPr>
            <w:noProof/>
            <w:webHidden/>
          </w:rPr>
          <w:instrText xml:space="preserve"> PAGEREF _Toc92894265 \h </w:instrText>
        </w:r>
        <w:r w:rsidR="00B42D63">
          <w:rPr>
            <w:noProof/>
            <w:webHidden/>
          </w:rPr>
        </w:r>
        <w:r w:rsidR="00B42D63">
          <w:rPr>
            <w:noProof/>
            <w:webHidden/>
          </w:rPr>
          <w:fldChar w:fldCharType="separate"/>
        </w:r>
        <w:r w:rsidR="00B42D63">
          <w:rPr>
            <w:noProof/>
            <w:webHidden/>
          </w:rPr>
          <w:t>39</w:t>
        </w:r>
        <w:r w:rsidR="00B42D63">
          <w:rPr>
            <w:noProof/>
            <w:webHidden/>
          </w:rPr>
          <w:fldChar w:fldCharType="end"/>
        </w:r>
      </w:hyperlink>
    </w:p>
    <w:p w14:paraId="2E6493AF" w14:textId="2227199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6" w:history="1">
        <w:r w:rsidR="00B42D63" w:rsidRPr="00D8682B">
          <w:rPr>
            <w:rStyle w:val="Hyperlink"/>
            <w:noProof/>
          </w:rPr>
          <w:t>Table 8 - Matrix Analysis of Peak Values and Time Difference – Toronto Dataset</w:t>
        </w:r>
        <w:r w:rsidR="00B42D63">
          <w:rPr>
            <w:noProof/>
            <w:webHidden/>
          </w:rPr>
          <w:tab/>
        </w:r>
        <w:r w:rsidR="00B42D63">
          <w:rPr>
            <w:noProof/>
            <w:webHidden/>
          </w:rPr>
          <w:fldChar w:fldCharType="begin"/>
        </w:r>
        <w:r w:rsidR="00B42D63">
          <w:rPr>
            <w:noProof/>
            <w:webHidden/>
          </w:rPr>
          <w:instrText xml:space="preserve"> PAGEREF _Toc92894266 \h </w:instrText>
        </w:r>
        <w:r w:rsidR="00B42D63">
          <w:rPr>
            <w:noProof/>
            <w:webHidden/>
          </w:rPr>
        </w:r>
        <w:r w:rsidR="00B42D63">
          <w:rPr>
            <w:noProof/>
            <w:webHidden/>
          </w:rPr>
          <w:fldChar w:fldCharType="separate"/>
        </w:r>
        <w:r w:rsidR="00B42D63">
          <w:rPr>
            <w:noProof/>
            <w:webHidden/>
          </w:rPr>
          <w:t>39</w:t>
        </w:r>
        <w:r w:rsidR="00B42D63">
          <w:rPr>
            <w:noProof/>
            <w:webHidden/>
          </w:rPr>
          <w:fldChar w:fldCharType="end"/>
        </w:r>
      </w:hyperlink>
    </w:p>
    <w:p w14:paraId="63826342" w14:textId="15600E4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7" w:history="1">
        <w:r w:rsidR="00B42D63" w:rsidRPr="00D8682B">
          <w:rPr>
            <w:rStyle w:val="Hyperlink"/>
            <w:noProof/>
          </w:rPr>
          <w:t>Table 9 - Overall MAPE and RMSE for Each Forecaster – Ottawa Dataset</w:t>
        </w:r>
        <w:r w:rsidR="00B42D63">
          <w:rPr>
            <w:noProof/>
            <w:webHidden/>
          </w:rPr>
          <w:tab/>
        </w:r>
        <w:r w:rsidR="00B42D63">
          <w:rPr>
            <w:noProof/>
            <w:webHidden/>
          </w:rPr>
          <w:fldChar w:fldCharType="begin"/>
        </w:r>
        <w:r w:rsidR="00B42D63">
          <w:rPr>
            <w:noProof/>
            <w:webHidden/>
          </w:rPr>
          <w:instrText xml:space="preserve"> PAGEREF _Toc92894267 \h </w:instrText>
        </w:r>
        <w:r w:rsidR="00B42D63">
          <w:rPr>
            <w:noProof/>
            <w:webHidden/>
          </w:rPr>
        </w:r>
        <w:r w:rsidR="00B42D63">
          <w:rPr>
            <w:noProof/>
            <w:webHidden/>
          </w:rPr>
          <w:fldChar w:fldCharType="separate"/>
        </w:r>
        <w:r w:rsidR="00B42D63">
          <w:rPr>
            <w:noProof/>
            <w:webHidden/>
          </w:rPr>
          <w:t>40</w:t>
        </w:r>
        <w:r w:rsidR="00B42D63">
          <w:rPr>
            <w:noProof/>
            <w:webHidden/>
          </w:rPr>
          <w:fldChar w:fldCharType="end"/>
        </w:r>
      </w:hyperlink>
    </w:p>
    <w:p w14:paraId="1C26CE25" w14:textId="095F80B9"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8" w:history="1">
        <w:r w:rsidR="00B42D63" w:rsidRPr="00D8682B">
          <w:rPr>
            <w:rStyle w:val="Hyperlink"/>
            <w:noProof/>
          </w:rPr>
          <w:t>Table 10 - Matrix Analysis of Peak Values and Time Difference – Ottawa Dataset</w:t>
        </w:r>
        <w:r w:rsidR="00B42D63">
          <w:rPr>
            <w:noProof/>
            <w:webHidden/>
          </w:rPr>
          <w:tab/>
        </w:r>
        <w:r w:rsidR="00B42D63">
          <w:rPr>
            <w:noProof/>
            <w:webHidden/>
          </w:rPr>
          <w:fldChar w:fldCharType="begin"/>
        </w:r>
        <w:r w:rsidR="00B42D63">
          <w:rPr>
            <w:noProof/>
            <w:webHidden/>
          </w:rPr>
          <w:instrText xml:space="preserve"> PAGEREF _Toc92894268 \h </w:instrText>
        </w:r>
        <w:r w:rsidR="00B42D63">
          <w:rPr>
            <w:noProof/>
            <w:webHidden/>
          </w:rPr>
        </w:r>
        <w:r w:rsidR="00B42D63">
          <w:rPr>
            <w:noProof/>
            <w:webHidden/>
          </w:rPr>
          <w:fldChar w:fldCharType="separate"/>
        </w:r>
        <w:r w:rsidR="00B42D63">
          <w:rPr>
            <w:noProof/>
            <w:webHidden/>
          </w:rPr>
          <w:t>41</w:t>
        </w:r>
        <w:r w:rsidR="00B42D63">
          <w:rPr>
            <w:noProof/>
            <w:webHidden/>
          </w:rPr>
          <w:fldChar w:fldCharType="end"/>
        </w:r>
      </w:hyperlink>
    </w:p>
    <w:p w14:paraId="17BF1BE3" w14:textId="681C7FE9"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69" w:history="1">
        <w:r w:rsidR="00B42D63" w:rsidRPr="00D8682B">
          <w:rPr>
            <w:rStyle w:val="Hyperlink"/>
            <w:noProof/>
          </w:rPr>
          <w:t>Table 11 - Overall MAPE and RMSE for Each Forecaster – Saint John Dataset</w:t>
        </w:r>
        <w:r w:rsidR="00B42D63">
          <w:rPr>
            <w:noProof/>
            <w:webHidden/>
          </w:rPr>
          <w:tab/>
        </w:r>
        <w:r w:rsidR="00B42D63">
          <w:rPr>
            <w:noProof/>
            <w:webHidden/>
          </w:rPr>
          <w:fldChar w:fldCharType="begin"/>
        </w:r>
        <w:r w:rsidR="00B42D63">
          <w:rPr>
            <w:noProof/>
            <w:webHidden/>
          </w:rPr>
          <w:instrText xml:space="preserve"> PAGEREF _Toc92894269 \h </w:instrText>
        </w:r>
        <w:r w:rsidR="00B42D63">
          <w:rPr>
            <w:noProof/>
            <w:webHidden/>
          </w:rPr>
        </w:r>
        <w:r w:rsidR="00B42D63">
          <w:rPr>
            <w:noProof/>
            <w:webHidden/>
          </w:rPr>
          <w:fldChar w:fldCharType="separate"/>
        </w:r>
        <w:r w:rsidR="00B42D63">
          <w:rPr>
            <w:noProof/>
            <w:webHidden/>
          </w:rPr>
          <w:t>42</w:t>
        </w:r>
        <w:r w:rsidR="00B42D63">
          <w:rPr>
            <w:noProof/>
            <w:webHidden/>
          </w:rPr>
          <w:fldChar w:fldCharType="end"/>
        </w:r>
      </w:hyperlink>
    </w:p>
    <w:p w14:paraId="199DA105" w14:textId="3C21BB01"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0" w:history="1">
        <w:r w:rsidR="00B42D63" w:rsidRPr="00D8682B">
          <w:rPr>
            <w:rStyle w:val="Hyperlink"/>
            <w:noProof/>
          </w:rPr>
          <w:t>Table 12 - Matrix Analysis of Peak Values and Time Difference – Saint John Dataset</w:t>
        </w:r>
        <w:r w:rsidR="00B42D63">
          <w:rPr>
            <w:noProof/>
            <w:webHidden/>
          </w:rPr>
          <w:tab/>
        </w:r>
        <w:r w:rsidR="00B42D63">
          <w:rPr>
            <w:noProof/>
            <w:webHidden/>
          </w:rPr>
          <w:fldChar w:fldCharType="begin"/>
        </w:r>
        <w:r w:rsidR="00B42D63">
          <w:rPr>
            <w:noProof/>
            <w:webHidden/>
          </w:rPr>
          <w:instrText xml:space="preserve"> PAGEREF _Toc92894270 \h </w:instrText>
        </w:r>
        <w:r w:rsidR="00B42D63">
          <w:rPr>
            <w:noProof/>
            <w:webHidden/>
          </w:rPr>
        </w:r>
        <w:r w:rsidR="00B42D63">
          <w:rPr>
            <w:noProof/>
            <w:webHidden/>
          </w:rPr>
          <w:fldChar w:fldCharType="separate"/>
        </w:r>
        <w:r w:rsidR="00B42D63">
          <w:rPr>
            <w:noProof/>
            <w:webHidden/>
          </w:rPr>
          <w:t>43</w:t>
        </w:r>
        <w:r w:rsidR="00B42D63">
          <w:rPr>
            <w:noProof/>
            <w:webHidden/>
          </w:rPr>
          <w:fldChar w:fldCharType="end"/>
        </w:r>
      </w:hyperlink>
    </w:p>
    <w:p w14:paraId="4F36F037" w14:textId="2CF30DFC"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1" w:history="1">
        <w:r w:rsidR="00B42D63" w:rsidRPr="00D8682B">
          <w:rPr>
            <w:rStyle w:val="Hyperlink"/>
            <w:noProof/>
          </w:rPr>
          <w:t>Table 13 - Seasonal MAPE and RMSE for the Toronto Dataset</w:t>
        </w:r>
        <w:r w:rsidR="00B42D63">
          <w:rPr>
            <w:noProof/>
            <w:webHidden/>
          </w:rPr>
          <w:tab/>
        </w:r>
        <w:r w:rsidR="00B42D63">
          <w:rPr>
            <w:noProof/>
            <w:webHidden/>
          </w:rPr>
          <w:fldChar w:fldCharType="begin"/>
        </w:r>
        <w:r w:rsidR="00B42D63">
          <w:rPr>
            <w:noProof/>
            <w:webHidden/>
          </w:rPr>
          <w:instrText xml:space="preserve"> PAGEREF _Toc92894271 \h </w:instrText>
        </w:r>
        <w:r w:rsidR="00B42D63">
          <w:rPr>
            <w:noProof/>
            <w:webHidden/>
          </w:rPr>
        </w:r>
        <w:r w:rsidR="00B42D63">
          <w:rPr>
            <w:noProof/>
            <w:webHidden/>
          </w:rPr>
          <w:fldChar w:fldCharType="separate"/>
        </w:r>
        <w:r w:rsidR="00B42D63">
          <w:rPr>
            <w:noProof/>
            <w:webHidden/>
          </w:rPr>
          <w:t>50</w:t>
        </w:r>
        <w:r w:rsidR="00B42D63">
          <w:rPr>
            <w:noProof/>
            <w:webHidden/>
          </w:rPr>
          <w:fldChar w:fldCharType="end"/>
        </w:r>
      </w:hyperlink>
    </w:p>
    <w:p w14:paraId="09AA5F0D" w14:textId="1364CF8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2" w:history="1">
        <w:r w:rsidR="00B42D63" w:rsidRPr="00D8682B">
          <w:rPr>
            <w:rStyle w:val="Hyperlink"/>
            <w:noProof/>
          </w:rPr>
          <w:t>Table 14 - Seasonal MAPE and RMSE for the Ottawa Dataset</w:t>
        </w:r>
        <w:r w:rsidR="00B42D63">
          <w:rPr>
            <w:noProof/>
            <w:webHidden/>
          </w:rPr>
          <w:tab/>
        </w:r>
        <w:r w:rsidR="00B42D63">
          <w:rPr>
            <w:noProof/>
            <w:webHidden/>
          </w:rPr>
          <w:fldChar w:fldCharType="begin"/>
        </w:r>
        <w:r w:rsidR="00B42D63">
          <w:rPr>
            <w:noProof/>
            <w:webHidden/>
          </w:rPr>
          <w:instrText xml:space="preserve"> PAGEREF _Toc92894272 \h </w:instrText>
        </w:r>
        <w:r w:rsidR="00B42D63">
          <w:rPr>
            <w:noProof/>
            <w:webHidden/>
          </w:rPr>
        </w:r>
        <w:r w:rsidR="00B42D63">
          <w:rPr>
            <w:noProof/>
            <w:webHidden/>
          </w:rPr>
          <w:fldChar w:fldCharType="separate"/>
        </w:r>
        <w:r w:rsidR="00B42D63">
          <w:rPr>
            <w:noProof/>
            <w:webHidden/>
          </w:rPr>
          <w:t>58</w:t>
        </w:r>
        <w:r w:rsidR="00B42D63">
          <w:rPr>
            <w:noProof/>
            <w:webHidden/>
          </w:rPr>
          <w:fldChar w:fldCharType="end"/>
        </w:r>
      </w:hyperlink>
    </w:p>
    <w:p w14:paraId="680D2CDE" w14:textId="5D6CEA4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3" w:history="1">
        <w:r w:rsidR="00B42D63" w:rsidRPr="00D8682B">
          <w:rPr>
            <w:rStyle w:val="Hyperlink"/>
            <w:noProof/>
          </w:rPr>
          <w:t>Table 15 - Seasonal MAPE and RMSE for the Saint John Dataset</w:t>
        </w:r>
        <w:r w:rsidR="00B42D63">
          <w:rPr>
            <w:noProof/>
            <w:webHidden/>
          </w:rPr>
          <w:tab/>
        </w:r>
        <w:r w:rsidR="00B42D63">
          <w:rPr>
            <w:noProof/>
            <w:webHidden/>
          </w:rPr>
          <w:fldChar w:fldCharType="begin"/>
        </w:r>
        <w:r w:rsidR="00B42D63">
          <w:rPr>
            <w:noProof/>
            <w:webHidden/>
          </w:rPr>
          <w:instrText xml:space="preserve"> PAGEREF _Toc92894273 \h </w:instrText>
        </w:r>
        <w:r w:rsidR="00B42D63">
          <w:rPr>
            <w:noProof/>
            <w:webHidden/>
          </w:rPr>
        </w:r>
        <w:r w:rsidR="00B42D63">
          <w:rPr>
            <w:noProof/>
            <w:webHidden/>
          </w:rPr>
          <w:fldChar w:fldCharType="separate"/>
        </w:r>
        <w:r w:rsidR="00B42D63">
          <w:rPr>
            <w:noProof/>
            <w:webHidden/>
          </w:rPr>
          <w:t>66</w:t>
        </w:r>
        <w:r w:rsidR="00B42D63">
          <w:rPr>
            <w:noProof/>
            <w:webHidden/>
          </w:rPr>
          <w:fldChar w:fldCharType="end"/>
        </w:r>
      </w:hyperlink>
    </w:p>
    <w:p w14:paraId="5C7F34DC" w14:textId="0C37C22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4" w:history="1">
        <w:r w:rsidR="00B42D63" w:rsidRPr="00D8682B">
          <w:rPr>
            <w:rStyle w:val="Hyperlink"/>
            <w:noProof/>
          </w:rPr>
          <w:t>Table 16 - The SARIMAX hyperparameters that were used across all datasets</w:t>
        </w:r>
        <w:r w:rsidR="00B42D63">
          <w:rPr>
            <w:noProof/>
            <w:webHidden/>
          </w:rPr>
          <w:tab/>
        </w:r>
        <w:r w:rsidR="00B42D63">
          <w:rPr>
            <w:noProof/>
            <w:webHidden/>
          </w:rPr>
          <w:fldChar w:fldCharType="begin"/>
        </w:r>
        <w:r w:rsidR="00B42D63">
          <w:rPr>
            <w:noProof/>
            <w:webHidden/>
          </w:rPr>
          <w:instrText xml:space="preserve"> PAGEREF _Toc92894274 \h </w:instrText>
        </w:r>
        <w:r w:rsidR="00B42D63">
          <w:rPr>
            <w:noProof/>
            <w:webHidden/>
          </w:rPr>
        </w:r>
        <w:r w:rsidR="00B42D63">
          <w:rPr>
            <w:noProof/>
            <w:webHidden/>
          </w:rPr>
          <w:fldChar w:fldCharType="separate"/>
        </w:r>
        <w:r w:rsidR="00B42D63">
          <w:rPr>
            <w:noProof/>
            <w:webHidden/>
          </w:rPr>
          <w:t>93</w:t>
        </w:r>
        <w:r w:rsidR="00B42D63">
          <w:rPr>
            <w:noProof/>
            <w:webHidden/>
          </w:rPr>
          <w:fldChar w:fldCharType="end"/>
        </w:r>
      </w:hyperlink>
    </w:p>
    <w:p w14:paraId="171BD190" w14:textId="1C3AB809"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5" w:history="1">
        <w:r w:rsidR="00B42D63" w:rsidRPr="00D8682B">
          <w:rPr>
            <w:rStyle w:val="Hyperlink"/>
            <w:noProof/>
          </w:rPr>
          <w:t>Table 17 – The Overall Performance Metrics – Toronto Dataset</w:t>
        </w:r>
        <w:r w:rsidR="00B42D63">
          <w:rPr>
            <w:noProof/>
            <w:webHidden/>
          </w:rPr>
          <w:tab/>
        </w:r>
        <w:r w:rsidR="00B42D63">
          <w:rPr>
            <w:noProof/>
            <w:webHidden/>
          </w:rPr>
          <w:fldChar w:fldCharType="begin"/>
        </w:r>
        <w:r w:rsidR="00B42D63">
          <w:rPr>
            <w:noProof/>
            <w:webHidden/>
          </w:rPr>
          <w:instrText xml:space="preserve"> PAGEREF _Toc92894275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21433B89" w14:textId="0D9B7A8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6" w:history="1">
        <w:r w:rsidR="00B42D63" w:rsidRPr="00D8682B">
          <w:rPr>
            <w:rStyle w:val="Hyperlink"/>
            <w:noProof/>
          </w:rPr>
          <w:t>Table 18 - The Overall Performance Metrics – Ottawa Dataset</w:t>
        </w:r>
        <w:r w:rsidR="00B42D63">
          <w:rPr>
            <w:noProof/>
            <w:webHidden/>
          </w:rPr>
          <w:tab/>
        </w:r>
        <w:r w:rsidR="00B42D63">
          <w:rPr>
            <w:noProof/>
            <w:webHidden/>
          </w:rPr>
          <w:fldChar w:fldCharType="begin"/>
        </w:r>
        <w:r w:rsidR="00B42D63">
          <w:rPr>
            <w:noProof/>
            <w:webHidden/>
          </w:rPr>
          <w:instrText xml:space="preserve"> PAGEREF _Toc92894276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2B4FAF6B" w14:textId="200D8507"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7" w:history="1">
        <w:r w:rsidR="00B42D63" w:rsidRPr="00D8682B">
          <w:rPr>
            <w:rStyle w:val="Hyperlink"/>
            <w:noProof/>
          </w:rPr>
          <w:t>Table 19 - The Overall Performance Metrics – Saint John Dataset</w:t>
        </w:r>
        <w:r w:rsidR="00B42D63">
          <w:rPr>
            <w:noProof/>
            <w:webHidden/>
          </w:rPr>
          <w:tab/>
        </w:r>
        <w:r w:rsidR="00B42D63">
          <w:rPr>
            <w:noProof/>
            <w:webHidden/>
          </w:rPr>
          <w:fldChar w:fldCharType="begin"/>
        </w:r>
        <w:r w:rsidR="00B42D63">
          <w:rPr>
            <w:noProof/>
            <w:webHidden/>
          </w:rPr>
          <w:instrText xml:space="preserve"> PAGEREF _Toc92894277 \h </w:instrText>
        </w:r>
        <w:r w:rsidR="00B42D63">
          <w:rPr>
            <w:noProof/>
            <w:webHidden/>
          </w:rPr>
        </w:r>
        <w:r w:rsidR="00B42D63">
          <w:rPr>
            <w:noProof/>
            <w:webHidden/>
          </w:rPr>
          <w:fldChar w:fldCharType="separate"/>
        </w:r>
        <w:r w:rsidR="00B42D63">
          <w:rPr>
            <w:noProof/>
            <w:webHidden/>
          </w:rPr>
          <w:t>104</w:t>
        </w:r>
        <w:r w:rsidR="00B42D63">
          <w:rPr>
            <w:noProof/>
            <w:webHidden/>
          </w:rPr>
          <w:fldChar w:fldCharType="end"/>
        </w:r>
      </w:hyperlink>
    </w:p>
    <w:p w14:paraId="41310AC4" w14:textId="2B095BA3"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2894185"/>
      <w:r>
        <w:lastRenderedPageBreak/>
        <w:t>List of Figures</w:t>
      </w:r>
      <w:bookmarkEnd w:id="6"/>
      <w:r>
        <w:t xml:space="preserve"> </w:t>
      </w:r>
    </w:p>
    <w:p w14:paraId="44278EF1" w14:textId="7C577890" w:rsidR="00B42D63"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2894278" w:history="1">
        <w:r w:rsidR="00B42D63" w:rsidRPr="00D8697E">
          <w:rPr>
            <w:rStyle w:val="Hyperlink"/>
            <w:noProof/>
          </w:rPr>
          <w:t>Figure 1 - The Block Diagram of the Third Generation ANNSTLF [37]</w:t>
        </w:r>
        <w:r w:rsidR="00B42D63">
          <w:rPr>
            <w:noProof/>
            <w:webHidden/>
          </w:rPr>
          <w:tab/>
        </w:r>
        <w:r w:rsidR="00B42D63">
          <w:rPr>
            <w:noProof/>
            <w:webHidden/>
          </w:rPr>
          <w:fldChar w:fldCharType="begin"/>
        </w:r>
        <w:r w:rsidR="00B42D63">
          <w:rPr>
            <w:noProof/>
            <w:webHidden/>
          </w:rPr>
          <w:instrText xml:space="preserve"> PAGEREF _Toc92894278 \h </w:instrText>
        </w:r>
        <w:r w:rsidR="00B42D63">
          <w:rPr>
            <w:noProof/>
            <w:webHidden/>
          </w:rPr>
        </w:r>
        <w:r w:rsidR="00B42D63">
          <w:rPr>
            <w:noProof/>
            <w:webHidden/>
          </w:rPr>
          <w:fldChar w:fldCharType="separate"/>
        </w:r>
        <w:r w:rsidR="00B42D63">
          <w:rPr>
            <w:noProof/>
            <w:webHidden/>
          </w:rPr>
          <w:t>13</w:t>
        </w:r>
        <w:r w:rsidR="00B42D63">
          <w:rPr>
            <w:noProof/>
            <w:webHidden/>
          </w:rPr>
          <w:fldChar w:fldCharType="end"/>
        </w:r>
      </w:hyperlink>
    </w:p>
    <w:p w14:paraId="3CA38287" w14:textId="5C81149C"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79" w:history="1">
        <w:r w:rsidR="00B42D63" w:rsidRPr="00D8697E">
          <w:rPr>
            <w:rStyle w:val="Hyperlink"/>
            <w:noProof/>
          </w:rPr>
          <w:t>Figure 2 - The Structure of a Simple Feed-forward ANN</w:t>
        </w:r>
        <w:r w:rsidR="00B42D63">
          <w:rPr>
            <w:noProof/>
            <w:webHidden/>
          </w:rPr>
          <w:tab/>
        </w:r>
        <w:r w:rsidR="00B42D63">
          <w:rPr>
            <w:noProof/>
            <w:webHidden/>
          </w:rPr>
          <w:fldChar w:fldCharType="begin"/>
        </w:r>
        <w:r w:rsidR="00B42D63">
          <w:rPr>
            <w:noProof/>
            <w:webHidden/>
          </w:rPr>
          <w:instrText xml:space="preserve"> PAGEREF _Toc92894279 \h </w:instrText>
        </w:r>
        <w:r w:rsidR="00B42D63">
          <w:rPr>
            <w:noProof/>
            <w:webHidden/>
          </w:rPr>
        </w:r>
        <w:r w:rsidR="00B42D63">
          <w:rPr>
            <w:noProof/>
            <w:webHidden/>
          </w:rPr>
          <w:fldChar w:fldCharType="separate"/>
        </w:r>
        <w:r w:rsidR="00B42D63">
          <w:rPr>
            <w:noProof/>
            <w:webHidden/>
          </w:rPr>
          <w:t>14</w:t>
        </w:r>
        <w:r w:rsidR="00B42D63">
          <w:rPr>
            <w:noProof/>
            <w:webHidden/>
          </w:rPr>
          <w:fldChar w:fldCharType="end"/>
        </w:r>
      </w:hyperlink>
    </w:p>
    <w:p w14:paraId="67D339C0" w14:textId="686760D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0" w:history="1">
        <w:r w:rsidR="00B42D63" w:rsidRPr="00D8697E">
          <w:rPr>
            <w:rStyle w:val="Hyperlink"/>
            <w:noProof/>
          </w:rPr>
          <w:t>Figure 3 - Unrolled Recurrent Neural Network (RNN) [133]</w:t>
        </w:r>
        <w:r w:rsidR="00B42D63">
          <w:rPr>
            <w:noProof/>
            <w:webHidden/>
          </w:rPr>
          <w:tab/>
        </w:r>
        <w:r w:rsidR="00B42D63">
          <w:rPr>
            <w:noProof/>
            <w:webHidden/>
          </w:rPr>
          <w:fldChar w:fldCharType="begin"/>
        </w:r>
        <w:r w:rsidR="00B42D63">
          <w:rPr>
            <w:noProof/>
            <w:webHidden/>
          </w:rPr>
          <w:instrText xml:space="preserve"> PAGEREF _Toc92894280 \h </w:instrText>
        </w:r>
        <w:r w:rsidR="00B42D63">
          <w:rPr>
            <w:noProof/>
            <w:webHidden/>
          </w:rPr>
        </w:r>
        <w:r w:rsidR="00B42D63">
          <w:rPr>
            <w:noProof/>
            <w:webHidden/>
          </w:rPr>
          <w:fldChar w:fldCharType="separate"/>
        </w:r>
        <w:r w:rsidR="00B42D63">
          <w:rPr>
            <w:noProof/>
            <w:webHidden/>
          </w:rPr>
          <w:t>18</w:t>
        </w:r>
        <w:r w:rsidR="00B42D63">
          <w:rPr>
            <w:noProof/>
            <w:webHidden/>
          </w:rPr>
          <w:fldChar w:fldCharType="end"/>
        </w:r>
      </w:hyperlink>
    </w:p>
    <w:p w14:paraId="2D5B6A3F" w14:textId="5DE1536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1" w:history="1">
        <w:r w:rsidR="00B42D63" w:rsidRPr="00D8697E">
          <w:rPr>
            <w:rStyle w:val="Hyperlink"/>
            <w:noProof/>
          </w:rPr>
          <w:t>Figure 4 - The Block of Long-Term Short-Term Memory [134]</w:t>
        </w:r>
        <w:r w:rsidR="00B42D63">
          <w:rPr>
            <w:noProof/>
            <w:webHidden/>
          </w:rPr>
          <w:tab/>
        </w:r>
        <w:r w:rsidR="00B42D63">
          <w:rPr>
            <w:noProof/>
            <w:webHidden/>
          </w:rPr>
          <w:fldChar w:fldCharType="begin"/>
        </w:r>
        <w:r w:rsidR="00B42D63">
          <w:rPr>
            <w:noProof/>
            <w:webHidden/>
          </w:rPr>
          <w:instrText xml:space="preserve"> PAGEREF _Toc92894281 \h </w:instrText>
        </w:r>
        <w:r w:rsidR="00B42D63">
          <w:rPr>
            <w:noProof/>
            <w:webHidden/>
          </w:rPr>
        </w:r>
        <w:r w:rsidR="00B42D63">
          <w:rPr>
            <w:noProof/>
            <w:webHidden/>
          </w:rPr>
          <w:fldChar w:fldCharType="separate"/>
        </w:r>
        <w:r w:rsidR="00B42D63">
          <w:rPr>
            <w:noProof/>
            <w:webHidden/>
          </w:rPr>
          <w:t>19</w:t>
        </w:r>
        <w:r w:rsidR="00B42D63">
          <w:rPr>
            <w:noProof/>
            <w:webHidden/>
          </w:rPr>
          <w:fldChar w:fldCharType="end"/>
        </w:r>
      </w:hyperlink>
    </w:p>
    <w:p w14:paraId="2707B127" w14:textId="4DCA1187"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2" w:history="1">
        <w:r w:rsidR="00B42D63" w:rsidRPr="00D8697E">
          <w:rPr>
            <w:rStyle w:val="Hyperlink"/>
            <w:noProof/>
          </w:rPr>
          <w:t>Figure 5 – A Simple One-Dimensional CNN's Architecture [156]</w:t>
        </w:r>
        <w:r w:rsidR="00B42D63">
          <w:rPr>
            <w:noProof/>
            <w:webHidden/>
          </w:rPr>
          <w:tab/>
        </w:r>
        <w:r w:rsidR="00B42D63">
          <w:rPr>
            <w:noProof/>
            <w:webHidden/>
          </w:rPr>
          <w:fldChar w:fldCharType="begin"/>
        </w:r>
        <w:r w:rsidR="00B42D63">
          <w:rPr>
            <w:noProof/>
            <w:webHidden/>
          </w:rPr>
          <w:instrText xml:space="preserve"> PAGEREF _Toc92894282 \h </w:instrText>
        </w:r>
        <w:r w:rsidR="00B42D63">
          <w:rPr>
            <w:noProof/>
            <w:webHidden/>
          </w:rPr>
        </w:r>
        <w:r w:rsidR="00B42D63">
          <w:rPr>
            <w:noProof/>
            <w:webHidden/>
          </w:rPr>
          <w:fldChar w:fldCharType="separate"/>
        </w:r>
        <w:r w:rsidR="00B42D63">
          <w:rPr>
            <w:noProof/>
            <w:webHidden/>
          </w:rPr>
          <w:t>21</w:t>
        </w:r>
        <w:r w:rsidR="00B42D63">
          <w:rPr>
            <w:noProof/>
            <w:webHidden/>
          </w:rPr>
          <w:fldChar w:fldCharType="end"/>
        </w:r>
      </w:hyperlink>
    </w:p>
    <w:p w14:paraId="6D23FCD5" w14:textId="20978CC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3" w:history="1">
        <w:r w:rsidR="00B42D63" w:rsidRPr="00D8697E">
          <w:rPr>
            <w:rStyle w:val="Hyperlink"/>
            <w:noProof/>
          </w:rPr>
          <w:t>Figure 6 – Peak Load vs Base Load [164]</w:t>
        </w:r>
        <w:r w:rsidR="00B42D63">
          <w:rPr>
            <w:noProof/>
            <w:webHidden/>
          </w:rPr>
          <w:tab/>
        </w:r>
        <w:r w:rsidR="00B42D63">
          <w:rPr>
            <w:noProof/>
            <w:webHidden/>
          </w:rPr>
          <w:fldChar w:fldCharType="begin"/>
        </w:r>
        <w:r w:rsidR="00B42D63">
          <w:rPr>
            <w:noProof/>
            <w:webHidden/>
          </w:rPr>
          <w:instrText xml:space="preserve"> PAGEREF _Toc92894283 \h </w:instrText>
        </w:r>
        <w:r w:rsidR="00B42D63">
          <w:rPr>
            <w:noProof/>
            <w:webHidden/>
          </w:rPr>
        </w:r>
        <w:r w:rsidR="00B42D63">
          <w:rPr>
            <w:noProof/>
            <w:webHidden/>
          </w:rPr>
          <w:fldChar w:fldCharType="separate"/>
        </w:r>
        <w:r w:rsidR="00B42D63">
          <w:rPr>
            <w:noProof/>
            <w:webHidden/>
          </w:rPr>
          <w:t>25</w:t>
        </w:r>
        <w:r w:rsidR="00B42D63">
          <w:rPr>
            <w:noProof/>
            <w:webHidden/>
          </w:rPr>
          <w:fldChar w:fldCharType="end"/>
        </w:r>
      </w:hyperlink>
    </w:p>
    <w:p w14:paraId="18A76527" w14:textId="2F348D2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4" w:history="1">
        <w:r w:rsidR="00B42D63" w:rsidRPr="00D8697E">
          <w:rPr>
            <w:rStyle w:val="Hyperlink"/>
            <w:noProof/>
          </w:rPr>
          <w:t>Figure 7 – 2019 Average Daily Demand for Loads Across All Datasets</w:t>
        </w:r>
        <w:r w:rsidR="00B42D63">
          <w:rPr>
            <w:noProof/>
            <w:webHidden/>
          </w:rPr>
          <w:tab/>
        </w:r>
        <w:r w:rsidR="00B42D63">
          <w:rPr>
            <w:noProof/>
            <w:webHidden/>
          </w:rPr>
          <w:fldChar w:fldCharType="begin"/>
        </w:r>
        <w:r w:rsidR="00B42D63">
          <w:rPr>
            <w:noProof/>
            <w:webHidden/>
          </w:rPr>
          <w:instrText xml:space="preserve"> PAGEREF _Toc92894284 \h </w:instrText>
        </w:r>
        <w:r w:rsidR="00B42D63">
          <w:rPr>
            <w:noProof/>
            <w:webHidden/>
          </w:rPr>
        </w:r>
        <w:r w:rsidR="00B42D63">
          <w:rPr>
            <w:noProof/>
            <w:webHidden/>
          </w:rPr>
          <w:fldChar w:fldCharType="separate"/>
        </w:r>
        <w:r w:rsidR="00B42D63">
          <w:rPr>
            <w:noProof/>
            <w:webHidden/>
          </w:rPr>
          <w:t>30</w:t>
        </w:r>
        <w:r w:rsidR="00B42D63">
          <w:rPr>
            <w:noProof/>
            <w:webHidden/>
          </w:rPr>
          <w:fldChar w:fldCharType="end"/>
        </w:r>
      </w:hyperlink>
    </w:p>
    <w:p w14:paraId="68E040B0" w14:textId="0304C4A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5" w:history="1">
        <w:r w:rsidR="00B42D63" w:rsidRPr="00D8697E">
          <w:rPr>
            <w:rStyle w:val="Hyperlink"/>
            <w:noProof/>
          </w:rPr>
          <w:t>Figure 8 – The Structure of the BLF and CLF Network</w:t>
        </w:r>
        <w:r w:rsidR="00B42D63">
          <w:rPr>
            <w:noProof/>
            <w:webHidden/>
          </w:rPr>
          <w:tab/>
        </w:r>
        <w:r w:rsidR="00B42D63">
          <w:rPr>
            <w:noProof/>
            <w:webHidden/>
          </w:rPr>
          <w:fldChar w:fldCharType="begin"/>
        </w:r>
        <w:r w:rsidR="00B42D63">
          <w:rPr>
            <w:noProof/>
            <w:webHidden/>
          </w:rPr>
          <w:instrText xml:space="preserve"> PAGEREF _Toc92894285 \h </w:instrText>
        </w:r>
        <w:r w:rsidR="00B42D63">
          <w:rPr>
            <w:noProof/>
            <w:webHidden/>
          </w:rPr>
        </w:r>
        <w:r w:rsidR="00B42D63">
          <w:rPr>
            <w:noProof/>
            <w:webHidden/>
          </w:rPr>
          <w:fldChar w:fldCharType="separate"/>
        </w:r>
        <w:r w:rsidR="00B42D63">
          <w:rPr>
            <w:noProof/>
            <w:webHidden/>
          </w:rPr>
          <w:t>35</w:t>
        </w:r>
        <w:r w:rsidR="00B42D63">
          <w:rPr>
            <w:noProof/>
            <w:webHidden/>
          </w:rPr>
          <w:fldChar w:fldCharType="end"/>
        </w:r>
      </w:hyperlink>
    </w:p>
    <w:p w14:paraId="7E1E90A0" w14:textId="2DECED20"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6" w:history="1">
        <w:r w:rsidR="00B42D63" w:rsidRPr="00D8697E">
          <w:rPr>
            <w:rStyle w:val="Hyperlink"/>
            <w:noProof/>
          </w:rPr>
          <w:t>Figure 9: (a) Overall Error Distribution for All Forecasters; (b) Actual and Forecasted Load Demand for July 17th-21st - Toronto Dataset</w:t>
        </w:r>
        <w:r w:rsidR="00B42D63">
          <w:rPr>
            <w:noProof/>
            <w:webHidden/>
          </w:rPr>
          <w:tab/>
        </w:r>
        <w:r w:rsidR="00B42D63">
          <w:rPr>
            <w:noProof/>
            <w:webHidden/>
          </w:rPr>
          <w:fldChar w:fldCharType="begin"/>
        </w:r>
        <w:r w:rsidR="00B42D63">
          <w:rPr>
            <w:noProof/>
            <w:webHidden/>
          </w:rPr>
          <w:instrText xml:space="preserve"> PAGEREF _Toc92894286 \h </w:instrText>
        </w:r>
        <w:r w:rsidR="00B42D63">
          <w:rPr>
            <w:noProof/>
            <w:webHidden/>
          </w:rPr>
        </w:r>
        <w:r w:rsidR="00B42D63">
          <w:rPr>
            <w:noProof/>
            <w:webHidden/>
          </w:rPr>
          <w:fldChar w:fldCharType="separate"/>
        </w:r>
        <w:r w:rsidR="00B42D63">
          <w:rPr>
            <w:noProof/>
            <w:webHidden/>
          </w:rPr>
          <w:t>39</w:t>
        </w:r>
        <w:r w:rsidR="00B42D63">
          <w:rPr>
            <w:noProof/>
            <w:webHidden/>
          </w:rPr>
          <w:fldChar w:fldCharType="end"/>
        </w:r>
      </w:hyperlink>
    </w:p>
    <w:p w14:paraId="759F5184" w14:textId="0BA9B85C"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7" w:history="1">
        <w:r w:rsidR="00B42D63" w:rsidRPr="00D8697E">
          <w:rPr>
            <w:rStyle w:val="Hyperlink"/>
            <w:noProof/>
          </w:rPr>
          <w:t>Figure 10: (a) Overall Error Distribution for All Forecasters; (b) Actual and Forecasted Load Demand for July 17th-21st - Ottawa Dataset</w:t>
        </w:r>
        <w:r w:rsidR="00B42D63">
          <w:rPr>
            <w:noProof/>
            <w:webHidden/>
          </w:rPr>
          <w:tab/>
        </w:r>
        <w:r w:rsidR="00B42D63">
          <w:rPr>
            <w:noProof/>
            <w:webHidden/>
          </w:rPr>
          <w:fldChar w:fldCharType="begin"/>
        </w:r>
        <w:r w:rsidR="00B42D63">
          <w:rPr>
            <w:noProof/>
            <w:webHidden/>
          </w:rPr>
          <w:instrText xml:space="preserve"> PAGEREF _Toc92894287 \h </w:instrText>
        </w:r>
        <w:r w:rsidR="00B42D63">
          <w:rPr>
            <w:noProof/>
            <w:webHidden/>
          </w:rPr>
        </w:r>
        <w:r w:rsidR="00B42D63">
          <w:rPr>
            <w:noProof/>
            <w:webHidden/>
          </w:rPr>
          <w:fldChar w:fldCharType="separate"/>
        </w:r>
        <w:r w:rsidR="00B42D63">
          <w:rPr>
            <w:noProof/>
            <w:webHidden/>
          </w:rPr>
          <w:t>41</w:t>
        </w:r>
        <w:r w:rsidR="00B42D63">
          <w:rPr>
            <w:noProof/>
            <w:webHidden/>
          </w:rPr>
          <w:fldChar w:fldCharType="end"/>
        </w:r>
      </w:hyperlink>
    </w:p>
    <w:p w14:paraId="7C073DD8" w14:textId="2F3B92E7"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8" w:history="1">
        <w:r w:rsidR="00B42D63" w:rsidRPr="00D8697E">
          <w:rPr>
            <w:rStyle w:val="Hyperlink"/>
            <w:noProof/>
          </w:rPr>
          <w:t>Figure 11: (a) Overall Error Distribution for All Forecasters; (b) Actual and Forecasted Load Demand for December 17th-21st – Saint John Dataset</w:t>
        </w:r>
        <w:r w:rsidR="00B42D63">
          <w:rPr>
            <w:noProof/>
            <w:webHidden/>
          </w:rPr>
          <w:tab/>
        </w:r>
        <w:r w:rsidR="00B42D63">
          <w:rPr>
            <w:noProof/>
            <w:webHidden/>
          </w:rPr>
          <w:fldChar w:fldCharType="begin"/>
        </w:r>
        <w:r w:rsidR="00B42D63">
          <w:rPr>
            <w:noProof/>
            <w:webHidden/>
          </w:rPr>
          <w:instrText xml:space="preserve"> PAGEREF _Toc92894288 \h </w:instrText>
        </w:r>
        <w:r w:rsidR="00B42D63">
          <w:rPr>
            <w:noProof/>
            <w:webHidden/>
          </w:rPr>
        </w:r>
        <w:r w:rsidR="00B42D63">
          <w:rPr>
            <w:noProof/>
            <w:webHidden/>
          </w:rPr>
          <w:fldChar w:fldCharType="separate"/>
        </w:r>
        <w:r w:rsidR="00B42D63">
          <w:rPr>
            <w:noProof/>
            <w:webHidden/>
          </w:rPr>
          <w:t>42</w:t>
        </w:r>
        <w:r w:rsidR="00B42D63">
          <w:rPr>
            <w:noProof/>
            <w:webHidden/>
          </w:rPr>
          <w:fldChar w:fldCharType="end"/>
        </w:r>
      </w:hyperlink>
    </w:p>
    <w:p w14:paraId="3CDC8247" w14:textId="66B84B9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89" w:history="1">
        <w:r w:rsidR="00B42D63" w:rsidRPr="00D8697E">
          <w:rPr>
            <w:rStyle w:val="Hyperlink"/>
            <w:noProof/>
          </w:rPr>
          <w:t>Figure 12: (a) Hourly MAPE for All Forecasters, (b-d) Hourly Error Distributions for CNN, LSTM, and ANN Forecasters – Toronto Dataset</w:t>
        </w:r>
        <w:r w:rsidR="00B42D63">
          <w:rPr>
            <w:noProof/>
            <w:webHidden/>
          </w:rPr>
          <w:tab/>
        </w:r>
        <w:r w:rsidR="00B42D63">
          <w:rPr>
            <w:noProof/>
            <w:webHidden/>
          </w:rPr>
          <w:fldChar w:fldCharType="begin"/>
        </w:r>
        <w:r w:rsidR="00B42D63">
          <w:rPr>
            <w:noProof/>
            <w:webHidden/>
          </w:rPr>
          <w:instrText xml:space="preserve"> PAGEREF _Toc92894289 \h </w:instrText>
        </w:r>
        <w:r w:rsidR="00B42D63">
          <w:rPr>
            <w:noProof/>
            <w:webHidden/>
          </w:rPr>
        </w:r>
        <w:r w:rsidR="00B42D63">
          <w:rPr>
            <w:noProof/>
            <w:webHidden/>
          </w:rPr>
          <w:fldChar w:fldCharType="separate"/>
        </w:r>
        <w:r w:rsidR="00B42D63">
          <w:rPr>
            <w:noProof/>
            <w:webHidden/>
          </w:rPr>
          <w:t>46</w:t>
        </w:r>
        <w:r w:rsidR="00B42D63">
          <w:rPr>
            <w:noProof/>
            <w:webHidden/>
          </w:rPr>
          <w:fldChar w:fldCharType="end"/>
        </w:r>
      </w:hyperlink>
    </w:p>
    <w:p w14:paraId="727EAC8A" w14:textId="41133C9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0" w:history="1">
        <w:r w:rsidR="00B42D63" w:rsidRPr="00D8697E">
          <w:rPr>
            <w:rStyle w:val="Hyperlink"/>
            <w:noProof/>
          </w:rPr>
          <w:t>Figure 13: (a) Daily MAPE for All Forecasters, (b-d) Daily Error Distributions for CNN, LSTM, and ANN Forecasters – Toronto Dataset</w:t>
        </w:r>
        <w:r w:rsidR="00B42D63">
          <w:rPr>
            <w:noProof/>
            <w:webHidden/>
          </w:rPr>
          <w:tab/>
        </w:r>
        <w:r w:rsidR="00B42D63">
          <w:rPr>
            <w:noProof/>
            <w:webHidden/>
          </w:rPr>
          <w:fldChar w:fldCharType="begin"/>
        </w:r>
        <w:r w:rsidR="00B42D63">
          <w:rPr>
            <w:noProof/>
            <w:webHidden/>
          </w:rPr>
          <w:instrText xml:space="preserve"> PAGEREF _Toc92894290 \h </w:instrText>
        </w:r>
        <w:r w:rsidR="00B42D63">
          <w:rPr>
            <w:noProof/>
            <w:webHidden/>
          </w:rPr>
        </w:r>
        <w:r w:rsidR="00B42D63">
          <w:rPr>
            <w:noProof/>
            <w:webHidden/>
          </w:rPr>
          <w:fldChar w:fldCharType="separate"/>
        </w:r>
        <w:r w:rsidR="00B42D63">
          <w:rPr>
            <w:noProof/>
            <w:webHidden/>
          </w:rPr>
          <w:t>48</w:t>
        </w:r>
        <w:r w:rsidR="00B42D63">
          <w:rPr>
            <w:noProof/>
            <w:webHidden/>
          </w:rPr>
          <w:fldChar w:fldCharType="end"/>
        </w:r>
      </w:hyperlink>
    </w:p>
    <w:p w14:paraId="00AE26AB" w14:textId="29E26FF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1" w:history="1">
        <w:r w:rsidR="00B42D63" w:rsidRPr="00D8697E">
          <w:rPr>
            <w:rStyle w:val="Hyperlink"/>
            <w:noProof/>
          </w:rPr>
          <w:t>Figure 14: (a) Monthly MAPE for All Forecasters, (b-d) Monthly Error Distributions for CNN, LSTM, and ANN Forecasters – Toronto Dataset</w:t>
        </w:r>
        <w:r w:rsidR="00B42D63">
          <w:rPr>
            <w:noProof/>
            <w:webHidden/>
          </w:rPr>
          <w:tab/>
        </w:r>
        <w:r w:rsidR="00B42D63">
          <w:rPr>
            <w:noProof/>
            <w:webHidden/>
          </w:rPr>
          <w:fldChar w:fldCharType="begin"/>
        </w:r>
        <w:r w:rsidR="00B42D63">
          <w:rPr>
            <w:noProof/>
            <w:webHidden/>
          </w:rPr>
          <w:instrText xml:space="preserve"> PAGEREF _Toc92894291 \h </w:instrText>
        </w:r>
        <w:r w:rsidR="00B42D63">
          <w:rPr>
            <w:noProof/>
            <w:webHidden/>
          </w:rPr>
        </w:r>
        <w:r w:rsidR="00B42D63">
          <w:rPr>
            <w:noProof/>
            <w:webHidden/>
          </w:rPr>
          <w:fldChar w:fldCharType="separate"/>
        </w:r>
        <w:r w:rsidR="00B42D63">
          <w:rPr>
            <w:noProof/>
            <w:webHidden/>
          </w:rPr>
          <w:t>49</w:t>
        </w:r>
        <w:r w:rsidR="00B42D63">
          <w:rPr>
            <w:noProof/>
            <w:webHidden/>
          </w:rPr>
          <w:fldChar w:fldCharType="end"/>
        </w:r>
      </w:hyperlink>
    </w:p>
    <w:p w14:paraId="340E1D67" w14:textId="7E02325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2" w:history="1">
        <w:r w:rsidR="00B42D63" w:rsidRPr="00D8697E">
          <w:rPr>
            <w:rStyle w:val="Hyperlink"/>
            <w:noProof/>
          </w:rPr>
          <w:t>Figure 15 - Scatter Plot of Load Demand versus Temperature – Toronto Dataset</w:t>
        </w:r>
        <w:r w:rsidR="00B42D63">
          <w:rPr>
            <w:noProof/>
            <w:webHidden/>
          </w:rPr>
          <w:tab/>
        </w:r>
        <w:r w:rsidR="00B42D63">
          <w:rPr>
            <w:noProof/>
            <w:webHidden/>
          </w:rPr>
          <w:fldChar w:fldCharType="begin"/>
        </w:r>
        <w:r w:rsidR="00B42D63">
          <w:rPr>
            <w:noProof/>
            <w:webHidden/>
          </w:rPr>
          <w:instrText xml:space="preserve"> PAGEREF _Toc92894292 \h </w:instrText>
        </w:r>
        <w:r w:rsidR="00B42D63">
          <w:rPr>
            <w:noProof/>
            <w:webHidden/>
          </w:rPr>
        </w:r>
        <w:r w:rsidR="00B42D63">
          <w:rPr>
            <w:noProof/>
            <w:webHidden/>
          </w:rPr>
          <w:fldChar w:fldCharType="separate"/>
        </w:r>
        <w:r w:rsidR="00B42D63">
          <w:rPr>
            <w:noProof/>
            <w:webHidden/>
          </w:rPr>
          <w:t>51</w:t>
        </w:r>
        <w:r w:rsidR="00B42D63">
          <w:rPr>
            <w:noProof/>
            <w:webHidden/>
          </w:rPr>
          <w:fldChar w:fldCharType="end"/>
        </w:r>
      </w:hyperlink>
    </w:p>
    <w:p w14:paraId="1C8AC380" w14:textId="401B5759"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3" w:history="1">
        <w:r w:rsidR="00B42D63" w:rsidRPr="00D8697E">
          <w:rPr>
            <w:rStyle w:val="Hyperlink"/>
            <w:noProof/>
          </w:rPr>
          <w:t>Figure 16: (a) Hourly MAPE for All Forecasters, (b-d) Hourly Error Distributions for CNN, LSTM, and ANN Forecasters – Ottawa Dataset</w:t>
        </w:r>
        <w:r w:rsidR="00B42D63">
          <w:rPr>
            <w:noProof/>
            <w:webHidden/>
          </w:rPr>
          <w:tab/>
        </w:r>
        <w:r w:rsidR="00B42D63">
          <w:rPr>
            <w:noProof/>
            <w:webHidden/>
          </w:rPr>
          <w:fldChar w:fldCharType="begin"/>
        </w:r>
        <w:r w:rsidR="00B42D63">
          <w:rPr>
            <w:noProof/>
            <w:webHidden/>
          </w:rPr>
          <w:instrText xml:space="preserve"> PAGEREF _Toc92894293 \h </w:instrText>
        </w:r>
        <w:r w:rsidR="00B42D63">
          <w:rPr>
            <w:noProof/>
            <w:webHidden/>
          </w:rPr>
        </w:r>
        <w:r w:rsidR="00B42D63">
          <w:rPr>
            <w:noProof/>
            <w:webHidden/>
          </w:rPr>
          <w:fldChar w:fldCharType="separate"/>
        </w:r>
        <w:r w:rsidR="00B42D63">
          <w:rPr>
            <w:noProof/>
            <w:webHidden/>
          </w:rPr>
          <w:t>53</w:t>
        </w:r>
        <w:r w:rsidR="00B42D63">
          <w:rPr>
            <w:noProof/>
            <w:webHidden/>
          </w:rPr>
          <w:fldChar w:fldCharType="end"/>
        </w:r>
      </w:hyperlink>
    </w:p>
    <w:p w14:paraId="127AC4A1" w14:textId="324DBD09"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4" w:history="1">
        <w:r w:rsidR="00B42D63" w:rsidRPr="00D8697E">
          <w:rPr>
            <w:rStyle w:val="Hyperlink"/>
            <w:noProof/>
          </w:rPr>
          <w:t>Figure 17: (a) Daily MAPE for All Forecasters, (b-d) Daily Error Distributions for CNN, LSTM, and ANN Forecasters – Ottawa Dataset</w:t>
        </w:r>
        <w:r w:rsidR="00B42D63">
          <w:rPr>
            <w:noProof/>
            <w:webHidden/>
          </w:rPr>
          <w:tab/>
        </w:r>
        <w:r w:rsidR="00B42D63">
          <w:rPr>
            <w:noProof/>
            <w:webHidden/>
          </w:rPr>
          <w:fldChar w:fldCharType="begin"/>
        </w:r>
        <w:r w:rsidR="00B42D63">
          <w:rPr>
            <w:noProof/>
            <w:webHidden/>
          </w:rPr>
          <w:instrText xml:space="preserve"> PAGEREF _Toc92894294 \h </w:instrText>
        </w:r>
        <w:r w:rsidR="00B42D63">
          <w:rPr>
            <w:noProof/>
            <w:webHidden/>
          </w:rPr>
        </w:r>
        <w:r w:rsidR="00B42D63">
          <w:rPr>
            <w:noProof/>
            <w:webHidden/>
          </w:rPr>
          <w:fldChar w:fldCharType="separate"/>
        </w:r>
        <w:r w:rsidR="00B42D63">
          <w:rPr>
            <w:noProof/>
            <w:webHidden/>
          </w:rPr>
          <w:t>55</w:t>
        </w:r>
        <w:r w:rsidR="00B42D63">
          <w:rPr>
            <w:noProof/>
            <w:webHidden/>
          </w:rPr>
          <w:fldChar w:fldCharType="end"/>
        </w:r>
      </w:hyperlink>
    </w:p>
    <w:p w14:paraId="0AD61C63" w14:textId="7897D4A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5" w:history="1">
        <w:r w:rsidR="00B42D63" w:rsidRPr="00D8697E">
          <w:rPr>
            <w:rStyle w:val="Hyperlink"/>
            <w:noProof/>
          </w:rPr>
          <w:t>Figure 18: (a) Monthly MAPE for All Forecasters, (b-d) Monthly Error Distributions for CNN, LSTM, and ANN Forecasters – Ottawa Dataset</w:t>
        </w:r>
        <w:r w:rsidR="00B42D63">
          <w:rPr>
            <w:noProof/>
            <w:webHidden/>
          </w:rPr>
          <w:tab/>
        </w:r>
        <w:r w:rsidR="00B42D63">
          <w:rPr>
            <w:noProof/>
            <w:webHidden/>
          </w:rPr>
          <w:fldChar w:fldCharType="begin"/>
        </w:r>
        <w:r w:rsidR="00B42D63">
          <w:rPr>
            <w:noProof/>
            <w:webHidden/>
          </w:rPr>
          <w:instrText xml:space="preserve"> PAGEREF _Toc92894295 \h </w:instrText>
        </w:r>
        <w:r w:rsidR="00B42D63">
          <w:rPr>
            <w:noProof/>
            <w:webHidden/>
          </w:rPr>
        </w:r>
        <w:r w:rsidR="00B42D63">
          <w:rPr>
            <w:noProof/>
            <w:webHidden/>
          </w:rPr>
          <w:fldChar w:fldCharType="separate"/>
        </w:r>
        <w:r w:rsidR="00B42D63">
          <w:rPr>
            <w:noProof/>
            <w:webHidden/>
          </w:rPr>
          <w:t>56</w:t>
        </w:r>
        <w:r w:rsidR="00B42D63">
          <w:rPr>
            <w:noProof/>
            <w:webHidden/>
          </w:rPr>
          <w:fldChar w:fldCharType="end"/>
        </w:r>
      </w:hyperlink>
    </w:p>
    <w:p w14:paraId="530BAD29" w14:textId="6AED765E"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6" w:history="1">
        <w:r w:rsidR="00B42D63" w:rsidRPr="00D8697E">
          <w:rPr>
            <w:rStyle w:val="Hyperlink"/>
            <w:noProof/>
          </w:rPr>
          <w:t>Figure 19 - Scatter Plot of Load Demand versus Temperature – Ottawa Dataset</w:t>
        </w:r>
        <w:r w:rsidR="00B42D63">
          <w:rPr>
            <w:noProof/>
            <w:webHidden/>
          </w:rPr>
          <w:tab/>
        </w:r>
        <w:r w:rsidR="00B42D63">
          <w:rPr>
            <w:noProof/>
            <w:webHidden/>
          </w:rPr>
          <w:fldChar w:fldCharType="begin"/>
        </w:r>
        <w:r w:rsidR="00B42D63">
          <w:rPr>
            <w:noProof/>
            <w:webHidden/>
          </w:rPr>
          <w:instrText xml:space="preserve"> PAGEREF _Toc92894296 \h </w:instrText>
        </w:r>
        <w:r w:rsidR="00B42D63">
          <w:rPr>
            <w:noProof/>
            <w:webHidden/>
          </w:rPr>
        </w:r>
        <w:r w:rsidR="00B42D63">
          <w:rPr>
            <w:noProof/>
            <w:webHidden/>
          </w:rPr>
          <w:fldChar w:fldCharType="separate"/>
        </w:r>
        <w:r w:rsidR="00B42D63">
          <w:rPr>
            <w:noProof/>
            <w:webHidden/>
          </w:rPr>
          <w:t>58</w:t>
        </w:r>
        <w:r w:rsidR="00B42D63">
          <w:rPr>
            <w:noProof/>
            <w:webHidden/>
          </w:rPr>
          <w:fldChar w:fldCharType="end"/>
        </w:r>
      </w:hyperlink>
    </w:p>
    <w:p w14:paraId="01FEE004" w14:textId="20CB9BFB"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7" w:history="1">
        <w:r w:rsidR="00B42D63" w:rsidRPr="00D8697E">
          <w:rPr>
            <w:rStyle w:val="Hyperlink"/>
            <w:noProof/>
          </w:rPr>
          <w:t>Figure 20: (a) Hourly MAPE for All Forecasters, (b-d) Hourly Error Distributions for CNN, LSTM, and ANN Forecasters – Saint John Dataset</w:t>
        </w:r>
        <w:r w:rsidR="00B42D63">
          <w:rPr>
            <w:noProof/>
            <w:webHidden/>
          </w:rPr>
          <w:tab/>
        </w:r>
        <w:r w:rsidR="00B42D63">
          <w:rPr>
            <w:noProof/>
            <w:webHidden/>
          </w:rPr>
          <w:fldChar w:fldCharType="begin"/>
        </w:r>
        <w:r w:rsidR="00B42D63">
          <w:rPr>
            <w:noProof/>
            <w:webHidden/>
          </w:rPr>
          <w:instrText xml:space="preserve"> PAGEREF _Toc92894297 \h </w:instrText>
        </w:r>
        <w:r w:rsidR="00B42D63">
          <w:rPr>
            <w:noProof/>
            <w:webHidden/>
          </w:rPr>
        </w:r>
        <w:r w:rsidR="00B42D63">
          <w:rPr>
            <w:noProof/>
            <w:webHidden/>
          </w:rPr>
          <w:fldChar w:fldCharType="separate"/>
        </w:r>
        <w:r w:rsidR="00B42D63">
          <w:rPr>
            <w:noProof/>
            <w:webHidden/>
          </w:rPr>
          <w:t>60</w:t>
        </w:r>
        <w:r w:rsidR="00B42D63">
          <w:rPr>
            <w:noProof/>
            <w:webHidden/>
          </w:rPr>
          <w:fldChar w:fldCharType="end"/>
        </w:r>
      </w:hyperlink>
    </w:p>
    <w:p w14:paraId="29E4BAA4" w14:textId="5F4E46EE"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8" w:history="1">
        <w:r w:rsidR="00B42D63" w:rsidRPr="00D8697E">
          <w:rPr>
            <w:rStyle w:val="Hyperlink"/>
            <w:noProof/>
          </w:rPr>
          <w:t>Figure 21: (a) Daily MAPE for All Forecasters, (b-d) Daily Error Distributions for CNN, LSTM, and ANN Forecasters – Saint John Dataset</w:t>
        </w:r>
        <w:r w:rsidR="00B42D63">
          <w:rPr>
            <w:noProof/>
            <w:webHidden/>
          </w:rPr>
          <w:tab/>
        </w:r>
        <w:r w:rsidR="00B42D63">
          <w:rPr>
            <w:noProof/>
            <w:webHidden/>
          </w:rPr>
          <w:fldChar w:fldCharType="begin"/>
        </w:r>
        <w:r w:rsidR="00B42D63">
          <w:rPr>
            <w:noProof/>
            <w:webHidden/>
          </w:rPr>
          <w:instrText xml:space="preserve"> PAGEREF _Toc92894298 \h </w:instrText>
        </w:r>
        <w:r w:rsidR="00B42D63">
          <w:rPr>
            <w:noProof/>
            <w:webHidden/>
          </w:rPr>
        </w:r>
        <w:r w:rsidR="00B42D63">
          <w:rPr>
            <w:noProof/>
            <w:webHidden/>
          </w:rPr>
          <w:fldChar w:fldCharType="separate"/>
        </w:r>
        <w:r w:rsidR="00B42D63">
          <w:rPr>
            <w:noProof/>
            <w:webHidden/>
          </w:rPr>
          <w:t>62</w:t>
        </w:r>
        <w:r w:rsidR="00B42D63">
          <w:rPr>
            <w:noProof/>
            <w:webHidden/>
          </w:rPr>
          <w:fldChar w:fldCharType="end"/>
        </w:r>
      </w:hyperlink>
    </w:p>
    <w:p w14:paraId="46D90078" w14:textId="0BBEDAF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299" w:history="1">
        <w:r w:rsidR="00B42D63" w:rsidRPr="00D8697E">
          <w:rPr>
            <w:rStyle w:val="Hyperlink"/>
            <w:noProof/>
          </w:rPr>
          <w:t>Figure 22 - Monthly MAPE for Each Forecaster – Saint John Dataset</w:t>
        </w:r>
        <w:r w:rsidR="00B42D63">
          <w:rPr>
            <w:noProof/>
            <w:webHidden/>
          </w:rPr>
          <w:tab/>
        </w:r>
        <w:r w:rsidR="00B42D63">
          <w:rPr>
            <w:noProof/>
            <w:webHidden/>
          </w:rPr>
          <w:fldChar w:fldCharType="begin"/>
        </w:r>
        <w:r w:rsidR="00B42D63">
          <w:rPr>
            <w:noProof/>
            <w:webHidden/>
          </w:rPr>
          <w:instrText xml:space="preserve"> PAGEREF _Toc92894299 \h </w:instrText>
        </w:r>
        <w:r w:rsidR="00B42D63">
          <w:rPr>
            <w:noProof/>
            <w:webHidden/>
          </w:rPr>
        </w:r>
        <w:r w:rsidR="00B42D63">
          <w:rPr>
            <w:noProof/>
            <w:webHidden/>
          </w:rPr>
          <w:fldChar w:fldCharType="separate"/>
        </w:r>
        <w:r w:rsidR="00B42D63">
          <w:rPr>
            <w:noProof/>
            <w:webHidden/>
          </w:rPr>
          <w:t>63</w:t>
        </w:r>
        <w:r w:rsidR="00B42D63">
          <w:rPr>
            <w:noProof/>
            <w:webHidden/>
          </w:rPr>
          <w:fldChar w:fldCharType="end"/>
        </w:r>
      </w:hyperlink>
    </w:p>
    <w:p w14:paraId="0DF3D2BD" w14:textId="1FF4C508"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0" w:history="1">
        <w:r w:rsidR="00B42D63" w:rsidRPr="00D8697E">
          <w:rPr>
            <w:rStyle w:val="Hyperlink"/>
            <w:noProof/>
          </w:rPr>
          <w:t>Figure 23 - Monthly Error Distribution for CNN, LSTM, ANN, and SARIMAX Forecasters – Saint John Dataset</w:t>
        </w:r>
        <w:r w:rsidR="00B42D63">
          <w:rPr>
            <w:noProof/>
            <w:webHidden/>
          </w:rPr>
          <w:tab/>
        </w:r>
        <w:r w:rsidR="00B42D63">
          <w:rPr>
            <w:noProof/>
            <w:webHidden/>
          </w:rPr>
          <w:fldChar w:fldCharType="begin"/>
        </w:r>
        <w:r w:rsidR="00B42D63">
          <w:rPr>
            <w:noProof/>
            <w:webHidden/>
          </w:rPr>
          <w:instrText xml:space="preserve"> PAGEREF _Toc92894300 \h </w:instrText>
        </w:r>
        <w:r w:rsidR="00B42D63">
          <w:rPr>
            <w:noProof/>
            <w:webHidden/>
          </w:rPr>
        </w:r>
        <w:r w:rsidR="00B42D63">
          <w:rPr>
            <w:noProof/>
            <w:webHidden/>
          </w:rPr>
          <w:fldChar w:fldCharType="separate"/>
        </w:r>
        <w:r w:rsidR="00B42D63">
          <w:rPr>
            <w:noProof/>
            <w:webHidden/>
          </w:rPr>
          <w:t>64</w:t>
        </w:r>
        <w:r w:rsidR="00B42D63">
          <w:rPr>
            <w:noProof/>
            <w:webHidden/>
          </w:rPr>
          <w:fldChar w:fldCharType="end"/>
        </w:r>
      </w:hyperlink>
    </w:p>
    <w:p w14:paraId="5DE859A6" w14:textId="515E1904"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1" w:history="1">
        <w:r w:rsidR="00B42D63" w:rsidRPr="00D8697E">
          <w:rPr>
            <w:rStyle w:val="Hyperlink"/>
            <w:noProof/>
          </w:rPr>
          <w:t>Figure 24 - Scatter Plot of Load Demand versus Temperature – Saint John Dataset</w:t>
        </w:r>
        <w:r w:rsidR="00B42D63">
          <w:rPr>
            <w:noProof/>
            <w:webHidden/>
          </w:rPr>
          <w:tab/>
        </w:r>
        <w:r w:rsidR="00B42D63">
          <w:rPr>
            <w:noProof/>
            <w:webHidden/>
          </w:rPr>
          <w:fldChar w:fldCharType="begin"/>
        </w:r>
        <w:r w:rsidR="00B42D63">
          <w:rPr>
            <w:noProof/>
            <w:webHidden/>
          </w:rPr>
          <w:instrText xml:space="preserve"> PAGEREF _Toc92894301 \h </w:instrText>
        </w:r>
        <w:r w:rsidR="00B42D63">
          <w:rPr>
            <w:noProof/>
            <w:webHidden/>
          </w:rPr>
        </w:r>
        <w:r w:rsidR="00B42D63">
          <w:rPr>
            <w:noProof/>
            <w:webHidden/>
          </w:rPr>
          <w:fldChar w:fldCharType="separate"/>
        </w:r>
        <w:r w:rsidR="00B42D63">
          <w:rPr>
            <w:noProof/>
            <w:webHidden/>
          </w:rPr>
          <w:t>66</w:t>
        </w:r>
        <w:r w:rsidR="00B42D63">
          <w:rPr>
            <w:noProof/>
            <w:webHidden/>
          </w:rPr>
          <w:fldChar w:fldCharType="end"/>
        </w:r>
      </w:hyperlink>
    </w:p>
    <w:p w14:paraId="35C42FF7" w14:textId="5171A48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2" w:history="1">
        <w:r w:rsidR="00B42D63" w:rsidRPr="00D8697E">
          <w:rPr>
            <w:rStyle w:val="Hyperlink"/>
            <w:noProof/>
          </w:rPr>
          <w:t>Figure 25 – Excerpt from the Toronto Dataset</w:t>
        </w:r>
        <w:r w:rsidR="00B42D63">
          <w:rPr>
            <w:noProof/>
            <w:webHidden/>
          </w:rPr>
          <w:tab/>
        </w:r>
        <w:r w:rsidR="00B42D63">
          <w:rPr>
            <w:noProof/>
            <w:webHidden/>
          </w:rPr>
          <w:fldChar w:fldCharType="begin"/>
        </w:r>
        <w:r w:rsidR="00B42D63">
          <w:rPr>
            <w:noProof/>
            <w:webHidden/>
          </w:rPr>
          <w:instrText xml:space="preserve"> PAGEREF _Toc92894302 \h </w:instrText>
        </w:r>
        <w:r w:rsidR="00B42D63">
          <w:rPr>
            <w:noProof/>
            <w:webHidden/>
          </w:rPr>
        </w:r>
        <w:r w:rsidR="00B42D63">
          <w:rPr>
            <w:noProof/>
            <w:webHidden/>
          </w:rPr>
          <w:fldChar w:fldCharType="separate"/>
        </w:r>
        <w:r w:rsidR="00B42D63">
          <w:rPr>
            <w:noProof/>
            <w:webHidden/>
          </w:rPr>
          <w:t>94</w:t>
        </w:r>
        <w:r w:rsidR="00B42D63">
          <w:rPr>
            <w:noProof/>
            <w:webHidden/>
          </w:rPr>
          <w:fldChar w:fldCharType="end"/>
        </w:r>
      </w:hyperlink>
    </w:p>
    <w:p w14:paraId="4270D778" w14:textId="11378F3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3" w:history="1">
        <w:r w:rsidR="00B42D63" w:rsidRPr="00D8697E">
          <w:rPr>
            <w:rStyle w:val="Hyperlink"/>
            <w:noProof/>
          </w:rPr>
          <w:t>Figure 26 – Plot of the Initial Auto Correlation – Toronto Dataset</w:t>
        </w:r>
        <w:r w:rsidR="00B42D63">
          <w:rPr>
            <w:noProof/>
            <w:webHidden/>
          </w:rPr>
          <w:tab/>
        </w:r>
        <w:r w:rsidR="00B42D63">
          <w:rPr>
            <w:noProof/>
            <w:webHidden/>
          </w:rPr>
          <w:fldChar w:fldCharType="begin"/>
        </w:r>
        <w:r w:rsidR="00B42D63">
          <w:rPr>
            <w:noProof/>
            <w:webHidden/>
          </w:rPr>
          <w:instrText xml:space="preserve"> PAGEREF _Toc92894303 \h </w:instrText>
        </w:r>
        <w:r w:rsidR="00B42D63">
          <w:rPr>
            <w:noProof/>
            <w:webHidden/>
          </w:rPr>
        </w:r>
        <w:r w:rsidR="00B42D63">
          <w:rPr>
            <w:noProof/>
            <w:webHidden/>
          </w:rPr>
          <w:fldChar w:fldCharType="separate"/>
        </w:r>
        <w:r w:rsidR="00B42D63">
          <w:rPr>
            <w:noProof/>
            <w:webHidden/>
          </w:rPr>
          <w:t>95</w:t>
        </w:r>
        <w:r w:rsidR="00B42D63">
          <w:rPr>
            <w:noProof/>
            <w:webHidden/>
          </w:rPr>
          <w:fldChar w:fldCharType="end"/>
        </w:r>
      </w:hyperlink>
    </w:p>
    <w:p w14:paraId="7E06EE08" w14:textId="4E570104"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4" w:history="1">
        <w:r w:rsidR="00B42D63" w:rsidRPr="00D8697E">
          <w:rPr>
            <w:rStyle w:val="Hyperlink"/>
            <w:noProof/>
          </w:rPr>
          <w:t>Figure 27 – ACF Plot Following Seasonal Differencing – Toronto Dataset</w:t>
        </w:r>
        <w:r w:rsidR="00B42D63">
          <w:rPr>
            <w:noProof/>
            <w:webHidden/>
          </w:rPr>
          <w:tab/>
        </w:r>
        <w:r w:rsidR="00B42D63">
          <w:rPr>
            <w:noProof/>
            <w:webHidden/>
          </w:rPr>
          <w:fldChar w:fldCharType="begin"/>
        </w:r>
        <w:r w:rsidR="00B42D63">
          <w:rPr>
            <w:noProof/>
            <w:webHidden/>
          </w:rPr>
          <w:instrText xml:space="preserve"> PAGEREF _Toc92894304 \h </w:instrText>
        </w:r>
        <w:r w:rsidR="00B42D63">
          <w:rPr>
            <w:noProof/>
            <w:webHidden/>
          </w:rPr>
        </w:r>
        <w:r w:rsidR="00B42D63">
          <w:rPr>
            <w:noProof/>
            <w:webHidden/>
          </w:rPr>
          <w:fldChar w:fldCharType="separate"/>
        </w:r>
        <w:r w:rsidR="00B42D63">
          <w:rPr>
            <w:noProof/>
            <w:webHidden/>
          </w:rPr>
          <w:t>95</w:t>
        </w:r>
        <w:r w:rsidR="00B42D63">
          <w:rPr>
            <w:noProof/>
            <w:webHidden/>
          </w:rPr>
          <w:fldChar w:fldCharType="end"/>
        </w:r>
      </w:hyperlink>
    </w:p>
    <w:p w14:paraId="6AE6A822" w14:textId="62528E5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5" w:history="1">
        <w:r w:rsidR="00B42D63" w:rsidRPr="00D8697E">
          <w:rPr>
            <w:rStyle w:val="Hyperlink"/>
            <w:noProof/>
          </w:rPr>
          <w:t>Figure 28 – ACF Plot After Seasonal and Non-Seasonal Differencing – Toronto Dataset</w:t>
        </w:r>
        <w:r w:rsidR="00B42D63">
          <w:rPr>
            <w:noProof/>
            <w:webHidden/>
          </w:rPr>
          <w:tab/>
        </w:r>
        <w:r w:rsidR="00B42D63">
          <w:rPr>
            <w:noProof/>
            <w:webHidden/>
          </w:rPr>
          <w:fldChar w:fldCharType="begin"/>
        </w:r>
        <w:r w:rsidR="00B42D63">
          <w:rPr>
            <w:noProof/>
            <w:webHidden/>
          </w:rPr>
          <w:instrText xml:space="preserve"> PAGEREF _Toc92894305 \h </w:instrText>
        </w:r>
        <w:r w:rsidR="00B42D63">
          <w:rPr>
            <w:noProof/>
            <w:webHidden/>
          </w:rPr>
        </w:r>
        <w:r w:rsidR="00B42D63">
          <w:rPr>
            <w:noProof/>
            <w:webHidden/>
          </w:rPr>
          <w:fldChar w:fldCharType="separate"/>
        </w:r>
        <w:r w:rsidR="00B42D63">
          <w:rPr>
            <w:noProof/>
            <w:webHidden/>
          </w:rPr>
          <w:t>96</w:t>
        </w:r>
        <w:r w:rsidR="00B42D63">
          <w:rPr>
            <w:noProof/>
            <w:webHidden/>
          </w:rPr>
          <w:fldChar w:fldCharType="end"/>
        </w:r>
      </w:hyperlink>
    </w:p>
    <w:p w14:paraId="2DCD0AAD" w14:textId="3EEAB640"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6" w:history="1">
        <w:r w:rsidR="00B42D63" w:rsidRPr="00D8697E">
          <w:rPr>
            <w:rStyle w:val="Hyperlink"/>
            <w:noProof/>
          </w:rPr>
          <w:t>Figure 29 - PACF Plot After Seasonal and Non-Seasonal Differencing – Toronto Dataset</w:t>
        </w:r>
        <w:r w:rsidR="00B42D63">
          <w:rPr>
            <w:noProof/>
            <w:webHidden/>
          </w:rPr>
          <w:tab/>
        </w:r>
        <w:r w:rsidR="00B42D63">
          <w:rPr>
            <w:noProof/>
            <w:webHidden/>
          </w:rPr>
          <w:fldChar w:fldCharType="begin"/>
        </w:r>
        <w:r w:rsidR="00B42D63">
          <w:rPr>
            <w:noProof/>
            <w:webHidden/>
          </w:rPr>
          <w:instrText xml:space="preserve"> PAGEREF _Toc92894306 \h </w:instrText>
        </w:r>
        <w:r w:rsidR="00B42D63">
          <w:rPr>
            <w:noProof/>
            <w:webHidden/>
          </w:rPr>
        </w:r>
        <w:r w:rsidR="00B42D63">
          <w:rPr>
            <w:noProof/>
            <w:webHidden/>
          </w:rPr>
          <w:fldChar w:fldCharType="separate"/>
        </w:r>
        <w:r w:rsidR="00B42D63">
          <w:rPr>
            <w:noProof/>
            <w:webHidden/>
          </w:rPr>
          <w:t>96</w:t>
        </w:r>
        <w:r w:rsidR="00B42D63">
          <w:rPr>
            <w:noProof/>
            <w:webHidden/>
          </w:rPr>
          <w:fldChar w:fldCharType="end"/>
        </w:r>
      </w:hyperlink>
    </w:p>
    <w:p w14:paraId="2E1F5F19" w14:textId="2AEE9992"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7" w:history="1">
        <w:r w:rsidR="00B42D63" w:rsidRPr="00D8697E">
          <w:rPr>
            <w:rStyle w:val="Hyperlink"/>
            <w:noProof/>
          </w:rPr>
          <w:t>Figure 30 - Excerpt from the Ottawa Dataset</w:t>
        </w:r>
        <w:r w:rsidR="00B42D63">
          <w:rPr>
            <w:noProof/>
            <w:webHidden/>
          </w:rPr>
          <w:tab/>
        </w:r>
        <w:r w:rsidR="00B42D63">
          <w:rPr>
            <w:noProof/>
            <w:webHidden/>
          </w:rPr>
          <w:fldChar w:fldCharType="begin"/>
        </w:r>
        <w:r w:rsidR="00B42D63">
          <w:rPr>
            <w:noProof/>
            <w:webHidden/>
          </w:rPr>
          <w:instrText xml:space="preserve"> PAGEREF _Toc92894307 \h </w:instrText>
        </w:r>
        <w:r w:rsidR="00B42D63">
          <w:rPr>
            <w:noProof/>
            <w:webHidden/>
          </w:rPr>
        </w:r>
        <w:r w:rsidR="00B42D63">
          <w:rPr>
            <w:noProof/>
            <w:webHidden/>
          </w:rPr>
          <w:fldChar w:fldCharType="separate"/>
        </w:r>
        <w:r w:rsidR="00B42D63">
          <w:rPr>
            <w:noProof/>
            <w:webHidden/>
          </w:rPr>
          <w:t>97</w:t>
        </w:r>
        <w:r w:rsidR="00B42D63">
          <w:rPr>
            <w:noProof/>
            <w:webHidden/>
          </w:rPr>
          <w:fldChar w:fldCharType="end"/>
        </w:r>
      </w:hyperlink>
    </w:p>
    <w:p w14:paraId="04900A2B" w14:textId="4131B66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8" w:history="1">
        <w:r w:rsidR="00B42D63" w:rsidRPr="00D8697E">
          <w:rPr>
            <w:rStyle w:val="Hyperlink"/>
            <w:noProof/>
          </w:rPr>
          <w:t>Figure 31 - Plot of the Initial Auto Correlation – Ottawa Dataset</w:t>
        </w:r>
        <w:r w:rsidR="00B42D63">
          <w:rPr>
            <w:noProof/>
            <w:webHidden/>
          </w:rPr>
          <w:tab/>
        </w:r>
        <w:r w:rsidR="00B42D63">
          <w:rPr>
            <w:noProof/>
            <w:webHidden/>
          </w:rPr>
          <w:fldChar w:fldCharType="begin"/>
        </w:r>
        <w:r w:rsidR="00B42D63">
          <w:rPr>
            <w:noProof/>
            <w:webHidden/>
          </w:rPr>
          <w:instrText xml:space="preserve"> PAGEREF _Toc92894308 \h </w:instrText>
        </w:r>
        <w:r w:rsidR="00B42D63">
          <w:rPr>
            <w:noProof/>
            <w:webHidden/>
          </w:rPr>
        </w:r>
        <w:r w:rsidR="00B42D63">
          <w:rPr>
            <w:noProof/>
            <w:webHidden/>
          </w:rPr>
          <w:fldChar w:fldCharType="separate"/>
        </w:r>
        <w:r w:rsidR="00B42D63">
          <w:rPr>
            <w:noProof/>
            <w:webHidden/>
          </w:rPr>
          <w:t>98</w:t>
        </w:r>
        <w:r w:rsidR="00B42D63">
          <w:rPr>
            <w:noProof/>
            <w:webHidden/>
          </w:rPr>
          <w:fldChar w:fldCharType="end"/>
        </w:r>
      </w:hyperlink>
    </w:p>
    <w:p w14:paraId="24E2BD0F" w14:textId="3D4DBDAC"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09" w:history="1">
        <w:r w:rsidR="00B42D63" w:rsidRPr="00D8697E">
          <w:rPr>
            <w:rStyle w:val="Hyperlink"/>
            <w:noProof/>
          </w:rPr>
          <w:t>Figure 32 - ACF Plot Following Seasonal Differencing – Ottawa Dataset</w:t>
        </w:r>
        <w:r w:rsidR="00B42D63">
          <w:rPr>
            <w:noProof/>
            <w:webHidden/>
          </w:rPr>
          <w:tab/>
        </w:r>
        <w:r w:rsidR="00B42D63">
          <w:rPr>
            <w:noProof/>
            <w:webHidden/>
          </w:rPr>
          <w:fldChar w:fldCharType="begin"/>
        </w:r>
        <w:r w:rsidR="00B42D63">
          <w:rPr>
            <w:noProof/>
            <w:webHidden/>
          </w:rPr>
          <w:instrText xml:space="preserve"> PAGEREF _Toc92894309 \h </w:instrText>
        </w:r>
        <w:r w:rsidR="00B42D63">
          <w:rPr>
            <w:noProof/>
            <w:webHidden/>
          </w:rPr>
        </w:r>
        <w:r w:rsidR="00B42D63">
          <w:rPr>
            <w:noProof/>
            <w:webHidden/>
          </w:rPr>
          <w:fldChar w:fldCharType="separate"/>
        </w:r>
        <w:r w:rsidR="00B42D63">
          <w:rPr>
            <w:noProof/>
            <w:webHidden/>
          </w:rPr>
          <w:t>99</w:t>
        </w:r>
        <w:r w:rsidR="00B42D63">
          <w:rPr>
            <w:noProof/>
            <w:webHidden/>
          </w:rPr>
          <w:fldChar w:fldCharType="end"/>
        </w:r>
      </w:hyperlink>
    </w:p>
    <w:p w14:paraId="297BAD16" w14:textId="37C2C054"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0" w:history="1">
        <w:r w:rsidR="00B42D63" w:rsidRPr="00D8697E">
          <w:rPr>
            <w:rStyle w:val="Hyperlink"/>
            <w:noProof/>
          </w:rPr>
          <w:t>Figure 33 - ACF Plot After Seasonal and Non-Seasonal Differencing – Ottawa Dataset</w:t>
        </w:r>
        <w:r w:rsidR="00B42D63">
          <w:rPr>
            <w:noProof/>
            <w:webHidden/>
          </w:rPr>
          <w:tab/>
        </w:r>
        <w:r w:rsidR="00B42D63">
          <w:rPr>
            <w:noProof/>
            <w:webHidden/>
          </w:rPr>
          <w:fldChar w:fldCharType="begin"/>
        </w:r>
        <w:r w:rsidR="00B42D63">
          <w:rPr>
            <w:noProof/>
            <w:webHidden/>
          </w:rPr>
          <w:instrText xml:space="preserve"> PAGEREF _Toc92894310 \h </w:instrText>
        </w:r>
        <w:r w:rsidR="00B42D63">
          <w:rPr>
            <w:noProof/>
            <w:webHidden/>
          </w:rPr>
        </w:r>
        <w:r w:rsidR="00B42D63">
          <w:rPr>
            <w:noProof/>
            <w:webHidden/>
          </w:rPr>
          <w:fldChar w:fldCharType="separate"/>
        </w:r>
        <w:r w:rsidR="00B42D63">
          <w:rPr>
            <w:noProof/>
            <w:webHidden/>
          </w:rPr>
          <w:t>99</w:t>
        </w:r>
        <w:r w:rsidR="00B42D63">
          <w:rPr>
            <w:noProof/>
            <w:webHidden/>
          </w:rPr>
          <w:fldChar w:fldCharType="end"/>
        </w:r>
      </w:hyperlink>
    </w:p>
    <w:p w14:paraId="08ABE728" w14:textId="33844DE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1" w:history="1">
        <w:r w:rsidR="00B42D63" w:rsidRPr="00D8697E">
          <w:rPr>
            <w:rStyle w:val="Hyperlink"/>
            <w:noProof/>
          </w:rPr>
          <w:t>Figure 34 - PACF Plot After Seasonal and Non-Seasonal Differencing – Ottawa Dataset</w:t>
        </w:r>
        <w:r w:rsidR="00B42D63">
          <w:rPr>
            <w:noProof/>
            <w:webHidden/>
          </w:rPr>
          <w:tab/>
        </w:r>
        <w:r w:rsidR="00B42D63">
          <w:rPr>
            <w:noProof/>
            <w:webHidden/>
          </w:rPr>
          <w:fldChar w:fldCharType="begin"/>
        </w:r>
        <w:r w:rsidR="00B42D63">
          <w:rPr>
            <w:noProof/>
            <w:webHidden/>
          </w:rPr>
          <w:instrText xml:space="preserve"> PAGEREF _Toc92894311 \h </w:instrText>
        </w:r>
        <w:r w:rsidR="00B42D63">
          <w:rPr>
            <w:noProof/>
            <w:webHidden/>
          </w:rPr>
        </w:r>
        <w:r w:rsidR="00B42D63">
          <w:rPr>
            <w:noProof/>
            <w:webHidden/>
          </w:rPr>
          <w:fldChar w:fldCharType="separate"/>
        </w:r>
        <w:r w:rsidR="00B42D63">
          <w:rPr>
            <w:noProof/>
            <w:webHidden/>
          </w:rPr>
          <w:t>100</w:t>
        </w:r>
        <w:r w:rsidR="00B42D63">
          <w:rPr>
            <w:noProof/>
            <w:webHidden/>
          </w:rPr>
          <w:fldChar w:fldCharType="end"/>
        </w:r>
      </w:hyperlink>
    </w:p>
    <w:p w14:paraId="45CFABEB" w14:textId="7603420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2" w:history="1">
        <w:r w:rsidR="00B42D63" w:rsidRPr="00D8697E">
          <w:rPr>
            <w:rStyle w:val="Hyperlink"/>
            <w:noProof/>
          </w:rPr>
          <w:t>Figure 35 - Excerpt from the Saint John Dataset</w:t>
        </w:r>
        <w:r w:rsidR="00B42D63">
          <w:rPr>
            <w:noProof/>
            <w:webHidden/>
          </w:rPr>
          <w:tab/>
        </w:r>
        <w:r w:rsidR="00B42D63">
          <w:rPr>
            <w:noProof/>
            <w:webHidden/>
          </w:rPr>
          <w:fldChar w:fldCharType="begin"/>
        </w:r>
        <w:r w:rsidR="00B42D63">
          <w:rPr>
            <w:noProof/>
            <w:webHidden/>
          </w:rPr>
          <w:instrText xml:space="preserve"> PAGEREF _Toc92894312 \h </w:instrText>
        </w:r>
        <w:r w:rsidR="00B42D63">
          <w:rPr>
            <w:noProof/>
            <w:webHidden/>
          </w:rPr>
        </w:r>
        <w:r w:rsidR="00B42D63">
          <w:rPr>
            <w:noProof/>
            <w:webHidden/>
          </w:rPr>
          <w:fldChar w:fldCharType="separate"/>
        </w:r>
        <w:r w:rsidR="00B42D63">
          <w:rPr>
            <w:noProof/>
            <w:webHidden/>
          </w:rPr>
          <w:t>101</w:t>
        </w:r>
        <w:r w:rsidR="00B42D63">
          <w:rPr>
            <w:noProof/>
            <w:webHidden/>
          </w:rPr>
          <w:fldChar w:fldCharType="end"/>
        </w:r>
      </w:hyperlink>
    </w:p>
    <w:p w14:paraId="4B032DAA" w14:textId="7A91C3AE"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3" w:history="1">
        <w:r w:rsidR="00B42D63" w:rsidRPr="00D8697E">
          <w:rPr>
            <w:rStyle w:val="Hyperlink"/>
            <w:noProof/>
          </w:rPr>
          <w:t>Figure 36 - Plot of the Initial Auto Correlation – Saint John Dataset</w:t>
        </w:r>
        <w:r w:rsidR="00B42D63">
          <w:rPr>
            <w:noProof/>
            <w:webHidden/>
          </w:rPr>
          <w:tab/>
        </w:r>
        <w:r w:rsidR="00B42D63">
          <w:rPr>
            <w:noProof/>
            <w:webHidden/>
          </w:rPr>
          <w:fldChar w:fldCharType="begin"/>
        </w:r>
        <w:r w:rsidR="00B42D63">
          <w:rPr>
            <w:noProof/>
            <w:webHidden/>
          </w:rPr>
          <w:instrText xml:space="preserve"> PAGEREF _Toc92894313 \h </w:instrText>
        </w:r>
        <w:r w:rsidR="00B42D63">
          <w:rPr>
            <w:noProof/>
            <w:webHidden/>
          </w:rPr>
        </w:r>
        <w:r w:rsidR="00B42D63">
          <w:rPr>
            <w:noProof/>
            <w:webHidden/>
          </w:rPr>
          <w:fldChar w:fldCharType="separate"/>
        </w:r>
        <w:r w:rsidR="00B42D63">
          <w:rPr>
            <w:noProof/>
            <w:webHidden/>
          </w:rPr>
          <w:t>102</w:t>
        </w:r>
        <w:r w:rsidR="00B42D63">
          <w:rPr>
            <w:noProof/>
            <w:webHidden/>
          </w:rPr>
          <w:fldChar w:fldCharType="end"/>
        </w:r>
      </w:hyperlink>
    </w:p>
    <w:p w14:paraId="53FB9DAF" w14:textId="7D13DD7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4" w:history="1">
        <w:r w:rsidR="00B42D63" w:rsidRPr="00D8697E">
          <w:rPr>
            <w:rStyle w:val="Hyperlink"/>
            <w:noProof/>
          </w:rPr>
          <w:t>Figure 37 - ACF Plot Following Seasonal Differencing – Saint John Dataset</w:t>
        </w:r>
        <w:r w:rsidR="00B42D63">
          <w:rPr>
            <w:noProof/>
            <w:webHidden/>
          </w:rPr>
          <w:tab/>
        </w:r>
        <w:r w:rsidR="00B42D63">
          <w:rPr>
            <w:noProof/>
            <w:webHidden/>
          </w:rPr>
          <w:fldChar w:fldCharType="begin"/>
        </w:r>
        <w:r w:rsidR="00B42D63">
          <w:rPr>
            <w:noProof/>
            <w:webHidden/>
          </w:rPr>
          <w:instrText xml:space="preserve"> PAGEREF _Toc92894314 \h </w:instrText>
        </w:r>
        <w:r w:rsidR="00B42D63">
          <w:rPr>
            <w:noProof/>
            <w:webHidden/>
          </w:rPr>
        </w:r>
        <w:r w:rsidR="00B42D63">
          <w:rPr>
            <w:noProof/>
            <w:webHidden/>
          </w:rPr>
          <w:fldChar w:fldCharType="separate"/>
        </w:r>
        <w:r w:rsidR="00B42D63">
          <w:rPr>
            <w:noProof/>
            <w:webHidden/>
          </w:rPr>
          <w:t>102</w:t>
        </w:r>
        <w:r w:rsidR="00B42D63">
          <w:rPr>
            <w:noProof/>
            <w:webHidden/>
          </w:rPr>
          <w:fldChar w:fldCharType="end"/>
        </w:r>
      </w:hyperlink>
    </w:p>
    <w:p w14:paraId="76DD34FD" w14:textId="53BFFC5E"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5" w:history="1">
        <w:r w:rsidR="00B42D63" w:rsidRPr="00D8697E">
          <w:rPr>
            <w:rStyle w:val="Hyperlink"/>
            <w:noProof/>
          </w:rPr>
          <w:t>Figure 38 - ACF Plot After Seasonal and Non-Seasonal Differencing – Saint John Dataset</w:t>
        </w:r>
        <w:r w:rsidR="00B42D63">
          <w:rPr>
            <w:noProof/>
            <w:webHidden/>
          </w:rPr>
          <w:tab/>
        </w:r>
        <w:r w:rsidR="00B42D63">
          <w:rPr>
            <w:noProof/>
            <w:webHidden/>
          </w:rPr>
          <w:fldChar w:fldCharType="begin"/>
        </w:r>
        <w:r w:rsidR="00B42D63">
          <w:rPr>
            <w:noProof/>
            <w:webHidden/>
          </w:rPr>
          <w:instrText xml:space="preserve"> PAGEREF _Toc92894315 \h </w:instrText>
        </w:r>
        <w:r w:rsidR="00B42D63">
          <w:rPr>
            <w:noProof/>
            <w:webHidden/>
          </w:rPr>
        </w:r>
        <w:r w:rsidR="00B42D63">
          <w:rPr>
            <w:noProof/>
            <w:webHidden/>
          </w:rPr>
          <w:fldChar w:fldCharType="separate"/>
        </w:r>
        <w:r w:rsidR="00B42D63">
          <w:rPr>
            <w:noProof/>
            <w:webHidden/>
          </w:rPr>
          <w:t>103</w:t>
        </w:r>
        <w:r w:rsidR="00B42D63">
          <w:rPr>
            <w:noProof/>
            <w:webHidden/>
          </w:rPr>
          <w:fldChar w:fldCharType="end"/>
        </w:r>
      </w:hyperlink>
    </w:p>
    <w:p w14:paraId="1F46B5C3" w14:textId="07300B3B"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6" w:history="1">
        <w:r w:rsidR="00B42D63" w:rsidRPr="00D8697E">
          <w:rPr>
            <w:rStyle w:val="Hyperlink"/>
            <w:noProof/>
          </w:rPr>
          <w:t>Figure 39 - PACF Plot After Seasonal and Non-Seasonal Differencing – Saint John Dataset</w:t>
        </w:r>
        <w:r w:rsidR="00B42D63">
          <w:rPr>
            <w:noProof/>
            <w:webHidden/>
          </w:rPr>
          <w:tab/>
        </w:r>
        <w:r w:rsidR="00B42D63">
          <w:rPr>
            <w:noProof/>
            <w:webHidden/>
          </w:rPr>
          <w:fldChar w:fldCharType="begin"/>
        </w:r>
        <w:r w:rsidR="00B42D63">
          <w:rPr>
            <w:noProof/>
            <w:webHidden/>
          </w:rPr>
          <w:instrText xml:space="preserve"> PAGEREF _Toc92894316 \h </w:instrText>
        </w:r>
        <w:r w:rsidR="00B42D63">
          <w:rPr>
            <w:noProof/>
            <w:webHidden/>
          </w:rPr>
        </w:r>
        <w:r w:rsidR="00B42D63">
          <w:rPr>
            <w:noProof/>
            <w:webHidden/>
          </w:rPr>
          <w:fldChar w:fldCharType="separate"/>
        </w:r>
        <w:r w:rsidR="00B42D63">
          <w:rPr>
            <w:noProof/>
            <w:webHidden/>
          </w:rPr>
          <w:t>103</w:t>
        </w:r>
        <w:r w:rsidR="00B42D63">
          <w:rPr>
            <w:noProof/>
            <w:webHidden/>
          </w:rPr>
          <w:fldChar w:fldCharType="end"/>
        </w:r>
      </w:hyperlink>
    </w:p>
    <w:p w14:paraId="76B7CA62" w14:textId="598E7990"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7" w:history="1">
        <w:r w:rsidR="00B42D63" w:rsidRPr="00D8697E">
          <w:rPr>
            <w:rStyle w:val="Hyperlink"/>
            <w:noProof/>
          </w:rPr>
          <w:t>Figure 40 - Load Demand on March 11, 2019, and CNN Forecast – Toronto Dataset</w:t>
        </w:r>
        <w:r w:rsidR="00B42D63">
          <w:rPr>
            <w:noProof/>
            <w:webHidden/>
          </w:rPr>
          <w:tab/>
        </w:r>
        <w:r w:rsidR="00B42D63">
          <w:rPr>
            <w:noProof/>
            <w:webHidden/>
          </w:rPr>
          <w:fldChar w:fldCharType="begin"/>
        </w:r>
        <w:r w:rsidR="00B42D63">
          <w:rPr>
            <w:noProof/>
            <w:webHidden/>
          </w:rPr>
          <w:instrText xml:space="preserve"> PAGEREF _Toc92894317 \h </w:instrText>
        </w:r>
        <w:r w:rsidR="00B42D63">
          <w:rPr>
            <w:noProof/>
            <w:webHidden/>
          </w:rPr>
        </w:r>
        <w:r w:rsidR="00B42D63">
          <w:rPr>
            <w:noProof/>
            <w:webHidden/>
          </w:rPr>
          <w:fldChar w:fldCharType="separate"/>
        </w:r>
        <w:r w:rsidR="00B42D63">
          <w:rPr>
            <w:noProof/>
            <w:webHidden/>
          </w:rPr>
          <w:t>105</w:t>
        </w:r>
        <w:r w:rsidR="00B42D63">
          <w:rPr>
            <w:noProof/>
            <w:webHidden/>
          </w:rPr>
          <w:fldChar w:fldCharType="end"/>
        </w:r>
      </w:hyperlink>
    </w:p>
    <w:p w14:paraId="03DC1BEC" w14:textId="3F51408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8" w:history="1">
        <w:r w:rsidR="00B42D63" w:rsidRPr="00D8697E">
          <w:rPr>
            <w:rStyle w:val="Hyperlink"/>
            <w:noProof/>
          </w:rPr>
          <w:t>Figure 41 - Hourly Error Distribution for the MLR Forecaster – Toronto Dataset</w:t>
        </w:r>
        <w:r w:rsidR="00B42D63">
          <w:rPr>
            <w:noProof/>
            <w:webHidden/>
          </w:rPr>
          <w:tab/>
        </w:r>
        <w:r w:rsidR="00B42D63">
          <w:rPr>
            <w:noProof/>
            <w:webHidden/>
          </w:rPr>
          <w:fldChar w:fldCharType="begin"/>
        </w:r>
        <w:r w:rsidR="00B42D63">
          <w:rPr>
            <w:noProof/>
            <w:webHidden/>
          </w:rPr>
          <w:instrText xml:space="preserve"> PAGEREF _Toc92894318 \h </w:instrText>
        </w:r>
        <w:r w:rsidR="00B42D63">
          <w:rPr>
            <w:noProof/>
            <w:webHidden/>
          </w:rPr>
        </w:r>
        <w:r w:rsidR="00B42D63">
          <w:rPr>
            <w:noProof/>
            <w:webHidden/>
          </w:rPr>
          <w:fldChar w:fldCharType="separate"/>
        </w:r>
        <w:r w:rsidR="00B42D63">
          <w:rPr>
            <w:noProof/>
            <w:webHidden/>
          </w:rPr>
          <w:t>106</w:t>
        </w:r>
        <w:r w:rsidR="00B42D63">
          <w:rPr>
            <w:noProof/>
            <w:webHidden/>
          </w:rPr>
          <w:fldChar w:fldCharType="end"/>
        </w:r>
      </w:hyperlink>
    </w:p>
    <w:p w14:paraId="2E27EC33" w14:textId="1271306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19" w:history="1">
        <w:r w:rsidR="00B42D63" w:rsidRPr="00D8697E">
          <w:rPr>
            <w:rStyle w:val="Hyperlink"/>
            <w:noProof/>
          </w:rPr>
          <w:t>Figure 42 - Hourly Error Distribution for the SARIMAX Forecaster – Toronto Dataset</w:t>
        </w:r>
        <w:r w:rsidR="00B42D63">
          <w:rPr>
            <w:noProof/>
            <w:webHidden/>
          </w:rPr>
          <w:tab/>
        </w:r>
        <w:r w:rsidR="00B42D63">
          <w:rPr>
            <w:noProof/>
            <w:webHidden/>
          </w:rPr>
          <w:fldChar w:fldCharType="begin"/>
        </w:r>
        <w:r w:rsidR="00B42D63">
          <w:rPr>
            <w:noProof/>
            <w:webHidden/>
          </w:rPr>
          <w:instrText xml:space="preserve"> PAGEREF _Toc92894319 \h </w:instrText>
        </w:r>
        <w:r w:rsidR="00B42D63">
          <w:rPr>
            <w:noProof/>
            <w:webHidden/>
          </w:rPr>
        </w:r>
        <w:r w:rsidR="00B42D63">
          <w:rPr>
            <w:noProof/>
            <w:webHidden/>
          </w:rPr>
          <w:fldChar w:fldCharType="separate"/>
        </w:r>
        <w:r w:rsidR="00B42D63">
          <w:rPr>
            <w:noProof/>
            <w:webHidden/>
          </w:rPr>
          <w:t>107</w:t>
        </w:r>
        <w:r w:rsidR="00B42D63">
          <w:rPr>
            <w:noProof/>
            <w:webHidden/>
          </w:rPr>
          <w:fldChar w:fldCharType="end"/>
        </w:r>
      </w:hyperlink>
    </w:p>
    <w:p w14:paraId="4C9D3499" w14:textId="706554FA"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0" w:history="1">
        <w:r w:rsidR="00B42D63" w:rsidRPr="00D8697E">
          <w:rPr>
            <w:rStyle w:val="Hyperlink"/>
            <w:noProof/>
          </w:rPr>
          <w:t>Figure 43 - Hourly Error Distribution for the SNF Forecaster – Toronto Dataset</w:t>
        </w:r>
        <w:r w:rsidR="00B42D63">
          <w:rPr>
            <w:noProof/>
            <w:webHidden/>
          </w:rPr>
          <w:tab/>
        </w:r>
        <w:r w:rsidR="00B42D63">
          <w:rPr>
            <w:noProof/>
            <w:webHidden/>
          </w:rPr>
          <w:fldChar w:fldCharType="begin"/>
        </w:r>
        <w:r w:rsidR="00B42D63">
          <w:rPr>
            <w:noProof/>
            <w:webHidden/>
          </w:rPr>
          <w:instrText xml:space="preserve"> PAGEREF _Toc92894320 \h </w:instrText>
        </w:r>
        <w:r w:rsidR="00B42D63">
          <w:rPr>
            <w:noProof/>
            <w:webHidden/>
          </w:rPr>
        </w:r>
        <w:r w:rsidR="00B42D63">
          <w:rPr>
            <w:noProof/>
            <w:webHidden/>
          </w:rPr>
          <w:fldChar w:fldCharType="separate"/>
        </w:r>
        <w:r w:rsidR="00B42D63">
          <w:rPr>
            <w:noProof/>
            <w:webHidden/>
          </w:rPr>
          <w:t>107</w:t>
        </w:r>
        <w:r w:rsidR="00B42D63">
          <w:rPr>
            <w:noProof/>
            <w:webHidden/>
          </w:rPr>
          <w:fldChar w:fldCharType="end"/>
        </w:r>
      </w:hyperlink>
    </w:p>
    <w:p w14:paraId="45F7A3C7" w14:textId="4B6186F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1" w:history="1">
        <w:r w:rsidR="00B42D63" w:rsidRPr="00D8697E">
          <w:rPr>
            <w:rStyle w:val="Hyperlink"/>
            <w:noProof/>
          </w:rPr>
          <w:t>Figure 44 - Daily Error Distribution for the MLR Forecaster – Toronto Dataset</w:t>
        </w:r>
        <w:r w:rsidR="00B42D63">
          <w:rPr>
            <w:noProof/>
            <w:webHidden/>
          </w:rPr>
          <w:tab/>
        </w:r>
        <w:r w:rsidR="00B42D63">
          <w:rPr>
            <w:noProof/>
            <w:webHidden/>
          </w:rPr>
          <w:fldChar w:fldCharType="begin"/>
        </w:r>
        <w:r w:rsidR="00B42D63">
          <w:rPr>
            <w:noProof/>
            <w:webHidden/>
          </w:rPr>
          <w:instrText xml:space="preserve"> PAGEREF _Toc92894321 \h </w:instrText>
        </w:r>
        <w:r w:rsidR="00B42D63">
          <w:rPr>
            <w:noProof/>
            <w:webHidden/>
          </w:rPr>
        </w:r>
        <w:r w:rsidR="00B42D63">
          <w:rPr>
            <w:noProof/>
            <w:webHidden/>
          </w:rPr>
          <w:fldChar w:fldCharType="separate"/>
        </w:r>
        <w:r w:rsidR="00B42D63">
          <w:rPr>
            <w:noProof/>
            <w:webHidden/>
          </w:rPr>
          <w:t>108</w:t>
        </w:r>
        <w:r w:rsidR="00B42D63">
          <w:rPr>
            <w:noProof/>
            <w:webHidden/>
          </w:rPr>
          <w:fldChar w:fldCharType="end"/>
        </w:r>
      </w:hyperlink>
    </w:p>
    <w:p w14:paraId="4852ED19" w14:textId="0E40B5B0"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2" w:history="1">
        <w:r w:rsidR="00B42D63" w:rsidRPr="00D8697E">
          <w:rPr>
            <w:rStyle w:val="Hyperlink"/>
            <w:noProof/>
          </w:rPr>
          <w:t>Figure 45 - Daily Error Distribution for the SARIMAX Forecaster – Toronto Dataset</w:t>
        </w:r>
        <w:r w:rsidR="00B42D63">
          <w:rPr>
            <w:noProof/>
            <w:webHidden/>
          </w:rPr>
          <w:tab/>
        </w:r>
        <w:r w:rsidR="00B42D63">
          <w:rPr>
            <w:noProof/>
            <w:webHidden/>
          </w:rPr>
          <w:fldChar w:fldCharType="begin"/>
        </w:r>
        <w:r w:rsidR="00B42D63">
          <w:rPr>
            <w:noProof/>
            <w:webHidden/>
          </w:rPr>
          <w:instrText xml:space="preserve"> PAGEREF _Toc92894322 \h </w:instrText>
        </w:r>
        <w:r w:rsidR="00B42D63">
          <w:rPr>
            <w:noProof/>
            <w:webHidden/>
          </w:rPr>
        </w:r>
        <w:r w:rsidR="00B42D63">
          <w:rPr>
            <w:noProof/>
            <w:webHidden/>
          </w:rPr>
          <w:fldChar w:fldCharType="separate"/>
        </w:r>
        <w:r w:rsidR="00B42D63">
          <w:rPr>
            <w:noProof/>
            <w:webHidden/>
          </w:rPr>
          <w:t>108</w:t>
        </w:r>
        <w:r w:rsidR="00B42D63">
          <w:rPr>
            <w:noProof/>
            <w:webHidden/>
          </w:rPr>
          <w:fldChar w:fldCharType="end"/>
        </w:r>
      </w:hyperlink>
    </w:p>
    <w:p w14:paraId="305EAFD3" w14:textId="437FD621"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3" w:history="1">
        <w:r w:rsidR="00B42D63" w:rsidRPr="00D8697E">
          <w:rPr>
            <w:rStyle w:val="Hyperlink"/>
            <w:noProof/>
          </w:rPr>
          <w:t>Figure 46 - Daily Error Distribution for the SNF Forecaster – Toronto Dataset</w:t>
        </w:r>
        <w:r w:rsidR="00B42D63">
          <w:rPr>
            <w:noProof/>
            <w:webHidden/>
          </w:rPr>
          <w:tab/>
        </w:r>
        <w:r w:rsidR="00B42D63">
          <w:rPr>
            <w:noProof/>
            <w:webHidden/>
          </w:rPr>
          <w:fldChar w:fldCharType="begin"/>
        </w:r>
        <w:r w:rsidR="00B42D63">
          <w:rPr>
            <w:noProof/>
            <w:webHidden/>
          </w:rPr>
          <w:instrText xml:space="preserve"> PAGEREF _Toc92894323 \h </w:instrText>
        </w:r>
        <w:r w:rsidR="00B42D63">
          <w:rPr>
            <w:noProof/>
            <w:webHidden/>
          </w:rPr>
        </w:r>
        <w:r w:rsidR="00B42D63">
          <w:rPr>
            <w:noProof/>
            <w:webHidden/>
          </w:rPr>
          <w:fldChar w:fldCharType="separate"/>
        </w:r>
        <w:r w:rsidR="00B42D63">
          <w:rPr>
            <w:noProof/>
            <w:webHidden/>
          </w:rPr>
          <w:t>109</w:t>
        </w:r>
        <w:r w:rsidR="00B42D63">
          <w:rPr>
            <w:noProof/>
            <w:webHidden/>
          </w:rPr>
          <w:fldChar w:fldCharType="end"/>
        </w:r>
      </w:hyperlink>
    </w:p>
    <w:p w14:paraId="3B8C0007" w14:textId="693B0BD7"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4" w:history="1">
        <w:r w:rsidR="00B42D63" w:rsidRPr="00D8697E">
          <w:rPr>
            <w:rStyle w:val="Hyperlink"/>
            <w:noProof/>
          </w:rPr>
          <w:t>Figure 47 - Monthly Error Distribution for MLR Forecaster– Toronto Dataset</w:t>
        </w:r>
        <w:r w:rsidR="00B42D63">
          <w:rPr>
            <w:noProof/>
            <w:webHidden/>
          </w:rPr>
          <w:tab/>
        </w:r>
        <w:r w:rsidR="00B42D63">
          <w:rPr>
            <w:noProof/>
            <w:webHidden/>
          </w:rPr>
          <w:fldChar w:fldCharType="begin"/>
        </w:r>
        <w:r w:rsidR="00B42D63">
          <w:rPr>
            <w:noProof/>
            <w:webHidden/>
          </w:rPr>
          <w:instrText xml:space="preserve"> PAGEREF _Toc92894324 \h </w:instrText>
        </w:r>
        <w:r w:rsidR="00B42D63">
          <w:rPr>
            <w:noProof/>
            <w:webHidden/>
          </w:rPr>
        </w:r>
        <w:r w:rsidR="00B42D63">
          <w:rPr>
            <w:noProof/>
            <w:webHidden/>
          </w:rPr>
          <w:fldChar w:fldCharType="separate"/>
        </w:r>
        <w:r w:rsidR="00B42D63">
          <w:rPr>
            <w:noProof/>
            <w:webHidden/>
          </w:rPr>
          <w:t>109</w:t>
        </w:r>
        <w:r w:rsidR="00B42D63">
          <w:rPr>
            <w:noProof/>
            <w:webHidden/>
          </w:rPr>
          <w:fldChar w:fldCharType="end"/>
        </w:r>
      </w:hyperlink>
    </w:p>
    <w:p w14:paraId="04E9E63C" w14:textId="72F6C94A"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5" w:history="1">
        <w:r w:rsidR="00B42D63" w:rsidRPr="00D8697E">
          <w:rPr>
            <w:rStyle w:val="Hyperlink"/>
            <w:noProof/>
          </w:rPr>
          <w:t>Figure 48 - Monthly Error Distribution for SARIMAX Forecaster– Toronto Dataset</w:t>
        </w:r>
        <w:r w:rsidR="00B42D63">
          <w:rPr>
            <w:noProof/>
            <w:webHidden/>
          </w:rPr>
          <w:tab/>
        </w:r>
        <w:r w:rsidR="00B42D63">
          <w:rPr>
            <w:noProof/>
            <w:webHidden/>
          </w:rPr>
          <w:fldChar w:fldCharType="begin"/>
        </w:r>
        <w:r w:rsidR="00B42D63">
          <w:rPr>
            <w:noProof/>
            <w:webHidden/>
          </w:rPr>
          <w:instrText xml:space="preserve"> PAGEREF _Toc92894325 \h </w:instrText>
        </w:r>
        <w:r w:rsidR="00B42D63">
          <w:rPr>
            <w:noProof/>
            <w:webHidden/>
          </w:rPr>
        </w:r>
        <w:r w:rsidR="00B42D63">
          <w:rPr>
            <w:noProof/>
            <w:webHidden/>
          </w:rPr>
          <w:fldChar w:fldCharType="separate"/>
        </w:r>
        <w:r w:rsidR="00B42D63">
          <w:rPr>
            <w:noProof/>
            <w:webHidden/>
          </w:rPr>
          <w:t>110</w:t>
        </w:r>
        <w:r w:rsidR="00B42D63">
          <w:rPr>
            <w:noProof/>
            <w:webHidden/>
          </w:rPr>
          <w:fldChar w:fldCharType="end"/>
        </w:r>
      </w:hyperlink>
    </w:p>
    <w:p w14:paraId="1C324F89" w14:textId="1185C336"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6" w:history="1">
        <w:r w:rsidR="00B42D63" w:rsidRPr="00D8697E">
          <w:rPr>
            <w:rStyle w:val="Hyperlink"/>
            <w:noProof/>
          </w:rPr>
          <w:t>Figure 49 - Monthly Error Distribution for SNF Forecaster– Toronto Dataset</w:t>
        </w:r>
        <w:r w:rsidR="00B42D63">
          <w:rPr>
            <w:noProof/>
            <w:webHidden/>
          </w:rPr>
          <w:tab/>
        </w:r>
        <w:r w:rsidR="00B42D63">
          <w:rPr>
            <w:noProof/>
            <w:webHidden/>
          </w:rPr>
          <w:fldChar w:fldCharType="begin"/>
        </w:r>
        <w:r w:rsidR="00B42D63">
          <w:rPr>
            <w:noProof/>
            <w:webHidden/>
          </w:rPr>
          <w:instrText xml:space="preserve"> PAGEREF _Toc92894326 \h </w:instrText>
        </w:r>
        <w:r w:rsidR="00B42D63">
          <w:rPr>
            <w:noProof/>
            <w:webHidden/>
          </w:rPr>
        </w:r>
        <w:r w:rsidR="00B42D63">
          <w:rPr>
            <w:noProof/>
            <w:webHidden/>
          </w:rPr>
          <w:fldChar w:fldCharType="separate"/>
        </w:r>
        <w:r w:rsidR="00B42D63">
          <w:rPr>
            <w:noProof/>
            <w:webHidden/>
          </w:rPr>
          <w:t>110</w:t>
        </w:r>
        <w:r w:rsidR="00B42D63">
          <w:rPr>
            <w:noProof/>
            <w:webHidden/>
          </w:rPr>
          <w:fldChar w:fldCharType="end"/>
        </w:r>
      </w:hyperlink>
    </w:p>
    <w:p w14:paraId="5121F609" w14:textId="223ADAD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7" w:history="1">
        <w:r w:rsidR="00B42D63" w:rsidRPr="00D8697E">
          <w:rPr>
            <w:rStyle w:val="Hyperlink"/>
            <w:noProof/>
          </w:rPr>
          <w:t>Figure 50 - Hourly Error Distribution for the MLR Forecaster – Ottawa Dataset</w:t>
        </w:r>
        <w:r w:rsidR="00B42D63">
          <w:rPr>
            <w:noProof/>
            <w:webHidden/>
          </w:rPr>
          <w:tab/>
        </w:r>
        <w:r w:rsidR="00B42D63">
          <w:rPr>
            <w:noProof/>
            <w:webHidden/>
          </w:rPr>
          <w:fldChar w:fldCharType="begin"/>
        </w:r>
        <w:r w:rsidR="00B42D63">
          <w:rPr>
            <w:noProof/>
            <w:webHidden/>
          </w:rPr>
          <w:instrText xml:space="preserve"> PAGEREF _Toc92894327 \h </w:instrText>
        </w:r>
        <w:r w:rsidR="00B42D63">
          <w:rPr>
            <w:noProof/>
            <w:webHidden/>
          </w:rPr>
        </w:r>
        <w:r w:rsidR="00B42D63">
          <w:rPr>
            <w:noProof/>
            <w:webHidden/>
          </w:rPr>
          <w:fldChar w:fldCharType="separate"/>
        </w:r>
        <w:r w:rsidR="00B42D63">
          <w:rPr>
            <w:noProof/>
            <w:webHidden/>
          </w:rPr>
          <w:t>111</w:t>
        </w:r>
        <w:r w:rsidR="00B42D63">
          <w:rPr>
            <w:noProof/>
            <w:webHidden/>
          </w:rPr>
          <w:fldChar w:fldCharType="end"/>
        </w:r>
      </w:hyperlink>
    </w:p>
    <w:p w14:paraId="1EE8AB1C" w14:textId="52FB69A8"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8" w:history="1">
        <w:r w:rsidR="00B42D63" w:rsidRPr="00D8697E">
          <w:rPr>
            <w:rStyle w:val="Hyperlink"/>
            <w:noProof/>
          </w:rPr>
          <w:t>Figure 51 - Hourly Error Distribution for the SARIMAX Forecaster – Ottawa Dataset</w:t>
        </w:r>
        <w:r w:rsidR="00B42D63">
          <w:rPr>
            <w:noProof/>
            <w:webHidden/>
          </w:rPr>
          <w:tab/>
        </w:r>
        <w:r w:rsidR="00B42D63">
          <w:rPr>
            <w:noProof/>
            <w:webHidden/>
          </w:rPr>
          <w:fldChar w:fldCharType="begin"/>
        </w:r>
        <w:r w:rsidR="00B42D63">
          <w:rPr>
            <w:noProof/>
            <w:webHidden/>
          </w:rPr>
          <w:instrText xml:space="preserve"> PAGEREF _Toc92894328 \h </w:instrText>
        </w:r>
        <w:r w:rsidR="00B42D63">
          <w:rPr>
            <w:noProof/>
            <w:webHidden/>
          </w:rPr>
        </w:r>
        <w:r w:rsidR="00B42D63">
          <w:rPr>
            <w:noProof/>
            <w:webHidden/>
          </w:rPr>
          <w:fldChar w:fldCharType="separate"/>
        </w:r>
        <w:r w:rsidR="00B42D63">
          <w:rPr>
            <w:noProof/>
            <w:webHidden/>
          </w:rPr>
          <w:t>111</w:t>
        </w:r>
        <w:r w:rsidR="00B42D63">
          <w:rPr>
            <w:noProof/>
            <w:webHidden/>
          </w:rPr>
          <w:fldChar w:fldCharType="end"/>
        </w:r>
      </w:hyperlink>
    </w:p>
    <w:p w14:paraId="5EF923F7" w14:textId="4FC75B1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29" w:history="1">
        <w:r w:rsidR="00B42D63" w:rsidRPr="00D8697E">
          <w:rPr>
            <w:rStyle w:val="Hyperlink"/>
            <w:noProof/>
          </w:rPr>
          <w:t>Figure 52 - Hourly Error Distribution for the SNF Forecaster – Ottawa Dataset</w:t>
        </w:r>
        <w:r w:rsidR="00B42D63">
          <w:rPr>
            <w:noProof/>
            <w:webHidden/>
          </w:rPr>
          <w:tab/>
        </w:r>
        <w:r w:rsidR="00B42D63">
          <w:rPr>
            <w:noProof/>
            <w:webHidden/>
          </w:rPr>
          <w:fldChar w:fldCharType="begin"/>
        </w:r>
        <w:r w:rsidR="00B42D63">
          <w:rPr>
            <w:noProof/>
            <w:webHidden/>
          </w:rPr>
          <w:instrText xml:space="preserve"> PAGEREF _Toc92894329 \h </w:instrText>
        </w:r>
        <w:r w:rsidR="00B42D63">
          <w:rPr>
            <w:noProof/>
            <w:webHidden/>
          </w:rPr>
        </w:r>
        <w:r w:rsidR="00B42D63">
          <w:rPr>
            <w:noProof/>
            <w:webHidden/>
          </w:rPr>
          <w:fldChar w:fldCharType="separate"/>
        </w:r>
        <w:r w:rsidR="00B42D63">
          <w:rPr>
            <w:noProof/>
            <w:webHidden/>
          </w:rPr>
          <w:t>112</w:t>
        </w:r>
        <w:r w:rsidR="00B42D63">
          <w:rPr>
            <w:noProof/>
            <w:webHidden/>
          </w:rPr>
          <w:fldChar w:fldCharType="end"/>
        </w:r>
      </w:hyperlink>
    </w:p>
    <w:p w14:paraId="16E5AFEC" w14:textId="0B5D0CFA"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0" w:history="1">
        <w:r w:rsidR="00B42D63" w:rsidRPr="00D8697E">
          <w:rPr>
            <w:rStyle w:val="Hyperlink"/>
            <w:noProof/>
          </w:rPr>
          <w:t>Figure 53 - Daily Error Distribution for the MLR Forecaster – Ottawa Dataset</w:t>
        </w:r>
        <w:r w:rsidR="00B42D63">
          <w:rPr>
            <w:noProof/>
            <w:webHidden/>
          </w:rPr>
          <w:tab/>
        </w:r>
        <w:r w:rsidR="00B42D63">
          <w:rPr>
            <w:noProof/>
            <w:webHidden/>
          </w:rPr>
          <w:fldChar w:fldCharType="begin"/>
        </w:r>
        <w:r w:rsidR="00B42D63">
          <w:rPr>
            <w:noProof/>
            <w:webHidden/>
          </w:rPr>
          <w:instrText xml:space="preserve"> PAGEREF _Toc92894330 \h </w:instrText>
        </w:r>
        <w:r w:rsidR="00B42D63">
          <w:rPr>
            <w:noProof/>
            <w:webHidden/>
          </w:rPr>
        </w:r>
        <w:r w:rsidR="00B42D63">
          <w:rPr>
            <w:noProof/>
            <w:webHidden/>
          </w:rPr>
          <w:fldChar w:fldCharType="separate"/>
        </w:r>
        <w:r w:rsidR="00B42D63">
          <w:rPr>
            <w:noProof/>
            <w:webHidden/>
          </w:rPr>
          <w:t>112</w:t>
        </w:r>
        <w:r w:rsidR="00B42D63">
          <w:rPr>
            <w:noProof/>
            <w:webHidden/>
          </w:rPr>
          <w:fldChar w:fldCharType="end"/>
        </w:r>
      </w:hyperlink>
    </w:p>
    <w:p w14:paraId="049AA783" w14:textId="3A05D135"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1" w:history="1">
        <w:r w:rsidR="00B42D63" w:rsidRPr="00D8697E">
          <w:rPr>
            <w:rStyle w:val="Hyperlink"/>
            <w:noProof/>
          </w:rPr>
          <w:t>Figure 54 - Daily Error Distribution for the SARIMAX Forecaster – Ottawa Dataset</w:t>
        </w:r>
        <w:r w:rsidR="00B42D63">
          <w:rPr>
            <w:noProof/>
            <w:webHidden/>
          </w:rPr>
          <w:tab/>
        </w:r>
        <w:r w:rsidR="00B42D63">
          <w:rPr>
            <w:noProof/>
            <w:webHidden/>
          </w:rPr>
          <w:fldChar w:fldCharType="begin"/>
        </w:r>
        <w:r w:rsidR="00B42D63">
          <w:rPr>
            <w:noProof/>
            <w:webHidden/>
          </w:rPr>
          <w:instrText xml:space="preserve"> PAGEREF _Toc92894331 \h </w:instrText>
        </w:r>
        <w:r w:rsidR="00B42D63">
          <w:rPr>
            <w:noProof/>
            <w:webHidden/>
          </w:rPr>
        </w:r>
        <w:r w:rsidR="00B42D63">
          <w:rPr>
            <w:noProof/>
            <w:webHidden/>
          </w:rPr>
          <w:fldChar w:fldCharType="separate"/>
        </w:r>
        <w:r w:rsidR="00B42D63">
          <w:rPr>
            <w:noProof/>
            <w:webHidden/>
          </w:rPr>
          <w:t>113</w:t>
        </w:r>
        <w:r w:rsidR="00B42D63">
          <w:rPr>
            <w:noProof/>
            <w:webHidden/>
          </w:rPr>
          <w:fldChar w:fldCharType="end"/>
        </w:r>
      </w:hyperlink>
    </w:p>
    <w:p w14:paraId="3C18F799" w14:textId="29EA3D12"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2" w:history="1">
        <w:r w:rsidR="00B42D63" w:rsidRPr="00D8697E">
          <w:rPr>
            <w:rStyle w:val="Hyperlink"/>
            <w:noProof/>
          </w:rPr>
          <w:t>Figure 55 - Daily Error Distribution for the SNF Forecaster – Ottawa Dataset</w:t>
        </w:r>
        <w:r w:rsidR="00B42D63">
          <w:rPr>
            <w:noProof/>
            <w:webHidden/>
          </w:rPr>
          <w:tab/>
        </w:r>
        <w:r w:rsidR="00B42D63">
          <w:rPr>
            <w:noProof/>
            <w:webHidden/>
          </w:rPr>
          <w:fldChar w:fldCharType="begin"/>
        </w:r>
        <w:r w:rsidR="00B42D63">
          <w:rPr>
            <w:noProof/>
            <w:webHidden/>
          </w:rPr>
          <w:instrText xml:space="preserve"> PAGEREF _Toc92894332 \h </w:instrText>
        </w:r>
        <w:r w:rsidR="00B42D63">
          <w:rPr>
            <w:noProof/>
            <w:webHidden/>
          </w:rPr>
        </w:r>
        <w:r w:rsidR="00B42D63">
          <w:rPr>
            <w:noProof/>
            <w:webHidden/>
          </w:rPr>
          <w:fldChar w:fldCharType="separate"/>
        </w:r>
        <w:r w:rsidR="00B42D63">
          <w:rPr>
            <w:noProof/>
            <w:webHidden/>
          </w:rPr>
          <w:t>113</w:t>
        </w:r>
        <w:r w:rsidR="00B42D63">
          <w:rPr>
            <w:noProof/>
            <w:webHidden/>
          </w:rPr>
          <w:fldChar w:fldCharType="end"/>
        </w:r>
      </w:hyperlink>
    </w:p>
    <w:p w14:paraId="24DF8C77" w14:textId="17850BAD"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3" w:history="1">
        <w:r w:rsidR="00B42D63" w:rsidRPr="00D8697E">
          <w:rPr>
            <w:rStyle w:val="Hyperlink"/>
            <w:noProof/>
          </w:rPr>
          <w:t>Figure 56 - Monthly Error Distribution for MLR Forecaster – Ottawa Dataset</w:t>
        </w:r>
        <w:r w:rsidR="00B42D63">
          <w:rPr>
            <w:noProof/>
            <w:webHidden/>
          </w:rPr>
          <w:tab/>
        </w:r>
        <w:r w:rsidR="00B42D63">
          <w:rPr>
            <w:noProof/>
            <w:webHidden/>
          </w:rPr>
          <w:fldChar w:fldCharType="begin"/>
        </w:r>
        <w:r w:rsidR="00B42D63">
          <w:rPr>
            <w:noProof/>
            <w:webHidden/>
          </w:rPr>
          <w:instrText xml:space="preserve"> PAGEREF _Toc92894333 \h </w:instrText>
        </w:r>
        <w:r w:rsidR="00B42D63">
          <w:rPr>
            <w:noProof/>
            <w:webHidden/>
          </w:rPr>
        </w:r>
        <w:r w:rsidR="00B42D63">
          <w:rPr>
            <w:noProof/>
            <w:webHidden/>
          </w:rPr>
          <w:fldChar w:fldCharType="separate"/>
        </w:r>
        <w:r w:rsidR="00B42D63">
          <w:rPr>
            <w:noProof/>
            <w:webHidden/>
          </w:rPr>
          <w:t>114</w:t>
        </w:r>
        <w:r w:rsidR="00B42D63">
          <w:rPr>
            <w:noProof/>
            <w:webHidden/>
          </w:rPr>
          <w:fldChar w:fldCharType="end"/>
        </w:r>
      </w:hyperlink>
    </w:p>
    <w:p w14:paraId="2F1C6994" w14:textId="423F5549"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4" w:history="1">
        <w:r w:rsidR="00B42D63" w:rsidRPr="00D8697E">
          <w:rPr>
            <w:rStyle w:val="Hyperlink"/>
            <w:noProof/>
          </w:rPr>
          <w:t>Figure 57 - Monthly Error Distribution for SARIMAX Forecaster – Ottawa Dataset</w:t>
        </w:r>
        <w:r w:rsidR="00B42D63">
          <w:rPr>
            <w:noProof/>
            <w:webHidden/>
          </w:rPr>
          <w:tab/>
        </w:r>
        <w:r w:rsidR="00B42D63">
          <w:rPr>
            <w:noProof/>
            <w:webHidden/>
          </w:rPr>
          <w:fldChar w:fldCharType="begin"/>
        </w:r>
        <w:r w:rsidR="00B42D63">
          <w:rPr>
            <w:noProof/>
            <w:webHidden/>
          </w:rPr>
          <w:instrText xml:space="preserve"> PAGEREF _Toc92894334 \h </w:instrText>
        </w:r>
        <w:r w:rsidR="00B42D63">
          <w:rPr>
            <w:noProof/>
            <w:webHidden/>
          </w:rPr>
        </w:r>
        <w:r w:rsidR="00B42D63">
          <w:rPr>
            <w:noProof/>
            <w:webHidden/>
          </w:rPr>
          <w:fldChar w:fldCharType="separate"/>
        </w:r>
        <w:r w:rsidR="00B42D63">
          <w:rPr>
            <w:noProof/>
            <w:webHidden/>
          </w:rPr>
          <w:t>114</w:t>
        </w:r>
        <w:r w:rsidR="00B42D63">
          <w:rPr>
            <w:noProof/>
            <w:webHidden/>
          </w:rPr>
          <w:fldChar w:fldCharType="end"/>
        </w:r>
      </w:hyperlink>
    </w:p>
    <w:p w14:paraId="700B1D04" w14:textId="0538697F"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5" w:history="1">
        <w:r w:rsidR="00B42D63" w:rsidRPr="00D8697E">
          <w:rPr>
            <w:rStyle w:val="Hyperlink"/>
            <w:noProof/>
          </w:rPr>
          <w:t>Figure 58 - Monthly Error Distribution for SNF Forecaster – Ottawa Dataset</w:t>
        </w:r>
        <w:r w:rsidR="00B42D63">
          <w:rPr>
            <w:noProof/>
            <w:webHidden/>
          </w:rPr>
          <w:tab/>
        </w:r>
        <w:r w:rsidR="00B42D63">
          <w:rPr>
            <w:noProof/>
            <w:webHidden/>
          </w:rPr>
          <w:fldChar w:fldCharType="begin"/>
        </w:r>
        <w:r w:rsidR="00B42D63">
          <w:rPr>
            <w:noProof/>
            <w:webHidden/>
          </w:rPr>
          <w:instrText xml:space="preserve"> PAGEREF _Toc92894335 \h </w:instrText>
        </w:r>
        <w:r w:rsidR="00B42D63">
          <w:rPr>
            <w:noProof/>
            <w:webHidden/>
          </w:rPr>
        </w:r>
        <w:r w:rsidR="00B42D63">
          <w:rPr>
            <w:noProof/>
            <w:webHidden/>
          </w:rPr>
          <w:fldChar w:fldCharType="separate"/>
        </w:r>
        <w:r w:rsidR="00B42D63">
          <w:rPr>
            <w:noProof/>
            <w:webHidden/>
          </w:rPr>
          <w:t>115</w:t>
        </w:r>
        <w:r w:rsidR="00B42D63">
          <w:rPr>
            <w:noProof/>
            <w:webHidden/>
          </w:rPr>
          <w:fldChar w:fldCharType="end"/>
        </w:r>
      </w:hyperlink>
    </w:p>
    <w:p w14:paraId="756522E1" w14:textId="0F69BCF7"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6" w:history="1">
        <w:r w:rsidR="00B42D63" w:rsidRPr="00D8697E">
          <w:rPr>
            <w:rStyle w:val="Hyperlink"/>
            <w:noProof/>
          </w:rPr>
          <w:t>Figure 59 - Hourly Error Distribution for the MLR Forecaster – Saint John Dataset</w:t>
        </w:r>
        <w:r w:rsidR="00B42D63">
          <w:rPr>
            <w:noProof/>
            <w:webHidden/>
          </w:rPr>
          <w:tab/>
        </w:r>
        <w:r w:rsidR="00B42D63">
          <w:rPr>
            <w:noProof/>
            <w:webHidden/>
          </w:rPr>
          <w:fldChar w:fldCharType="begin"/>
        </w:r>
        <w:r w:rsidR="00B42D63">
          <w:rPr>
            <w:noProof/>
            <w:webHidden/>
          </w:rPr>
          <w:instrText xml:space="preserve"> PAGEREF _Toc92894336 \h </w:instrText>
        </w:r>
        <w:r w:rsidR="00B42D63">
          <w:rPr>
            <w:noProof/>
            <w:webHidden/>
          </w:rPr>
        </w:r>
        <w:r w:rsidR="00B42D63">
          <w:rPr>
            <w:noProof/>
            <w:webHidden/>
          </w:rPr>
          <w:fldChar w:fldCharType="separate"/>
        </w:r>
        <w:r w:rsidR="00B42D63">
          <w:rPr>
            <w:noProof/>
            <w:webHidden/>
          </w:rPr>
          <w:t>115</w:t>
        </w:r>
        <w:r w:rsidR="00B42D63">
          <w:rPr>
            <w:noProof/>
            <w:webHidden/>
          </w:rPr>
          <w:fldChar w:fldCharType="end"/>
        </w:r>
      </w:hyperlink>
    </w:p>
    <w:p w14:paraId="43F7F877" w14:textId="5B232CC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7" w:history="1">
        <w:r w:rsidR="00B42D63" w:rsidRPr="00D8697E">
          <w:rPr>
            <w:rStyle w:val="Hyperlink"/>
            <w:noProof/>
          </w:rPr>
          <w:t>Figure 60 - Hourly Error Distribution for the SARIMAX Forecaster – Saint John Dataset</w:t>
        </w:r>
        <w:r w:rsidR="00B42D63">
          <w:rPr>
            <w:noProof/>
            <w:webHidden/>
          </w:rPr>
          <w:tab/>
        </w:r>
        <w:r w:rsidR="00B42D63">
          <w:rPr>
            <w:noProof/>
            <w:webHidden/>
          </w:rPr>
          <w:fldChar w:fldCharType="begin"/>
        </w:r>
        <w:r w:rsidR="00B42D63">
          <w:rPr>
            <w:noProof/>
            <w:webHidden/>
          </w:rPr>
          <w:instrText xml:space="preserve"> PAGEREF _Toc92894337 \h </w:instrText>
        </w:r>
        <w:r w:rsidR="00B42D63">
          <w:rPr>
            <w:noProof/>
            <w:webHidden/>
          </w:rPr>
        </w:r>
        <w:r w:rsidR="00B42D63">
          <w:rPr>
            <w:noProof/>
            <w:webHidden/>
          </w:rPr>
          <w:fldChar w:fldCharType="separate"/>
        </w:r>
        <w:r w:rsidR="00B42D63">
          <w:rPr>
            <w:noProof/>
            <w:webHidden/>
          </w:rPr>
          <w:t>116</w:t>
        </w:r>
        <w:r w:rsidR="00B42D63">
          <w:rPr>
            <w:noProof/>
            <w:webHidden/>
          </w:rPr>
          <w:fldChar w:fldCharType="end"/>
        </w:r>
      </w:hyperlink>
    </w:p>
    <w:p w14:paraId="1B03C845" w14:textId="0909DFE0"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8" w:history="1">
        <w:r w:rsidR="00B42D63" w:rsidRPr="00D8697E">
          <w:rPr>
            <w:rStyle w:val="Hyperlink"/>
            <w:noProof/>
          </w:rPr>
          <w:t>Figure 61 - Hourly Error Distribution for the SNF Forecaster – Saint John Dataset</w:t>
        </w:r>
        <w:r w:rsidR="00B42D63">
          <w:rPr>
            <w:noProof/>
            <w:webHidden/>
          </w:rPr>
          <w:tab/>
        </w:r>
        <w:r w:rsidR="00B42D63">
          <w:rPr>
            <w:noProof/>
            <w:webHidden/>
          </w:rPr>
          <w:fldChar w:fldCharType="begin"/>
        </w:r>
        <w:r w:rsidR="00B42D63">
          <w:rPr>
            <w:noProof/>
            <w:webHidden/>
          </w:rPr>
          <w:instrText xml:space="preserve"> PAGEREF _Toc92894338 \h </w:instrText>
        </w:r>
        <w:r w:rsidR="00B42D63">
          <w:rPr>
            <w:noProof/>
            <w:webHidden/>
          </w:rPr>
        </w:r>
        <w:r w:rsidR="00B42D63">
          <w:rPr>
            <w:noProof/>
            <w:webHidden/>
          </w:rPr>
          <w:fldChar w:fldCharType="separate"/>
        </w:r>
        <w:r w:rsidR="00B42D63">
          <w:rPr>
            <w:noProof/>
            <w:webHidden/>
          </w:rPr>
          <w:t>116</w:t>
        </w:r>
        <w:r w:rsidR="00B42D63">
          <w:rPr>
            <w:noProof/>
            <w:webHidden/>
          </w:rPr>
          <w:fldChar w:fldCharType="end"/>
        </w:r>
      </w:hyperlink>
    </w:p>
    <w:p w14:paraId="7B26CD23" w14:textId="4E7D3804"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39" w:history="1">
        <w:r w:rsidR="00B42D63" w:rsidRPr="00D8697E">
          <w:rPr>
            <w:rStyle w:val="Hyperlink"/>
            <w:noProof/>
          </w:rPr>
          <w:t>Figure 62 - Daily Error Distribution for the MLR Forecaster – Saint John Dataset</w:t>
        </w:r>
        <w:r w:rsidR="00B42D63">
          <w:rPr>
            <w:noProof/>
            <w:webHidden/>
          </w:rPr>
          <w:tab/>
        </w:r>
        <w:r w:rsidR="00B42D63">
          <w:rPr>
            <w:noProof/>
            <w:webHidden/>
          </w:rPr>
          <w:fldChar w:fldCharType="begin"/>
        </w:r>
        <w:r w:rsidR="00B42D63">
          <w:rPr>
            <w:noProof/>
            <w:webHidden/>
          </w:rPr>
          <w:instrText xml:space="preserve"> PAGEREF _Toc92894339 \h </w:instrText>
        </w:r>
        <w:r w:rsidR="00B42D63">
          <w:rPr>
            <w:noProof/>
            <w:webHidden/>
          </w:rPr>
        </w:r>
        <w:r w:rsidR="00B42D63">
          <w:rPr>
            <w:noProof/>
            <w:webHidden/>
          </w:rPr>
          <w:fldChar w:fldCharType="separate"/>
        </w:r>
        <w:r w:rsidR="00B42D63">
          <w:rPr>
            <w:noProof/>
            <w:webHidden/>
          </w:rPr>
          <w:t>117</w:t>
        </w:r>
        <w:r w:rsidR="00B42D63">
          <w:rPr>
            <w:noProof/>
            <w:webHidden/>
          </w:rPr>
          <w:fldChar w:fldCharType="end"/>
        </w:r>
      </w:hyperlink>
    </w:p>
    <w:p w14:paraId="1A98C243" w14:textId="20896478"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40" w:history="1">
        <w:r w:rsidR="00B42D63" w:rsidRPr="00D8697E">
          <w:rPr>
            <w:rStyle w:val="Hyperlink"/>
            <w:noProof/>
          </w:rPr>
          <w:t>Figure 63 - Daily Error Distribution for the SARIMAX Forecaster – Saint John Dataset</w:t>
        </w:r>
        <w:r w:rsidR="00B42D63">
          <w:rPr>
            <w:noProof/>
            <w:webHidden/>
          </w:rPr>
          <w:tab/>
        </w:r>
        <w:r w:rsidR="00B42D63">
          <w:rPr>
            <w:noProof/>
            <w:webHidden/>
          </w:rPr>
          <w:fldChar w:fldCharType="begin"/>
        </w:r>
        <w:r w:rsidR="00B42D63">
          <w:rPr>
            <w:noProof/>
            <w:webHidden/>
          </w:rPr>
          <w:instrText xml:space="preserve"> PAGEREF _Toc92894340 \h </w:instrText>
        </w:r>
        <w:r w:rsidR="00B42D63">
          <w:rPr>
            <w:noProof/>
            <w:webHidden/>
          </w:rPr>
        </w:r>
        <w:r w:rsidR="00B42D63">
          <w:rPr>
            <w:noProof/>
            <w:webHidden/>
          </w:rPr>
          <w:fldChar w:fldCharType="separate"/>
        </w:r>
        <w:r w:rsidR="00B42D63">
          <w:rPr>
            <w:noProof/>
            <w:webHidden/>
          </w:rPr>
          <w:t>117</w:t>
        </w:r>
        <w:r w:rsidR="00B42D63">
          <w:rPr>
            <w:noProof/>
            <w:webHidden/>
          </w:rPr>
          <w:fldChar w:fldCharType="end"/>
        </w:r>
      </w:hyperlink>
    </w:p>
    <w:p w14:paraId="71613245" w14:textId="1F314FB3"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41" w:history="1">
        <w:r w:rsidR="00B42D63" w:rsidRPr="00D8697E">
          <w:rPr>
            <w:rStyle w:val="Hyperlink"/>
            <w:noProof/>
          </w:rPr>
          <w:t>Figure 64 - Daily Error Distribution for the SNF Forecaster – Saint John Dataset</w:t>
        </w:r>
        <w:r w:rsidR="00B42D63">
          <w:rPr>
            <w:noProof/>
            <w:webHidden/>
          </w:rPr>
          <w:tab/>
        </w:r>
        <w:r w:rsidR="00B42D63">
          <w:rPr>
            <w:noProof/>
            <w:webHidden/>
          </w:rPr>
          <w:fldChar w:fldCharType="begin"/>
        </w:r>
        <w:r w:rsidR="00B42D63">
          <w:rPr>
            <w:noProof/>
            <w:webHidden/>
          </w:rPr>
          <w:instrText xml:space="preserve"> PAGEREF _Toc92894341 \h </w:instrText>
        </w:r>
        <w:r w:rsidR="00B42D63">
          <w:rPr>
            <w:noProof/>
            <w:webHidden/>
          </w:rPr>
        </w:r>
        <w:r w:rsidR="00B42D63">
          <w:rPr>
            <w:noProof/>
            <w:webHidden/>
          </w:rPr>
          <w:fldChar w:fldCharType="separate"/>
        </w:r>
        <w:r w:rsidR="00B42D63">
          <w:rPr>
            <w:noProof/>
            <w:webHidden/>
          </w:rPr>
          <w:t>118</w:t>
        </w:r>
        <w:r w:rsidR="00B42D63">
          <w:rPr>
            <w:noProof/>
            <w:webHidden/>
          </w:rPr>
          <w:fldChar w:fldCharType="end"/>
        </w:r>
      </w:hyperlink>
    </w:p>
    <w:p w14:paraId="38D2682B" w14:textId="79219FA4"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42" w:history="1">
        <w:r w:rsidR="00B42D63" w:rsidRPr="00D8697E">
          <w:rPr>
            <w:rStyle w:val="Hyperlink"/>
            <w:noProof/>
          </w:rPr>
          <w:t>Figure 65 - Monthly Error Distribution for MLR Forecaster – Saint John Dataset</w:t>
        </w:r>
        <w:r w:rsidR="00B42D63">
          <w:rPr>
            <w:noProof/>
            <w:webHidden/>
          </w:rPr>
          <w:tab/>
        </w:r>
        <w:r w:rsidR="00B42D63">
          <w:rPr>
            <w:noProof/>
            <w:webHidden/>
          </w:rPr>
          <w:fldChar w:fldCharType="begin"/>
        </w:r>
        <w:r w:rsidR="00B42D63">
          <w:rPr>
            <w:noProof/>
            <w:webHidden/>
          </w:rPr>
          <w:instrText xml:space="preserve"> PAGEREF _Toc92894342 \h </w:instrText>
        </w:r>
        <w:r w:rsidR="00B42D63">
          <w:rPr>
            <w:noProof/>
            <w:webHidden/>
          </w:rPr>
        </w:r>
        <w:r w:rsidR="00B42D63">
          <w:rPr>
            <w:noProof/>
            <w:webHidden/>
          </w:rPr>
          <w:fldChar w:fldCharType="separate"/>
        </w:r>
        <w:r w:rsidR="00B42D63">
          <w:rPr>
            <w:noProof/>
            <w:webHidden/>
          </w:rPr>
          <w:t>118</w:t>
        </w:r>
        <w:r w:rsidR="00B42D63">
          <w:rPr>
            <w:noProof/>
            <w:webHidden/>
          </w:rPr>
          <w:fldChar w:fldCharType="end"/>
        </w:r>
      </w:hyperlink>
    </w:p>
    <w:p w14:paraId="7AF3110F" w14:textId="51755621" w:rsidR="00B42D63" w:rsidRDefault="00425D80">
      <w:pPr>
        <w:pStyle w:val="TableofFigures"/>
        <w:tabs>
          <w:tab w:val="right" w:leader="dot" w:pos="8630"/>
        </w:tabs>
        <w:rPr>
          <w:rFonts w:asciiTheme="minorHAnsi" w:eastAsiaTheme="minorEastAsia" w:hAnsiTheme="minorHAnsi" w:cstheme="minorBidi"/>
          <w:noProof/>
          <w:sz w:val="22"/>
          <w:szCs w:val="22"/>
          <w:lang w:eastAsia="en-CA"/>
        </w:rPr>
      </w:pPr>
      <w:hyperlink w:anchor="_Toc92894343" w:history="1">
        <w:r w:rsidR="00B42D63" w:rsidRPr="00D8697E">
          <w:rPr>
            <w:rStyle w:val="Hyperlink"/>
            <w:noProof/>
          </w:rPr>
          <w:t>Figure 66 - Monthly Error Distribution for SNF Forecaster – Saint John Dataset</w:t>
        </w:r>
        <w:r w:rsidR="00B42D63">
          <w:rPr>
            <w:noProof/>
            <w:webHidden/>
          </w:rPr>
          <w:tab/>
        </w:r>
        <w:r w:rsidR="00B42D63">
          <w:rPr>
            <w:noProof/>
            <w:webHidden/>
          </w:rPr>
          <w:fldChar w:fldCharType="begin"/>
        </w:r>
        <w:r w:rsidR="00B42D63">
          <w:rPr>
            <w:noProof/>
            <w:webHidden/>
          </w:rPr>
          <w:instrText xml:space="preserve"> PAGEREF _Toc92894343 \h </w:instrText>
        </w:r>
        <w:r w:rsidR="00B42D63">
          <w:rPr>
            <w:noProof/>
            <w:webHidden/>
          </w:rPr>
        </w:r>
        <w:r w:rsidR="00B42D63">
          <w:rPr>
            <w:noProof/>
            <w:webHidden/>
          </w:rPr>
          <w:fldChar w:fldCharType="separate"/>
        </w:r>
        <w:r w:rsidR="00B42D63">
          <w:rPr>
            <w:noProof/>
            <w:webHidden/>
          </w:rPr>
          <w:t>119</w:t>
        </w:r>
        <w:r w:rsidR="00B42D63">
          <w:rPr>
            <w:noProof/>
            <w:webHidden/>
          </w:rPr>
          <w:fldChar w:fldCharType="end"/>
        </w:r>
      </w:hyperlink>
    </w:p>
    <w:p w14:paraId="4B85F338" w14:textId="59E26BAD"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2894186"/>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2894187"/>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2894188"/>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2894189"/>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2894190"/>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69021BCB"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BD6F2D">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2263EA" w:rsidRPr="002263EA">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2894191"/>
      <w:r>
        <w:lastRenderedPageBreak/>
        <w:t>2.</w:t>
      </w:r>
      <w:r w:rsidR="00443401">
        <w:t>2</w:t>
      </w:r>
      <w:r>
        <w:t xml:space="preserve"> Load Forecasting Horizons</w:t>
      </w:r>
      <w:bookmarkEnd w:id="13"/>
    </w:p>
    <w:p w14:paraId="5B6AF93F" w14:textId="6C0865A8"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&lt;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26CD8CDA"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BD6F2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2263EA" w:rsidRPr="002263EA">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2894192"/>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29CEFF8"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BD6F2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rsidR="003F41C3">
        <w:fldChar w:fldCharType="separate"/>
      </w:r>
      <w:r w:rsidR="002263EA" w:rsidRPr="002263EA">
        <w:rPr>
          <w:noProof/>
        </w:rPr>
        <w:t>[32], [47], [72]–[75]</w:t>
      </w:r>
      <w:r w:rsidR="003F41C3">
        <w:fldChar w:fldCharType="end"/>
      </w:r>
      <w:r w:rsidR="003F41C3">
        <w:t>.</w:t>
      </w:r>
    </w:p>
    <w:p w14:paraId="4ECA79C4" w14:textId="4E8AC076" w:rsidR="004A1D66" w:rsidRDefault="004A1D66" w:rsidP="004A1D66">
      <w:pPr>
        <w:pStyle w:val="Heading3"/>
      </w:pPr>
      <w:bookmarkStart w:id="15" w:name="_Toc92894193"/>
      <w:r>
        <w:t>2.</w:t>
      </w:r>
      <w:r w:rsidR="00443401">
        <w:t>3</w:t>
      </w:r>
      <w:r>
        <w:t>.1 The Seasonal Na</w:t>
      </w:r>
      <w:r w:rsidR="00A14651">
        <w:t>i</w:t>
      </w:r>
      <w:r>
        <w:t>ve Forecaster (SNF)</w:t>
      </w:r>
      <w:bookmarkEnd w:id="15"/>
    </w:p>
    <w:p w14:paraId="1FE38BCB" w14:textId="54F928B8" w:rsidR="00CD1983" w:rsidRDefault="002242F1" w:rsidP="00CD1983">
      <w:pPr>
        <w:ind w:firstLine="288"/>
      </w:pPr>
      <w:r w:rsidRPr="002242F1">
        <w:t xml:space="preserve">A naive forecaster is a simple forecaster that is frequently used </w:t>
      </w:r>
      <w:ins w:id="16" w:author="Dawn MacIsaac" w:date="2022-01-16T06:44:00Z">
        <w:r w:rsidR="009E604E">
          <w:t xml:space="preserve">as a benchmark </w:t>
        </w:r>
      </w:ins>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we know that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101C83E9"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15pt;height:18.15pt;mso-width-percent:0;mso-height-percent:0;mso-width-percent:0;mso-height-percent:0" o:ole="">
            <v:imagedata r:id="rId11" o:title=""/>
          </v:shape>
          <o:OLEObject Type="Embed" ProgID="Equation.DSMT4" ShapeID="_x0000_i1025" DrawAspect="Content" ObjectID="_1703829475"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fldSimple w:instr=" SEQ MTEqn \c \* Arabic \* MERGEFORMAT ">
        <w:r w:rsidR="00B42D63">
          <w:rPr>
            <w:noProof/>
          </w:rPr>
          <w:instrText>1</w:instrText>
        </w:r>
      </w:fldSimple>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95pt;height:9.95pt;mso-width-percent:0;mso-height-percent:0;mso-width-percent:0;mso-height-percent:0" o:ole="">
            <v:imagedata r:id="rId13" o:title=""/>
          </v:shape>
          <o:OLEObject Type="Embed" ProgID="Equation.DSMT4" ShapeID="_x0000_i1026" DrawAspect="Content" ObjectID="_1703829476" r:id="rId14"/>
        </w:object>
      </w:r>
      <w:r>
        <w:t xml:space="preserve"> is the time series</w:t>
      </w:r>
      <w:r w:rsidR="000930A5">
        <w:t xml:space="preserve">, </w:t>
      </w:r>
      <w:r w:rsidR="005046F7" w:rsidRPr="000930A5">
        <w:rPr>
          <w:noProof/>
          <w:position w:val="-10"/>
        </w:rPr>
        <w:object w:dxaOrig="220" w:dyaOrig="320" w14:anchorId="1A133BCF">
          <v:shape id="_x0000_i1027" type="#_x0000_t75" alt="" style="width:11.3pt;height:15.75pt;mso-width-percent:0;mso-height-percent:0;mso-width-percent:0;mso-height-percent:0" o:ole="">
            <v:imagedata r:id="rId15" o:title=""/>
          </v:shape>
          <o:OLEObject Type="Embed" ProgID="Equation.DSMT4" ShapeID="_x0000_i1027" DrawAspect="Content" ObjectID="_1703829477" r:id="rId16"/>
        </w:object>
      </w:r>
      <w:r w:rsidR="000930A5">
        <w:t>is the forecasted value</w:t>
      </w:r>
      <w:r w:rsidR="009F688E">
        <w:t xml:space="preserve">, </w:t>
      </w:r>
      <w:r w:rsidR="005046F7" w:rsidRPr="009F688E">
        <w:rPr>
          <w:noProof/>
          <w:position w:val="-6"/>
        </w:rPr>
        <w:object w:dxaOrig="139" w:dyaOrig="240" w14:anchorId="7B286771">
          <v:shape id="_x0000_i1028" type="#_x0000_t75" alt="" style="width:6.15pt;height:12.7pt;mso-width-percent:0;mso-height-percent:0;mso-width-percent:0;mso-height-percent:0" o:ole="">
            <v:imagedata r:id="rId17" o:title=""/>
          </v:shape>
          <o:OLEObject Type="Embed" ProgID="Equation.DSMT4" ShapeID="_x0000_i1028" DrawAspect="Content" ObjectID="_1703829478"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7" w:name="_Toc92894194"/>
      <w:r>
        <w:t>2.</w:t>
      </w:r>
      <w:r w:rsidR="00443401">
        <w:t>3</w:t>
      </w:r>
      <w:r>
        <w:t>.2 The Multiple Linear Regression Forecaster (MLR)</w:t>
      </w:r>
      <w:bookmarkEnd w:id="17"/>
    </w:p>
    <w:p w14:paraId="2C023A2F" w14:textId="7D36FDB8"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BD6F2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2263EA" w:rsidRPr="002263EA">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1B002424" w:rsidR="009B1240" w:rsidRDefault="005046F7" w:rsidP="009B1240">
      <w:pPr>
        <w:pStyle w:val="MTDisplayEquation"/>
        <w:jc w:val="center"/>
      </w:pPr>
      <w:r w:rsidRPr="009B1240">
        <w:rPr>
          <w:noProof/>
          <w:position w:val="-12"/>
        </w:rPr>
        <w:object w:dxaOrig="2260" w:dyaOrig="360" w14:anchorId="0AC4D1A9">
          <v:shape id="_x0000_i1029" type="#_x0000_t75" alt="" style="width:113.15pt;height:18.15pt;mso-width-percent:0;mso-height-percent:0;mso-width-percent:0;mso-height-percent:0" o:ole="">
            <v:imagedata r:id="rId19" o:title=""/>
          </v:shape>
          <o:OLEObject Type="Embed" ProgID="Equation.DSMT4" ShapeID="_x0000_i1029" DrawAspect="Content" ObjectID="_1703829479"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fldSimple w:instr=" SEQ MTEqn \c \* Arabic \* MERGEFORMAT ">
        <w:r w:rsidR="00B42D63">
          <w:rPr>
            <w:noProof/>
          </w:rPr>
          <w:instrText>2</w:instrText>
        </w:r>
      </w:fldSimple>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5046F7" w:rsidRPr="006143C7">
        <w:rPr>
          <w:noProof/>
          <w:position w:val="-10"/>
        </w:rPr>
        <w:object w:dxaOrig="220" w:dyaOrig="320" w14:anchorId="59F56C94">
          <v:shape id="_x0000_i1030" type="#_x0000_t75" alt="" style="width:11.3pt;height:15.75pt;mso-width-percent:0;mso-height-percent:0;mso-width-percent:0;mso-height-percent:0" o:ole="">
            <v:imagedata r:id="rId21" o:title=""/>
          </v:shape>
          <o:OLEObject Type="Embed" ProgID="Equation.DSMT4" ShapeID="_x0000_i1030" DrawAspect="Content" ObjectID="_1703829480" r:id="rId22"/>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7pt;height:18.85pt;mso-width-percent:0;mso-height-percent:0;mso-width-percent:0;mso-height-percent:0" o:ole="">
            <v:imagedata r:id="rId23" o:title=""/>
          </v:shape>
          <o:OLEObject Type="Embed" ProgID="Equation.DSMT4" ShapeID="_x0000_i1031" DrawAspect="Content" ObjectID="_1703829481" r:id="rId24"/>
        </w:object>
      </w:r>
      <w:r>
        <w:t xml:space="preserve">and </w:t>
      </w:r>
      <w:r w:rsidR="005046F7" w:rsidRPr="006143C7">
        <w:rPr>
          <w:noProof/>
          <w:position w:val="-12"/>
        </w:rPr>
        <w:object w:dxaOrig="260" w:dyaOrig="360" w14:anchorId="2C716D3F">
          <v:shape id="_x0000_i1032" type="#_x0000_t75" alt="" style="width:13.7pt;height:18.85pt;mso-width-percent:0;mso-height-percent:0;mso-width-percent:0;mso-height-percent:0" o:ole="">
            <v:imagedata r:id="rId25" o:title=""/>
          </v:shape>
          <o:OLEObject Type="Embed" ProgID="Equation.DSMT4" ShapeID="_x0000_i1032" DrawAspect="Content" ObjectID="_1703829482" r:id="rId26"/>
        </w:object>
      </w:r>
      <w:r>
        <w:t xml:space="preserve"> are independent variables such as temperature and time-of-day, </w:t>
      </w:r>
      <w:r w:rsidR="005046F7" w:rsidRPr="00A40178">
        <w:rPr>
          <w:noProof/>
          <w:position w:val="-10"/>
        </w:rPr>
        <w:object w:dxaOrig="240" w:dyaOrig="320" w14:anchorId="20B999A0">
          <v:shape id="_x0000_i1033" type="#_x0000_t75" alt="" style="width:12.7pt;height:17.15pt;mso-width-percent:0;mso-height-percent:0;mso-width-percent:0;mso-height-percent:0" o:ole="">
            <v:imagedata r:id="rId27" o:title=""/>
          </v:shape>
          <o:OLEObject Type="Embed" ProgID="Equation.DSMT4" ShapeID="_x0000_i1033" DrawAspect="Content" ObjectID="_1703829483" r:id="rId28"/>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8.9pt;height:11.3pt;mso-width-percent:0;mso-height-percent:0;mso-width-percent:0;mso-height-percent:0" o:ole="">
            <v:imagedata r:id="rId29" o:title=""/>
          </v:shape>
          <o:OLEObject Type="Embed" ProgID="Equation.DSMT4" ShapeID="_x0000_i1034" DrawAspect="Content" ObjectID="_1703829484"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0FF95E6E"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The accuracy of MLRs is primarily determined by the relationships between the data and the independent variables included</w:t>
      </w:r>
      <w:ins w:id="18" w:author="Dawn MacIsaac" w:date="2022-01-16T06:46:00Z">
        <w:r w:rsidR="00D8729F">
          <w:t>;</w:t>
        </w:r>
      </w:ins>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BD6F2D">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[47], [72]–[75], [86]","plainTextFormattedCitation":"[32], [47], [72]–[75], [86]","previouslyFormattedCitation":"[32], [47], [72]–[75], [86]"},"properties":{"noteIndex":0},"schema":"https://github.com/citation-style-language/schema/raw/master/csl-citation.json"}</w:instrText>
      </w:r>
      <w:r w:rsidR="00257854">
        <w:fldChar w:fldCharType="separate"/>
      </w:r>
      <w:r w:rsidR="002263EA" w:rsidRPr="002263EA">
        <w:rPr>
          <w:noProof/>
        </w:rPr>
        <w:t>[32], [47],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9" w:name="_Toc92894195"/>
      <w:r>
        <w:t>2.</w:t>
      </w:r>
      <w:r w:rsidR="00443401">
        <w:t>3</w:t>
      </w:r>
      <w:r>
        <w:t xml:space="preserve">.3 </w:t>
      </w:r>
      <w:r w:rsidR="0056711B">
        <w:t>The Auto-Regressive Integrated Moving Average Forecaster (ARIMA)</w:t>
      </w:r>
      <w:bookmarkEnd w:id="19"/>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104DA773"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95pt;mso-width-percent:0;mso-height-percent:0;mso-width-percent:0;mso-height-percent:0" o:ole="">
            <v:imagedata r:id="rId31" o:title=""/>
          </v:shape>
          <o:OLEObject Type="Embed" ProgID="Equation.DSMT4" ShapeID="_x0000_i1035" DrawAspect="Content" ObjectID="_1703829485"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B42D63">
          <w:rPr>
            <w:noProof/>
          </w:rPr>
          <w:instrText>3</w:instrText>
        </w:r>
      </w:fldSimple>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7pt;height:18.15pt;mso-width-percent:0;mso-height-percent:0;mso-width-percent:0;mso-height-percent:0" o:ole="">
            <v:imagedata r:id="rId33" o:title=""/>
          </v:shape>
          <o:OLEObject Type="Embed" ProgID="Equation.DSMT4" ShapeID="_x0000_i1036" DrawAspect="Content" ObjectID="_1703829486" r:id="rId34"/>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0.9pt;height:18.85pt;mso-width-percent:0;mso-height-percent:0;mso-width-percent:0;mso-height-percent:0" o:ole="">
            <v:imagedata r:id="rId35" o:title=""/>
          </v:shape>
          <o:OLEObject Type="Embed" ProgID="Equation.DSMT4" ShapeID="_x0000_i1037" DrawAspect="Content" ObjectID="_1703829487" r:id="rId36"/>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65pt;height:18.15pt;mso-width-percent:0;mso-height-percent:0;mso-width-percent:0;mso-height-percent:0" o:ole="">
            <v:imagedata r:id="rId37" o:title=""/>
          </v:shape>
          <o:OLEObject Type="Embed" ProgID="Equation.DSMT4" ShapeID="_x0000_i1038" DrawAspect="Content" ObjectID="_1703829488"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15pt;height:18.85pt;mso-width-percent:0;mso-height-percent:0;mso-width-percent:0;mso-height-percent:0" o:ole="">
            <v:imagedata r:id="rId39" o:title=""/>
          </v:shape>
          <o:OLEObject Type="Embed" ProgID="Equation.DSMT4" ShapeID="_x0000_i1039" DrawAspect="Content" ObjectID="_1703829489" r:id="rId40"/>
        </w:object>
      </w:r>
      <w:r w:rsidR="00473371">
        <w:t xml:space="preserve">. </w:t>
      </w:r>
      <w:r w:rsidR="005046F7" w:rsidRPr="00B276BF">
        <w:rPr>
          <w:noProof/>
          <w:position w:val="-12"/>
        </w:rPr>
        <w:object w:dxaOrig="1340" w:dyaOrig="360" w14:anchorId="253EF562">
          <v:shape id="_x0000_i1040" type="#_x0000_t75" alt="" style="width:66.85pt;height:18.15pt;mso-width-percent:0;mso-height-percent:0;mso-width-percent:0;mso-height-percent:0" o:ole="">
            <v:imagedata r:id="rId41" o:title=""/>
          </v:shape>
          <o:OLEObject Type="Embed" ProgID="Equation.DSMT4" ShapeID="_x0000_i1040" DrawAspect="Content" ObjectID="_1703829490" r:id="rId42"/>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15pt;height:18.85pt;mso-width-percent:0;mso-height-percent:0;mso-width-percent:0;mso-height-percent:0" o:ole="">
            <v:imagedata r:id="rId43" o:title=""/>
          </v:shape>
          <o:OLEObject Type="Embed" ProgID="Equation.DSMT4" ShapeID="_x0000_i1041" DrawAspect="Content" ObjectID="_1703829491" r:id="rId44"/>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85pt;height:18.85pt;mso-width-percent:0;mso-height-percent:0;mso-width-percent:0;mso-height-percent:0" o:ole="">
            <v:imagedata r:id="rId45" o:title=""/>
          </v:shape>
          <o:OLEObject Type="Embed" ProgID="Equation.DSMT4" ShapeID="_x0000_i1042" DrawAspect="Content" ObjectID="_1703829492"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7pt;height:15.1pt;mso-width-percent:0;mso-height-percent:0;mso-width-percent:0;mso-height-percent:0" o:ole="">
            <v:imagedata r:id="rId47" o:title=""/>
          </v:shape>
          <o:OLEObject Type="Embed" ProgID="Equation.DSMT4" ShapeID="_x0000_i1043" DrawAspect="Content" ObjectID="_1703829493" r:id="rId48"/>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1.1pt;height:18.85pt;mso-width-percent:0;mso-height-percent:0;mso-width-percent:0;mso-height-percent:0" o:ole="">
            <v:imagedata r:id="rId49" o:title=""/>
          </v:shape>
          <o:OLEObject Type="Embed" ProgID="Equation.DSMT4" ShapeID="_x0000_i1044" DrawAspect="Content" ObjectID="_1703829494" r:id="rId50"/>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7pt;height:18.15pt;mso-width-percent:0;mso-height-percent:0;mso-width-percent:0;mso-height-percent:0" o:ole="">
            <v:imagedata r:id="rId51" o:title=""/>
          </v:shape>
          <o:OLEObject Type="Embed" ProgID="Equation.DSMT4" ShapeID="_x0000_i1045" DrawAspect="Content" ObjectID="_1703829495" r:id="rId52"/>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20" w:name="_Toc92894196"/>
      <w:bookmarkStart w:id="21" w:name="_Toc69470498"/>
      <w:bookmarkStart w:id="22" w:name="_Toc69470953"/>
      <w:bookmarkStart w:id="23" w:name="_Toc80892975"/>
      <w:r>
        <w:lastRenderedPageBreak/>
        <w:t>2.</w:t>
      </w:r>
      <w:r w:rsidR="00443401">
        <w:t>3</w:t>
      </w:r>
      <w:r>
        <w:t xml:space="preserve">.4 </w:t>
      </w:r>
      <w:r w:rsidR="002C1B91" w:rsidRPr="002C1B91">
        <w:t>Artificial Neural Network Short Term Load Forecaster – Generation Three (ANNSTLF-G3)</w:t>
      </w:r>
      <w:bookmarkEnd w:id="20"/>
    </w:p>
    <w:p w14:paraId="7AC3E0EF" w14:textId="28B8D011"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BD6F2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2263EA" w:rsidRPr="002263EA">
        <w:rPr>
          <w:noProof/>
        </w:rPr>
        <w:t>[37]</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6DEC3E05" w:rsidR="007C7721" w:rsidRDefault="007C7721" w:rsidP="007C7721">
      <w:pPr>
        <w:pStyle w:val="Caption"/>
        <w:ind w:firstLine="288"/>
        <w:jc w:val="center"/>
      </w:pPr>
      <w:bookmarkStart w:id="24" w:name="_Ref89269510"/>
      <w:bookmarkStart w:id="25" w:name="_Toc92894278"/>
      <w:bookmarkStart w:id="26" w:name="_Toc88746136"/>
      <w:r>
        <w:t xml:space="preserve">Figure </w:t>
      </w:r>
      <w:fldSimple w:instr=" SEQ Figure \* ARABIC ">
        <w:r w:rsidR="00B42D63">
          <w:rPr>
            <w:noProof/>
          </w:rPr>
          <w:t>1</w:t>
        </w:r>
      </w:fldSimple>
      <w:bookmarkEnd w:id="24"/>
      <w:r>
        <w:t xml:space="preserve"> - </w:t>
      </w:r>
      <w:r w:rsidRPr="00967C0A">
        <w:t>The Block Diagram of the Third Generation</w:t>
      </w:r>
      <w:r>
        <w:t xml:space="preserve"> </w:t>
      </w:r>
      <w:r w:rsidRPr="00F36168">
        <w:t xml:space="preserve">ANNSTLF </w:t>
      </w:r>
      <w:r>
        <w:fldChar w:fldCharType="begin" w:fldLock="1"/>
      </w:r>
      <w:r w:rsidR="00BD6F2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6"/>
      <w:r w:rsidR="002263EA" w:rsidRPr="002263EA">
        <w:rPr>
          <w:b w:val="0"/>
          <w:noProof/>
        </w:rPr>
        <w:t>[37]</w:t>
      </w:r>
      <w:bookmarkEnd w:id="25"/>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663C91A2"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B42D63">
        <w:t xml:space="preserve">Figure </w:t>
      </w:r>
      <w:r w:rsidR="00B42D63">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5D6608DC" w:rsidR="007C7721" w:rsidRDefault="007C7721" w:rsidP="007C7721">
      <w:pPr>
        <w:pStyle w:val="Caption"/>
        <w:jc w:val="center"/>
      </w:pPr>
      <w:bookmarkStart w:id="27" w:name="_Ref89269386"/>
      <w:bookmarkStart w:id="28" w:name="_Toc92894279"/>
      <w:r>
        <w:t xml:space="preserve">Figure </w:t>
      </w:r>
      <w:fldSimple w:instr=" SEQ Figure \* ARABIC ">
        <w:r w:rsidR="00B42D63">
          <w:rPr>
            <w:noProof/>
          </w:rPr>
          <w:t>2</w:t>
        </w:r>
      </w:fldSimple>
      <w:bookmarkEnd w:id="27"/>
      <w:r>
        <w:t xml:space="preserve"> - </w:t>
      </w:r>
      <w:r w:rsidRPr="009C510B">
        <w:t>The Structure of a Simple Feed-forward</w:t>
      </w:r>
      <w:r>
        <w:t xml:space="preserve"> ANN</w:t>
      </w:r>
      <w:bookmarkEnd w:id="28"/>
    </w:p>
    <w:p w14:paraId="46F1408A" w14:textId="1C22EC24"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del w:id="29" w:author="Dawn MacIsaac" w:date="2022-01-16T06:57:00Z">
        <w:r w:rsidRPr="00A127AE" w:rsidDel="00A71446">
          <w:lastRenderedPageBreak/>
          <w:delText xml:space="preserve">two to three years of </w:delText>
        </w:r>
      </w:del>
      <w:ins w:id="30" w:author="Dawn MacIsaac" w:date="2022-01-16T06:57:00Z">
        <w:r w:rsidR="00A71446">
          <w:t xml:space="preserve">enough historical </w:t>
        </w:r>
      </w:ins>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277B00E6"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B42D63">
        <w:t xml:space="preserve">Figure </w:t>
      </w:r>
      <w:r w:rsidR="00B42D63">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BD6F2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2263EA" w:rsidRPr="002263EA">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w:t>
      </w:r>
      <w:commentRangeStart w:id="31"/>
      <w:commentRangeStart w:id="32"/>
      <w:commentRangeStart w:id="33"/>
      <w:commentRangeStart w:id="34"/>
      <w:r w:rsidRPr="00BE1644">
        <w:t>regression-based techniqu</w:t>
      </w:r>
      <w:commentRangeEnd w:id="31"/>
      <w:r w:rsidR="008E76CA">
        <w:rPr>
          <w:rStyle w:val="CommentReference"/>
        </w:rPr>
        <w:commentReference w:id="31"/>
      </w:r>
      <w:commentRangeEnd w:id="32"/>
      <w:r w:rsidR="004125F4">
        <w:rPr>
          <w:rStyle w:val="CommentReference"/>
        </w:rPr>
        <w:commentReference w:id="32"/>
      </w:r>
      <w:commentRangeEnd w:id="33"/>
      <w:r w:rsidR="00A71446">
        <w:rPr>
          <w:rStyle w:val="CommentReference"/>
        </w:rPr>
        <w:commentReference w:id="33"/>
      </w:r>
      <w:commentRangeEnd w:id="34"/>
      <w:r w:rsidR="00A71446">
        <w:rPr>
          <w:rStyle w:val="CommentReference"/>
        </w:rPr>
        <w:commentReference w:id="34"/>
      </w:r>
      <w:r w:rsidRPr="00BE1644">
        <w:t xml:space="preserve">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562E58EC" w:rsidR="006F103B" w:rsidRPr="006F103B" w:rsidRDefault="001A2209" w:rsidP="006F103B">
      <w:pPr>
        <w:pStyle w:val="Heading2"/>
      </w:pPr>
      <w:bookmarkStart w:id="35" w:name="_Toc92894197"/>
      <w:bookmarkEnd w:id="21"/>
      <w:bookmarkEnd w:id="22"/>
      <w:bookmarkEnd w:id="23"/>
      <w:r>
        <w:t>2.</w:t>
      </w:r>
      <w:r w:rsidR="00443401">
        <w:t>4</w:t>
      </w:r>
      <w:r>
        <w:t xml:space="preserve"> Deep Learning </w:t>
      </w:r>
      <w:r w:rsidR="00B71E89">
        <w:t>Forecasters</w:t>
      </w:r>
      <w:bookmarkEnd w:id="35"/>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ins w:id="36" w:author="Dawn MacIsaac" w:date="2022-01-16T07:01:00Z">
        <w:r w:rsidR="00674CFD">
          <w:t xml:space="preserve">While they </w:t>
        </w:r>
      </w:ins>
      <w:ins w:id="37" w:author="Dawn MacIsaac" w:date="2022-01-16T07:03:00Z">
        <w:r w:rsidR="00674CFD">
          <w:t xml:space="preserve">can </w:t>
        </w:r>
      </w:ins>
      <w:ins w:id="38" w:author="Dawn MacIsaac" w:date="2022-01-16T07:01:00Z">
        <w:r w:rsidR="00674CFD">
          <w:t xml:space="preserve">provide added benefits such as including memory, or </w:t>
        </w:r>
      </w:ins>
      <w:ins w:id="39" w:author="Dawn MacIsaac" w:date="2022-01-16T07:04:00Z">
        <w:r w:rsidR="00674CFD">
          <w:t xml:space="preserve">automated feature identification, they are computationally expensive, and sometimes require large data sets to be </w:t>
        </w:r>
      </w:ins>
      <w:ins w:id="40" w:author="Dawn MacIsaac" w:date="2022-01-16T07:05:00Z">
        <w:r w:rsidR="00674CFD">
          <w:t>useful</w:t>
        </w:r>
      </w:ins>
      <w:ins w:id="41" w:author="Dawn MacIsaac" w:date="2022-01-16T07:04:00Z">
        <w:r w:rsidR="00674CFD">
          <w:t xml:space="preserve">.  </w:t>
        </w:r>
      </w:ins>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10B43EC5" w:rsidR="00D90428" w:rsidRDefault="00D90428" w:rsidP="00533EA4">
      <w:pPr>
        <w:ind w:firstLine="288"/>
      </w:pPr>
      <w:commentRangeStart w:id="42"/>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42"/>
      <w:r w:rsidR="0010621F">
        <w:rPr>
          <w:rStyle w:val="CommentReference"/>
        </w:rPr>
        <w:commentReference w:id="42"/>
      </w:r>
      <w:del w:id="43" w:author="Dawn MacIsaac" w:date="2022-01-16T07:06:00Z">
        <w:r w:rsidR="00176DEE" w:rsidDel="00F2467A">
          <w:delText>W</w:delText>
        </w:r>
        <w:r w:rsidRPr="00D90428" w:rsidDel="00F2467A">
          <w:delText xml:space="preserve">hile deep learning forecasters </w:delText>
        </w:r>
        <w:r w:rsidR="00176DEE" w:rsidDel="00F2467A">
          <w:delText xml:space="preserve">generally </w:delText>
        </w:r>
        <w:r w:rsidRPr="00D90428" w:rsidDel="00F2467A">
          <w:delText>require significantly more training data than machine learning forecasters, feature engineering is not required.</w:delText>
        </w:r>
      </w:del>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A2C377C" w14:textId="18CC3AF5" w:rsidR="0018258D" w:rsidRDefault="0018258D" w:rsidP="00535417">
      <w:pPr>
        <w:pStyle w:val="Heading3"/>
      </w:pPr>
      <w:bookmarkStart w:id="44" w:name="_Toc92894198"/>
      <w:r>
        <w:t>2.4.1 Deep Learning Techniques</w:t>
      </w:r>
      <w:bookmarkEnd w:id="44"/>
    </w:p>
    <w:p w14:paraId="79F989EF" w14:textId="624E348E" w:rsidR="00F907D6" w:rsidRDefault="00D90428" w:rsidP="002E3DA5">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r w:rsidR="002E3DA5" w:rsidRPr="002E3DA5">
        <w:t xml:space="preserve">Because of their ability to learn about temporal dependencies in data and rapidly adapt to sudden changes in load patterns, deep neural networks have piqued the interest of load forecasting researchers. While not exhaustively </w:t>
      </w:r>
      <w:r w:rsidR="002E3DA5" w:rsidRPr="002E3DA5">
        <w:lastRenderedPageBreak/>
        <w:t>researched in the literature, at least a few recent studies have shown promising results of deep neural networks applied to load forecasting</w:t>
      </w:r>
      <w:r w:rsidR="002E3DA5">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550C67A0" w14:textId="4240C2D3" w:rsidR="00D567DD"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30FF5B59" w14:textId="31237234"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035545">
        <w:t xml:space="preserve">.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t xml:space="preserve"> </w:t>
      </w:r>
      <w:r w:rsidRPr="00035545">
        <w:t>thoroughly investigated these networks.</w:t>
      </w:r>
    </w:p>
    <w:p w14:paraId="335309E2" w14:textId="3954DB89"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B42D63">
        <w:t xml:space="preserve">Figure </w:t>
      </w:r>
      <w:r w:rsidR="00B42D63">
        <w:rPr>
          <w:noProof/>
        </w:rPr>
        <w:t>3</w:t>
      </w:r>
      <w:r>
        <w:fldChar w:fldCharType="end"/>
      </w:r>
      <w:r w:rsidRPr="00635BE9">
        <w:t>. Using the previous state as an input adds a hidden layer for each state. Because RNNs are typically trained using back-propagation, the gradient descent must 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29E04845" w:rsidR="00B1775E" w:rsidRDefault="00B1775E" w:rsidP="00B1775E">
      <w:pPr>
        <w:pStyle w:val="Caption"/>
        <w:jc w:val="center"/>
      </w:pPr>
      <w:bookmarkStart w:id="45" w:name="_Ref89888397"/>
      <w:bookmarkStart w:id="46" w:name="_Toc92894280"/>
      <w:r>
        <w:t xml:space="preserve">Figure </w:t>
      </w:r>
      <w:fldSimple w:instr=" SEQ Figure \* ARABIC ">
        <w:r w:rsidR="00B42D63">
          <w:rPr>
            <w:noProof/>
          </w:rPr>
          <w:t>3</w:t>
        </w:r>
      </w:fldSimple>
      <w:bookmarkEnd w:id="45"/>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46"/>
      <w:r>
        <w:fldChar w:fldCharType="end"/>
      </w:r>
    </w:p>
    <w:p w14:paraId="06CC226A" w14:textId="0E0FCD5C" w:rsidR="00635BE9" w:rsidRPr="00635BE9" w:rsidRDefault="00635BE9" w:rsidP="00635BE9">
      <w:pPr>
        <w:ind w:firstLine="288"/>
      </w:pPr>
      <w:r w:rsidRPr="00635BE9">
        <w:lastRenderedPageBreak/>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B42D63">
        <w:t xml:space="preserve">Figure </w:t>
      </w:r>
      <w:r w:rsidR="00B42D63">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C1884DB" w:rsidR="00D567DD" w:rsidRDefault="00D567DD" w:rsidP="00D567DD">
      <w:pPr>
        <w:pStyle w:val="Caption"/>
        <w:jc w:val="center"/>
      </w:pPr>
      <w:bookmarkStart w:id="47" w:name="_Ref85228496"/>
      <w:bookmarkStart w:id="48" w:name="_Toc92894281"/>
      <w:r>
        <w:t xml:space="preserve">Figure </w:t>
      </w:r>
      <w:fldSimple w:instr=" SEQ Figure \* ARABIC ">
        <w:r w:rsidR="00B42D63">
          <w:rPr>
            <w:noProof/>
          </w:rPr>
          <w:t>4</w:t>
        </w:r>
      </w:fldSimple>
      <w:bookmarkEnd w:id="47"/>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48"/>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79923512"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w:t>
      </w:r>
      <w:r w:rsidRPr="008B0A2E">
        <w:lastRenderedPageBreak/>
        <w:t xml:space="preserve">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commentRangeStart w:id="49"/>
      <w:commentRangeStart w:id="50"/>
      <w:r>
        <w:t>2.</w:t>
      </w:r>
      <w:r w:rsidR="00443401">
        <w:t>4</w:t>
      </w:r>
      <w:r w:rsidR="00D567DD">
        <w:t>.</w:t>
      </w:r>
      <w:r w:rsidR="00A20313">
        <w:t>1.2</w:t>
      </w:r>
      <w:r w:rsidR="00D567DD">
        <w:t xml:space="preserve"> The Convolutional Neural Network (CNN)</w:t>
      </w:r>
      <w:commentRangeEnd w:id="49"/>
      <w:r w:rsidR="003D2E4E">
        <w:rPr>
          <w:rStyle w:val="CommentReference"/>
          <w:b w:val="0"/>
          <w:bCs w:val="0"/>
        </w:rPr>
        <w:commentReference w:id="49"/>
      </w:r>
      <w:commentRangeEnd w:id="50"/>
      <w:r w:rsidR="00B1597F">
        <w:rPr>
          <w:rStyle w:val="CommentReference"/>
          <w:b w:val="0"/>
          <w:bCs w:val="0"/>
        </w:rPr>
        <w:commentReference w:id="50"/>
      </w:r>
    </w:p>
    <w:p w14:paraId="6C196AE7" w14:textId="2F8C60E3" w:rsidR="00780EF6" w:rsidRDefault="00503584" w:rsidP="006237AA">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BD6F2D">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[142]–[146], [88], [121], [131], [137]–[141]","plainTextFormattedCitation":"[2], [7], [142]–[146], [88], [121], [131], [137]–[141]","previouslyFormattedCitation":"[2], [7], [142]–[146], [88], [121], [131], [137]–[141]"},"properties":{"noteIndex":0},"schema":"https://github.com/citation-style-language/schema/raw/master/csl-citation.json"}</w:instrText>
      </w:r>
      <w:r w:rsidR="0087659D">
        <w:fldChar w:fldCharType="separate"/>
      </w:r>
      <w:r w:rsidR="002263EA" w:rsidRPr="002263EA">
        <w:rPr>
          <w:noProof/>
        </w:rPr>
        <w:t>[2], [7], [142]–[146], [88], [121], [131], [137]–[141]</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9C5445">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[147]–[155]","plainTextFormattedCitation":"[147]–[155]","previouslyFormattedCitation":"[147]–[155]"},"properties":{"noteIndex":0},"schema":"https://github.com/citation-style-language/schema/raw/master/csl-citation.json"}</w:instrText>
      </w:r>
      <w:r w:rsidR="0087659D">
        <w:fldChar w:fldCharType="separate"/>
      </w:r>
      <w:r w:rsidR="0087659D" w:rsidRPr="0087659D">
        <w:rPr>
          <w:noProof/>
        </w:rPr>
        <w:t>[147]–[155]</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ins w:id="51" w:author="Dawn MacIsaac" w:date="2022-01-16T07:19:00Z">
        <w:r w:rsidR="00402620">
          <w:t xml:space="preserve">  Generally CNNs are used </w:t>
        </w:r>
      </w:ins>
      <w:ins w:id="52" w:author="Dawn MacIsaac" w:date="2022-01-16T07:20:00Z">
        <w:r w:rsidR="00402620">
          <w:t xml:space="preserve">as a means to extract </w:t>
        </w:r>
      </w:ins>
      <w:ins w:id="53" w:author="Dawn MacIsaac" w:date="2022-01-16T07:21:00Z">
        <w:r w:rsidR="00A629B5">
          <w:t xml:space="preserve">rich feature sets from inputs.  </w:t>
        </w:r>
      </w:ins>
      <w:ins w:id="54" w:author="Dawn MacIsaac" w:date="2022-01-16T07:22:00Z">
        <w:r w:rsidR="00A629B5">
          <w:t xml:space="preserve">There has been some recent work focussed on raw </w:t>
        </w:r>
      </w:ins>
      <w:ins w:id="55" w:author="Dawn MacIsaac" w:date="2022-01-16T07:23:00Z">
        <w:r w:rsidR="00A629B5">
          <w:t xml:space="preserve">time-series data as </w:t>
        </w:r>
        <w:commentRangeStart w:id="56"/>
        <w:r w:rsidR="00A629B5">
          <w:t xml:space="preserve">inputs [] </w:t>
        </w:r>
      </w:ins>
      <w:commentRangeEnd w:id="56"/>
      <w:ins w:id="57" w:author="Dawn MacIsaac" w:date="2022-01-16T07:27:00Z">
        <w:r w:rsidR="00574D78">
          <w:rPr>
            <w:rStyle w:val="CommentReference"/>
          </w:rPr>
          <w:commentReference w:id="56"/>
        </w:r>
      </w:ins>
      <w:ins w:id="58" w:author="Dawn MacIsaac" w:date="2022-01-16T07:23:00Z">
        <w:r w:rsidR="00A629B5">
          <w:t xml:space="preserve">(ie the advancement of TCNs), but the focus here </w:t>
        </w:r>
      </w:ins>
      <w:ins w:id="59" w:author="Dawn MacIsaac" w:date="2022-01-16T07:24:00Z">
        <w:r w:rsidR="00A629B5">
          <w:t xml:space="preserve">was on applying a CNN to </w:t>
        </w:r>
      </w:ins>
      <w:ins w:id="60" w:author="Dawn MacIsaac" w:date="2022-01-16T07:25:00Z">
        <w:r w:rsidR="00A629B5">
          <w:t>transform the AN</w:t>
        </w:r>
      </w:ins>
      <w:ins w:id="61" w:author="Dawn MacIsaac" w:date="2022-01-16T07:26:00Z">
        <w:r w:rsidR="00A629B5">
          <w:t>NSTLF</w:t>
        </w:r>
        <w:r w:rsidR="00574D78">
          <w:t>-G3 feature set to improve performance of that forecaster.</w:t>
        </w:r>
      </w:ins>
      <w:ins w:id="62" w:author="Dawn MacIsaac" w:date="2022-01-16T07:23:00Z">
        <w:r w:rsidR="00A629B5">
          <w:t xml:space="preserve"> </w:t>
        </w:r>
      </w:ins>
    </w:p>
    <w:p w14:paraId="52E7574B" w14:textId="38F662C0" w:rsidR="00780EF6" w:rsidRDefault="00CB4511" w:rsidP="00B50FD0">
      <w:pPr>
        <w:ind w:firstLine="288"/>
      </w:pPr>
      <w:r w:rsidRPr="00CB4511">
        <w:lastRenderedPageBreak/>
        <w:t xml:space="preserve">The architecture of a simple one-dimensional CNN is depicted in </w:t>
      </w:r>
      <w:r w:rsidR="006237AA">
        <w:fldChar w:fldCharType="begin"/>
      </w:r>
      <w:r w:rsidR="006237AA">
        <w:instrText xml:space="preserve"> REF _Ref91070238 \h </w:instrText>
      </w:r>
      <w:r w:rsidR="006237AA">
        <w:fldChar w:fldCharType="separate"/>
      </w:r>
      <w:r w:rsidR="00B42D63" w:rsidDel="00DE5B87">
        <w:t xml:space="preserve">Figure </w:t>
      </w:r>
      <w:r w:rsidR="00B42D63">
        <w:rPr>
          <w:noProof/>
        </w:rPr>
        <w:t>5</w:t>
      </w:r>
      <w:r w:rsidR="006237AA">
        <w:fldChar w:fldCharType="end"/>
      </w:r>
      <w:r>
        <w:t>.</w:t>
      </w:r>
      <w:r w:rsidR="00B50FD0">
        <w:t xml:space="preserve"> </w:t>
      </w:r>
      <w:commentRangeStart w:id="63"/>
      <w:r w:rsidR="00780EF6">
        <w:t xml:space="preserve">A </w:t>
      </w:r>
      <w:r w:rsidR="00780EF6" w:rsidRPr="00850230">
        <w:t>CNN's network architecture is constructed in stages, with three major layers: convolutional, pooling, and fully connected.</w:t>
      </w:r>
      <w:r w:rsidR="00780EF6" w:rsidRPr="001833DF">
        <w:t xml:space="preserve"> The first stage is made up of a convolutional layer and a pooling layer, </w:t>
      </w:r>
      <w:r w:rsidR="00780EF6">
        <w:t>these layers</w:t>
      </w:r>
      <w:r w:rsidR="00780EF6" w:rsidRPr="001833DF">
        <w:t xml:space="preserve"> are usually stacked parallel to one another.</w:t>
      </w:r>
      <w:r w:rsidR="00780EF6">
        <w:t xml:space="preserve"> </w:t>
      </w:r>
      <w:r w:rsidR="00780EF6" w:rsidRPr="00C46DE2">
        <w:t>The final stage is made up of fully connected layers that compute the final output of the previous layers.</w:t>
      </w:r>
      <w:r w:rsidR="00780EF6">
        <w:t xml:space="preserve"> </w:t>
      </w:r>
      <w:commentRangeEnd w:id="63"/>
      <w:r w:rsidR="00780EF6">
        <w:rPr>
          <w:rStyle w:val="CommentReference"/>
        </w:rPr>
        <w:commentReference w:id="63"/>
      </w:r>
    </w:p>
    <w:p w14:paraId="73501D66" w14:textId="72521A77" w:rsidR="0060264B" w:rsidRDefault="0060264B" w:rsidP="0060264B">
      <w:pPr>
        <w:jc w:val="center"/>
      </w:pPr>
      <w:commentRangeStart w:id="64"/>
      <w:commentRangeStart w:id="65"/>
      <w:r>
        <w:rPr>
          <w:noProof/>
        </w:rPr>
        <w:drawing>
          <wp:inline distT="0" distB="0" distL="0" distR="0" wp14:anchorId="6C3D0311" wp14:editId="27A7CA51">
            <wp:extent cx="5418117" cy="260069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5399" cy="2604191"/>
                    </a:xfrm>
                    <a:prstGeom prst="rect">
                      <a:avLst/>
                    </a:prstGeom>
                    <a:noFill/>
                    <a:ln>
                      <a:noFill/>
                    </a:ln>
                  </pic:spPr>
                </pic:pic>
              </a:graphicData>
            </a:graphic>
          </wp:inline>
        </w:drawing>
      </w:r>
      <w:commentRangeEnd w:id="64"/>
      <w:r w:rsidR="00402620">
        <w:rPr>
          <w:rStyle w:val="CommentReference"/>
        </w:rPr>
        <w:commentReference w:id="64"/>
      </w:r>
      <w:commentRangeEnd w:id="65"/>
      <w:r w:rsidR="00835116">
        <w:rPr>
          <w:rStyle w:val="CommentReference"/>
        </w:rPr>
        <w:commentReference w:id="65"/>
      </w:r>
    </w:p>
    <w:p w14:paraId="085AC989" w14:textId="1EDDCEFA" w:rsidR="00EC4942" w:rsidRDefault="00EC4942" w:rsidP="00EC4942">
      <w:pPr>
        <w:pStyle w:val="Caption"/>
        <w:jc w:val="center"/>
      </w:pPr>
      <w:bookmarkStart w:id="66" w:name="_Ref91070238"/>
      <w:bookmarkStart w:id="67" w:name="_Toc92894282"/>
      <w:commentRangeStart w:id="68"/>
      <w:commentRangeStart w:id="69"/>
      <w:commentRangeStart w:id="70"/>
      <w:commentRangeStart w:id="71"/>
      <w:commentRangeStart w:id="72"/>
      <w:commentRangeStart w:id="73"/>
      <w:r w:rsidDel="00DE5B87">
        <w:t xml:space="preserve">Figure </w:t>
      </w:r>
      <w:fldSimple w:instr=" SEQ Figure \* ARABIC ">
        <w:r w:rsidR="00B42D63">
          <w:rPr>
            <w:noProof/>
          </w:rPr>
          <w:t>5</w:t>
        </w:r>
      </w:fldSimple>
      <w:bookmarkEnd w:id="66"/>
      <w:r w:rsidDel="00DE5B87">
        <w:t xml:space="preserve"> – </w:t>
      </w:r>
      <w:r w:rsidRPr="00080ABC" w:rsidDel="00DE5B87">
        <w:t>A Simple One-Dimensional CNN's Architecture</w:t>
      </w:r>
      <w:r w:rsidR="002E3566">
        <w:t xml:space="preserve"> </w:t>
      </w:r>
      <w:commentRangeEnd w:id="68"/>
      <w:r w:rsidR="0008222F">
        <w:rPr>
          <w:rStyle w:val="CommentReference"/>
          <w:b w:val="0"/>
          <w:bCs w:val="0"/>
        </w:rPr>
        <w:commentReference w:id="68"/>
      </w:r>
      <w:commentRangeEnd w:id="69"/>
      <w:r w:rsidR="0008222F">
        <w:rPr>
          <w:rStyle w:val="CommentReference"/>
          <w:b w:val="0"/>
          <w:bCs w:val="0"/>
        </w:rPr>
        <w:commentReference w:id="69"/>
      </w:r>
      <w:commentRangeEnd w:id="70"/>
      <w:r w:rsidR="00022133">
        <w:rPr>
          <w:rStyle w:val="CommentReference"/>
          <w:b w:val="0"/>
          <w:bCs w:val="0"/>
        </w:rPr>
        <w:commentReference w:id="70"/>
      </w:r>
      <w:commentRangeEnd w:id="71"/>
      <w:r w:rsidR="00402620">
        <w:rPr>
          <w:rStyle w:val="CommentReference"/>
          <w:b w:val="0"/>
          <w:bCs w:val="0"/>
        </w:rPr>
        <w:commentReference w:id="71"/>
      </w:r>
      <w:commentRangeEnd w:id="72"/>
      <w:r w:rsidR="00402620">
        <w:rPr>
          <w:rStyle w:val="CommentReference"/>
          <w:b w:val="0"/>
          <w:bCs w:val="0"/>
        </w:rPr>
        <w:commentReference w:id="72"/>
      </w:r>
      <w:commentRangeEnd w:id="73"/>
      <w:r w:rsidR="00574D78">
        <w:rPr>
          <w:rStyle w:val="CommentReference"/>
          <w:b w:val="0"/>
          <w:bCs w:val="0"/>
        </w:rPr>
        <w:commentReference w:id="73"/>
      </w:r>
      <w:r w:rsidR="002E3566">
        <w:fldChar w:fldCharType="begin" w:fldLock="1"/>
      </w:r>
      <w:r w:rsidR="009C5445">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[156]","plainTextFormattedCitation":"[156]","previouslyFormattedCitation":"[156]"},"properties":{"noteIndex":0},"schema":"https://github.com/citation-style-language/schema/raw/master/csl-citation.json"}</w:instrText>
      </w:r>
      <w:r w:rsidR="002E3566">
        <w:fldChar w:fldCharType="separate"/>
      </w:r>
      <w:r w:rsidR="0087659D" w:rsidRPr="0087659D">
        <w:rPr>
          <w:b w:val="0"/>
          <w:noProof/>
        </w:rPr>
        <w:t>[156]</w:t>
      </w:r>
      <w:bookmarkEnd w:id="67"/>
      <w:r w:rsidR="002E3566">
        <w:fldChar w:fldCharType="end"/>
      </w:r>
    </w:p>
    <w:p w14:paraId="6B9D16D4" w14:textId="43C954E2" w:rsidR="00D0342D" w:rsidRDefault="008F1513" w:rsidP="008F1513">
      <w:pPr>
        <w:ind w:firstLine="288"/>
      </w:pPr>
      <w:commentRangeStart w:id="74"/>
      <w:r w:rsidRPr="008F1513">
        <w:t>Convolution is normally performed in the convolution layer, and convolution is achieved by repeatedly applying filters (also known as kernels) to the input data; in one dimensional CNNs, the filters slide in one direction.</w:t>
      </w:r>
      <w:r w:rsidR="00ED7D66" w:rsidRPr="00ED7D66">
        <w:t xml:space="preserve"> </w:t>
      </w:r>
      <w:r w:rsidRPr="008F1513">
        <w:t>These filters, also known as kernels, are matrices that move over the input data, dot product with the sub-region of input data, and return the matrix of dot products as the output</w:t>
      </w:r>
      <w:r>
        <w:t xml:space="preserve">. </w:t>
      </w:r>
      <w:r w:rsidRPr="008F1513">
        <w:t>The weight matrix used by these filters is also known as the kernel, filter, or filter-bank matrix, and each element in the convolution filter represents the weights being trained, which affect the extracted convolved features.</w:t>
      </w:r>
      <w:commentRangeEnd w:id="74"/>
      <w:r w:rsidR="00831CC9">
        <w:rPr>
          <w:rStyle w:val="CommentReference"/>
        </w:rPr>
        <w:commentReference w:id="74"/>
      </w:r>
    </w:p>
    <w:p w14:paraId="5D7869E0" w14:textId="5672BE4C" w:rsidR="009B6C5E" w:rsidRDefault="009B6C5E" w:rsidP="00B11893">
      <w:pPr>
        <w:ind w:firstLine="288"/>
      </w:pPr>
      <w:r w:rsidRPr="009B6C5E">
        <w:t xml:space="preserve">The feature maps are the results of applying filters to input data; the number of filters used corresponds to the number of feature maps generated. The goal of creating a feature </w:t>
      </w:r>
      <w:r w:rsidRPr="009B6C5E">
        <w:lastRenderedPageBreak/>
        <w:t xml:space="preserve">map for a specific input data set is to gain a better </w:t>
      </w:r>
      <w:del w:id="75" w:author="Dawn MacIsaac" w:date="2022-01-16T07:43:00Z">
        <w:r w:rsidRPr="009B6C5E" w:rsidDel="00831CC9">
          <w:delText xml:space="preserve">understanding </w:delText>
        </w:r>
      </w:del>
      <w:ins w:id="76" w:author="Dawn MacIsaac" w:date="2022-01-16T07:43:00Z">
        <w:r w:rsidR="00831CC9">
          <w:t>re</w:t>
        </w:r>
      </w:ins>
      <w:ins w:id="77" w:author="Dawn MacIsaac" w:date="2022-01-16T07:44:00Z">
        <w:r w:rsidR="00831CC9">
          <w:t>presentation</w:t>
        </w:r>
      </w:ins>
      <w:ins w:id="78" w:author="Dawn MacIsaac" w:date="2022-01-16T07:43:00Z">
        <w:r w:rsidR="00831CC9" w:rsidRPr="009B6C5E">
          <w:t xml:space="preserve"> </w:t>
        </w:r>
      </w:ins>
      <w:r w:rsidRPr="009B6C5E">
        <w:t>of the input data's features</w:t>
      </w:r>
      <w:ins w:id="79" w:author="Dawn MacIsaac" w:date="2022-01-16T07:44:00Z">
        <w:r w:rsidR="00831CC9">
          <w:t xml:space="preserve"> in terms of what we are trying to model or predict</w:t>
        </w:r>
      </w:ins>
      <w:r w:rsidRPr="009B6C5E">
        <w:t xml:space="preserve">. Each element in a feature map is created by only using a </w:t>
      </w:r>
      <w:commentRangeStart w:id="80"/>
      <w:r w:rsidRPr="009B6C5E">
        <w:t xml:space="preserve">local patch </w:t>
      </w:r>
      <w:commentRangeEnd w:id="80"/>
      <w:r w:rsidR="00831CC9">
        <w:rPr>
          <w:rStyle w:val="CommentReference"/>
        </w:rPr>
        <w:commentReference w:id="80"/>
      </w:r>
      <w:r w:rsidRPr="009B6C5E">
        <w:t xml:space="preserve">of the input, and each element on the same </w:t>
      </w:r>
      <w:commentRangeStart w:id="81"/>
      <w:r w:rsidRPr="009B6C5E">
        <w:t xml:space="preserve">feature map has the same trainable weight, feature map values indicate patterns found in </w:t>
      </w:r>
      <w:commentRangeEnd w:id="81"/>
      <w:r w:rsidR="00831CC9">
        <w:rPr>
          <w:rStyle w:val="CommentReference"/>
        </w:rPr>
        <w:commentReference w:id="81"/>
      </w:r>
      <w:r w:rsidRPr="009B6C5E">
        <w:t>the input data, and feature map element position refers to the local patch of input from which it was obtained.</w:t>
      </w:r>
    </w:p>
    <w:p w14:paraId="0AE33447" w14:textId="77777777" w:rsidR="00E42D61" w:rsidRDefault="00E42D61" w:rsidP="00B11893">
      <w:pPr>
        <w:ind w:firstLine="288"/>
      </w:pPr>
      <w:commentRangeStart w:id="82"/>
      <w:r w:rsidRPr="00E42D61">
        <w:t>CNNs benefit from the convolution layer when extracting a large number of features or patterns from the input. The number of filters in the convolutional layer determines how many times the convolution process can be performed by a CNN network</w:t>
      </w:r>
      <w:commentRangeEnd w:id="82"/>
      <w:r w:rsidR="002632CB">
        <w:rPr>
          <w:rStyle w:val="CommentReference"/>
        </w:rPr>
        <w:commentReference w:id="82"/>
      </w:r>
      <w:r w:rsidRPr="00E42D61">
        <w:t xml:space="preserve">. </w:t>
      </w:r>
      <w:commentRangeStart w:id="83"/>
      <w:r w:rsidRPr="00E42D61">
        <w:t>Time series forecasting with CNNs may outperform conventional forecasters and ANNs because the convolutional layer can extract meaningful features from the input data. If the convolutional layers were not present, all of the information in these features would have to be manually extracted and fed into the model; this is also why the convolution layer is the first layer of the CNN architecture.</w:t>
      </w:r>
      <w:commentRangeEnd w:id="83"/>
      <w:r w:rsidR="002632CB">
        <w:rPr>
          <w:rStyle w:val="CommentReference"/>
        </w:rPr>
        <w:commentReference w:id="83"/>
      </w:r>
    </w:p>
    <w:p w14:paraId="7FB7A2B9" w14:textId="46717D5D" w:rsidR="00433CF5" w:rsidRDefault="00433CF5" w:rsidP="00B11893">
      <w:pPr>
        <w:ind w:firstLine="288"/>
      </w:pPr>
      <w:r w:rsidRPr="00433CF5">
        <w:t xml:space="preserve">Following the convolution layer's creation </w:t>
      </w:r>
      <w:commentRangeStart w:id="84"/>
      <w:r w:rsidRPr="00433CF5">
        <w:t>of multiple or a single feature map</w:t>
      </w:r>
      <w:commentRangeEnd w:id="84"/>
      <w:r w:rsidR="002632CB">
        <w:rPr>
          <w:rStyle w:val="CommentReference"/>
        </w:rPr>
        <w:commentReference w:id="84"/>
      </w:r>
      <w:r w:rsidRPr="00433CF5">
        <w:t xml:space="preserve">, </w:t>
      </w:r>
      <w:commentRangeStart w:id="85"/>
      <w:r w:rsidRPr="00433CF5">
        <w:t xml:space="preserve">the elements contained in the feature map are activated using a non-linear activation function, most commonly a rectified linear unit (ReLU); </w:t>
      </w:r>
      <w:commentRangeEnd w:id="85"/>
      <w:r w:rsidR="00E72271">
        <w:rPr>
          <w:rStyle w:val="CommentReference"/>
        </w:rPr>
        <w:commentReference w:id="85"/>
      </w:r>
      <w:r w:rsidRPr="00433CF5">
        <w:t>non-linearity is introduced by the piecewise linear activation (linear for positive values, but 0 otherwise). Using ReLU, gradients remain proportional to node activations, avoiding vanishing gradients issues.</w:t>
      </w:r>
      <w:r>
        <w:t xml:space="preserve"> </w:t>
      </w:r>
    </w:p>
    <w:p w14:paraId="683FAC9E" w14:textId="4EF00430" w:rsidR="00A46550" w:rsidRDefault="00A46550" w:rsidP="00251CBB">
      <w:pPr>
        <w:ind w:firstLine="288"/>
      </w:pPr>
      <w:commentRangeStart w:id="86"/>
      <w:r w:rsidRPr="00A46550">
        <w:t xml:space="preserve">The following layer </w:t>
      </w:r>
      <w:commentRangeEnd w:id="86"/>
      <w:r w:rsidR="00E72271">
        <w:rPr>
          <w:rStyle w:val="CommentReference"/>
        </w:rPr>
        <w:commentReference w:id="86"/>
      </w:r>
      <w:r w:rsidRPr="00A46550">
        <w:t xml:space="preserve">employs a pooling procedure to smooth and shrink the spatial dimensions of the resulting feature map. </w:t>
      </w:r>
      <w:r w:rsidR="00842F58" w:rsidRPr="00842F58">
        <w:t>Calculating the arithmetic mean or maximum of several values is an example of pooling; the maximum pooling method is commonly used in CNN networks.</w:t>
      </w:r>
      <w:r w:rsidRPr="00A46550">
        <w:t xml:space="preserve"> Like a convolutional layer, a pooling layer only connects each output node to a local patch of input nodes. A single value represents the pool formed by the </w:t>
      </w:r>
      <w:r w:rsidRPr="00A46550">
        <w:lastRenderedPageBreak/>
        <w:t xml:space="preserve">output of a specified pool of neighboring neurons in the preceding layer.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rsidR="00257854">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009C5445" w:rsidRPr="009C5445">
        <w:rPr>
          <w:noProof/>
        </w:rPr>
        <w:t>[121], [131]</w:t>
      </w:r>
      <w:r>
        <w:fldChar w:fldCharType="end"/>
      </w:r>
      <w:r w:rsidRPr="00A46550">
        <w:t xml:space="preserve">. Unlike a convolutional layer, the inputs are unweighted. </w:t>
      </w:r>
      <w:r w:rsidR="003055E8" w:rsidRPr="003055E8">
        <w:t>The pattern representation in the input data becomes insensitive to smaller translations as a result of the pooling layers.</w:t>
      </w:r>
    </w:p>
    <w:p w14:paraId="0F69E314" w14:textId="77777777" w:rsidR="00174F72" w:rsidRDefault="00A91796" w:rsidP="000234A1">
      <w:pPr>
        <w:ind w:firstLine="288"/>
      </w:pPr>
      <w:r w:rsidRPr="00A91796">
        <w:t xml:space="preserve">The following stage includes one or more fully connected layers that are used to generate the forecast; these layers combine the extracted features, and the neural network's output layer computes a non-linear regression. </w:t>
      </w:r>
      <w:r w:rsidR="00251CBB" w:rsidRPr="00251CBB">
        <w:t>The structure of a CNN's fully-connected layer is the same as that of a fully-connected feed-forward ANN layer, which means that all of the final CNN outputs are treated equally and independently.</w:t>
      </w:r>
      <w:r w:rsidR="001833DF" w:rsidRPr="001833DF">
        <w:t xml:space="preserve"> </w:t>
      </w:r>
    </w:p>
    <w:p w14:paraId="5E768506" w14:textId="47BF391A" w:rsidR="001833DF" w:rsidRDefault="007223B1" w:rsidP="000234A1">
      <w:pPr>
        <w:ind w:firstLine="288"/>
      </w:pPr>
      <w:r w:rsidRPr="007223B1">
        <w:t>The patterns discovered by the convolutional layer are then fed into subsequent layers; the convolutional layer learns about how electricity load demand changes over time based on the time of occurrences, magnitude of the load demand, frequency (how frequently certain patterns occur), and combinations of these patterns; all of this information is then used in the final prediction computation. However, the CNN network training works similarly to ANN and LSTM.</w:t>
      </w:r>
    </w:p>
    <w:p w14:paraId="09764830" w14:textId="6DFF46CE" w:rsidR="00B66982" w:rsidRDefault="00FB7169" w:rsidP="00FB7169">
      <w:pPr>
        <w:pStyle w:val="Heading3"/>
      </w:pPr>
      <w:bookmarkStart w:id="87" w:name="_Toc92894199"/>
      <w:r>
        <w:t>2.4.2 LSTM and CNN as Load Forecasters</w:t>
      </w:r>
      <w:bookmarkEnd w:id="87"/>
    </w:p>
    <w:p w14:paraId="54DB7226" w14:textId="2C3342B2"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9C5445">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[157]–[159]","plainTextFormattedCitation":"[2], [4], [20], [157]–[159]","previouslyFormattedCitation":"[2], [4], [20], [157]–[159]"},"properties":{"noteIndex":0},"schema":"https://github.com/citation-style-language/schema/raw/master/csl-citation.json"}</w:instrText>
      </w:r>
      <w:r w:rsidR="00460018">
        <w:fldChar w:fldCharType="separate"/>
      </w:r>
      <w:r w:rsidR="0087659D" w:rsidRPr="0087659D">
        <w:rPr>
          <w:noProof/>
        </w:rPr>
        <w:t>[2], [4], [20], [157]–[159]</w:t>
      </w:r>
      <w:r w:rsidR="00460018">
        <w:fldChar w:fldCharType="end"/>
      </w:r>
      <w:r w:rsidR="00460018">
        <w:t>.</w:t>
      </w:r>
      <w:r w:rsidR="00D56432">
        <w:t xml:space="preserve"> </w:t>
      </w:r>
      <w:r w:rsidR="00D56432" w:rsidRPr="00D56432">
        <w:t xml:space="preserve">The authors of </w:t>
      </w:r>
      <w:r w:rsidR="00D56432">
        <w:fldChar w:fldCharType="begin" w:fldLock="1"/>
      </w:r>
      <w:r w:rsidR="00BD6F2D">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2263EA" w:rsidRPr="002263EA">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w:t>
      </w:r>
      <w:r w:rsidR="00D56432" w:rsidRPr="00D56432">
        <w:lastRenderedPageBreak/>
        <w:t>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9C5445">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[160]","plainTextFormattedCitation":"[160]","previouslyFormattedCitation":"[160]"},"properties":{"noteIndex":0},"schema":"https://github.com/citation-style-language/schema/raw/master/csl-citation.json"}</w:instrText>
      </w:r>
      <w:r w:rsidR="00460018">
        <w:fldChar w:fldCharType="separate"/>
      </w:r>
      <w:r w:rsidR="0087659D" w:rsidRPr="0087659D">
        <w:rPr>
          <w:noProof/>
        </w:rPr>
        <w:t>[160]</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23169388"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9C5445">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[161]","plainTextFormattedCitation":"[161]","previouslyFormattedCitation":"[161]"},"properties":{"noteIndex":0},"schema":"https://github.com/citation-style-language/schema/raw/master/csl-citation.json"}</w:instrText>
      </w:r>
      <w:r>
        <w:fldChar w:fldCharType="separate"/>
      </w:r>
      <w:r w:rsidR="0087659D" w:rsidRPr="0087659D">
        <w:rPr>
          <w:noProof/>
        </w:rPr>
        <w:t>[161]</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4862661" w14:textId="6D744B1C" w:rsidR="00B4439C" w:rsidRDefault="00460018" w:rsidP="00460018">
      <w:pPr>
        <w:ind w:firstLine="288"/>
      </w:pPr>
      <w:r w:rsidRPr="00460018">
        <w:t xml:space="preserve">Another paper </w:t>
      </w:r>
      <w:r>
        <w:fldChar w:fldCharType="begin" w:fldLock="1"/>
      </w:r>
      <w:r w:rsidR="009C5445">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[162]","plainTextFormattedCitation":"[162]","previouslyFormattedCitation":"[162]"},"properties":{"noteIndex":0},"schema":"https://github.com/citation-style-language/schema/raw/master/csl-citation.json"}</w:instrText>
      </w:r>
      <w:r>
        <w:fldChar w:fldCharType="separate"/>
      </w:r>
      <w:r w:rsidR="0087659D" w:rsidRPr="0087659D">
        <w:rPr>
          <w:noProof/>
        </w:rPr>
        <w:t>[162]</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00B4439C" w:rsidRPr="00B4439C">
        <w:t xml:space="preserve">Amaradinghe </w:t>
      </w:r>
      <w:r w:rsidR="00B4439C" w:rsidRPr="00283641">
        <w:fldChar w:fldCharType="begin" w:fldLock="1"/>
      </w:r>
      <w:r w:rsidR="00B4439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B4439C" w:rsidRPr="00283641">
        <w:fldChar w:fldCharType="separate"/>
      </w:r>
      <w:r w:rsidR="00B4439C" w:rsidRPr="00381D4E">
        <w:rPr>
          <w:noProof/>
        </w:rPr>
        <w:t>[2]</w:t>
      </w:r>
      <w:r w:rsidR="00B4439C" w:rsidRPr="00283641">
        <w:fldChar w:fldCharType="end"/>
      </w:r>
      <w:r w:rsidR="00B4439C">
        <w:t xml:space="preserve"> </w:t>
      </w:r>
      <w:r w:rsidR="00B4439C" w:rsidRPr="00B4439C">
        <w:t>et al. concluded that CNN is a viable technique for individual building load forecasting when compared to LSTM, SVM, ANN, and other forecasters they implemented.</w:t>
      </w:r>
    </w:p>
    <w:p w14:paraId="5AD3183C" w14:textId="666D2024" w:rsidR="00C21951" w:rsidRDefault="00C21951" w:rsidP="00460018">
      <w:pPr>
        <w:ind w:firstLine="288"/>
      </w:pPr>
      <w:r w:rsidRPr="00C21951">
        <w:t>Because the ANNSTLF has consistently been recognized as the best forecaster for short-term load forecasting, the CNN and LSTM implementations used in this work changed the ANNSTLF architecture by replacing ANNs with CNNs and LSTMs, and they were given the same input data as the ANNs in the ANNSTLF architecture</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C21951">
        <w:t>.</w:t>
      </w:r>
    </w:p>
    <w:p w14:paraId="2E6D3604" w14:textId="347B07AC" w:rsidR="00030D3D" w:rsidRPr="00030D3D" w:rsidRDefault="004737B0" w:rsidP="003A52F7">
      <w:pPr>
        <w:pStyle w:val="Heading2"/>
      </w:pPr>
      <w:bookmarkStart w:id="88" w:name="_Ref86061634"/>
      <w:bookmarkStart w:id="89" w:name="_Ref86061668"/>
      <w:bookmarkStart w:id="90" w:name="_Ref86061675"/>
      <w:bookmarkStart w:id="91" w:name="_Ref86061677"/>
      <w:bookmarkStart w:id="92" w:name="_Toc92894200"/>
      <w:r>
        <w:lastRenderedPageBreak/>
        <w:t>2.</w:t>
      </w:r>
      <w:r w:rsidR="002F34D8">
        <w:t>5</w:t>
      </w:r>
      <w:r>
        <w:t xml:space="preserve"> Peak Load</w:t>
      </w:r>
      <w:bookmarkEnd w:id="88"/>
      <w:bookmarkEnd w:id="89"/>
      <w:bookmarkEnd w:id="90"/>
      <w:bookmarkEnd w:id="91"/>
      <w:bookmarkEnd w:id="92"/>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lastRenderedPageBreak/>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491D4280" w:rsidR="00187EB1" w:rsidRDefault="002F34D8" w:rsidP="002F34D8">
      <w:pPr>
        <w:pStyle w:val="Caption"/>
        <w:jc w:val="center"/>
      </w:pPr>
      <w:bookmarkStart w:id="93" w:name="_Ref87447326"/>
      <w:bookmarkStart w:id="94" w:name="_Toc92894283"/>
      <w:r>
        <w:t xml:space="preserve">Figure </w:t>
      </w:r>
      <w:fldSimple w:instr=" SEQ Figure \* ARABIC ">
        <w:r w:rsidR="00B42D63">
          <w:rPr>
            <w:noProof/>
          </w:rPr>
          <w:t>6</w:t>
        </w:r>
      </w:fldSimple>
      <w:bookmarkEnd w:id="93"/>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94"/>
      <w:r>
        <w:fldChar w:fldCharType="end"/>
      </w:r>
    </w:p>
    <w:p w14:paraId="2731F91F" w14:textId="17C8503E"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B42D63">
        <w:t xml:space="preserve">Figure </w:t>
      </w:r>
      <w:r w:rsidR="00B42D63">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w:t>
      </w:r>
      <w:r w:rsidR="003A52F7" w:rsidRPr="003A52F7">
        <w:t>Peak load is less predictable than base load; it can surge when air conditioners are turned on or when a snowstorm hits and the heat must be turned up</w:t>
      </w:r>
      <w:r w:rsidR="003A52F7">
        <w:t xml:space="preserve">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508EDCA5"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rsidR="008443C7">
        <w:fldChar w:fldCharType="separate"/>
      </w:r>
      <w:r w:rsidR="002E3566" w:rsidRPr="002E3566">
        <w:rPr>
          <w:noProof/>
        </w:rPr>
        <w:t>[166]</w:t>
      </w:r>
      <w:r w:rsidR="008443C7">
        <w:fldChar w:fldCharType="end"/>
      </w:r>
      <w:r w:rsidR="008443C7" w:rsidRPr="008443C7">
        <w:t xml:space="preserve">. </w:t>
      </w:r>
      <w:r w:rsidR="00D46687" w:rsidRPr="00D46687">
        <w:t>Electricity is generally more expensive during peak hours, and the peak load determines 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95" w:name="_Toc92894201"/>
      <w:r>
        <w:lastRenderedPageBreak/>
        <w:t>2.</w:t>
      </w:r>
      <w:r w:rsidR="002F34D8">
        <w:t>6</w:t>
      </w:r>
      <w:r>
        <w:t xml:space="preserve"> Performance Metrics</w:t>
      </w:r>
      <w:bookmarkEnd w:id="95"/>
    </w:p>
    <w:p w14:paraId="1DED7B70" w14:textId="0C37EDF8"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9C544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[160], [161], [167]","plainTextFormattedCitation":"[1], [9], [14], [160], [161], [167]","previouslyFormattedCitation":"[1], [9], [14], [160], [161], [167]"},"properties":{"noteIndex":0},"schema":"https://github.com/citation-style-language/schema/raw/master/csl-citation.json"}</w:instrText>
      </w:r>
      <w:r w:rsidR="00DC2212">
        <w:fldChar w:fldCharType="separate"/>
      </w:r>
      <w:r w:rsidR="0087659D" w:rsidRPr="0087659D">
        <w:rPr>
          <w:noProof/>
        </w:rPr>
        <w:t>[1], [9], [14], [160], [161], [167]</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1.85pt;height:33.6pt;mso-width-percent:0;mso-height-percent:0;mso-width-percent:0;mso-height-percent:0" o:ole="">
                  <v:imagedata r:id="rId63" o:title=""/>
                </v:shape>
                <o:OLEObject Type="Embed" ProgID="Equation.DSMT4" ShapeID="_x0000_i1046" DrawAspect="Content" ObjectID="_1703829496"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6pt;mso-width-percent:0;mso-height-percent:0;mso-width-percent:0;mso-height-percent:0" o:ole="">
                  <v:imagedata r:id="rId65" o:title=""/>
                </v:shape>
                <o:OLEObject Type="Embed" ProgID="Equation.DSMT4" ShapeID="_x0000_i1047" DrawAspect="Content" ObjectID="_1703829497"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4.9pt;height:33.6pt;mso-width-percent:0;mso-height-percent:0;mso-width-percent:0;mso-height-percent:0" o:ole="">
                  <v:imagedata r:id="rId67" o:title=""/>
                </v:shape>
                <o:OLEObject Type="Embed" ProgID="Equation.DSMT4" ShapeID="_x0000_i1048" DrawAspect="Content" ObjectID="_1703829498"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15pt;height:38.75pt;mso-width-percent:0;mso-height-percent:0;mso-width-percent:0;mso-height-percent:0" o:ole="">
                  <v:imagedata r:id="rId69" o:title=""/>
                </v:shape>
                <o:OLEObject Type="Embed" ProgID="Equation.DSMT4" ShapeID="_x0000_i1049" DrawAspect="Content" ObjectID="_1703829499" r:id="rId70"/>
              </w:object>
            </w:r>
          </w:p>
        </w:tc>
      </w:tr>
    </w:tbl>
    <w:p w14:paraId="0430D55A" w14:textId="7698DA43" w:rsidR="00F06187" w:rsidRDefault="00F06187" w:rsidP="00F06187">
      <w:pPr>
        <w:pStyle w:val="Caption"/>
        <w:jc w:val="center"/>
        <w:rPr>
          <w:noProof/>
        </w:rPr>
      </w:pPr>
      <w:bookmarkStart w:id="96" w:name="_Ref85286186"/>
      <w:bookmarkStart w:id="97" w:name="_Toc92894259"/>
      <w:r>
        <w:t xml:space="preserve">Table </w:t>
      </w:r>
      <w:r w:rsidR="00425D80">
        <w:fldChar w:fldCharType="begin"/>
      </w:r>
      <w:r w:rsidR="00425D80">
        <w:instrText xml:space="preserve"> SEQ Table \* ARABIC </w:instrText>
      </w:r>
      <w:r w:rsidR="00425D80">
        <w:fldChar w:fldCharType="separate"/>
      </w:r>
      <w:r w:rsidR="00B42D63">
        <w:rPr>
          <w:noProof/>
        </w:rPr>
        <w:t>1</w:t>
      </w:r>
      <w:r w:rsidR="00425D80">
        <w:rPr>
          <w:noProof/>
        </w:rPr>
        <w:fldChar w:fldCharType="end"/>
      </w:r>
      <w:bookmarkEnd w:id="96"/>
      <w:r>
        <w:rPr>
          <w:noProof/>
        </w:rPr>
        <w:t xml:space="preserve"> - </w:t>
      </w:r>
      <w:r w:rsidRPr="00D6300C">
        <w:rPr>
          <w:noProof/>
        </w:rPr>
        <w:t>Formulas for Several Frequently Used Performance Metrics</w:t>
      </w:r>
      <w:bookmarkEnd w:id="97"/>
    </w:p>
    <w:p w14:paraId="2D4E63FC" w14:textId="1796B565"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rsidR="00505862">
        <w:fldChar w:fldCharType="separate"/>
      </w:r>
      <w:r w:rsidR="00DC2212" w:rsidRPr="00DC2212">
        <w:rPr>
          <w:noProof/>
        </w:rPr>
        <w:t>[1], [168]</w:t>
      </w:r>
      <w:r w:rsidR="00505862">
        <w:fldChar w:fldCharType="end"/>
      </w:r>
      <w:r w:rsidR="00505862" w:rsidRPr="00505862">
        <w:t xml:space="preserve">. </w:t>
      </w:r>
      <w:r w:rsidR="0043359B" w:rsidRPr="0043359B">
        <w:t>However, MAE and MAPE are both insensitive to rare but significant errors, which 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rsidR="00505862">
        <w:fldChar w:fldCharType="separate"/>
      </w:r>
      <w:r w:rsidR="00DC2212" w:rsidRPr="00DC2212">
        <w:rPr>
          <w:noProof/>
        </w:rPr>
        <w:t>[169], [170]</w:t>
      </w:r>
      <w:r w:rsidR="00505862">
        <w:fldChar w:fldCharType="end"/>
      </w:r>
      <w:r w:rsidR="00505862" w:rsidRPr="00505862">
        <w:t xml:space="preserve">. </w:t>
      </w:r>
    </w:p>
    <w:p w14:paraId="00FB3ADB" w14:textId="7DBED9F2" w:rsidR="002F34D8" w:rsidRDefault="002F34D8" w:rsidP="002F34D8">
      <w:pPr>
        <w:pStyle w:val="Heading2"/>
      </w:pPr>
      <w:bookmarkStart w:id="98" w:name="_Toc92894202"/>
      <w:r>
        <w:lastRenderedPageBreak/>
        <w:t>2.</w:t>
      </w:r>
      <w:r w:rsidR="0017428D">
        <w:t>7</w:t>
      </w:r>
      <w:r>
        <w:t xml:space="preserve"> The Myth of Finding the One Size Fits All Technique</w:t>
      </w:r>
      <w:bookmarkEnd w:id="98"/>
    </w:p>
    <w:p w14:paraId="410D9DC7" w14:textId="64205CA8"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99" w:name="_Toc92894203"/>
      <w:r>
        <w:lastRenderedPageBreak/>
        <w:t>3</w:t>
      </w:r>
      <w:r w:rsidR="00EB444C">
        <w:t xml:space="preserve"> </w:t>
      </w:r>
      <w:r w:rsidR="00AD096F">
        <w:t>Investigation</w:t>
      </w:r>
      <w:bookmarkEnd w:id="99"/>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100" w:name="_Toc92894204"/>
      <w:r>
        <w:t xml:space="preserve">3.1 </w:t>
      </w:r>
      <w:r w:rsidR="006C12C8" w:rsidRPr="0066112A">
        <w:t>Preparation of the Datasets</w:t>
      </w:r>
      <w:bookmarkEnd w:id="100"/>
    </w:p>
    <w:p w14:paraId="28204E69" w14:textId="4D07AE61"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B42D63">
        <w:t xml:space="preserve">Figure </w:t>
      </w:r>
      <w:r w:rsidR="00B42D63">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and they both consist of hourly city-wide load aggregation measurements spanning ten years from 2010 to 2019.</w:t>
      </w:r>
    </w:p>
    <w:p w14:paraId="3D64EEE1" w14:textId="37DE8703"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rsidR="00732907">
        <w:fldChar w:fldCharType="separate"/>
      </w:r>
      <w:r w:rsidR="00DC2212" w:rsidRPr="00DC2212">
        <w:rPr>
          <w:noProof/>
        </w:rPr>
        <w:t>[172]</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71">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F437987" w:rsidR="00582E6B" w:rsidRDefault="00582E6B" w:rsidP="00582E6B">
      <w:pPr>
        <w:pStyle w:val="Caption"/>
        <w:jc w:val="center"/>
      </w:pPr>
      <w:bookmarkStart w:id="101" w:name="_Ref88212193"/>
      <w:bookmarkStart w:id="102" w:name="_Ref88212185"/>
      <w:bookmarkStart w:id="103" w:name="_Toc92894284"/>
      <w:commentRangeStart w:id="104"/>
      <w:r>
        <w:t xml:space="preserve">Figure </w:t>
      </w:r>
      <w:fldSimple w:instr=" SEQ Figure \* ARABIC ">
        <w:r w:rsidR="00B42D63">
          <w:rPr>
            <w:noProof/>
          </w:rPr>
          <w:t>7</w:t>
        </w:r>
      </w:fldSimple>
      <w:bookmarkEnd w:id="101"/>
      <w:r>
        <w:t xml:space="preserve"> </w:t>
      </w:r>
      <w:r w:rsidR="00DE66A1">
        <w:t>–</w:t>
      </w:r>
      <w:r>
        <w:t xml:space="preserve"> </w:t>
      </w:r>
      <w:bookmarkEnd w:id="102"/>
      <w:r w:rsidR="00DD255C" w:rsidRPr="00D43BC9">
        <w:t>2019 Average Daily Demand for Loads Across All Datasets</w:t>
      </w:r>
      <w:commentRangeStart w:id="105"/>
      <w:commentRangeStart w:id="106"/>
      <w:commentRangeStart w:id="107"/>
      <w:commentRangeStart w:id="108"/>
      <w:commentRangeEnd w:id="105"/>
      <w:r w:rsidR="00DD255C">
        <w:rPr>
          <w:rStyle w:val="CommentReference"/>
          <w:b w:val="0"/>
          <w:bCs w:val="0"/>
        </w:rPr>
        <w:commentReference w:id="105"/>
      </w:r>
      <w:commentRangeEnd w:id="106"/>
      <w:r w:rsidR="00F50563">
        <w:rPr>
          <w:rStyle w:val="CommentReference"/>
          <w:b w:val="0"/>
          <w:bCs w:val="0"/>
        </w:rPr>
        <w:commentReference w:id="106"/>
      </w:r>
      <w:commentRangeEnd w:id="107"/>
      <w:r w:rsidR="00851D89">
        <w:rPr>
          <w:rStyle w:val="CommentReference"/>
          <w:b w:val="0"/>
          <w:bCs w:val="0"/>
        </w:rPr>
        <w:commentReference w:id="107"/>
      </w:r>
      <w:commentRangeEnd w:id="108"/>
      <w:r w:rsidR="00B908CD">
        <w:rPr>
          <w:rStyle w:val="CommentReference"/>
          <w:b w:val="0"/>
          <w:bCs w:val="0"/>
        </w:rPr>
        <w:commentReference w:id="108"/>
      </w:r>
      <w:bookmarkEnd w:id="103"/>
      <w:commentRangeEnd w:id="104"/>
      <w:r w:rsidR="00827ED3">
        <w:rPr>
          <w:rStyle w:val="CommentReference"/>
          <w:b w:val="0"/>
          <w:bCs w:val="0"/>
        </w:rPr>
        <w:commentReference w:id="104"/>
      </w:r>
    </w:p>
    <w:p w14:paraId="7F92DB0B" w14:textId="77777777"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Pr="00DC2212">
        <w:rPr>
          <w:noProof/>
        </w:rPr>
        <w:t>[173]</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55A48A24" w:rsidR="008D2386" w:rsidRDefault="005046F7" w:rsidP="008D2386">
      <w:pPr>
        <w:pStyle w:val="MTDisplayEquation"/>
        <w:jc w:val="center"/>
      </w:pPr>
      <w:r w:rsidRPr="008D2386">
        <w:rPr>
          <w:noProof/>
          <w:position w:val="-24"/>
        </w:rPr>
        <w:object w:dxaOrig="5560" w:dyaOrig="620" w14:anchorId="1E7062E1">
          <v:shape id="_x0000_i1050" type="#_x0000_t75" alt="" style="width:278.4pt;height:30.85pt;mso-width-percent:0;mso-height-percent:0;mso-width-percent:0;mso-height-percent:0" o:ole="">
            <v:imagedata r:id="rId72" o:title=""/>
          </v:shape>
          <o:OLEObject Type="Embed" ProgID="Equation.DSMT4" ShapeID="_x0000_i1050" DrawAspect="Content" ObjectID="_1703829500"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fldSimple w:instr=" SEQ MTEqn \c \* Arabic \* MERGEFORMAT ">
        <w:r w:rsidR="00B42D63">
          <w:rPr>
            <w:noProof/>
          </w:rPr>
          <w:instrText>4</w:instrText>
        </w:r>
      </w:fldSimple>
      <w:r w:rsidR="008D2386">
        <w:instrText>)</w:instrText>
      </w:r>
      <w:r w:rsidR="008D2386">
        <w:fldChar w:fldCharType="end"/>
      </w:r>
    </w:p>
    <w:p w14:paraId="19F244B4" w14:textId="77777777"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p>
    <w:p w14:paraId="52A0870B" w14:textId="32CF4552" w:rsidR="00D20E51" w:rsidRDefault="00FE2E90" w:rsidP="00BF7FCF">
      <w:pPr>
        <w:ind w:firstLine="288"/>
      </w:pPr>
      <w:r>
        <w:fldChar w:fldCharType="begin"/>
      </w:r>
      <w:r>
        <w:instrText xml:space="preserve"> REF _Ref91500787 \h </w:instrText>
      </w:r>
      <w:r>
        <w:fldChar w:fldCharType="separate"/>
      </w:r>
      <w:r w:rsidR="00B42D63">
        <w:t xml:space="preserve">Table </w:t>
      </w:r>
      <w:r w:rsidR="00B42D63">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51BFE670" w:rsidR="00D20E51" w:rsidRDefault="00CD3387" w:rsidP="00CD3387">
      <w:pPr>
        <w:pStyle w:val="Caption"/>
        <w:jc w:val="center"/>
      </w:pPr>
      <w:bookmarkStart w:id="109" w:name="_Ref91500787"/>
      <w:bookmarkStart w:id="110" w:name="_Toc92894260"/>
      <w:r>
        <w:t xml:space="preserve">Table </w:t>
      </w:r>
      <w:r w:rsidR="00425D80">
        <w:fldChar w:fldCharType="begin"/>
      </w:r>
      <w:r w:rsidR="00425D80">
        <w:instrText xml:space="preserve"> SEQ Table \* ARABIC </w:instrText>
      </w:r>
      <w:r w:rsidR="00425D80">
        <w:fldChar w:fldCharType="separate"/>
      </w:r>
      <w:r w:rsidR="00B42D63">
        <w:rPr>
          <w:noProof/>
        </w:rPr>
        <w:t>2</w:t>
      </w:r>
      <w:r w:rsidR="00425D80">
        <w:rPr>
          <w:noProof/>
        </w:rPr>
        <w:fldChar w:fldCharType="end"/>
      </w:r>
      <w:bookmarkEnd w:id="109"/>
      <w:r w:rsidR="007C42D3">
        <w:t xml:space="preserve"> – </w:t>
      </w:r>
      <w:r w:rsidR="007C42D3" w:rsidRPr="007C42D3">
        <w:t>The Training and Testing Dataset Ranges Across All Datasets</w:t>
      </w:r>
      <w:bookmarkEnd w:id="110"/>
    </w:p>
    <w:p w14:paraId="0C429212" w14:textId="5435938C" w:rsidR="00054D25" w:rsidRDefault="00BC3B4F" w:rsidP="001077B2">
      <w:pPr>
        <w:pStyle w:val="Heading2"/>
      </w:pPr>
      <w:bookmarkStart w:id="111" w:name="_Toc92894205"/>
      <w:r>
        <w:t>3.</w:t>
      </w:r>
      <w:r w:rsidR="008F44DD">
        <w:t>2</w:t>
      </w:r>
      <w:r>
        <w:t xml:space="preserve"> </w:t>
      </w:r>
      <w:r w:rsidR="002A6B03" w:rsidRPr="002A6B03">
        <w:t xml:space="preserve">Implementation Specifications for </w:t>
      </w:r>
      <w:r w:rsidR="001A2C58">
        <w:t>Benchmark Forecasters</w:t>
      </w:r>
      <w:bookmarkEnd w:id="111"/>
    </w:p>
    <w:p w14:paraId="33397FCC" w14:textId="63B150F3" w:rsidR="00D57435" w:rsidRDefault="00D23763" w:rsidP="00D57435">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D57435">
        <w:t xml:space="preserve"> </w:t>
      </w:r>
      <w:commentRangeStart w:id="112"/>
      <w:r w:rsidR="00D57435" w:rsidRPr="00D57435">
        <w:t xml:space="preserve">In our forecasters that required forecasted temperature for the day we are predicting, we </w:t>
      </w:r>
      <w:r w:rsidR="00D57435" w:rsidRPr="00D57435">
        <w:lastRenderedPageBreak/>
        <w:t>used the actual temperature for the day we are predicting rather than the forecasted temperature, but forecasted temperatures are used in real-</w:t>
      </w:r>
      <w:r w:rsidR="00BA5230">
        <w:t>time</w:t>
      </w:r>
      <w:r w:rsidR="00D57435" w:rsidRPr="00D57435">
        <w:t xml:space="preserve"> </w:t>
      </w:r>
      <w:r w:rsidR="006620DE">
        <w:t>simulations</w:t>
      </w:r>
      <w:r w:rsidR="00C7775E">
        <w:t>.</w:t>
      </w:r>
      <w:commentRangeEnd w:id="112"/>
      <w:r w:rsidR="00827ED3">
        <w:rPr>
          <w:rStyle w:val="CommentReference"/>
        </w:rPr>
        <w:commentReference w:id="112"/>
      </w:r>
    </w:p>
    <w:p w14:paraId="53DCC811" w14:textId="475AC425" w:rsidR="009819B5" w:rsidRPr="009819B5" w:rsidRDefault="00096339" w:rsidP="009819B5">
      <w:pPr>
        <w:pStyle w:val="Heading3"/>
      </w:pPr>
      <w:bookmarkStart w:id="113" w:name="_Toc92894206"/>
      <w:r>
        <w:t>3.</w:t>
      </w:r>
      <w:r w:rsidR="001077B2">
        <w:t>2</w:t>
      </w:r>
      <w:r>
        <w:t>.1 The Seasonal Naïve Forecaster (SNF)</w:t>
      </w:r>
      <w:bookmarkEnd w:id="113"/>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7pt;height:18.15pt;mso-width-percent:0;mso-height-percent:0;mso-width-percent:0;mso-height-percent:0" o:ole="">
            <v:imagedata r:id="rId74" o:title=""/>
          </v:shape>
          <o:OLEObject Type="Embed" ProgID="Equation.DSMT4" ShapeID="_x0000_i1051" DrawAspect="Content" ObjectID="_1703829501" r:id="rId75"/>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85pt;height:18.15pt;mso-width-percent:0;mso-height-percent:0;mso-width-percent:0;mso-height-percent:0" o:ole="">
            <v:imagedata r:id="rId76" o:title=""/>
          </v:shape>
          <o:OLEObject Type="Embed" ProgID="Equation.DSMT4" ShapeID="_x0000_i1052" DrawAspect="Content" ObjectID="_1703829502" r:id="rId77"/>
        </w:object>
      </w:r>
      <w:r w:rsidRPr="00BC1549">
        <w:t xml:space="preserve"> for lag </w:t>
      </w:r>
      <w:r w:rsidR="00F0284A">
        <w:t>l</w:t>
      </w:r>
      <w:r w:rsidRPr="00BC1549">
        <w:t xml:space="preserve"> = 168 hours (1 week):</w:t>
      </w:r>
    </w:p>
    <w:p w14:paraId="39D66F9D" w14:textId="32DBF93B" w:rsidR="00A27CD4" w:rsidRDefault="005046F7" w:rsidP="00A27CD4">
      <w:pPr>
        <w:pStyle w:val="MTDisplayEquation"/>
        <w:jc w:val="center"/>
      </w:pPr>
      <w:r w:rsidRPr="00A27CD4">
        <w:rPr>
          <w:noProof/>
          <w:position w:val="-14"/>
        </w:rPr>
        <w:object w:dxaOrig="1260" w:dyaOrig="380" w14:anchorId="0B18C215">
          <v:shape id="_x0000_i1053" type="#_x0000_t75" alt="" style="width:64.45pt;height:18.85pt;mso-width-percent:0;mso-height-percent:0;mso-width-percent:0;mso-height-percent:0" o:ole="">
            <v:imagedata r:id="rId78" o:title=""/>
          </v:shape>
          <o:OLEObject Type="Embed" ProgID="Equation.DSMT4" ShapeID="_x0000_i1053" DrawAspect="Content" ObjectID="_1703829503"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fldSimple w:instr=" SEQ MTEqn \c \* Arabic \* MERGEFORMAT ">
        <w:r w:rsidR="00B42D63">
          <w:rPr>
            <w:noProof/>
          </w:rPr>
          <w:instrText>5</w:instrText>
        </w:r>
      </w:fldSimple>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114" w:name="_Toc92894207"/>
      <w:r>
        <w:t>3.</w:t>
      </w:r>
      <w:r w:rsidR="006305CB">
        <w:t>2</w:t>
      </w:r>
      <w:r>
        <w:t>.2 The Multiple Linear Regression Forecaster (MLR)</w:t>
      </w:r>
      <w:bookmarkEnd w:id="114"/>
    </w:p>
    <w:p w14:paraId="7688CE2B" w14:textId="1331A240"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B42D63">
        <w:t xml:space="preserve">Table </w:t>
      </w:r>
      <w:r w:rsidR="00B42D63">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1ADFA531"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55pt;height:18.15pt;mso-width-percent:0;mso-height-percent:0;mso-width-percent:0;mso-height-percent:0" o:ole="">
            <v:imagedata r:id="rId80" o:title=""/>
          </v:shape>
          <o:OLEObject Type="Embed" ProgID="Equation.DSMT4" ShapeID="_x0000_i1054" DrawAspect="Content" ObjectID="_1703829504"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B42D63">
          <w:rPr>
            <w:noProof/>
          </w:rPr>
          <w:instrText>6</w:instrText>
        </w:r>
      </w:fldSimple>
      <w:r w:rsidR="008D2935">
        <w:instrText>)</w:instrText>
      </w:r>
      <w:r w:rsidR="008D2935">
        <w:fldChar w:fldCharType="end"/>
      </w:r>
    </w:p>
    <w:p w14:paraId="0259D738" w14:textId="2E9B0EEF" w:rsidR="00E81FC2" w:rsidRDefault="00A10646" w:rsidP="008D2935">
      <w:r>
        <w:t xml:space="preserve">Here </w:t>
      </w:r>
      <w:r w:rsidR="005046F7" w:rsidRPr="006143C7">
        <w:rPr>
          <w:noProof/>
          <w:position w:val="-10"/>
        </w:rPr>
        <w:object w:dxaOrig="220" w:dyaOrig="320" w14:anchorId="3CC1184B">
          <v:shape id="_x0000_i1055" type="#_x0000_t75" alt="" style="width:11.3pt;height:15.75pt;mso-width-percent:0;mso-height-percent:0;mso-width-percent:0;mso-height-percent:0" o:ole="">
            <v:imagedata r:id="rId21" o:title=""/>
          </v:shape>
          <o:OLEObject Type="Embed" ProgID="Equation.DSMT4" ShapeID="_x0000_i1055" DrawAspect="Content" ObjectID="_1703829505" r:id="rId82"/>
        </w:object>
      </w:r>
      <w:r w:rsidR="00B10539">
        <w:t xml:space="preserve"> is the predicted load, </w:t>
      </w:r>
      <w:r w:rsidR="005046F7" w:rsidRPr="00B10539">
        <w:rPr>
          <w:noProof/>
          <w:position w:val="-6"/>
        </w:rPr>
        <w:object w:dxaOrig="200" w:dyaOrig="220" w14:anchorId="3EDCAAA7">
          <v:shape id="_x0000_i1056" type="#_x0000_t75" alt="" style="width:9.95pt;height:11.3pt;mso-width-percent:0;mso-height-percent:0;mso-width-percent:0;mso-height-percent:0" o:ole="">
            <v:imagedata r:id="rId83" o:title=""/>
          </v:shape>
          <o:OLEObject Type="Embed" ProgID="Equation.DSMT4" ShapeID="_x0000_i1056" DrawAspect="Content" ObjectID="_1703829506" r:id="rId84"/>
        </w:object>
      </w:r>
      <w:r w:rsidR="00B10539">
        <w:t xml:space="preserve">are the variables, </w:t>
      </w:r>
      <w:r w:rsidR="005046F7" w:rsidRPr="00A40178">
        <w:rPr>
          <w:noProof/>
          <w:position w:val="-10"/>
        </w:rPr>
        <w:object w:dxaOrig="240" w:dyaOrig="320" w14:anchorId="54135D04">
          <v:shape id="_x0000_i1057" type="#_x0000_t75" alt="" style="width:12.7pt;height:17.15pt;mso-width-percent:0;mso-height-percent:0;mso-width-percent:0;mso-height-percent:0" o:ole="">
            <v:imagedata r:id="rId27" o:title=""/>
          </v:shape>
          <o:OLEObject Type="Embed" ProgID="Equation.DSMT4" ShapeID="_x0000_i1057" DrawAspect="Content" ObjectID="_1703829507" r:id="rId85"/>
        </w:object>
      </w:r>
      <w:r w:rsidR="00B10539">
        <w:t xml:space="preserve"> are coefficients estimated by the model, and </w:t>
      </w:r>
      <w:r w:rsidR="005046F7" w:rsidRPr="00A40178">
        <w:rPr>
          <w:noProof/>
          <w:position w:val="-6"/>
        </w:rPr>
        <w:object w:dxaOrig="180" w:dyaOrig="220" w14:anchorId="7F92EB46">
          <v:shape id="_x0000_i1058" type="#_x0000_t75" alt="" style="width:8.9pt;height:11.3pt;mso-width-percent:0;mso-height-percent:0;mso-width-percent:0;mso-height-percent:0" o:ole="">
            <v:imagedata r:id="rId29" o:title=""/>
          </v:shape>
          <o:OLEObject Type="Embed" ProgID="Equation.DSMT4" ShapeID="_x0000_i1058" DrawAspect="Content" ObjectID="_1703829508" r:id="rId86"/>
        </w:object>
      </w:r>
      <w:r w:rsidR="00B10539">
        <w:t>is an error term</w:t>
      </w:r>
      <w:r w:rsidR="003F4CE9">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209C8947" w:rsidR="00D55118" w:rsidRPr="00486539" w:rsidRDefault="00B96BBC" w:rsidP="009C7AE3">
            <w:pPr>
              <w:spacing w:line="240" w:lineRule="auto"/>
              <w:jc w:val="center"/>
              <w:rPr>
                <w:color w:val="000000"/>
                <w:sz w:val="20"/>
                <w:szCs w:val="20"/>
                <w:lang w:eastAsia="en-CA"/>
              </w:rPr>
            </w:pPr>
            <w:r>
              <w:rPr>
                <w:color w:val="000000"/>
                <w:sz w:val="20"/>
                <w:szCs w:val="20"/>
                <w:lang w:eastAsia="en-CA"/>
              </w:rPr>
              <w:t>Actual</w:t>
            </w:r>
            <w:r w:rsidR="00105E23">
              <w:rPr>
                <w:color w:val="000000"/>
                <w:sz w:val="20"/>
                <w:szCs w:val="20"/>
                <w:lang w:eastAsia="en-CA"/>
              </w:rPr>
              <w:t xml:space="preserve"> </w:t>
            </w:r>
            <w:r w:rsidR="00D55118" w:rsidRPr="00486539">
              <w:rPr>
                <w:color w:val="000000"/>
                <w:sz w:val="20"/>
                <w:szCs w:val="20"/>
                <w:lang w:eastAsia="en-CA"/>
              </w:rPr>
              <w:t>Temperature (x</w:t>
            </w:r>
            <w:r w:rsidR="00D55118" w:rsidRPr="00486539">
              <w:rPr>
                <w:color w:val="000000"/>
                <w:sz w:val="20"/>
                <w:szCs w:val="20"/>
                <w:vertAlign w:val="subscript"/>
                <w:lang w:eastAsia="en-CA"/>
              </w:rPr>
              <w:t>1</w:t>
            </w:r>
            <w:r w:rsidR="00D55118"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B3D529E" w:rsidR="004466DF" w:rsidRDefault="00C27247" w:rsidP="0090048A">
      <w:pPr>
        <w:pStyle w:val="Caption"/>
        <w:jc w:val="center"/>
      </w:pPr>
      <w:bookmarkStart w:id="115" w:name="_Ref90751753"/>
      <w:bookmarkStart w:id="116" w:name="_Toc92894261"/>
      <w:commentRangeStart w:id="117"/>
      <w:r>
        <w:t xml:space="preserve">Table </w:t>
      </w:r>
      <w:r w:rsidR="00425D80">
        <w:fldChar w:fldCharType="begin"/>
      </w:r>
      <w:r w:rsidR="00425D80">
        <w:instrText xml:space="preserve"> SEQ Table \* ARABIC </w:instrText>
      </w:r>
      <w:r w:rsidR="00425D80">
        <w:fldChar w:fldCharType="separate"/>
      </w:r>
      <w:r w:rsidR="00B42D63">
        <w:rPr>
          <w:noProof/>
        </w:rPr>
        <w:t>3</w:t>
      </w:r>
      <w:r w:rsidR="00425D80">
        <w:rPr>
          <w:noProof/>
        </w:rPr>
        <w:fldChar w:fldCharType="end"/>
      </w:r>
      <w:bookmarkEnd w:id="115"/>
      <w:r>
        <w:t xml:space="preserve"> - </w:t>
      </w:r>
      <w:r w:rsidRPr="00D0365A">
        <w:t>The MLR Forecaster's Independent Variables</w:t>
      </w:r>
      <w:bookmarkEnd w:id="116"/>
      <w:commentRangeEnd w:id="117"/>
      <w:r w:rsidR="00827ED3">
        <w:rPr>
          <w:rStyle w:val="CommentReference"/>
          <w:b w:val="0"/>
          <w:bCs w:val="0"/>
        </w:rPr>
        <w:commentReference w:id="117"/>
      </w:r>
    </w:p>
    <w:p w14:paraId="6FAB284A" w14:textId="4D6F8D72"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w:t>
      </w:r>
      <w:r w:rsidR="00A10646">
        <w:t>was</w:t>
      </w:r>
      <w:r w:rsidRPr="00D46800">
        <w:t xml:space="preserve">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118" w:name="_Toc92894208"/>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118"/>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commentRangeStart w:id="119"/>
    <w:commentRangeStart w:id="120"/>
    <w:p w14:paraId="0353B1EC" w14:textId="0E70A058" w:rsidR="006352B1" w:rsidRDefault="005046F7" w:rsidP="000F49F7">
      <w:pPr>
        <w:ind w:firstLine="288"/>
        <w:jc w:val="center"/>
      </w:pPr>
      <w:r w:rsidRPr="000C6357">
        <w:rPr>
          <w:noProof/>
          <w:position w:val="-52"/>
        </w:rPr>
        <w:object w:dxaOrig="5780" w:dyaOrig="1160" w14:anchorId="1BEA19ED">
          <v:shape id="_x0000_i1059" type="#_x0000_t75" alt="" style="width:284.25pt;height:57.95pt;mso-width-percent:0;mso-height-percent:0;mso-width-percent:0;mso-height-percent:0" o:ole="">
            <v:imagedata r:id="rId31" o:title=""/>
          </v:shape>
          <o:OLEObject Type="Embed" ProgID="Equation.DSMT4" ShapeID="_x0000_i1059" DrawAspect="Content" ObjectID="_1703829509"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fldSimple w:instr=" SEQ MTEqn \c \* Arabic \* MERGEFORMAT ">
        <w:r w:rsidR="00B42D63">
          <w:rPr>
            <w:noProof/>
          </w:rPr>
          <w:instrText>7</w:instrText>
        </w:r>
      </w:fldSimple>
      <w:r w:rsidR="000F49F7">
        <w:instrText>)</w:instrText>
      </w:r>
      <w:r w:rsidR="000F49F7">
        <w:fldChar w:fldCharType="end"/>
      </w:r>
      <w:commentRangeEnd w:id="119"/>
      <w:r w:rsidR="00A10646">
        <w:rPr>
          <w:rStyle w:val="CommentReference"/>
        </w:rPr>
        <w:commentReference w:id="119"/>
      </w:r>
      <w:commentRangeEnd w:id="120"/>
      <w:r w:rsidR="008723CD">
        <w:rPr>
          <w:rStyle w:val="CommentReference"/>
        </w:rPr>
        <w:commentReference w:id="120"/>
      </w:r>
    </w:p>
    <w:p w14:paraId="1023D0E7" w14:textId="51A17206"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B42D63">
        <w:t xml:space="preserve">Table </w:t>
      </w:r>
      <w:r w:rsidR="00B42D63">
        <w:rPr>
          <w:noProof/>
        </w:rPr>
        <w:t>4</w:t>
      </w:r>
      <w:r w:rsidR="00B451DD">
        <w:fldChar w:fldCharType="end"/>
      </w:r>
      <w:r w:rsidR="00B451DD" w:rsidRPr="00B451DD">
        <w:t xml:space="preserve"> summarizes the parameters for each dataset, and Appendix A contains the AC and PAC plots that were used to justify these decisions.</w:t>
      </w:r>
    </w:p>
    <w:p w14:paraId="70390B57" w14:textId="77777777" w:rsidR="00371946" w:rsidRDefault="00371946" w:rsidP="00B451DD">
      <w:pPr>
        <w:ind w:firstLine="288"/>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lastRenderedPageBreak/>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6E1766E7" w14:textId="5708BA01" w:rsidR="00612C3D" w:rsidRDefault="00BD32F4" w:rsidP="00831674">
      <w:pPr>
        <w:pStyle w:val="Caption"/>
        <w:jc w:val="center"/>
      </w:pPr>
      <w:bookmarkStart w:id="121" w:name="_Ref91171277"/>
      <w:bookmarkStart w:id="122" w:name="_Toc92894262"/>
      <w:r>
        <w:t xml:space="preserve">Table </w:t>
      </w:r>
      <w:r w:rsidR="00425D80">
        <w:fldChar w:fldCharType="begin"/>
      </w:r>
      <w:r w:rsidR="00425D80">
        <w:instrText xml:space="preserve"> SEQ Table \* ARABIC </w:instrText>
      </w:r>
      <w:r w:rsidR="00425D80">
        <w:fldChar w:fldCharType="separate"/>
      </w:r>
      <w:r w:rsidR="00B42D63">
        <w:rPr>
          <w:noProof/>
        </w:rPr>
        <w:t>4</w:t>
      </w:r>
      <w:r w:rsidR="00425D80">
        <w:rPr>
          <w:noProof/>
        </w:rPr>
        <w:fldChar w:fldCharType="end"/>
      </w:r>
      <w:bookmarkEnd w:id="121"/>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122"/>
    </w:p>
    <w:p w14:paraId="0657FE28" w14:textId="1AD2B430" w:rsidR="005703B1" w:rsidRDefault="004861FB" w:rsidP="009D73AE">
      <w:pPr>
        <w:ind w:firstLine="288"/>
      </w:pPr>
      <w:r w:rsidRPr="004861FB">
        <w:t>For each forecasted day, a model was fitt</w:t>
      </w:r>
      <w:del w:id="123" w:author="Dawn MacIsaac" w:date="2022-01-16T08:13:00Z">
        <w:r w:rsidRPr="004861FB" w:rsidDel="0019295D">
          <w:delText>ed</w:delText>
        </w:r>
      </w:del>
      <w:r w:rsidRPr="004861FB">
        <w:t xml:space="preserve"> using actual demand and </w:t>
      </w:r>
      <w:r w:rsidR="0094197A">
        <w:t xml:space="preserve">actual </w:t>
      </w:r>
      <w:r w:rsidRPr="004861FB">
        <w:t>temperature lag values from the 28 days preceding</w:t>
      </w:r>
      <w:del w:id="124" w:author="Dawn MacIsaac" w:date="2022-01-16T08:15:00Z">
        <w:r w:rsidRPr="004861FB" w:rsidDel="0019295D">
          <w:delText xml:space="preserve"> </w:delText>
        </w:r>
      </w:del>
      <w:commentRangeStart w:id="125"/>
      <w:del w:id="126" w:author="Dawn MacIsaac" w:date="2022-01-16T08:14:00Z">
        <w:r w:rsidRPr="004861FB" w:rsidDel="0019295D">
          <w:delText>our</w:delText>
        </w:r>
      </w:del>
      <w:commentRangeEnd w:id="125"/>
      <w:del w:id="127" w:author="Dawn MacIsaac" w:date="2022-01-16T08:15:00Z">
        <w:r w:rsidR="0019295D" w:rsidDel="0019295D">
          <w:rPr>
            <w:rStyle w:val="CommentReference"/>
          </w:rPr>
          <w:commentReference w:id="125"/>
        </w:r>
        <w:r w:rsidRPr="004861FB" w:rsidDel="0019295D">
          <w:delText xml:space="preserve"> forecasted day</w:delText>
        </w:r>
      </w:del>
      <w:r w:rsidRPr="004861FB">
        <w:t>, yielding a unique model for each day</w:t>
      </w:r>
      <w:r w:rsidR="00C05C0B" w:rsidRPr="00C05C0B">
        <w:t>.</w:t>
      </w:r>
      <w:r w:rsidR="009D73AE">
        <w:t xml:space="preserve"> </w:t>
      </w:r>
      <w:del w:id="128" w:author="Dawn MacIsaac" w:date="2022-01-16T08:15:00Z">
        <w:r w:rsidR="009D73AE" w:rsidRPr="009D73AE" w:rsidDel="0019295D">
          <w:delText xml:space="preserve">To avoid longer duration seasonality, </w:delText>
        </w:r>
      </w:del>
      <w:ins w:id="129" w:author="Dawn MacIsaac" w:date="2022-01-16T08:15:00Z">
        <w:r w:rsidR="0019295D">
          <w:t>F</w:t>
        </w:r>
      </w:ins>
      <w:del w:id="130" w:author="Dawn MacIsaac" w:date="2022-01-16T08:15:00Z">
        <w:r w:rsidR="009D73AE" w:rsidRPr="009D73AE" w:rsidDel="0019295D">
          <w:delText>f</w:delText>
        </w:r>
      </w:del>
      <w:r w:rsidR="009D73AE" w:rsidRPr="009D73AE">
        <w:t>itting was limited to 28 days</w:t>
      </w:r>
      <w:ins w:id="131" w:author="Dawn MacIsaac" w:date="2022-01-16T08:15:00Z">
        <w:r w:rsidR="0019295D">
          <w:t xml:space="preserve"> t</w:t>
        </w:r>
        <w:r w:rsidR="0019295D" w:rsidRPr="009D73AE">
          <w:t>o avoid longer duration seasonality</w:t>
        </w:r>
      </w:ins>
      <w:r w:rsidR="00AC2947">
        <w:t>. F</w:t>
      </w:r>
      <w:r w:rsidR="009D73AE" w:rsidRPr="009D73AE">
        <w:t xml:space="preserve">or the first 28 days in </w:t>
      </w:r>
      <w:del w:id="132" w:author="Dawn MacIsaac" w:date="2022-01-16T08:18:00Z">
        <w:r w:rsidR="009D73AE" w:rsidRPr="009D73AE" w:rsidDel="0019295D">
          <w:delText xml:space="preserve">our </w:delText>
        </w:r>
      </w:del>
      <w:ins w:id="133" w:author="Dawn MacIsaac" w:date="2022-01-16T08:18:00Z">
        <w:r w:rsidR="0019295D">
          <w:t>the</w:t>
        </w:r>
        <w:r w:rsidR="0019295D" w:rsidRPr="009D73AE">
          <w:t xml:space="preserve"> </w:t>
        </w:r>
      </w:ins>
      <w:r w:rsidR="009D73AE" w:rsidRPr="009D73AE">
        <w:t>test dataset, parts of the training dataset were used to</w:t>
      </w:r>
      <w:ins w:id="134" w:author="Dawn MacIsaac" w:date="2022-01-16T08:18:00Z">
        <w:r w:rsidR="00F17F94">
          <w:t xml:space="preserve"> pad the data t</w:t>
        </w:r>
      </w:ins>
      <w:ins w:id="135" w:author="Dawn MacIsaac" w:date="2022-01-16T08:19:00Z">
        <w:r w:rsidR="00F17F94">
          <w:t>o</w:t>
        </w:r>
      </w:ins>
      <w:ins w:id="136" w:author="Dawn MacIsaac" w:date="2022-01-16T08:18:00Z">
        <w:r w:rsidR="00F17F94">
          <w:t xml:space="preserve"> </w:t>
        </w:r>
      </w:ins>
      <w:del w:id="137" w:author="Dawn MacIsaac" w:date="2022-01-16T08:19:00Z">
        <w:r w:rsidR="009D73AE" w:rsidRPr="009D73AE" w:rsidDel="00F17F94">
          <w:delText xml:space="preserve"> </w:delText>
        </w:r>
      </w:del>
      <w:r w:rsidR="009D73AE" w:rsidRPr="009D73AE">
        <w:t>fit the model</w:t>
      </w:r>
      <w:del w:id="138" w:author="Dawn MacIsaac" w:date="2022-01-16T08:19:00Z">
        <w:r w:rsidR="009D73AE" w:rsidRPr="009D73AE" w:rsidDel="00F17F94">
          <w:delText>s</w:delText>
        </w:r>
      </w:del>
      <w:del w:id="139" w:author="Dawn MacIsaac" w:date="2022-01-16T08:18:00Z">
        <w:r w:rsidR="009D73AE" w:rsidRPr="009D73AE" w:rsidDel="0019295D">
          <w:delText xml:space="preserve"> for these days</w:delText>
        </w:r>
      </w:del>
      <w:del w:id="140" w:author="Dawn MacIsaac" w:date="2022-01-16T08:19:00Z">
        <w:r w:rsidR="009D73AE" w:rsidRPr="009D73AE" w:rsidDel="00F17F94">
          <w:delText xml:space="preserve"> because the models required some lag values from the training dataset</w:delText>
        </w:r>
      </w:del>
      <w:r w:rsidR="009D73AE" w:rsidRPr="009D73AE">
        <w:t>.</w:t>
      </w:r>
      <w:r w:rsidR="009D73AE">
        <w:t xml:space="preserve"> </w:t>
      </w:r>
    </w:p>
    <w:p w14:paraId="5BB8C771" w14:textId="24443D7D"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del w:id="141" w:author="Dawn MacIsaac" w:date="2022-01-16T08:21:00Z">
        <w:r w:rsidR="008D215D" w:rsidRPr="008D215D" w:rsidDel="00F17F94">
          <w:delText xml:space="preserve"> </w:delText>
        </w:r>
      </w:del>
      <w:r w:rsidR="008D215D" w:rsidRPr="008D215D">
        <w:t xml:space="preserve">for the </w:t>
      </w:r>
      <w:del w:id="142" w:author="Dawn MacIsaac" w:date="2022-01-16T08:23:00Z">
        <w:r w:rsidR="008D215D" w:rsidRPr="008D215D" w:rsidDel="00F17F94">
          <w:delText xml:space="preserve">following </w:delText>
        </w:r>
      </w:del>
      <w:ins w:id="143" w:author="Dawn MacIsaac" w:date="2022-01-16T08:23:00Z">
        <w:r w:rsidR="00F17F94">
          <w:t>forecasted</w:t>
        </w:r>
        <w:r w:rsidR="00F17F94" w:rsidRPr="008D215D">
          <w:t xml:space="preserve"> </w:t>
        </w:r>
      </w:ins>
      <w:r w:rsidR="008D215D" w:rsidRPr="008D215D">
        <w:t xml:space="preserve">day, with the </w:t>
      </w:r>
      <w:commentRangeStart w:id="144"/>
      <w:r w:rsidR="008D215D" w:rsidRPr="008D215D">
        <w:t xml:space="preserve">next day's 24-hour </w:t>
      </w:r>
      <w:r w:rsidR="0094197A">
        <w:t xml:space="preserve">actual </w:t>
      </w:r>
      <w:r w:rsidR="008D215D" w:rsidRPr="008D215D">
        <w:t xml:space="preserve">temperature </w:t>
      </w:r>
      <w:commentRangeEnd w:id="144"/>
      <w:r w:rsidR="00F17F94">
        <w:rPr>
          <w:rStyle w:val="CommentReference"/>
        </w:rPr>
        <w:commentReference w:id="144"/>
      </w:r>
      <w:r w:rsidR="008D215D" w:rsidRPr="008D215D">
        <w:t>acting as an exogenous variable.</w:t>
      </w:r>
      <w:r w:rsidR="008D215D">
        <w:t xml:space="preserve"> </w:t>
      </w:r>
      <w:ins w:id="145" w:author="Dawn MacIsaac" w:date="2022-01-16T08:40:00Z">
        <w:r w:rsidR="00B22D89">
          <w:t>This process was repeated for each day in the test set to produce a forecast for each hour.</w:t>
        </w:r>
      </w:ins>
      <w:del w:id="146" w:author="Dawn MacIsaac" w:date="2022-01-16T08:40:00Z">
        <w:r w:rsidR="00AE5448" w:rsidDel="00B22D89">
          <w:delText xml:space="preserve">This process was repeated for each </w:delText>
        </w:r>
      </w:del>
      <w:del w:id="147" w:author="Dawn MacIsaac" w:date="2022-01-16T08:23:00Z">
        <w:r w:rsidR="00AE5448" w:rsidDel="00F17F94">
          <w:delText xml:space="preserve">day </w:delText>
        </w:r>
      </w:del>
      <w:del w:id="148" w:author="Dawn MacIsaac" w:date="2022-01-16T08:40:00Z">
        <w:r w:rsidR="00AE5448" w:rsidDel="00B22D89">
          <w:delText>in test set</w:delText>
        </w:r>
      </w:del>
      <w:r w:rsidR="00AE5448">
        <w:t>.</w:t>
      </w:r>
    </w:p>
    <w:p w14:paraId="30C35DB9" w14:textId="37B993FB" w:rsidR="00F75072" w:rsidRDefault="00F75072" w:rsidP="001A3FAF">
      <w:pPr>
        <w:pStyle w:val="Heading3"/>
      </w:pPr>
      <w:bookmarkStart w:id="149" w:name="_Toc92894209"/>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49"/>
    </w:p>
    <w:p w14:paraId="656ECC7D" w14:textId="26DF03BD" w:rsidR="00C5768F" w:rsidRPr="00C5768F" w:rsidRDefault="00EB512B" w:rsidP="00EB512B">
      <w:pPr>
        <w:ind w:firstLine="288"/>
      </w:pPr>
      <w:r>
        <w:fldChar w:fldCharType="begin"/>
      </w:r>
      <w:r>
        <w:instrText xml:space="preserve"> REF _Ref90043953 \h </w:instrText>
      </w:r>
      <w:r>
        <w:fldChar w:fldCharType="separate"/>
      </w:r>
      <w:r w:rsidR="00B42D63">
        <w:t xml:space="preserve">Figure </w:t>
      </w:r>
      <w:r w:rsidR="00B42D63">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BD6F2D">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[180]","plainTextFormattedCitation":"[180]","previouslyFormattedCitation":"[180]"},"properties":{"noteIndex":0},"schema":"https://github.com/citation-style-language/schema/raw/master/csl-citation.json"}</w:instrText>
      </w:r>
      <w:r w:rsidR="002263EA">
        <w:fldChar w:fldCharType="separate"/>
      </w:r>
      <w:r w:rsidR="002263EA" w:rsidRPr="002263EA">
        <w:rPr>
          <w:noProof/>
        </w:rPr>
        <w:t>[180]</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DE5767D" w:rsidR="000A1E8F" w:rsidRDefault="000A1E8F" w:rsidP="000A1E8F">
      <w:pPr>
        <w:pStyle w:val="Caption"/>
        <w:jc w:val="center"/>
      </w:pPr>
      <w:bookmarkStart w:id="150" w:name="_Ref90043953"/>
      <w:bookmarkStart w:id="151" w:name="_Toc92894285"/>
      <w:r>
        <w:t xml:space="preserve">Figure </w:t>
      </w:r>
      <w:fldSimple w:instr=" SEQ Figure \* ARABIC ">
        <w:r w:rsidR="00B42D63">
          <w:rPr>
            <w:noProof/>
          </w:rPr>
          <w:t>8</w:t>
        </w:r>
      </w:fldSimple>
      <w:bookmarkEnd w:id="150"/>
      <w:r>
        <w:t xml:space="preserve"> – </w:t>
      </w:r>
      <w:r w:rsidRPr="008914C4">
        <w:t>The Structure of the B</w:t>
      </w:r>
      <w:r>
        <w:t>LF</w:t>
      </w:r>
      <w:r w:rsidRPr="008914C4">
        <w:t xml:space="preserve"> and C</w:t>
      </w:r>
      <w:r>
        <w:t>LF</w:t>
      </w:r>
      <w:r w:rsidRPr="008914C4">
        <w:t xml:space="preserve"> Network</w:t>
      </w:r>
      <w:bookmarkEnd w:id="151"/>
    </w:p>
    <w:p w14:paraId="7357A2AE" w14:textId="08F1FCE8"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training, the BLF w</w:t>
      </w:r>
      <w:r w:rsidR="00410A96">
        <w:t>ere 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08E4B6A9"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to </w:t>
      </w:r>
      <w:r w:rsidRPr="00196BCF">
        <w:t xml:space="preserve"> actual loads from day k to reflect a load prediction rather than a change in load.</w:t>
      </w:r>
      <w:r w:rsidR="00AC4F27" w:rsidRPr="00AC4F27">
        <w:t xml:space="preserve"> </w:t>
      </w:r>
      <w:del w:id="152" w:author="Dawn MacIsaac" w:date="2022-01-16T08:25:00Z">
        <w:r w:rsidR="00AC4F27" w:rsidRPr="00AC4F27" w:rsidDel="009A49A3">
          <w:delText>Furthermore, t</w:delText>
        </w:r>
      </w:del>
      <w:ins w:id="153" w:author="Dawn MacIsaac" w:date="2022-01-16T08:25:00Z">
        <w:r w:rsidR="009A49A3">
          <w:t>T</w:t>
        </w:r>
      </w:ins>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ins w:id="154" w:author="Dawn MacIsaac" w:date="2022-01-16T08:25:00Z">
        <w:r w:rsidR="009A49A3">
          <w:t>was</w:t>
        </w:r>
      </w:ins>
      <w:del w:id="155" w:author="Dawn MacIsaac" w:date="2022-01-16T08:25:00Z">
        <w:r w:rsidR="00AC4F27" w:rsidRPr="00AC4F27" w:rsidDel="009A49A3">
          <w:delText>is</w:delText>
        </w:r>
      </w:del>
      <w:r w:rsidR="00AC4F27" w:rsidRPr="00AC4F27">
        <w:t>.</w:t>
      </w:r>
      <w:ins w:id="156" w:author="Dawn MacIsaac" w:date="2022-01-16T08:39:00Z">
        <w:r w:rsidR="00B22D89">
          <w:t xml:space="preserve">  This process was repeated</w:t>
        </w:r>
      </w:ins>
      <w:ins w:id="157" w:author="Dawn MacIsaac" w:date="2022-01-16T08:40:00Z">
        <w:r w:rsidR="00B22D89">
          <w:t xml:space="preserve"> for each day in the test set to produce a forecast for each hour.</w:t>
        </w:r>
      </w:ins>
    </w:p>
    <w:p w14:paraId="7FA51A99" w14:textId="719149C3" w:rsidR="002E0AEC" w:rsidRPr="0079016F" w:rsidRDefault="002E0AEC" w:rsidP="00E141F5">
      <w:pPr>
        <w:pStyle w:val="Heading2"/>
      </w:pPr>
      <w:bookmarkStart w:id="158" w:name="_Toc92894210"/>
      <w:r>
        <w:lastRenderedPageBreak/>
        <w:t>3.</w:t>
      </w:r>
      <w:r w:rsidR="00E141F5">
        <w:t>3</w:t>
      </w:r>
      <w:r>
        <w:t xml:space="preserve"> </w:t>
      </w:r>
      <w:r w:rsidR="001A3FAF" w:rsidRPr="002A6B03">
        <w:t>Implementation Specifications for</w:t>
      </w:r>
      <w:r w:rsidR="001A3FAF">
        <w:t xml:space="preserve"> t</w:t>
      </w:r>
      <w:r>
        <w:t>he Deep Learning Forecasters</w:t>
      </w:r>
      <w:bookmarkEnd w:id="158"/>
    </w:p>
    <w:p w14:paraId="1669F607" w14:textId="23599091" w:rsidR="00F15766" w:rsidRDefault="00D16944" w:rsidP="00F15766">
      <w:pPr>
        <w:pStyle w:val="Heading3"/>
      </w:pPr>
      <w:bookmarkStart w:id="159" w:name="_Toc92894211"/>
      <w:r>
        <w:t>3.</w:t>
      </w:r>
      <w:r w:rsidR="00D77BAA">
        <w:t>3</w:t>
      </w:r>
      <w:r w:rsidR="00B93EB2">
        <w:t>.1</w:t>
      </w:r>
      <w:r>
        <w:t xml:space="preserve"> </w:t>
      </w:r>
      <w:r w:rsidR="00F15766">
        <w:t>The Long Short Term Memory Forecaster (LSTM)</w:t>
      </w:r>
      <w:bookmarkEnd w:id="159"/>
    </w:p>
    <w:p w14:paraId="1513574B" w14:textId="296EFFFB" w:rsidR="00BF3210" w:rsidRDefault="0005168C" w:rsidP="0005168C">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del w:id="160" w:author="Dawn MacIsaac" w:date="2022-01-16T08:26:00Z">
        <w:r w:rsidR="00BF3210" w:rsidRPr="00BF3210" w:rsidDel="009A49A3">
          <w:delText>The amount of data retained between time steps is proportional to the number of hidden units (the hidden state); t</w:delText>
        </w:r>
      </w:del>
      <w:ins w:id="161" w:author="Dawn MacIsaac" w:date="2022-01-16T08:26:00Z">
        <w:r w:rsidR="009A49A3">
          <w:t>T</w:t>
        </w:r>
      </w:ins>
      <w:r w:rsidR="00BF3210" w:rsidRPr="00BF3210">
        <w:t>he number of hidden units was finally set to 100 after some trial and error</w:t>
      </w:r>
      <w:del w:id="162" w:author="Dawn MacIsaac" w:date="2022-01-16T08:27:00Z">
        <w:r w:rsidR="00BF3210" w:rsidRPr="00BF3210" w:rsidDel="009A49A3">
          <w:delText xml:space="preserve"> and following some recommended guidelines from the </w:delText>
        </w:r>
        <w:r w:rsidR="003D27B4" w:rsidDel="009A49A3">
          <w:delText>web</w:delText>
        </w:r>
        <w:r w:rsidR="00BF3210" w:rsidRPr="00BF3210" w:rsidDel="009A49A3">
          <w:delText>; we wanted to select a value between our number of inputs and 1.5 of our input size, which is between 79 and 118 units respectively</w:delText>
        </w:r>
      </w:del>
      <w:r w:rsidR="00BF3210" w:rsidRPr="00BF3210">
        <w:t>.</w:t>
      </w:r>
    </w:p>
    <w:p w14:paraId="225F1920" w14:textId="1857D722" w:rsidR="009A49A3" w:rsidRDefault="009A49A3" w:rsidP="0005168C">
      <w:pPr>
        <w:ind w:firstLine="288"/>
      </w:pPr>
      <w:commentRangeStart w:id="163"/>
      <w:r w:rsidRPr="004C02C1">
        <w:t xml:space="preserve">To train both LSTM networks, the </w:t>
      </w:r>
      <w:r w:rsidR="005672AE">
        <w:t>A</w:t>
      </w:r>
      <w:r w:rsidRPr="004C02C1">
        <w:t>dam optimization algorithm was used, which is assumed to optimize a mini-batch backpropagation through time</w:t>
      </w:r>
      <w:ins w:id="164" w:author="Dawn MacIsaac" w:date="2022-01-16T08:29:00Z">
        <w:r w:rsidR="005672AE">
          <w:t xml:space="preserve"> </w:t>
        </w:r>
        <w:commentRangeStart w:id="165"/>
        <w:r w:rsidR="005672AE">
          <w:t>[]</w:t>
        </w:r>
        <w:commentRangeEnd w:id="165"/>
        <w:r w:rsidR="005672AE">
          <w:rPr>
            <w:rStyle w:val="CommentReference"/>
          </w:rPr>
          <w:commentReference w:id="165"/>
        </w:r>
      </w:ins>
      <w:r w:rsidRPr="004C02C1">
        <w:t xml:space="preserve">. The </w:t>
      </w:r>
      <w:del w:id="166" w:author="Dawn MacIsaac" w:date="2022-01-16T08:29:00Z">
        <w:r w:rsidRPr="004C02C1" w:rsidDel="005672AE">
          <w:delText xml:space="preserve">adam </w:delText>
        </w:r>
      </w:del>
      <w:ins w:id="167" w:author="Dawn MacIsaac" w:date="2022-01-16T08:29:00Z">
        <w:r w:rsidR="005672AE">
          <w:t>A</w:t>
        </w:r>
        <w:r w:rsidR="005672AE" w:rsidRPr="004C02C1">
          <w:t xml:space="preserve">dam </w:t>
        </w:r>
      </w:ins>
      <w:r w:rsidRPr="004C02C1">
        <w:t>training algorithm used the training options specified in</w:t>
      </w:r>
      <w:r>
        <w:t xml:space="preserve"> </w:t>
      </w:r>
      <w:r>
        <w:fldChar w:fldCharType="begin"/>
      </w:r>
      <w:r>
        <w:instrText xml:space="preserve"> REF _Ref92645146 \h </w:instrText>
      </w:r>
      <w:r>
        <w:fldChar w:fldCharType="separate"/>
      </w:r>
      <w:r>
        <w:t xml:space="preserve">Table </w:t>
      </w:r>
      <w:r>
        <w:rPr>
          <w:noProof/>
        </w:rPr>
        <w:t>5</w:t>
      </w:r>
      <w:r>
        <w:fldChar w:fldCharType="end"/>
      </w:r>
      <w:commentRangeEnd w:id="163"/>
      <w:r w:rsidR="0039470A">
        <w:rPr>
          <w:rStyle w:val="CommentReference"/>
        </w:rPr>
        <w:commentReference w:id="163"/>
      </w:r>
      <w:ins w:id="168" w:author="Dawn MacIsaac" w:date="2022-01-16T08:30:00Z">
        <w:r w:rsidR="005672AE">
          <w:t xml:space="preserve"> (all unspecified options were set to default values in </w:t>
        </w:r>
      </w:ins>
      <w:del w:id="169" w:author="Dawn MacIsaac" w:date="2022-01-16T08:30:00Z">
        <w:r w:rsidRPr="004C02C1" w:rsidDel="005672AE">
          <w:delText xml:space="preserve">, with the options not specified here indicating that the default options for </w:delText>
        </w:r>
      </w:del>
      <w:r w:rsidRPr="004C02C1">
        <w:t>MATLAB R2021b</w:t>
      </w:r>
      <w:ins w:id="170" w:author="Dawn MacIsaac" w:date="2022-01-16T08:30:00Z">
        <w:r w:rsidR="005672AE">
          <w:t>):</w:t>
        </w:r>
      </w:ins>
      <w:del w:id="171" w:author="Dawn MacIsaac" w:date="2022-01-16T08:30:00Z">
        <w:r w:rsidRPr="004C02C1" w:rsidDel="005672AE">
          <w:delText xml:space="preserve"> were used</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27134776" w:rsidR="00BF4F52" w:rsidRDefault="00880614" w:rsidP="00880614">
      <w:pPr>
        <w:pStyle w:val="Caption"/>
        <w:jc w:val="center"/>
      </w:pPr>
      <w:bookmarkStart w:id="172" w:name="_Ref92645146"/>
      <w:bookmarkStart w:id="173" w:name="_Toc92894263"/>
      <w:r>
        <w:t xml:space="preserve">Table </w:t>
      </w:r>
      <w:r w:rsidR="00425D80">
        <w:fldChar w:fldCharType="begin"/>
      </w:r>
      <w:r w:rsidR="00425D80">
        <w:instrText xml:space="preserve"> SEQ Table \* ARABIC </w:instrText>
      </w:r>
      <w:r w:rsidR="00425D80">
        <w:fldChar w:fldCharType="separate"/>
      </w:r>
      <w:r w:rsidR="00B42D63">
        <w:rPr>
          <w:noProof/>
        </w:rPr>
        <w:t>5</w:t>
      </w:r>
      <w:r w:rsidR="00425D80">
        <w:rPr>
          <w:noProof/>
        </w:rPr>
        <w:fldChar w:fldCharType="end"/>
      </w:r>
      <w:bookmarkEnd w:id="172"/>
      <w:r>
        <w:t xml:space="preserve"> – </w:t>
      </w:r>
      <w:r w:rsidRPr="00880614">
        <w:t>LSTM Networks Training Options</w:t>
      </w:r>
      <w:bookmarkEnd w:id="173"/>
    </w:p>
    <w:p w14:paraId="6105A061" w14:textId="6AD1F147" w:rsidR="00014B10" w:rsidRDefault="00026047" w:rsidP="005672AE">
      <w:del w:id="174" w:author="Dawn MacIsaac" w:date="2022-01-16T08:32:00Z">
        <w:r w:rsidRPr="00026047" w:rsidDel="00EE2C87">
          <w:delText>Forecasts for t</w:delText>
        </w:r>
      </w:del>
      <w:ins w:id="175" w:author="Dawn MacIsaac" w:date="2022-01-16T08:37:00Z">
        <w:r w:rsidR="0039470A">
          <w:t>Once trained, t</w:t>
        </w:r>
      </w:ins>
      <w:r w:rsidRPr="00026047">
        <w:t xml:space="preserve">he LSTM networks </w:t>
      </w:r>
      <w:del w:id="176" w:author="Dawn MacIsaac" w:date="2022-01-16T08:32:00Z">
        <w:r w:rsidRPr="00026047" w:rsidDel="00EE2C87">
          <w:delText xml:space="preserve">were </w:delText>
        </w:r>
      </w:del>
      <w:r w:rsidRPr="00026047">
        <w:t xml:space="preserve">generated 24 </w:t>
      </w:r>
      <w:ins w:id="177" w:author="Dawn MacIsaac" w:date="2022-01-16T08:32:00Z">
        <w:r w:rsidR="00EE2C87">
          <w:t xml:space="preserve">outputs representing </w:t>
        </w:r>
      </w:ins>
      <w:ins w:id="178" w:author="Dawn MacIsaac" w:date="2022-01-16T08:33:00Z">
        <w:r w:rsidR="00EE2C87">
          <w:t>1-day ahread hourly forecasts</w:t>
        </w:r>
      </w:ins>
      <w:ins w:id="179" w:author="Dawn MacIsaac" w:date="2022-01-16T08:37:00Z">
        <w:r w:rsidR="0039470A">
          <w:t>, just like the standard ANN</w:t>
        </w:r>
      </w:ins>
      <w:ins w:id="180" w:author="Dawn MacIsaac" w:date="2022-01-16T08:38:00Z">
        <w:r w:rsidR="0039470A">
          <w:t xml:space="preserve">STLF-G3.  </w:t>
        </w:r>
      </w:ins>
      <w:del w:id="181" w:author="Dawn MacIsaac" w:date="2022-01-16T08:33:00Z">
        <w:r w:rsidRPr="00026047" w:rsidDel="00EE2C87">
          <w:delText>hours per day, using the trained LSTM networks to predict outputs and updating the network state following each prediction</w:delText>
        </w:r>
      </w:del>
      <w:r w:rsidRPr="00026047">
        <w:t xml:space="preserve">. </w:t>
      </w:r>
      <w:ins w:id="182" w:author="Dawn MacIsaac" w:date="2022-01-16T08:38:00Z">
        <w:r w:rsidR="0039470A">
          <w:t xml:space="preserve">Then </w:t>
        </w:r>
      </w:ins>
      <w:del w:id="183" w:author="Dawn MacIsaac" w:date="2022-01-16T08:38:00Z">
        <w:r w:rsidRPr="00026047" w:rsidDel="0039470A">
          <w:delText xml:space="preserve">The </w:delText>
        </w:r>
      </w:del>
      <w:ins w:id="184" w:author="Dawn MacIsaac" w:date="2022-01-16T08:38:00Z">
        <w:r w:rsidR="0039470A">
          <w:t>t</w:t>
        </w:r>
        <w:r w:rsidR="0039470A" w:rsidRPr="00026047">
          <w:t xml:space="preserve">he </w:t>
        </w:r>
      </w:ins>
      <w:r w:rsidRPr="00026047">
        <w:t>RLS combiner was used to combine the final results of the two LSTM networks.</w:t>
      </w:r>
      <w:ins w:id="185" w:author="Dawn MacIsaac" w:date="2022-01-16T08:38:00Z">
        <w:r w:rsidR="0039470A">
          <w:t xml:space="preserve">  </w:t>
        </w:r>
      </w:ins>
      <w:ins w:id="186" w:author="Dawn MacIsaac" w:date="2022-01-16T08:41:00Z">
        <w:r w:rsidR="00B22D89">
          <w:t>This process was repeated for each day in the test set to produce a forecast for each hour.</w:t>
        </w:r>
      </w:ins>
    </w:p>
    <w:p w14:paraId="0BBC070A" w14:textId="4766BDCF" w:rsidR="006F08E8" w:rsidRPr="006F08E8" w:rsidRDefault="00143A19" w:rsidP="006F08E8">
      <w:pPr>
        <w:pStyle w:val="Heading3"/>
      </w:pPr>
      <w:bookmarkStart w:id="187" w:name="_Toc92894212"/>
      <w:r>
        <w:lastRenderedPageBreak/>
        <w:t>3.</w:t>
      </w:r>
      <w:r w:rsidR="008F086A">
        <w:t>3.2</w:t>
      </w:r>
      <w:r>
        <w:t xml:space="preserve"> </w:t>
      </w:r>
      <w:r w:rsidR="00AE21E5">
        <w:t>The Convolutional Neural Network Forecaster (CNN)</w:t>
      </w:r>
      <w:bookmarkEnd w:id="187"/>
    </w:p>
    <w:p w14:paraId="4EDF957C" w14:textId="5010AE22" w:rsidR="00E955B3" w:rsidRDefault="00CF2E3A" w:rsidP="00401FDC">
      <w:pPr>
        <w:ind w:firstLine="288"/>
        <w:rPr>
          <w:ins w:id="188" w:author="Dawn MacIsaac" w:date="2022-01-16T08:45:00Z"/>
        </w:rPr>
      </w:pPr>
      <w:commentRangeStart w:id="189"/>
      <w:del w:id="190" w:author="Dawn MacIsaac" w:date="2022-01-16T08:41:00Z">
        <w:r w:rsidRPr="00CF2E3A" w:rsidDel="00B22D89">
          <w:delText xml:space="preserve">We </w:delText>
        </w:r>
        <w:commentRangeEnd w:id="189"/>
        <w:r w:rsidR="00B22D89" w:rsidDel="00B22D89">
          <w:rPr>
            <w:rStyle w:val="CommentReference"/>
          </w:rPr>
          <w:commentReference w:id="189"/>
        </w:r>
        <w:r w:rsidRPr="00CF2E3A" w:rsidDel="00B22D89">
          <w:delText>implemented</w:delText>
        </w:r>
      </w:del>
      <w:r w:rsidRPr="00CF2E3A">
        <w:t xml:space="preserve"> CNN networks </w:t>
      </w:r>
      <w:ins w:id="191" w:author="Dawn MacIsaac" w:date="2022-01-16T08:42:00Z">
        <w:r w:rsidR="00B22D89">
          <w:t xml:space="preserve">were implemented for </w:t>
        </w:r>
      </w:ins>
      <w:del w:id="192" w:author="Dawn MacIsaac" w:date="2022-01-16T08:42:00Z">
        <w:r w:rsidRPr="00CF2E3A" w:rsidDel="00B22D89">
          <w:delText xml:space="preserve">using </w:delText>
        </w:r>
      </w:del>
      <w:ins w:id="193" w:author="Dawn MacIsaac" w:date="2022-01-16T08:42:00Z">
        <w:r w:rsidR="00B22D89" w:rsidRPr="00CF2E3A">
          <w:t>us</w:t>
        </w:r>
        <w:r w:rsidR="00B22D89">
          <w:t>e</w:t>
        </w:r>
        <w:r w:rsidR="00B22D89" w:rsidRPr="00CF2E3A">
          <w:t xml:space="preserve"> </w:t>
        </w:r>
      </w:ins>
      <w:del w:id="194" w:author="Dawn MacIsaac" w:date="2022-01-16T08:42:00Z">
        <w:r w:rsidRPr="00CF2E3A" w:rsidDel="00B22D89">
          <w:delText xml:space="preserve">the </w:delText>
        </w:r>
      </w:del>
      <w:ins w:id="195" w:author="Dawn MacIsaac" w:date="2022-01-16T08:42:00Z">
        <w:r w:rsidR="00B22D89">
          <w:t>in the</w:t>
        </w:r>
        <w:r w:rsidR="00B22D89" w:rsidRPr="00CF2E3A">
          <w:t xml:space="preserve"> </w:t>
        </w:r>
      </w:ins>
      <w:r w:rsidRPr="00CF2E3A">
        <w:t xml:space="preserve">ANNSTLF architecture in a manner similar to that of LSTM networks. </w:t>
      </w:r>
      <w:r w:rsidR="00297759" w:rsidRPr="00297759">
        <w:t xml:space="preserve">Both BLF and CLF CNNs </w:t>
      </w:r>
      <w:del w:id="196" w:author="Dawn MacIsaac" w:date="2022-01-16T08:43:00Z">
        <w:r w:rsidR="00297759" w:rsidRPr="00297759" w:rsidDel="00B22D89">
          <w:delText>had six layers</w:delText>
        </w:r>
      </w:del>
      <w:ins w:id="197" w:author="Dawn MacIsaac" w:date="2022-01-16T08:43:00Z">
        <w:r w:rsidR="00B22D89">
          <w:t>included</w:t>
        </w:r>
      </w:ins>
      <w:r w:rsidR="00297759" w:rsidRPr="00297759">
        <w:t xml:space="preserve">: an input layer with 79 inputs; a convolutional layer with </w:t>
      </w:r>
      <w:ins w:id="198" w:author="Dawn MacIsaac" w:date="2022-01-16T08:43:00Z">
        <w:r w:rsidR="00B22D89">
          <w:t xml:space="preserve">15, </w:t>
        </w:r>
      </w:ins>
      <w:del w:id="199" w:author="Dawn MacIsaac" w:date="2022-01-16T08:43:00Z">
        <w:r w:rsidR="00297759" w:rsidRPr="00297759" w:rsidDel="00B22D89">
          <w:delText xml:space="preserve">a </w:delText>
        </w:r>
      </w:del>
      <w:r w:rsidR="00297759" w:rsidRPr="00297759">
        <w:t>6x1 filter</w:t>
      </w:r>
      <w:ins w:id="200" w:author="Dawn MacIsaac" w:date="2022-01-16T08:43:00Z">
        <w:r w:rsidR="00B22D89">
          <w:t>s</w:t>
        </w:r>
      </w:ins>
      <w:del w:id="201" w:author="Dawn MacIsaac" w:date="2022-01-16T08:42:00Z">
        <w:r w:rsidR="00297759" w:rsidRPr="00297759" w:rsidDel="00B22D89">
          <w:delText xml:space="preserve"> size with a height of 6 and a width of 1</w:delText>
        </w:r>
      </w:del>
      <w:r w:rsidR="00297759" w:rsidRPr="00297759">
        <w:t>,</w:t>
      </w:r>
      <w:del w:id="202" w:author="Dawn MacIsaac" w:date="2022-01-16T08:43:00Z">
        <w:r w:rsidR="00297759" w:rsidRPr="00297759" w:rsidDel="00B22D89">
          <w:delText xml:space="preserve"> and a total of 15 filters</w:delText>
        </w:r>
      </w:del>
      <w:r w:rsidR="00297759" w:rsidRPr="00297759">
        <w:t xml:space="preserve">; a rectified linear unit activation layer (ReLU); a max-pooling layer with a 2x1 pool size </w:t>
      </w:r>
      <w:del w:id="203" w:author="Dawn MacIsaac" w:date="2022-01-16T08:44:00Z">
        <w:r w:rsidR="00297759" w:rsidRPr="00297759" w:rsidDel="00FF616C">
          <w:delText xml:space="preserve">with a height of 2 and a width of 1; </w:delText>
        </w:r>
      </w:del>
      <w:r w:rsidR="00297759" w:rsidRPr="00297759">
        <w:t>a fully connected layer with 24 outputs</w:t>
      </w:r>
      <w:del w:id="204" w:author="Dawn MacIsaac" w:date="2022-01-16T08:44:00Z">
        <w:r w:rsidR="00297759" w:rsidRPr="00297759" w:rsidDel="00FF616C">
          <w:delText>;</w:delText>
        </w:r>
      </w:del>
      <w:r w:rsidR="00297759" w:rsidRPr="00297759">
        <w:t xml:space="preserve"> and a regression output layer.</w:t>
      </w:r>
    </w:p>
    <w:p w14:paraId="07135747" w14:textId="09E12479" w:rsidR="00FF616C" w:rsidRDefault="00FF616C" w:rsidP="00401FDC">
      <w:pPr>
        <w:ind w:firstLine="288"/>
      </w:pPr>
      <w:ins w:id="205" w:author="Dawn MacIsaac" w:date="2022-01-16T08:45:00Z">
        <w:r w:rsidRPr="00B8055E">
          <w:t xml:space="preserve">The CNN networks, like the LSTM networks, were trained using the </w:t>
        </w:r>
      </w:ins>
      <w:ins w:id="206" w:author="Dawn MacIsaac" w:date="2022-01-16T08:46:00Z">
        <w:r>
          <w:t>A</w:t>
        </w:r>
      </w:ins>
      <w:ins w:id="207" w:author="Dawn MacIsaac" w:date="2022-01-16T08:45:00Z">
        <w:r w:rsidRPr="00B8055E">
          <w:t>dam optimization algorithm</w:t>
        </w:r>
        <w:r w:rsidRPr="004C02C1">
          <w:t xml:space="preserve"> </w:t>
        </w:r>
      </w:ins>
      <w:ins w:id="208" w:author="Dawn MacIsaac" w:date="2022-01-16T08:46:00Z">
        <w:r>
          <w:t>with</w:t>
        </w:r>
      </w:ins>
      <w:ins w:id="209" w:author="Dawn MacIsaac" w:date="2022-01-16T08:45:00Z">
        <w:r w:rsidRPr="004C02C1">
          <w:t xml:space="preserve"> training options specified in</w:t>
        </w:r>
        <w:r>
          <w:t xml:space="preserve"> </w:t>
        </w:r>
      </w:ins>
      <w:ins w:id="210" w:author="Dawn MacIsaac" w:date="2022-01-16T08:46:00Z">
        <w:r>
          <w:fldChar w:fldCharType="begin"/>
        </w:r>
        <w:r>
          <w:instrText xml:space="preserve"> REF _Ref92646283 \h </w:instrText>
        </w:r>
        <w:r>
          <w:fldChar w:fldCharType="separate"/>
        </w:r>
        <w:r>
          <w:t xml:space="preserve">Table </w:t>
        </w:r>
        <w:r>
          <w:rPr>
            <w:noProof/>
          </w:rPr>
          <w:t>6</w:t>
        </w:r>
        <w:r>
          <w:fldChar w:fldCharType="end"/>
        </w:r>
        <w:r w:rsidRPr="00B8055E">
          <w:t>,</w:t>
        </w:r>
      </w:ins>
      <w:ins w:id="211" w:author="Dawn MacIsaac" w:date="2022-01-16T08:45:00Z">
        <w:r>
          <w:t xml:space="preserve"> (all unspecified options were set to default values in </w:t>
        </w:r>
        <w:r w:rsidRPr="004C02C1">
          <w:t>MATLAB R2021b</w:t>
        </w:r>
        <w:r>
          <w:t>):</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097C67DE" w:rsidR="000F027A" w:rsidRDefault="000F027A" w:rsidP="000F027A">
      <w:pPr>
        <w:pStyle w:val="Caption"/>
        <w:jc w:val="center"/>
      </w:pPr>
      <w:bookmarkStart w:id="212" w:name="_Ref92646283"/>
      <w:bookmarkStart w:id="213" w:name="_Toc92894264"/>
      <w:r>
        <w:t xml:space="preserve">Table </w:t>
      </w:r>
      <w:fldSimple w:instr=" SEQ Table \* ARABIC ">
        <w:r w:rsidR="00B42D63">
          <w:rPr>
            <w:noProof/>
          </w:rPr>
          <w:t>6</w:t>
        </w:r>
      </w:fldSimple>
      <w:bookmarkEnd w:id="212"/>
      <w:r>
        <w:t xml:space="preserve"> – CNN</w:t>
      </w:r>
      <w:r w:rsidRPr="00880614">
        <w:t xml:space="preserve"> Networks Training Options</w:t>
      </w:r>
      <w:bookmarkEnd w:id="213"/>
    </w:p>
    <w:p w14:paraId="0E644294" w14:textId="0CF64700" w:rsidR="00B62CC0" w:rsidRDefault="00FF616C" w:rsidP="00EB7FB0">
      <w:pPr>
        <w:ind w:firstLine="288"/>
      </w:pPr>
      <w:ins w:id="214" w:author="Dawn MacIsaac" w:date="2022-01-16T08:47:00Z">
        <w:r>
          <w:t>Once trained, t</w:t>
        </w:r>
        <w:r w:rsidRPr="00026047">
          <w:t xml:space="preserve">he </w:t>
        </w:r>
        <w:r>
          <w:t>CNN</w:t>
        </w:r>
        <w:r w:rsidRPr="00026047">
          <w:t xml:space="preserve"> networks generated 24 </w:t>
        </w:r>
        <w:r>
          <w:t>outputs representing 1-day ahread hourly forecasts, just like the standard ANNSTLF-G3.  Then t</w:t>
        </w:r>
        <w:r w:rsidRPr="00026047">
          <w:t xml:space="preserve">he </w:t>
        </w:r>
        <w:r w:rsidRPr="00026047">
          <w:t xml:space="preserve">RLS combiner was used to combine the final results of the two </w:t>
        </w:r>
        <w:r>
          <w:t>CNN</w:t>
        </w:r>
        <w:r w:rsidRPr="00026047">
          <w:t xml:space="preserve"> networks.</w:t>
        </w:r>
        <w:r>
          <w:t xml:space="preserve">  This process was repeated for each day in the test set to produce a forecast for each hour.</w:t>
        </w:r>
      </w:ins>
      <w:del w:id="215" w:author="Dawn MacIsaac" w:date="2022-01-16T08:45:00Z">
        <w:r w:rsidR="00B8055E" w:rsidRPr="00B8055E" w:rsidDel="00FF616C">
          <w:delText>The CNN networks, like the LSTM networks, were trained using the adam optimization algorithm</w:delText>
        </w:r>
      </w:del>
      <w:del w:id="216" w:author="Dawn MacIsaac" w:date="2022-01-16T08:47:00Z">
        <w:r w:rsidR="00B8055E" w:rsidRPr="00B8055E" w:rsidDel="00FF616C">
          <w:delText xml:space="preserve">, which used the training options listed in </w:delText>
        </w:r>
      </w:del>
      <w:del w:id="217" w:author="Dawn MacIsaac" w:date="2022-01-16T08:46:00Z">
        <w:r w:rsidR="00B8055E" w:rsidDel="00FF616C">
          <w:fldChar w:fldCharType="begin"/>
        </w:r>
        <w:r w:rsidR="00B8055E" w:rsidDel="00FF616C">
          <w:delInstrText xml:space="preserve"> REF _Ref92646283 \h </w:delInstrText>
        </w:r>
        <w:r w:rsidR="00B8055E" w:rsidDel="00FF616C">
          <w:fldChar w:fldCharType="separate"/>
        </w:r>
        <w:r w:rsidR="00B42D63" w:rsidDel="00FF616C">
          <w:delText xml:space="preserve">Table </w:delText>
        </w:r>
        <w:r w:rsidR="00B42D63" w:rsidDel="00FF616C">
          <w:rPr>
            <w:noProof/>
          </w:rPr>
          <w:delText>6</w:delText>
        </w:r>
        <w:r w:rsidR="00B8055E" w:rsidDel="00FF616C">
          <w:fldChar w:fldCharType="end"/>
        </w:r>
        <w:r w:rsidR="00B8055E" w:rsidRPr="00B8055E" w:rsidDel="00FF616C">
          <w:delText xml:space="preserve">, </w:delText>
        </w:r>
      </w:del>
      <w:del w:id="218" w:author="Dawn MacIsaac" w:date="2022-01-16T08:47:00Z">
        <w:r w:rsidR="00B8055E" w:rsidRPr="00B8055E" w:rsidDel="00FF616C">
          <w:delText>with the remaining training options relying on MATLAB R2021b's default values. Forecasts for CNN networks were generated 24 hours at a time and then combined using the adaptive RLS combiner</w:delText>
        </w:r>
      </w:del>
      <w:r w:rsidR="00B8055E" w:rsidRPr="00B8055E">
        <w:t>.</w:t>
      </w:r>
    </w:p>
    <w:p w14:paraId="55FB1E9C" w14:textId="1AB9986E" w:rsidR="00961616" w:rsidRDefault="008F44DD" w:rsidP="00FF3287">
      <w:pPr>
        <w:pStyle w:val="Heading2"/>
      </w:pPr>
      <w:bookmarkStart w:id="219" w:name="_Toc92894213"/>
      <w:r>
        <w:t>3.</w:t>
      </w:r>
      <w:r w:rsidR="005C5901">
        <w:t>4</w:t>
      </w:r>
      <w:r>
        <w:t xml:space="preserve"> </w:t>
      </w:r>
      <w:del w:id="220" w:author="Dawn MacIsaac" w:date="2022-01-16T09:01:00Z">
        <w:r w:rsidDel="006B04E4">
          <w:delText xml:space="preserve">Method </w:delText>
        </w:r>
      </w:del>
      <w:ins w:id="221" w:author="Dawn MacIsaac" w:date="2022-01-16T09:01:00Z">
        <w:r w:rsidR="006B04E4">
          <w:t>Performance</w:t>
        </w:r>
        <w:r w:rsidR="006B04E4">
          <w:t xml:space="preserve"> </w:t>
        </w:r>
      </w:ins>
      <w:r>
        <w:t>Analysis</w:t>
      </w:r>
      <w:bookmarkEnd w:id="219"/>
    </w:p>
    <w:p w14:paraId="17ABA014" w14:textId="79752E46" w:rsidR="00EC09CF" w:rsidDel="0081661B" w:rsidRDefault="00961616" w:rsidP="00514584">
      <w:pPr>
        <w:ind w:firstLine="288"/>
        <w:rPr>
          <w:del w:id="222" w:author="Dawn MacIsaac" w:date="2022-01-16T08:56:00Z"/>
        </w:rPr>
      </w:pPr>
      <w:del w:id="223" w:author="Dawn MacIsaac" w:date="2022-01-16T08:56:00Z">
        <w:r w:rsidRPr="00DC2C08" w:rsidDel="0081661B">
          <w:delText>This study focused on the MAPE and RMSE because they are the most commonly used load forecasting metrics.</w:delText>
        </w:r>
      </w:del>
      <w:del w:id="224" w:author="Dawn MacIsaac" w:date="2022-01-16T08:55:00Z">
        <w:r w:rsidRPr="00DC2C08" w:rsidDel="0081661B">
          <w:delText xml:space="preserve"> Because there are no values near zero in </w:delText>
        </w:r>
      </w:del>
      <w:del w:id="225" w:author="Dawn MacIsaac" w:date="2022-01-16T08:48:00Z">
        <w:r w:rsidRPr="00DC2C08" w:rsidDel="00FF616C">
          <w:delText xml:space="preserve">our </w:delText>
        </w:r>
      </w:del>
      <w:del w:id="226" w:author="Dawn MacIsaac" w:date="2022-01-16T08:55:00Z">
        <w:r w:rsidRPr="00DC2C08" w:rsidDel="0081661B">
          <w:delText xml:space="preserve">datasets, </w:delText>
        </w:r>
      </w:del>
      <w:del w:id="227" w:author="Dawn MacIsaac" w:date="2022-01-16T08:48:00Z">
        <w:r w:rsidRPr="00DC2C08" w:rsidDel="00FF616C">
          <w:delText xml:space="preserve">the </w:delText>
        </w:r>
      </w:del>
      <w:del w:id="228" w:author="Dawn MacIsaac" w:date="2022-01-16T08:55:00Z">
        <w:r w:rsidRPr="00DC2C08" w:rsidDel="0081661B">
          <w:delText>MAPE</w:delText>
        </w:r>
      </w:del>
      <w:del w:id="229" w:author="Dawn MacIsaac" w:date="2022-01-16T08:48:00Z">
        <w:r w:rsidRPr="00DC2C08" w:rsidDel="00FF616C">
          <w:delText>'s</w:delText>
        </w:r>
      </w:del>
      <w:del w:id="230" w:author="Dawn MacIsaac" w:date="2022-01-16T08:55:00Z">
        <w:r w:rsidRPr="00DC2C08" w:rsidDel="0081661B">
          <w:delText xml:space="preserve"> limitations do not apply, and the RMSE allow</w:delText>
        </w:r>
      </w:del>
      <w:del w:id="231" w:author="Dawn MacIsaac" w:date="2022-01-16T08:48:00Z">
        <w:r w:rsidRPr="00DC2C08" w:rsidDel="00FF616C">
          <w:delText>s us to</w:delText>
        </w:r>
      </w:del>
      <w:del w:id="232" w:author="Dawn MacIsaac" w:date="2022-01-16T08:55:00Z">
        <w:r w:rsidRPr="00DC2C08" w:rsidDel="0081661B">
          <w:delText xml:space="preserve"> detect significant forecast errors.</w:delText>
        </w:r>
        <w:r w:rsidR="00B24E01" w:rsidDel="0081661B">
          <w:delText xml:space="preserve"> </w:delText>
        </w:r>
      </w:del>
      <w:del w:id="233" w:author="Dawn MacIsaac" w:date="2022-01-16T08:49:00Z">
        <w:r w:rsidR="00722693" w:rsidRPr="006A0653" w:rsidDel="00986D51">
          <w:delText xml:space="preserve">This document's </w:delText>
        </w:r>
      </w:del>
      <w:del w:id="234" w:author="Dawn MacIsaac" w:date="2022-01-16T08:55:00Z">
        <w:r w:rsidR="00722693" w:rsidRPr="006A0653" w:rsidDel="0081661B">
          <w:delText xml:space="preserve">Appendix B contains </w:delText>
        </w:r>
        <w:r w:rsidR="00722693" w:rsidDel="0081661B">
          <w:delText>information</w:delText>
        </w:r>
        <w:r w:rsidR="00722693" w:rsidRPr="006A0653" w:rsidDel="0081661B">
          <w:delText xml:space="preserve"> on the overall performance of all forecasters using all of the performance metrics mentioned in Chapter 2</w:delText>
        </w:r>
      </w:del>
      <w:del w:id="235" w:author="Dawn MacIsaac" w:date="2022-01-16T08:56:00Z">
        <w:r w:rsidR="00722693" w:rsidRPr="006A0653" w:rsidDel="0081661B">
          <w:delText>.</w:delText>
        </w:r>
        <w:r w:rsidR="00722693" w:rsidDel="0081661B">
          <w:delText xml:space="preserve"> </w:delText>
        </w:r>
      </w:del>
    </w:p>
    <w:p w14:paraId="17307567" w14:textId="05D22532" w:rsidR="006A0653" w:rsidDel="0081661B" w:rsidRDefault="00FF3287" w:rsidP="00514584">
      <w:pPr>
        <w:ind w:firstLine="288"/>
        <w:rPr>
          <w:del w:id="236" w:author="Dawn MacIsaac" w:date="2022-01-16T08:56:00Z"/>
        </w:rPr>
      </w:pPr>
      <w:del w:id="237" w:author="Dawn MacIsaac" w:date="2022-01-16T08:50:00Z">
        <w:r w:rsidRPr="00FF3287" w:rsidDel="00986D51">
          <w:delText>Only the RLS combiner results were used in our accuracy calculations for all forecasters that used an RLS combiner to combine the outputs of two distinct models, the BLF and the CLF; the forecasters in question are CNN, LSTM, and ANN.</w:delText>
        </w:r>
      </w:del>
      <w:del w:id="238" w:author="Dawn MacIsaac" w:date="2022-01-16T08:56:00Z">
        <w:r w:rsidR="00B24E01" w:rsidDel="0081661B">
          <w:delText xml:space="preserve"> </w:delText>
        </w:r>
      </w:del>
    </w:p>
    <w:p w14:paraId="5977F1AF" w14:textId="1FE228EF" w:rsidR="0081661B" w:rsidRDefault="00A06A0C" w:rsidP="00514584">
      <w:pPr>
        <w:ind w:firstLine="288"/>
        <w:rPr>
          <w:ins w:id="239" w:author="Dawn MacIsaac" w:date="2022-01-16T08:55:00Z"/>
        </w:rPr>
      </w:pPr>
      <w:del w:id="240" w:author="Dawn MacIsaac" w:date="2022-01-16T08:50:00Z">
        <w:r w:rsidRPr="00A06A0C" w:rsidDel="00986D51">
          <w:delText xml:space="preserve">Our </w:delText>
        </w:r>
      </w:del>
      <w:ins w:id="241" w:author="Dawn MacIsaac" w:date="2022-01-16T08:50:00Z">
        <w:r w:rsidR="00986D51">
          <w:t>The</w:t>
        </w:r>
        <w:r w:rsidR="00986D51" w:rsidRPr="00A06A0C">
          <w:t xml:space="preserve"> </w:t>
        </w:r>
      </w:ins>
      <w:r w:rsidRPr="00A06A0C">
        <w:t xml:space="preserve">goal </w:t>
      </w:r>
      <w:ins w:id="242" w:author="Dawn MacIsaac" w:date="2022-01-16T08:56:00Z">
        <w:r w:rsidR="0081661B">
          <w:t xml:space="preserve">of this study </w:t>
        </w:r>
      </w:ins>
      <w:r w:rsidRPr="00A06A0C">
        <w:t xml:space="preserve">was to forecast </w:t>
      </w:r>
      <w:del w:id="243" w:author="Dawn MacIsaac" w:date="2022-01-16T08:50:00Z">
        <w:r w:rsidRPr="00A06A0C" w:rsidDel="00986D51">
          <w:delText xml:space="preserve">the </w:delText>
        </w:r>
      </w:del>
      <w:ins w:id="244" w:author="Dawn MacIsaac" w:date="2022-01-16T08:50:00Z">
        <w:r w:rsidR="00986D51">
          <w:t xml:space="preserve">1-day ahead </w:t>
        </w:r>
      </w:ins>
      <w:r w:rsidRPr="00A06A0C">
        <w:t>load</w:t>
      </w:r>
      <w:ins w:id="245" w:author="Dawn MacIsaac" w:date="2022-01-16T08:50:00Z">
        <w:r w:rsidR="00986D51">
          <w:t>s</w:t>
        </w:r>
      </w:ins>
      <w:r w:rsidRPr="00A06A0C">
        <w:t xml:space="preserve"> </w:t>
      </w:r>
      <w:del w:id="246" w:author="Dawn MacIsaac" w:date="2022-01-16T08:50:00Z">
        <w:r w:rsidRPr="00A06A0C" w:rsidDel="00986D51">
          <w:delText xml:space="preserve">for the following day </w:delText>
        </w:r>
      </w:del>
      <w:r w:rsidRPr="00A06A0C">
        <w:t>and identify daily peaks.</w:t>
      </w:r>
      <w:r w:rsidR="00514584" w:rsidRPr="00514584">
        <w:t xml:space="preserve"> </w:t>
      </w:r>
      <w:del w:id="247" w:author="Dawn MacIsaac" w:date="2022-01-16T08:51:00Z">
        <w:r w:rsidR="00514584" w:rsidRPr="00514584" w:rsidDel="00986D51">
          <w:delText xml:space="preserve">We used the </w:delText>
        </w:r>
      </w:del>
      <w:r w:rsidR="00514584" w:rsidRPr="00514584">
        <w:t xml:space="preserve">MAPE and RMSE </w:t>
      </w:r>
      <w:ins w:id="248" w:author="Dawn MacIsaac" w:date="2022-01-16T08:51:00Z">
        <w:r w:rsidR="00986D51">
          <w:t xml:space="preserve">were used </w:t>
        </w:r>
      </w:ins>
      <w:r w:rsidR="00514584" w:rsidRPr="00514584">
        <w:t>to evaluate forecaster</w:t>
      </w:r>
      <w:del w:id="249" w:author="Dawn MacIsaac" w:date="2022-01-16T08:52:00Z">
        <w:r w:rsidR="00514584" w:rsidRPr="00514584" w:rsidDel="00986D51">
          <w:delText>s'</w:delText>
        </w:r>
      </w:del>
      <w:r w:rsidR="00514584" w:rsidRPr="00514584">
        <w:t xml:space="preserve"> performance in regular load forecasts</w:t>
      </w:r>
      <w:ins w:id="250" w:author="Dawn MacIsaac" w:date="2022-01-16T08:55:00Z">
        <w:r w:rsidR="0081661B">
          <w:t>.</w:t>
        </w:r>
      </w:ins>
      <w:del w:id="251" w:author="Dawn MacIsaac" w:date="2022-01-16T08:55:00Z">
        <w:r w:rsidR="00514584" w:rsidRPr="00514584" w:rsidDel="0081661B">
          <w:delText>, and</w:delText>
        </w:r>
      </w:del>
      <w:r w:rsidR="00514584" w:rsidRPr="00514584">
        <w:t xml:space="preserve"> </w:t>
      </w:r>
      <w:ins w:id="252" w:author="Dawn MacIsaac" w:date="2022-01-16T08:55:00Z">
        <w:r w:rsidR="0081661B" w:rsidRPr="00DC2C08">
          <w:t xml:space="preserve">Because there are no values near zero in </w:t>
        </w:r>
        <w:r w:rsidR="0081661B">
          <w:t>the</w:t>
        </w:r>
        <w:r w:rsidR="0081661B" w:rsidRPr="00DC2C08">
          <w:t xml:space="preserve"> </w:t>
        </w:r>
        <w:r w:rsidR="0081661B" w:rsidRPr="00DC2C08">
          <w:t xml:space="preserve">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all of the performance metrics mentioned in Chapter 2</w:t>
        </w:r>
        <w:r w:rsidR="0081661B">
          <w:t>.</w:t>
        </w:r>
      </w:ins>
    </w:p>
    <w:p w14:paraId="5927602A" w14:textId="3C8B42D6" w:rsidR="003073E7" w:rsidDel="0081661B" w:rsidRDefault="00514584" w:rsidP="00514584">
      <w:pPr>
        <w:ind w:firstLine="288"/>
        <w:rPr>
          <w:del w:id="253" w:author="Dawn MacIsaac" w:date="2022-01-16T08:56:00Z"/>
        </w:rPr>
      </w:pPr>
      <w:del w:id="254" w:author="Dawn MacIsaac" w:date="2022-01-16T08:51:00Z">
        <w:r w:rsidRPr="00514584" w:rsidDel="00986D51">
          <w:delText xml:space="preserve">the </w:delText>
        </w:r>
      </w:del>
      <w:r w:rsidRPr="00514584">
        <w:t xml:space="preserve">MAPE, MAE, and MBE </w:t>
      </w:r>
      <w:ins w:id="255" w:author="Dawn MacIsaac" w:date="2022-01-16T08:52:00Z">
        <w:r w:rsidR="00986D51">
          <w:t xml:space="preserve">were used </w:t>
        </w:r>
      </w:ins>
      <w:r w:rsidRPr="00514584">
        <w:t xml:space="preserve">to </w:t>
      </w:r>
      <w:del w:id="256" w:author="Dawn MacIsaac" w:date="2022-01-16T08:52:00Z">
        <w:r w:rsidRPr="00514584" w:rsidDel="00986D51">
          <w:delText xml:space="preserve">determine </w:delText>
        </w:r>
      </w:del>
      <w:ins w:id="257" w:author="Dawn MacIsaac" w:date="2022-01-16T08:52:00Z">
        <w:r w:rsidR="00986D51">
          <w:t xml:space="preserve">evaluate </w:t>
        </w:r>
      </w:ins>
      <w:r w:rsidRPr="00514584">
        <w:t>forecaster</w:t>
      </w:r>
      <w:del w:id="258" w:author="Dawn MacIsaac" w:date="2022-01-16T08:52:00Z">
        <w:r w:rsidRPr="00514584" w:rsidDel="00986D51">
          <w:delText>s'</w:delText>
        </w:r>
      </w:del>
      <w:r w:rsidRPr="00514584">
        <w:t xml:space="preserve"> </w:t>
      </w:r>
      <w:del w:id="259" w:author="Dawn MacIsaac" w:date="2022-01-16T08:53:00Z">
        <w:r w:rsidRPr="00514584" w:rsidDel="00986D51">
          <w:delText xml:space="preserve">accuracy </w:delText>
        </w:r>
      </w:del>
      <w:ins w:id="260" w:author="Dawn MacIsaac" w:date="2022-01-16T08:53:00Z">
        <w:r w:rsidR="00986D51">
          <w:t>performance</w:t>
        </w:r>
        <w:r w:rsidR="00986D51" w:rsidRPr="00514584">
          <w:t xml:space="preserve"> </w:t>
        </w:r>
      </w:ins>
      <w:r w:rsidRPr="00514584">
        <w:t>in predicting and identifying daily peaks.</w:t>
      </w:r>
      <w:r w:rsidRPr="00237C02">
        <w:t xml:space="preserve"> </w:t>
      </w:r>
      <w:del w:id="261" w:author="Dawn MacIsaac" w:date="2022-01-16T08:53:00Z">
        <w:r w:rsidR="00237C02" w:rsidRPr="00237C02" w:rsidDel="00986D51">
          <w:delText xml:space="preserve">The </w:delText>
        </w:r>
      </w:del>
      <w:r w:rsidR="00237C02" w:rsidRPr="00237C02">
        <w:t xml:space="preserve">MAPE </w:t>
      </w:r>
      <w:del w:id="262" w:author="Dawn MacIsaac" w:date="2022-01-16T08:53:00Z">
        <w:r w:rsidR="00237C02" w:rsidRPr="00237C02" w:rsidDel="00986D51">
          <w:delText xml:space="preserve">metric </w:delText>
        </w:r>
      </w:del>
      <w:r w:rsidR="00237C02" w:rsidRPr="00237C02">
        <w:t>was used to quantify the accuracy of the forecasted peak magnitudes by calculating the difference between the forecast and actual peak values.</w:t>
      </w:r>
      <w:r w:rsidR="0064212F">
        <w:t xml:space="preserve"> </w:t>
      </w:r>
      <w:del w:id="263" w:author="Dawn MacIsaac" w:date="2022-01-16T08:53:00Z">
        <w:r w:rsidR="0064212F" w:rsidRPr="0064212F" w:rsidDel="00986D51">
          <w:delText xml:space="preserve">The </w:delText>
        </w:r>
      </w:del>
      <w:r w:rsidR="0064212F" w:rsidRPr="0064212F">
        <w:t>MBE and MAE</w:t>
      </w:r>
      <w:del w:id="264" w:author="Dawn MacIsaac" w:date="2022-01-16T08:54:00Z">
        <w:r w:rsidR="0064212F" w:rsidRPr="0064212F" w:rsidDel="0081661B">
          <w:delText xml:space="preserve"> metrics</w:delText>
        </w:r>
      </w:del>
      <w:r w:rsidR="0064212F" w:rsidRPr="0064212F">
        <w:t xml:space="preserve"> were used to calculate the time difference between </w:t>
      </w:r>
      <w:del w:id="265" w:author="Dawn MacIsaac" w:date="2022-01-16T08:54:00Z">
        <w:r w:rsidR="0064212F" w:rsidRPr="0064212F" w:rsidDel="0081661B">
          <w:delText xml:space="preserve">when </w:delText>
        </w:r>
      </w:del>
      <w:ins w:id="266" w:author="Dawn MacIsaac" w:date="2022-01-16T08:54:00Z">
        <w:r w:rsidR="0081661B">
          <w:t xml:space="preserve">occurrence of </w:t>
        </w:r>
      </w:ins>
      <w:del w:id="267" w:author="Dawn MacIsaac" w:date="2022-01-16T08:54:00Z">
        <w:r w:rsidR="0064212F" w:rsidRPr="0064212F" w:rsidDel="0081661B">
          <w:delText xml:space="preserve">the </w:delText>
        </w:r>
      </w:del>
      <w:r w:rsidR="0064212F" w:rsidRPr="0064212F">
        <w:t>actual and forecasted peak</w:t>
      </w:r>
      <w:ins w:id="268" w:author="Dawn MacIsaac" w:date="2022-01-16T08:54:00Z">
        <w:r w:rsidR="0081661B">
          <w:t>s</w:t>
        </w:r>
      </w:ins>
      <w:del w:id="269" w:author="Dawn MacIsaac" w:date="2022-01-16T08:54:00Z">
        <w:r w:rsidR="0064212F" w:rsidRPr="0064212F" w:rsidDel="0081661B">
          <w:delText xml:space="preserve"> values occurred</w:delText>
        </w:r>
      </w:del>
      <w:r w:rsidR="0064212F" w:rsidRPr="0064212F">
        <w:t>.</w:t>
      </w:r>
      <w:del w:id="270" w:author="Dawn MacIsaac" w:date="2022-01-16T08:54:00Z">
        <w:r w:rsidR="0064212F" w:rsidDel="0081661B">
          <w:delText xml:space="preserve"> </w:delText>
        </w:r>
        <w:r w:rsidR="00257A9C" w:rsidRPr="00257A9C" w:rsidDel="0081661B">
          <w:delText>We used both the MAE and the MBE because the MBE can produce skewed results when positive and negative time differences cancel</w:delText>
        </w:r>
        <w:r w:rsidR="0064212F" w:rsidDel="0081661B">
          <w:delText xml:space="preserve"> out</w:delText>
        </w:r>
      </w:del>
      <w:del w:id="271" w:author="Dawn MacIsaac" w:date="2022-01-16T08:56:00Z">
        <w:r w:rsidR="00257A9C" w:rsidRPr="00257A9C" w:rsidDel="0081661B">
          <w:delText xml:space="preserve">. </w:delText>
        </w:r>
      </w:del>
    </w:p>
    <w:p w14:paraId="37E5C770" w14:textId="2829D75E" w:rsidR="00F811A5" w:rsidRDefault="0081661B" w:rsidP="001746BC">
      <w:pPr>
        <w:ind w:firstLine="288"/>
      </w:pPr>
      <w:ins w:id="272" w:author="Dawn MacIsaac" w:date="2022-01-16T08:56:00Z">
        <w:r>
          <w:t xml:space="preserve">  </w:t>
        </w:r>
      </w:ins>
      <w:del w:id="273" w:author="Dawn MacIsaac" w:date="2022-01-16T08:56:00Z">
        <w:r w:rsidR="00D24C55" w:rsidRPr="00D24C55" w:rsidDel="0081661B">
          <w:delText xml:space="preserve">The </w:delText>
        </w:r>
      </w:del>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ins w:id="274" w:author="Dawn MacIsaac" w:date="2022-01-16T08:57:00Z">
        <w:r>
          <w:t xml:space="preserve">When reported, </w:t>
        </w:r>
      </w:ins>
      <w:del w:id="275" w:author="Dawn MacIsaac" w:date="2022-01-16T08:57:00Z">
        <w:r w:rsidR="00D24C55" w:rsidRPr="00D24C55" w:rsidDel="0081661B">
          <w:delText xml:space="preserve">It is worth noting that the </w:delText>
        </w:r>
      </w:del>
      <w:r w:rsidR="00D24C55" w:rsidRPr="00D24C55">
        <w:t>MAE</w:t>
      </w:r>
      <w:del w:id="276" w:author="Dawn MacIsaac" w:date="2022-01-16T08:57:00Z">
        <w:r w:rsidR="00D24C55" w:rsidRPr="00D24C55" w:rsidDel="0081661B">
          <w:delText>s</w:delText>
        </w:r>
      </w:del>
      <w:r w:rsidR="00D24C55" w:rsidRPr="00D24C55">
        <w:t xml:space="preserve"> and MBE</w:t>
      </w:r>
      <w:del w:id="277" w:author="Dawn MacIsaac" w:date="2022-01-16T08:57:00Z">
        <w:r w:rsidR="00D24C55" w:rsidRPr="00D24C55" w:rsidDel="0081661B">
          <w:delText>s</w:delText>
        </w:r>
      </w:del>
      <w:r w:rsidR="00D24C55" w:rsidRPr="00D24C55">
        <w:t xml:space="preserve"> are denoted </w:t>
      </w:r>
      <w:del w:id="278" w:author="Dawn MacIsaac" w:date="2022-01-16T08:57:00Z">
        <w:r w:rsidR="00D24C55" w:rsidRPr="00D24C55" w:rsidDel="0081661B">
          <w:delText xml:space="preserve">by </w:delText>
        </w:r>
      </w:del>
      <w:ins w:id="279" w:author="Dawn MacIsaac" w:date="2022-01-16T08:57:00Z">
        <w:r>
          <w:t>in</w:t>
        </w:r>
        <w:r w:rsidRPr="00D24C55">
          <w:t xml:space="preserve"> </w:t>
        </w:r>
      </w:ins>
      <w:r w:rsidR="00D24C55" w:rsidRPr="00D24C55">
        <w:t>minutes</w:t>
      </w:r>
      <w:del w:id="280" w:author="Dawn MacIsaac" w:date="2022-01-16T08:57:00Z">
        <w:r w:rsidR="00D24C55" w:rsidRPr="00D24C55" w:rsidDel="0081661B">
          <w:delText xml:space="preserve"> in the tables</w:delText>
        </w:r>
      </w:del>
      <w:r w:rsidR="00D24C55" w:rsidRPr="00D24C55">
        <w:t>.</w:t>
      </w:r>
      <w:r w:rsidR="00257A9C" w:rsidRPr="00257A9C">
        <w:t xml:space="preserve"> </w:t>
      </w:r>
      <w:commentRangeStart w:id="281"/>
      <w:r w:rsidR="00257A9C" w:rsidRPr="00257A9C">
        <w:t xml:space="preserve">Appendix B contains a brief note on </w:t>
      </w:r>
      <w:del w:id="282" w:author="Dawn MacIsaac" w:date="2022-01-16T08:57:00Z">
        <w:r w:rsidR="00257A9C" w:rsidRPr="00257A9C" w:rsidDel="0081661B">
          <w:delText xml:space="preserve">our </w:delText>
        </w:r>
      </w:del>
      <w:ins w:id="283" w:author="Dawn MacIsaac" w:date="2022-01-16T08:57:00Z">
        <w:r>
          <w:t>the</w:t>
        </w:r>
        <w:r w:rsidRPr="00257A9C">
          <w:t xml:space="preserve"> </w:t>
        </w:r>
      </w:ins>
      <w:r w:rsidR="00257A9C" w:rsidRPr="00257A9C">
        <w:t>peak detection accuracy metrics.</w:t>
      </w:r>
      <w:r w:rsidR="000D48C5">
        <w:t xml:space="preserve"> </w:t>
      </w:r>
      <w:commentRangeEnd w:id="281"/>
      <w:r w:rsidR="002B2211">
        <w:rPr>
          <w:rStyle w:val="CommentReference"/>
        </w:rPr>
        <w:commentReference w:id="281"/>
      </w:r>
    </w:p>
    <w:p w14:paraId="0B91D9FC" w14:textId="0EA70133" w:rsidR="008F44DD" w:rsidRDefault="00331DC3" w:rsidP="001746BC">
      <w:pPr>
        <w:ind w:firstLine="288"/>
      </w:pPr>
      <w:r w:rsidRPr="00331DC3">
        <w:t>The following chapters' tables, plots, and box plots were all generated and calculated using only our test dataset.</w:t>
      </w:r>
      <w:r>
        <w:t xml:space="preserve"> </w:t>
      </w:r>
      <w:r w:rsidRPr="00331DC3">
        <w:t xml:space="preserve">The left and right plots in the following plots, which are a combination of two separate plots, </w:t>
      </w:r>
      <w:commentRangeStart w:id="284"/>
      <w:r w:rsidRPr="00331DC3">
        <w:t>are referred to as figure a and b, respectively</w:t>
      </w:r>
      <w:commentRangeEnd w:id="284"/>
      <w:r w:rsidR="006B04E4">
        <w:rPr>
          <w:rStyle w:val="CommentReference"/>
        </w:rPr>
        <w:commentReference w:id="284"/>
      </w:r>
      <w:r w:rsidRPr="00331DC3">
        <w:t>.</w:t>
      </w:r>
    </w:p>
    <w:p w14:paraId="022BBD4E" w14:textId="083ABC3E" w:rsidR="00116916" w:rsidRDefault="00116916" w:rsidP="008223C2">
      <w:pPr>
        <w:pStyle w:val="Heading2"/>
      </w:pPr>
      <w:bookmarkStart w:id="285" w:name="_Toc92894214"/>
      <w:r>
        <w:t>3.</w:t>
      </w:r>
      <w:r w:rsidR="00DF586D">
        <w:t>5</w:t>
      </w:r>
      <w:r w:rsidR="008223C2" w:rsidRPr="008223C2">
        <w:t xml:space="preserve"> The Performance of </w:t>
      </w:r>
      <w:r w:rsidR="00A039C8">
        <w:t>Forecaster</w:t>
      </w:r>
      <w:r w:rsidR="008223C2" w:rsidRPr="008223C2">
        <w:t>s on the Toronto Dataset</w:t>
      </w:r>
      <w:bookmarkEnd w:id="285"/>
    </w:p>
    <w:p w14:paraId="13765B5E" w14:textId="2DD49DE7" w:rsidR="006963BD" w:rsidRDefault="00AB39DE" w:rsidP="00DF72B3">
      <w:pPr>
        <w:ind w:firstLine="288"/>
      </w:pPr>
      <w:r>
        <w:fldChar w:fldCharType="begin"/>
      </w:r>
      <w:r>
        <w:instrText xml:space="preserve"> REF _Ref85285958 \h </w:instrText>
      </w:r>
      <w:r>
        <w:fldChar w:fldCharType="separate"/>
      </w:r>
      <w:r w:rsidR="00B42D63">
        <w:t xml:space="preserve">Table </w:t>
      </w:r>
      <w:r w:rsidR="00B42D63">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B42D63">
        <w:t xml:space="preserve">Figure </w:t>
      </w:r>
      <w:r w:rsidR="00B42D63">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B42D63">
        <w:t xml:space="preserve">Table </w:t>
      </w:r>
      <w:r w:rsidR="00B42D63">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B42D63">
        <w:t xml:space="preserve">Figure </w:t>
      </w:r>
      <w:r w:rsidR="00B42D63">
        <w:rPr>
          <w:noProof/>
        </w:rPr>
        <w:t>9</w:t>
      </w:r>
      <w:r w:rsidR="00DF72B3">
        <w:fldChar w:fldCharType="end"/>
      </w:r>
      <w:r w:rsidR="00DF72B3">
        <w:t>b</w:t>
      </w:r>
      <w:r w:rsidRPr="00AB39DE">
        <w:t xml:space="preserve"> 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lastRenderedPageBreak/>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376FD515" w:rsidR="00D845F5" w:rsidRDefault="00D845F5" w:rsidP="006963BD">
      <w:pPr>
        <w:pStyle w:val="Caption"/>
        <w:jc w:val="center"/>
      </w:pPr>
      <w:bookmarkStart w:id="286" w:name="_Ref85285958"/>
      <w:bookmarkStart w:id="287" w:name="_Toc92894265"/>
      <w:r>
        <w:t xml:space="preserve">Table </w:t>
      </w:r>
      <w:r w:rsidR="00425D80">
        <w:fldChar w:fldCharType="begin"/>
      </w:r>
      <w:r w:rsidR="00425D80">
        <w:instrText xml:space="preserve"> SEQ Table \* ARABIC </w:instrText>
      </w:r>
      <w:r w:rsidR="00425D80">
        <w:fldChar w:fldCharType="separate"/>
      </w:r>
      <w:r w:rsidR="00B42D63">
        <w:rPr>
          <w:noProof/>
        </w:rPr>
        <w:t>7</w:t>
      </w:r>
      <w:r w:rsidR="00425D80">
        <w:rPr>
          <w:noProof/>
        </w:rPr>
        <w:fldChar w:fldCharType="end"/>
      </w:r>
      <w:bookmarkEnd w:id="286"/>
      <w:r>
        <w:t xml:space="preserve"> - </w:t>
      </w:r>
      <w:r w:rsidRPr="00356293">
        <w:t xml:space="preserve">Overall MAPE and RMSE for Each </w:t>
      </w:r>
      <w:r w:rsidR="00A039C8">
        <w:t>Forecaster</w:t>
      </w:r>
      <w:r w:rsidRPr="00356293">
        <w:t xml:space="preserve"> </w:t>
      </w:r>
      <w:r w:rsidRPr="000A402A">
        <w:t>– Toronto Dataset</w:t>
      </w:r>
      <w:bookmarkEnd w:id="2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26CC518F" w:rsidR="00A9660E" w:rsidRPr="00955AB5" w:rsidRDefault="00A9660E" w:rsidP="00196415">
      <w:pPr>
        <w:pStyle w:val="Caption"/>
        <w:jc w:val="center"/>
        <w:rPr>
          <w:sz w:val="16"/>
          <w:szCs w:val="16"/>
        </w:rPr>
      </w:pPr>
      <w:bookmarkStart w:id="288" w:name="_Ref85286062"/>
      <w:bookmarkStart w:id="289" w:name="_Toc92894266"/>
      <w:r>
        <w:t xml:space="preserve">Table </w:t>
      </w:r>
      <w:r w:rsidR="00425D80">
        <w:fldChar w:fldCharType="begin"/>
      </w:r>
      <w:r w:rsidR="00425D80">
        <w:instrText xml:space="preserve"> SEQ Table \* ARABIC </w:instrText>
      </w:r>
      <w:r w:rsidR="00425D80">
        <w:fldChar w:fldCharType="separate"/>
      </w:r>
      <w:r w:rsidR="00B42D63">
        <w:rPr>
          <w:noProof/>
        </w:rPr>
        <w:t>8</w:t>
      </w:r>
      <w:r w:rsidR="00425D80">
        <w:rPr>
          <w:noProof/>
        </w:rPr>
        <w:fldChar w:fldCharType="end"/>
      </w:r>
      <w:bookmarkEnd w:id="288"/>
      <w:r>
        <w:t xml:space="preserve"> - </w:t>
      </w:r>
      <w:r w:rsidRPr="0049763C">
        <w:t>Matrix Analysis of Peak Values and Time Difference – Toronto Dataset</w:t>
      </w:r>
      <w:bookmarkEnd w:id="289"/>
    </w:p>
    <w:p w14:paraId="0831F5E3" w14:textId="25D45777" w:rsidR="00196415" w:rsidRPr="00A9660E" w:rsidRDefault="00A0534F" w:rsidP="00A9660E">
      <w:pPr>
        <w:jc w:val="center"/>
        <w:rPr>
          <w:sz w:val="16"/>
          <w:szCs w:val="16"/>
        </w:rPr>
      </w:pPr>
      <w:r>
        <w:rPr>
          <w:noProof/>
          <w:sz w:val="16"/>
          <w:szCs w:val="16"/>
        </w:rPr>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1CCE4834" w:rsidR="000F2742" w:rsidRDefault="00A155C1" w:rsidP="00105F26">
      <w:pPr>
        <w:pStyle w:val="Caption"/>
        <w:jc w:val="center"/>
      </w:pPr>
      <w:bookmarkStart w:id="290" w:name="_Ref86081137"/>
      <w:bookmarkStart w:id="291" w:name="_Toc92894286"/>
      <w:r>
        <w:t xml:space="preserve">Figure </w:t>
      </w:r>
      <w:fldSimple w:instr=" SEQ Figure \* ARABIC ">
        <w:r w:rsidR="00B42D63">
          <w:rPr>
            <w:noProof/>
          </w:rPr>
          <w:t>9</w:t>
        </w:r>
      </w:fldSimple>
      <w:bookmarkEnd w:id="290"/>
      <w:r w:rsidR="00387EEA">
        <w:rPr>
          <w:noProof/>
        </w:rPr>
        <w:t>:</w:t>
      </w:r>
      <w:r>
        <w:t xml:space="preserve"> </w:t>
      </w:r>
      <w:r w:rsidR="00AB39DE" w:rsidRPr="00AB39DE">
        <w:t>(a) Overall Error Distribution for All Forecasters; (b) Actual and Forecasted Load Demand for July 17th-21st - Toronto Dataset</w:t>
      </w:r>
      <w:bookmarkEnd w:id="291"/>
    </w:p>
    <w:p w14:paraId="75B5F696" w14:textId="371354AF" w:rsidR="007B0505" w:rsidRDefault="007B0505" w:rsidP="008223C2">
      <w:pPr>
        <w:pStyle w:val="Heading3"/>
      </w:pPr>
      <w:bookmarkStart w:id="292" w:name="_Toc92894215"/>
      <w:r>
        <w:t>3.</w:t>
      </w:r>
      <w:r w:rsidR="00B71491">
        <w:t>5</w:t>
      </w:r>
      <w:r>
        <w:t>.</w:t>
      </w:r>
      <w:r w:rsidR="00901E19">
        <w:t>1</w:t>
      </w:r>
      <w:r>
        <w:t xml:space="preserve"> </w:t>
      </w:r>
      <w:r w:rsidR="00B06C64" w:rsidRPr="00B06C64">
        <w:t>Discussion of the Toronto Dataset's Overall Performance</w:t>
      </w:r>
      <w:bookmarkEnd w:id="292"/>
    </w:p>
    <w:p w14:paraId="6D8667F9" w14:textId="3326607A" w:rsidR="00264251" w:rsidRDefault="00DF4B1C" w:rsidP="005B448D">
      <w:pPr>
        <w:ind w:firstLine="288"/>
      </w:pPr>
      <w:r w:rsidRPr="00DF4B1C">
        <w:t xml:space="preserve">The data in </w:t>
      </w:r>
      <w:r>
        <w:fldChar w:fldCharType="begin"/>
      </w:r>
      <w:r>
        <w:instrText xml:space="preserve"> REF _Ref85285958 \h </w:instrText>
      </w:r>
      <w:r>
        <w:fldChar w:fldCharType="separate"/>
      </w:r>
      <w:r w:rsidR="00B42D63">
        <w:t xml:space="preserve">Table </w:t>
      </w:r>
      <w:r w:rsidR="00B42D63">
        <w:rPr>
          <w:noProof/>
        </w:rPr>
        <w:t>7</w:t>
      </w:r>
      <w:r>
        <w:fldChar w:fldCharType="end"/>
      </w:r>
      <w:r w:rsidRPr="00DF4B1C">
        <w:t xml:space="preserve"> show how the forecasters fared overall across the Toronto test dataset.</w:t>
      </w:r>
      <w:r w:rsidR="005B448D">
        <w:t xml:space="preserve"> </w:t>
      </w:r>
      <w:r w:rsidR="00264251" w:rsidRPr="00264251">
        <w:t xml:space="preserve">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B42D63">
        <w:t xml:space="preserve">Figure </w:t>
      </w:r>
      <w:r w:rsidR="00B42D63">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00264251" w:rsidRPr="00264251">
        <w:t>The SNF forecaster produced the worst results, with the widest error distribution and the worst global metrics.</w:t>
      </w:r>
    </w:p>
    <w:p w14:paraId="6F4C5141" w14:textId="6A0994A0" w:rsidR="00264251" w:rsidRDefault="00264251" w:rsidP="00183E15">
      <w:pPr>
        <w:ind w:firstLine="288"/>
      </w:pPr>
      <w:commentRangeStart w:id="293"/>
      <w:commentRangeStart w:id="294"/>
      <w:r w:rsidRPr="00264251">
        <w:lastRenderedPageBreak/>
        <w:t xml:space="preserve">According to the MAPE values in </w:t>
      </w:r>
      <w:r>
        <w:fldChar w:fldCharType="begin"/>
      </w:r>
      <w:r>
        <w:instrText xml:space="preserve"> REF _Ref85286062 \h </w:instrText>
      </w:r>
      <w:r>
        <w:fldChar w:fldCharType="separate"/>
      </w:r>
      <w:r w:rsidR="00B42D63">
        <w:t xml:space="preserve">Table </w:t>
      </w:r>
      <w:r w:rsidR="00B42D63">
        <w:rPr>
          <w:noProof/>
        </w:rPr>
        <w:t>8</w:t>
      </w:r>
      <w:r>
        <w:fldChar w:fldCharType="end"/>
      </w:r>
      <w:r w:rsidRPr="00264251">
        <w:t>, the CNN was the most accurate at predicting the magnitude of daily peaks, followed by the ANN and LSTM</w:t>
      </w:r>
      <w:commentRangeEnd w:id="293"/>
      <w:r w:rsidR="001B4EFB">
        <w:rPr>
          <w:rStyle w:val="CommentReference"/>
        </w:rPr>
        <w:commentReference w:id="293"/>
      </w:r>
      <w:commentRangeEnd w:id="294"/>
      <w:r w:rsidR="009B11D4">
        <w:rPr>
          <w:rStyle w:val="CommentReference"/>
        </w:rPr>
        <w:commentReference w:id="294"/>
      </w:r>
      <w:r w:rsidRPr="00264251">
        <w:t xml:space="preserve">. </w:t>
      </w:r>
      <w:r w:rsidR="005B448D" w:rsidRPr="005B448D">
        <w:t>According to the MAE values, the CNN predicted the time of occurrence of the daily peaks the most accurately,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295" w:name="_Toc92894216"/>
      <w:r>
        <w:t>3.6</w:t>
      </w:r>
      <w:r w:rsidRPr="008223C2">
        <w:t xml:space="preserve"> The Performance of </w:t>
      </w:r>
      <w:r w:rsidR="0025420C">
        <w:t>Forecaster</w:t>
      </w:r>
      <w:r w:rsidRPr="008223C2">
        <w:t xml:space="preserve">s on the </w:t>
      </w:r>
      <w:r>
        <w:t>Ottawa</w:t>
      </w:r>
      <w:r w:rsidRPr="008223C2">
        <w:t xml:space="preserve"> Dataset</w:t>
      </w:r>
      <w:bookmarkEnd w:id="295"/>
    </w:p>
    <w:p w14:paraId="72C634F1" w14:textId="722EDC82" w:rsidR="000F2742" w:rsidRDefault="00053566" w:rsidP="00053566">
      <w:pPr>
        <w:ind w:firstLine="288"/>
      </w:pPr>
      <w:r>
        <w:fldChar w:fldCharType="begin"/>
      </w:r>
      <w:r>
        <w:instrText xml:space="preserve"> REF _Ref85285966 \h </w:instrText>
      </w:r>
      <w:r>
        <w:fldChar w:fldCharType="separate"/>
      </w:r>
      <w:r w:rsidR="00B42D63">
        <w:t xml:space="preserve">Table </w:t>
      </w:r>
      <w:r w:rsidR="00B42D63">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B42D63">
        <w:t xml:space="preserve">Figure </w:t>
      </w:r>
      <w:r w:rsidR="00B42D63">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B42D63">
        <w:t xml:space="preserve">Table </w:t>
      </w:r>
      <w:r w:rsidR="00B42D63">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B42D63">
        <w:t xml:space="preserve">Figure </w:t>
      </w:r>
      <w:r w:rsidR="00B42D63">
        <w:rPr>
          <w:noProof/>
        </w:rPr>
        <w:t>10</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1C481735" w:rsidR="002C4587" w:rsidRDefault="002C4587" w:rsidP="002C4587">
      <w:pPr>
        <w:pStyle w:val="Caption"/>
        <w:jc w:val="center"/>
      </w:pPr>
      <w:bookmarkStart w:id="296" w:name="_Ref85285966"/>
      <w:bookmarkStart w:id="297" w:name="_Ref86082422"/>
      <w:bookmarkStart w:id="298" w:name="_Toc92894267"/>
      <w:r>
        <w:t xml:space="preserve">Table </w:t>
      </w:r>
      <w:r w:rsidR="00425D80">
        <w:fldChar w:fldCharType="begin"/>
      </w:r>
      <w:r w:rsidR="00425D80">
        <w:instrText xml:space="preserve"> SEQ Table \* ARABIC </w:instrText>
      </w:r>
      <w:r w:rsidR="00425D80">
        <w:fldChar w:fldCharType="separate"/>
      </w:r>
      <w:r w:rsidR="00B42D63">
        <w:rPr>
          <w:noProof/>
        </w:rPr>
        <w:t>9</w:t>
      </w:r>
      <w:r w:rsidR="00425D80">
        <w:rPr>
          <w:noProof/>
        </w:rPr>
        <w:fldChar w:fldCharType="end"/>
      </w:r>
      <w:bookmarkEnd w:id="296"/>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297"/>
      <w:bookmarkEnd w:id="298"/>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2B9764C6" w:rsidR="00672D34" w:rsidRDefault="00957E3C" w:rsidP="004076A4">
      <w:pPr>
        <w:pStyle w:val="Caption"/>
        <w:jc w:val="center"/>
      </w:pPr>
      <w:bookmarkStart w:id="299" w:name="_Ref86082372"/>
      <w:bookmarkStart w:id="300" w:name="_Toc92894287"/>
      <w:commentRangeStart w:id="301"/>
      <w:r>
        <w:lastRenderedPageBreak/>
        <w:t xml:space="preserve">Figure </w:t>
      </w:r>
      <w:fldSimple w:instr=" SEQ Figure \* ARABIC ">
        <w:r w:rsidR="00B42D63">
          <w:rPr>
            <w:noProof/>
          </w:rPr>
          <w:t>10</w:t>
        </w:r>
      </w:fldSimple>
      <w:bookmarkEnd w:id="299"/>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300"/>
      <w:commentRangeEnd w:id="301"/>
      <w:r w:rsidR="0077754F">
        <w:rPr>
          <w:rStyle w:val="CommentReference"/>
          <w:b w:val="0"/>
          <w:bCs w:val="0"/>
        </w:rPr>
        <w:commentReference w:id="301"/>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414B2CC" w:rsidR="008A4BDA" w:rsidRDefault="008A4BDA" w:rsidP="008A4BDA">
      <w:pPr>
        <w:pStyle w:val="Caption"/>
        <w:jc w:val="center"/>
      </w:pPr>
      <w:bookmarkStart w:id="302" w:name="_Ref85286056"/>
      <w:bookmarkStart w:id="303" w:name="_Toc92894268"/>
      <w:r>
        <w:t xml:space="preserve">Table </w:t>
      </w:r>
      <w:r w:rsidR="00425D80">
        <w:fldChar w:fldCharType="begin"/>
      </w:r>
      <w:r w:rsidR="00425D80">
        <w:instrText xml:space="preserve"> SEQ Table \* ARABIC </w:instrText>
      </w:r>
      <w:r w:rsidR="00425D80">
        <w:fldChar w:fldCharType="separate"/>
      </w:r>
      <w:r w:rsidR="00B42D63">
        <w:rPr>
          <w:noProof/>
        </w:rPr>
        <w:t>10</w:t>
      </w:r>
      <w:r w:rsidR="00425D80">
        <w:rPr>
          <w:noProof/>
        </w:rPr>
        <w:fldChar w:fldCharType="end"/>
      </w:r>
      <w:bookmarkEnd w:id="302"/>
      <w:r>
        <w:t xml:space="preserve"> - </w:t>
      </w:r>
      <w:r w:rsidRPr="0049763C">
        <w:t xml:space="preserve">Matrix Analysis of Peak Values and Time Difference </w:t>
      </w:r>
      <w:r w:rsidRPr="008305F8">
        <w:t xml:space="preserve">– </w:t>
      </w:r>
      <w:r>
        <w:t>Ottawa</w:t>
      </w:r>
      <w:r w:rsidRPr="008305F8">
        <w:t xml:space="preserve"> Dataset</w:t>
      </w:r>
      <w:bookmarkEnd w:id="303"/>
    </w:p>
    <w:p w14:paraId="72ECAF90" w14:textId="07E2EB43" w:rsidR="00870C1A" w:rsidRDefault="00870C1A" w:rsidP="002456BD">
      <w:pPr>
        <w:pStyle w:val="Heading3"/>
      </w:pPr>
      <w:bookmarkStart w:id="304" w:name="_Toc92894217"/>
      <w:r>
        <w:t>3.</w:t>
      </w:r>
      <w:r w:rsidR="002456BD">
        <w:t>6</w:t>
      </w:r>
      <w:r>
        <w:t>.1</w:t>
      </w:r>
      <w:commentRangeStart w:id="305"/>
      <w:r>
        <w:t xml:space="preserve"> </w:t>
      </w:r>
      <w:del w:id="306" w:author="Dawn MacIsaac" w:date="2022-01-16T09:06:00Z">
        <w:r w:rsidR="00B06C64" w:rsidRPr="00B06C64" w:rsidDel="0077754F">
          <w:delText xml:space="preserve">Discussion </w:delText>
        </w:r>
      </w:del>
      <w:ins w:id="307" w:author="Dawn MacIsaac" w:date="2022-01-16T09:06:00Z">
        <w:r w:rsidR="0077754F">
          <w:t>Summary</w:t>
        </w:r>
        <w:r w:rsidR="0077754F" w:rsidRPr="00B06C64">
          <w:t xml:space="preserve"> </w:t>
        </w:r>
        <w:commentRangeEnd w:id="305"/>
        <w:r w:rsidR="0077754F">
          <w:rPr>
            <w:rStyle w:val="CommentReference"/>
            <w:rFonts w:cs="Times New Roman"/>
            <w:b w:val="0"/>
            <w:bCs w:val="0"/>
          </w:rPr>
          <w:commentReference w:id="305"/>
        </w:r>
      </w:ins>
      <w:r w:rsidR="00B06C64" w:rsidRPr="00B06C64">
        <w:t xml:space="preserve">of the </w:t>
      </w:r>
      <w:r w:rsidR="00B06C64">
        <w:t>Ottawa</w:t>
      </w:r>
      <w:r w:rsidR="00B06C64" w:rsidRPr="00B06C64">
        <w:t xml:space="preserve"> Dataset's Overall Performance</w:t>
      </w:r>
      <w:bookmarkEnd w:id="304"/>
    </w:p>
    <w:p w14:paraId="355C6197" w14:textId="4C245C93" w:rsidR="00264251" w:rsidRDefault="00264251" w:rsidP="00264251">
      <w:pPr>
        <w:ind w:firstLine="288"/>
      </w:pPr>
      <w:r>
        <w:t xml:space="preserve">The overall performance of the Ottawa dataset is comparable to that of the Toronto dataset, as shown in </w:t>
      </w:r>
      <w:fldSimple w:instr=" REF _Ref85285966 ">
        <w:r w:rsidR="00B42D63">
          <w:t xml:space="preserve">Table </w:t>
        </w:r>
        <w:r w:rsidR="00B42D63">
          <w:rPr>
            <w:noProof/>
          </w:rPr>
          <w:t>9</w:t>
        </w:r>
      </w:fldSimple>
      <w:r>
        <w:t xml:space="preserve">. The MAPE and RMSE values of the CNN are the lowest, followed by the ANN and LSTM. </w:t>
      </w:r>
      <w:r w:rsidR="00D31AEB" w:rsidRPr="00D31AEB">
        <w:t>The CNN ha</w:t>
      </w:r>
      <w:r w:rsidR="003679EB">
        <w:t>d</w:t>
      </w:r>
      <w:r w:rsidR="00D31AEB" w:rsidRPr="00D31AEB">
        <w:t xml:space="preserve"> the narrowest error distribution in </w:t>
      </w:r>
      <w:r w:rsidR="00D31AEB">
        <w:fldChar w:fldCharType="begin"/>
      </w:r>
      <w:r w:rsidR="00D31AEB">
        <w:instrText xml:space="preserve"> REF _Ref86082372 \h </w:instrText>
      </w:r>
      <w:r w:rsidR="00D31AEB">
        <w:fldChar w:fldCharType="separate"/>
      </w:r>
      <w:r w:rsidR="00B42D63">
        <w:t xml:space="preserve">Figure </w:t>
      </w:r>
      <w:r w:rsidR="00B42D63">
        <w:rPr>
          <w:noProof/>
        </w:rPr>
        <w:t>10</w:t>
      </w:r>
      <w:r w:rsidR="00D31AEB">
        <w:fldChar w:fldCharType="end"/>
      </w:r>
      <w:r w:rsidR="00D31AEB" w:rsidRPr="00D31AEB">
        <w:t>a, while the SNF ha</w:t>
      </w:r>
      <w:r w:rsidR="003679EB">
        <w:t>d</w:t>
      </w:r>
      <w:r w:rsidR="00D31AEB" w:rsidRPr="00D31AEB">
        <w:t xml:space="preserve"> the worst overall performance metrics and the widest error distribution.</w:t>
      </w:r>
    </w:p>
    <w:p w14:paraId="088F93A7" w14:textId="47982769"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B42D63">
        <w:t xml:space="preserve">Table </w:t>
      </w:r>
      <w:r w:rsidR="00B42D63">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308" w:name="_Toc92894218"/>
      <w:r>
        <w:t>3.7</w:t>
      </w:r>
      <w:r w:rsidRPr="008223C2">
        <w:t xml:space="preserve"> The Performance of </w:t>
      </w:r>
      <w:r w:rsidR="0025420C">
        <w:t>Forecaster</w:t>
      </w:r>
      <w:r w:rsidRPr="008223C2">
        <w:t xml:space="preserve">s on the </w:t>
      </w:r>
      <w:r>
        <w:t>Saint John</w:t>
      </w:r>
      <w:r w:rsidRPr="008223C2">
        <w:t xml:space="preserve"> Dataset</w:t>
      </w:r>
      <w:bookmarkEnd w:id="308"/>
    </w:p>
    <w:p w14:paraId="0057B584" w14:textId="12B6833B" w:rsidR="00B71A73" w:rsidRDefault="00363792" w:rsidP="00FB40A1">
      <w:pPr>
        <w:ind w:firstLine="288"/>
      </w:pPr>
      <w:fldSimple w:instr=" REF _Ref86082938 ">
        <w:r w:rsidR="00B42D63">
          <w:t xml:space="preserve">Table </w:t>
        </w:r>
        <w:r w:rsidR="00B42D63">
          <w:rPr>
            <w:noProof/>
          </w:rPr>
          <w:t>11</w:t>
        </w:r>
      </w:fldSimple>
      <w:r w:rsidR="005C152D" w:rsidRPr="007517A5">
        <w:t xml:space="preserve"> </w:t>
      </w:r>
      <w:r w:rsidR="005C152D" w:rsidRPr="00AB39DE">
        <w:t xml:space="preserve">summarizes the key performance metrics across the test dataset, while </w:t>
      </w:r>
      <w:fldSimple w:instr=" REF _Ref86082912 ">
        <w:r w:rsidR="00B42D63">
          <w:t xml:space="preserve">Figure </w:t>
        </w:r>
        <w:r w:rsidR="00B42D63">
          <w:rPr>
            <w:noProof/>
          </w:rPr>
          <w:t>11</w:t>
        </w:r>
      </w:fldSimple>
      <w:r w:rsidR="005C152D">
        <w:t>a</w:t>
      </w:r>
      <w:r w:rsidR="005C152D" w:rsidRPr="00AB39DE">
        <w:t xml:space="preserve"> depicts the overall distribution of errors for each forecaster across the test dataset.</w:t>
      </w:r>
      <w:r w:rsidR="005C152D">
        <w:t xml:space="preserve"> </w:t>
      </w:r>
      <w:fldSimple w:instr=" REF _Ref86082938 ">
        <w:r w:rsidR="00B42D63">
          <w:t xml:space="preserve">Table </w:t>
        </w:r>
        <w:r w:rsidR="00B42D63">
          <w:rPr>
            <w:noProof/>
          </w:rPr>
          <w:t>11</w:t>
        </w:r>
      </w:fldSimple>
      <w:r w:rsidR="005C152D">
        <w:rPr>
          <w:noProof/>
        </w:rPr>
        <w:t xml:space="preserve"> </w:t>
      </w:r>
      <w:r w:rsidR="005C152D">
        <w:t>s</w:t>
      </w:r>
      <w:r w:rsidR="005C152D" w:rsidRPr="00AB39DE">
        <w:t xml:space="preserve">ummarizes the forecaster's performance in predicting daily peaks. </w:t>
      </w:r>
      <w:fldSimple w:instr=" REF _Ref86082912 ">
        <w:r w:rsidR="00B42D63">
          <w:t xml:space="preserve">Figure </w:t>
        </w:r>
        <w:r w:rsidR="00B42D63">
          <w:rPr>
            <w:noProof/>
          </w:rPr>
          <w:t>11</w:t>
        </w:r>
      </w:fldSimple>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w:t>
      </w:r>
      <w:r w:rsidR="005C152D" w:rsidRPr="002E5C50">
        <w:lastRenderedPageBreak/>
        <w:t>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71283CDF" w:rsidR="00AC372F" w:rsidRDefault="00AC372F" w:rsidP="00AC372F">
      <w:pPr>
        <w:pStyle w:val="Caption"/>
        <w:jc w:val="center"/>
      </w:pPr>
      <w:bookmarkStart w:id="309" w:name="_Ref86082938"/>
      <w:bookmarkStart w:id="310" w:name="_Ref86082933"/>
      <w:bookmarkStart w:id="311" w:name="_Toc92894269"/>
      <w:r>
        <w:t xml:space="preserve">Table </w:t>
      </w:r>
      <w:r w:rsidR="00425D80">
        <w:fldChar w:fldCharType="begin"/>
      </w:r>
      <w:r w:rsidR="00425D80">
        <w:instrText xml:space="preserve"> SEQ Table \* ARABIC </w:instrText>
      </w:r>
      <w:r w:rsidR="00425D80">
        <w:fldChar w:fldCharType="separate"/>
      </w:r>
      <w:r w:rsidR="00B42D63">
        <w:rPr>
          <w:noProof/>
        </w:rPr>
        <w:t>11</w:t>
      </w:r>
      <w:r w:rsidR="00425D80">
        <w:rPr>
          <w:noProof/>
        </w:rPr>
        <w:fldChar w:fldCharType="end"/>
      </w:r>
      <w:bookmarkEnd w:id="309"/>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310"/>
      <w:bookmarkEnd w:id="311"/>
    </w:p>
    <w:p w14:paraId="43B809FF" w14:textId="6EACDF4C" w:rsidR="001B2628" w:rsidRDefault="00261136" w:rsidP="00A35D02">
      <w:pPr>
        <w:keepNext/>
        <w:jc w:val="center"/>
      </w:pPr>
      <w:r>
        <w:rPr>
          <w:noProof/>
        </w:rPr>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360EFA36" w14:textId="1E07C550" w:rsidR="00CD4871" w:rsidRDefault="001B2628" w:rsidP="00B71A73">
      <w:pPr>
        <w:pStyle w:val="Caption"/>
        <w:jc w:val="center"/>
      </w:pPr>
      <w:bookmarkStart w:id="312" w:name="_Ref86082912"/>
      <w:bookmarkStart w:id="313" w:name="_Toc92894288"/>
      <w:r>
        <w:t xml:space="preserve">Figure </w:t>
      </w:r>
      <w:fldSimple w:instr=" SEQ Figure \* ARABIC ">
        <w:r w:rsidR="00B42D63">
          <w:rPr>
            <w:noProof/>
          </w:rPr>
          <w:t>11</w:t>
        </w:r>
      </w:fldSimple>
      <w:bookmarkEnd w:id="312"/>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313"/>
    </w:p>
    <w:p w14:paraId="285CF610" w14:textId="77777777" w:rsidR="00644C43" w:rsidRPr="00644C43" w:rsidRDefault="00644C43" w:rsidP="00644C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21DD1B20" w:rsidR="00EE41AB" w:rsidRPr="00EE41AB" w:rsidRDefault="00EE41AB" w:rsidP="00EE41AB">
      <w:pPr>
        <w:pStyle w:val="Caption"/>
        <w:jc w:val="center"/>
      </w:pPr>
      <w:bookmarkStart w:id="314" w:name="_Ref86082945"/>
      <w:bookmarkStart w:id="315" w:name="_Toc92894270"/>
      <w:r>
        <w:t xml:space="preserve">Table </w:t>
      </w:r>
      <w:fldSimple w:instr=" SEQ Table \* ARABIC ">
        <w:r w:rsidR="00B42D63">
          <w:rPr>
            <w:noProof/>
          </w:rPr>
          <w:t>12</w:t>
        </w:r>
      </w:fldSimple>
      <w:bookmarkEnd w:id="314"/>
      <w:r>
        <w:t xml:space="preserve"> - </w:t>
      </w:r>
      <w:r w:rsidRPr="0049763C">
        <w:t xml:space="preserve">Matrix Analysis of Peak Values and Time Difference </w:t>
      </w:r>
      <w:r w:rsidRPr="008305F8">
        <w:t xml:space="preserve">– </w:t>
      </w:r>
      <w:r>
        <w:t>Saint John</w:t>
      </w:r>
      <w:r w:rsidRPr="008305F8">
        <w:t xml:space="preserve"> Dataset</w:t>
      </w:r>
      <w:bookmarkEnd w:id="315"/>
    </w:p>
    <w:p w14:paraId="78E406D6" w14:textId="5CC5EF10" w:rsidR="00EC2424" w:rsidRDefault="00EC2424" w:rsidP="00902D40">
      <w:pPr>
        <w:pStyle w:val="Heading3"/>
      </w:pPr>
      <w:bookmarkStart w:id="316" w:name="_Toc92894219"/>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316"/>
    </w:p>
    <w:p w14:paraId="292A9FE4" w14:textId="72F6B1AF" w:rsidR="00A40262" w:rsidRDefault="00363792" w:rsidP="00300F8D">
      <w:pPr>
        <w:ind w:firstLine="288"/>
      </w:pPr>
      <w:fldSimple w:instr=" REF _Ref86082938 ">
        <w:r w:rsidR="00B42D63">
          <w:t xml:space="preserve">Table </w:t>
        </w:r>
        <w:r w:rsidR="00B42D63">
          <w:rPr>
            <w:noProof/>
          </w:rPr>
          <w:t>11</w:t>
        </w:r>
      </w:fldSimple>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w:t>
      </w:r>
      <w:r w:rsidR="00300F8D">
        <w:lastRenderedPageBreak/>
        <w:t xml:space="preserve">LSTM. </w:t>
      </w:r>
      <w:r w:rsidR="0048064B" w:rsidRPr="0048064B">
        <w:t>The SNF forecaster had the worst overall performance and the widest error distribution.</w:t>
      </w:r>
    </w:p>
    <w:p w14:paraId="30712233" w14:textId="078F7C00"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B42D63">
        <w:t xml:space="preserve">Table </w:t>
      </w:r>
      <w:r w:rsidR="00B42D63">
        <w:rPr>
          <w:noProof/>
        </w:rPr>
        <w:t>12</w:t>
      </w:r>
      <w:r>
        <w:fldChar w:fldCharType="end"/>
      </w:r>
      <w:r>
        <w:t xml:space="preserve">, the CNN was the most accurate at predicting the magnitude of daily peaks, followed by the ANN and LSTM. </w:t>
      </w:r>
      <w:r w:rsidR="004E32F3" w:rsidRPr="004E32F3">
        <w:t>The MAE 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317" w:name="_Toc92894220"/>
      <w:r>
        <w:t>3.</w:t>
      </w:r>
      <w:r w:rsidR="007C73B1">
        <w:t>8</w:t>
      </w:r>
      <w:r>
        <w:t xml:space="preserve"> </w:t>
      </w:r>
      <w:r w:rsidR="004157AA">
        <w:t>Conclusion</w:t>
      </w:r>
      <w:bookmarkEnd w:id="317"/>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12A4FAD5"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 xml:space="preserve">However, </w:t>
      </w:r>
      <w:r w:rsidR="005739B0" w:rsidRPr="005739B0">
        <w:lastRenderedPageBreak/>
        <w:t>Chapter 4 will go into great detail about evaluating the performance of these forecasters on an hourly, daily, monthly, and seasonal basis.</w:t>
      </w:r>
      <w:r w:rsidR="00606255">
        <w:br w:type="page"/>
      </w:r>
    </w:p>
    <w:p w14:paraId="292CDA16" w14:textId="360F7DE7" w:rsidR="00334C58" w:rsidRPr="00334C58" w:rsidRDefault="00825107" w:rsidP="00FF4CC9">
      <w:pPr>
        <w:pStyle w:val="Heading1"/>
        <w:ind w:left="720"/>
      </w:pPr>
      <w:bookmarkStart w:id="318" w:name="_Toc92894221"/>
      <w:r>
        <w:lastRenderedPageBreak/>
        <w:t>4</w:t>
      </w:r>
      <w:r w:rsidR="002337EA">
        <w:t xml:space="preserve"> </w:t>
      </w:r>
      <w:r w:rsidR="00C77C33" w:rsidRPr="003151B5">
        <w:t>Comprehensive Evaluation of Our Forecasters' Performance</w:t>
      </w:r>
      <w:bookmarkEnd w:id="318"/>
    </w:p>
    <w:p w14:paraId="73B3D9DE" w14:textId="26CD7D92" w:rsidR="009C2A34" w:rsidRDefault="00FF4CC9" w:rsidP="00C60C26">
      <w:pPr>
        <w:ind w:firstLine="288"/>
      </w:pPr>
      <w:r w:rsidRPr="00FF4CC9">
        <w:t>In Chapter 3, we assessed all forecasters' overall performance in predicting regular load and daily peaks across all test datasets.</w:t>
      </w:r>
      <w:r w:rsidR="009C2A34">
        <w:t xml:space="preserve"> </w:t>
      </w:r>
      <w:r w:rsidR="005C7FA7" w:rsidRPr="009C2A34">
        <w:t>This section will examine the performance of all forecasters across all test datasets based on hourly, daily, monthly, and seasonal time periods.</w:t>
      </w:r>
      <w:r w:rsidR="009C2A34" w:rsidRPr="009C2A34">
        <w:t xml:space="preserve"> Following the above analysis, we will include a brief discussion of our overall findings for each dataset.</w:t>
      </w:r>
      <w:r w:rsidR="009C2A34">
        <w:t xml:space="preserve"> </w:t>
      </w:r>
      <w:r w:rsidR="009C2A34" w:rsidRPr="009C2A34">
        <w:t>We only included the boxplots of our top forecasters for each section here to keep the scope of this thesis manageable; additional box plots for the remaining forecasters can be found in Appendix B.</w:t>
      </w:r>
    </w:p>
    <w:p w14:paraId="439A33D7" w14:textId="6FD2E401" w:rsidR="0077523D" w:rsidRDefault="0077272F" w:rsidP="000C220C">
      <w:pPr>
        <w:ind w:firstLine="288"/>
      </w:pPr>
      <w:r w:rsidRPr="0077272F">
        <w:t>We looked at forecasters' performance during the four seasons of the year, which are winter, summer, autumn, and spring; the winter months are December, January, and February. Spring months are March, April, and May; summer months are June, July, and August; and autumn/fall months are September, October, and November.</w:t>
      </w:r>
      <w:r>
        <w:t xml:space="preserve"> </w:t>
      </w:r>
      <w:r w:rsidR="009819B1" w:rsidRPr="009819B1">
        <w:t xml:space="preserve">The top left, top right, bottom left, and bottom right of the plots where four different subplots were merged together will be referred to as </w:t>
      </w:r>
      <w:r w:rsidR="0009225F">
        <w:t>f</w:t>
      </w:r>
      <w:r w:rsidR="009819B1" w:rsidRPr="009819B1">
        <w:t>igure a, b, c, and d, respectively.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319" w:name="_Toc92894222"/>
      <w:r w:rsidRPr="000F72A8">
        <w:t>4.</w:t>
      </w:r>
      <w:r w:rsidR="003C0F76">
        <w:t>1</w:t>
      </w:r>
      <w:r w:rsidRPr="000F72A8">
        <w:t xml:space="preserve"> </w:t>
      </w:r>
      <w:r w:rsidR="0019725E">
        <w:t>T</w:t>
      </w:r>
      <w:r w:rsidR="00EC6B8C" w:rsidRPr="00EC6B8C">
        <w:t>he Toronto Dataset</w:t>
      </w:r>
      <w:bookmarkEnd w:id="319"/>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320" w:name="_Toc92894223"/>
      <w:r>
        <w:lastRenderedPageBreak/>
        <w:t>4.</w:t>
      </w:r>
      <w:r w:rsidR="00C04AA4">
        <w:t>1.1</w:t>
      </w:r>
      <w:r>
        <w:t xml:space="preserve"> </w:t>
      </w:r>
      <w:r w:rsidR="0078706B" w:rsidRPr="0078706B">
        <w:t>The Hourly Performance</w:t>
      </w:r>
      <w:bookmarkEnd w:id="320"/>
    </w:p>
    <w:p w14:paraId="2CF9AB99" w14:textId="559E1895" w:rsidR="00C2770E" w:rsidRDefault="00053CB8" w:rsidP="001E7F93">
      <w:pPr>
        <w:ind w:firstLine="288"/>
      </w:pPr>
      <w:r>
        <w:fldChar w:fldCharType="begin"/>
      </w:r>
      <w:r>
        <w:instrText xml:space="preserve"> REF _Ref86154272 \h </w:instrText>
      </w:r>
      <w:r>
        <w:fldChar w:fldCharType="separate"/>
      </w:r>
      <w:r w:rsidR="00B42D63">
        <w:t xml:space="preserve">Figure </w:t>
      </w:r>
      <w:r w:rsidR="00B42D63">
        <w:rPr>
          <w:noProof/>
        </w:rPr>
        <w:t>12</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731DAA3C" w:rsidR="00F54CCB" w:rsidRDefault="00AE391D" w:rsidP="00D31286">
      <w:pPr>
        <w:pStyle w:val="Caption"/>
        <w:jc w:val="center"/>
      </w:pPr>
      <w:bookmarkStart w:id="321" w:name="_Ref86154272"/>
      <w:bookmarkStart w:id="322" w:name="_Toc92894289"/>
      <w:r>
        <w:t xml:space="preserve">Figure </w:t>
      </w:r>
      <w:fldSimple w:instr=" SEQ Figure \* ARABIC ">
        <w:r w:rsidR="00B42D63">
          <w:rPr>
            <w:noProof/>
          </w:rPr>
          <w:t>12</w:t>
        </w:r>
      </w:fldSimple>
      <w:bookmarkEnd w:id="321"/>
      <w:r w:rsidR="00F97038" w:rsidRPr="00F97038">
        <w:rPr>
          <w:noProof/>
        </w:rPr>
        <w:t>: (a) Hourly MAPE for All Forecasters, (b-d) Hourly Error Distributions for CNN, LSTM, and ANN Forecasters – Toronto Dataset</w:t>
      </w:r>
      <w:bookmarkEnd w:id="322"/>
    </w:p>
    <w:p w14:paraId="120450EC" w14:textId="278C08A6" w:rsidR="003063F8" w:rsidRDefault="003063F8" w:rsidP="003063F8">
      <w:pPr>
        <w:pStyle w:val="Heading4"/>
      </w:pPr>
      <w:r>
        <w:t xml:space="preserve">4.1.1.1 </w:t>
      </w:r>
      <w:r w:rsidR="009D7DDB" w:rsidRPr="009D7DDB">
        <w:t>A Snippet on Hourly Performance</w:t>
      </w:r>
    </w:p>
    <w:p w14:paraId="057FB709" w14:textId="3D8F4FD4"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B42D63">
        <w:t xml:space="preserve">Figure </w:t>
      </w:r>
      <w:r w:rsidR="00B42D63">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323" w:name="_Toc92894224"/>
      <w:r>
        <w:t>4.</w:t>
      </w:r>
      <w:r w:rsidR="00501A6D">
        <w:t>1.2</w:t>
      </w:r>
      <w:r>
        <w:t xml:space="preserve"> </w:t>
      </w:r>
      <w:r w:rsidR="0078706B" w:rsidRPr="0078706B">
        <w:t xml:space="preserve">The </w:t>
      </w:r>
      <w:r w:rsidR="0078706B">
        <w:t>Daily</w:t>
      </w:r>
      <w:r w:rsidR="0078706B" w:rsidRPr="0078706B">
        <w:t xml:space="preserve"> Performance</w:t>
      </w:r>
      <w:bookmarkEnd w:id="323"/>
    </w:p>
    <w:p w14:paraId="6DD0802A" w14:textId="7744F136" w:rsidR="001A02D8" w:rsidRDefault="00E21F51" w:rsidP="001A02D8">
      <w:pPr>
        <w:ind w:firstLine="288"/>
      </w:pPr>
      <w:r w:rsidRPr="00E21F51">
        <w:t xml:space="preserve"> </w:t>
      </w:r>
      <w:r>
        <w:fldChar w:fldCharType="begin"/>
      </w:r>
      <w:r>
        <w:instrText xml:space="preserve"> REF _Ref86157486 \h </w:instrText>
      </w:r>
      <w:r>
        <w:fldChar w:fldCharType="separate"/>
      </w:r>
      <w:r w:rsidR="00B42D63">
        <w:t xml:space="preserve">Figure </w:t>
      </w:r>
      <w:r w:rsidR="00B42D63">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4CB82AF"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B42D63">
        <w:t xml:space="preserve">Figure </w:t>
      </w:r>
      <w:r w:rsidR="00B42D63">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10A89B05" w:rsidR="003E1CC6" w:rsidRDefault="00AA4CFF" w:rsidP="009E62B2">
      <w:pPr>
        <w:pStyle w:val="Caption"/>
        <w:jc w:val="center"/>
      </w:pPr>
      <w:bookmarkStart w:id="324" w:name="_Ref86157486"/>
      <w:bookmarkStart w:id="325" w:name="_Toc92894290"/>
      <w:r>
        <w:t xml:space="preserve">Figure </w:t>
      </w:r>
      <w:fldSimple w:instr=" SEQ Figure \* ARABIC ">
        <w:r w:rsidR="00B42D63">
          <w:rPr>
            <w:noProof/>
          </w:rPr>
          <w:t>13</w:t>
        </w:r>
      </w:fldSimple>
      <w:bookmarkEnd w:id="324"/>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325"/>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7FA5362F"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B42D63">
        <w:t xml:space="preserve">Figure </w:t>
      </w:r>
      <w:r w:rsidR="00B42D63">
        <w:rPr>
          <w:noProof/>
        </w:rPr>
        <w:t>14</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48585D5" w:rsidR="008F50AB" w:rsidRDefault="0086758A" w:rsidP="00557B9F">
      <w:pPr>
        <w:ind w:firstLine="288"/>
      </w:pPr>
      <w:r w:rsidRPr="0086758A">
        <w:t xml:space="preserve">Except for SARIMAX, which had the worst predictions in September, all forecasters had their worst predictions in July, and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77C6D68" w:rsidR="00EC799F" w:rsidRDefault="00142014" w:rsidP="00850E80">
      <w:pPr>
        <w:pStyle w:val="Caption"/>
        <w:jc w:val="center"/>
      </w:pPr>
      <w:bookmarkStart w:id="326" w:name="_Ref86160504"/>
      <w:bookmarkStart w:id="327" w:name="_Toc92894291"/>
      <w:r>
        <w:t xml:space="preserve">Figure </w:t>
      </w:r>
      <w:fldSimple w:instr=" SEQ Figure \* ARABIC ">
        <w:r w:rsidR="00B42D63">
          <w:rPr>
            <w:noProof/>
          </w:rPr>
          <w:t>14</w:t>
        </w:r>
      </w:fldSimple>
      <w:bookmarkEnd w:id="326"/>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327"/>
    </w:p>
    <w:p w14:paraId="7E235959" w14:textId="66669BB1" w:rsidR="00EE1033" w:rsidRDefault="00EE1033" w:rsidP="002B69C3">
      <w:pPr>
        <w:pStyle w:val="Heading3"/>
      </w:pPr>
      <w:bookmarkStart w:id="328" w:name="_Toc92894225"/>
      <w:r>
        <w:lastRenderedPageBreak/>
        <w:t>4.</w:t>
      </w:r>
      <w:r w:rsidR="001A469E">
        <w:t>1.4</w:t>
      </w:r>
      <w:r>
        <w:t xml:space="preserve"> </w:t>
      </w:r>
      <w:r w:rsidR="002B69C3" w:rsidRPr="002B69C3">
        <w:t>Performance During the Seasons</w:t>
      </w:r>
      <w:bookmarkEnd w:id="328"/>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44E8F6FB" w:rsidR="009E723C" w:rsidRDefault="00466A36" w:rsidP="00466A36">
      <w:pPr>
        <w:pStyle w:val="Caption"/>
        <w:jc w:val="center"/>
      </w:pPr>
      <w:bookmarkStart w:id="329" w:name="_Toc92894271"/>
      <w:r>
        <w:t xml:space="preserve">Table </w:t>
      </w:r>
      <w:r w:rsidR="00425D80">
        <w:fldChar w:fldCharType="begin"/>
      </w:r>
      <w:r w:rsidR="00425D80">
        <w:instrText xml:space="preserve"> SEQ Table \* ARABIC </w:instrText>
      </w:r>
      <w:r w:rsidR="00425D80">
        <w:fldChar w:fldCharType="separate"/>
      </w:r>
      <w:r w:rsidR="00B42D63">
        <w:rPr>
          <w:noProof/>
        </w:rPr>
        <w:t>13</w:t>
      </w:r>
      <w:r w:rsidR="00425D80">
        <w:rPr>
          <w:noProof/>
        </w:rPr>
        <w:fldChar w:fldCharType="end"/>
      </w:r>
      <w:r>
        <w:t xml:space="preserve"> </w:t>
      </w:r>
      <w:r w:rsidR="00704BB5">
        <w:t>-</w:t>
      </w:r>
      <w:r>
        <w:t xml:space="preserve"> </w:t>
      </w:r>
      <w:r w:rsidR="00040840" w:rsidRPr="00040840">
        <w:t>Seasonal MAPE and RMSE for the Toronto Dataset</w:t>
      </w:r>
      <w:bookmarkEnd w:id="329"/>
    </w:p>
    <w:p w14:paraId="10CD31F3" w14:textId="128766B9" w:rsidR="004070B9" w:rsidRDefault="004070B9" w:rsidP="00473FA9">
      <w:pPr>
        <w:pStyle w:val="Heading3"/>
      </w:pPr>
      <w:bookmarkStart w:id="330" w:name="_Toc92894226"/>
      <w:r>
        <w:t>4.1.</w:t>
      </w:r>
      <w:r w:rsidR="00FF0B8D">
        <w:t>5</w:t>
      </w:r>
      <w:r>
        <w:t xml:space="preserve"> </w:t>
      </w:r>
      <w:r w:rsidR="00A50162" w:rsidRPr="00A50162">
        <w:t>Comprehensive Analysis Discussion</w:t>
      </w:r>
      <w:bookmarkEnd w:id="330"/>
    </w:p>
    <w:p w14:paraId="6F62CF1E" w14:textId="6FC43490"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615B79D" w:rsidR="00A63A98" w:rsidRDefault="00A63A98" w:rsidP="00A63A98">
      <w:pPr>
        <w:pStyle w:val="Caption"/>
        <w:jc w:val="center"/>
      </w:pPr>
      <w:bookmarkStart w:id="331" w:name="_Ref85632969"/>
      <w:bookmarkStart w:id="332" w:name="_Toc92894292"/>
      <w:r>
        <w:t xml:space="preserve">Figure </w:t>
      </w:r>
      <w:fldSimple w:instr=" SEQ Figure \* ARABIC ">
        <w:r w:rsidR="00B42D63">
          <w:rPr>
            <w:noProof/>
          </w:rPr>
          <w:t>15</w:t>
        </w:r>
      </w:fldSimple>
      <w:bookmarkEnd w:id="331"/>
      <w:r>
        <w:t xml:space="preserve"> </w:t>
      </w:r>
      <w:r w:rsidR="00763158">
        <w:t>-</w:t>
      </w:r>
      <w:r>
        <w:t xml:space="preserve"> </w:t>
      </w:r>
      <w:r w:rsidR="00ED0E78" w:rsidRPr="00ED0E78">
        <w:t>Scatter Plot of Load Demand versus Temperature</w:t>
      </w:r>
      <w:r w:rsidR="00ED0E78">
        <w:t xml:space="preserve"> </w:t>
      </w:r>
      <w:r>
        <w:t>– Toronto Dataset</w:t>
      </w:r>
      <w:bookmarkEnd w:id="332"/>
    </w:p>
    <w:p w14:paraId="277E262F" w14:textId="41C063EF"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B42D63">
        <w:t xml:space="preserve">Figure </w:t>
      </w:r>
      <w:r w:rsidR="00B42D63">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6F404FD1" w:rsidR="000D77C8" w:rsidRDefault="003D7533" w:rsidP="00516A80">
      <w:pPr>
        <w:ind w:firstLine="288"/>
      </w:pPr>
      <w:r w:rsidRPr="003D7533">
        <w:t xml:space="preserve">Because Monday is the first working day of the week, </w:t>
      </w:r>
      <w:r w:rsidR="00516A80">
        <w:t>we saw a lot of fluctuations in the demand for Mondays</w:t>
      </w:r>
      <w:r w:rsidR="00516A80" w:rsidRPr="00516A80">
        <w:t>. Because almost all of our forecasters used the previous day's demand as a predictor, Mondays and Sundays were the most difficult to predict for most forecasters.</w:t>
      </w:r>
      <w:r w:rsidR="00516A80">
        <w:t xml:space="preserve"> </w:t>
      </w:r>
      <w:r w:rsidR="000D77C8" w:rsidRPr="000D77C8">
        <w:t>Forecasters were more accurate from Tuesday to Friday, during the middle of the week; this could be due to the fact that these days are more stable and have a high degree of similarity.</w:t>
      </w:r>
    </w:p>
    <w:p w14:paraId="2093CCFF" w14:textId="77777777" w:rsidR="00B96214" w:rsidRDefault="00B96214" w:rsidP="00485243">
      <w:pPr>
        <w:ind w:firstLine="288"/>
      </w:pPr>
      <w:commentRangeStart w:id="333"/>
      <w:commentRangeStart w:id="334"/>
      <w:r w:rsidRPr="00B96214">
        <w:t>The CNN forecaster performed the best across all time periods and seasons, with the ANN and LSTM finishing second and third, respectively. The SNF is ranked last because it has consistently performed poorly across all time periods and seasons.</w:t>
      </w:r>
      <w:commentRangeEnd w:id="333"/>
      <w:r>
        <w:rPr>
          <w:rStyle w:val="CommentReference"/>
        </w:rPr>
        <w:commentReference w:id="333"/>
      </w:r>
      <w:commentRangeEnd w:id="334"/>
      <w:r>
        <w:rPr>
          <w:rStyle w:val="CommentReference"/>
        </w:rPr>
        <w:commentReference w:id="334"/>
      </w:r>
    </w:p>
    <w:p w14:paraId="450B9C5C" w14:textId="5662D9AF" w:rsidR="00687E78" w:rsidRDefault="00687E78" w:rsidP="0055729B">
      <w:pPr>
        <w:pStyle w:val="Heading2"/>
      </w:pPr>
      <w:bookmarkStart w:id="335" w:name="_Toc92894227"/>
      <w:r>
        <w:t>4.2 The Ottawa Dataset</w:t>
      </w:r>
      <w:bookmarkEnd w:id="335"/>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336" w:name="_Toc92894228"/>
      <w:r>
        <w:t>4.2.1 The Hourly Performance</w:t>
      </w:r>
      <w:bookmarkEnd w:id="336"/>
    </w:p>
    <w:p w14:paraId="4B8B0B09" w14:textId="39041F1B" w:rsidR="00F23842" w:rsidRDefault="00F23842" w:rsidP="00F23842">
      <w:pPr>
        <w:ind w:firstLine="288"/>
      </w:pPr>
      <w:r>
        <w:fldChar w:fldCharType="begin"/>
      </w:r>
      <w:r>
        <w:instrText xml:space="preserve"> REF _Ref86167026 \h </w:instrText>
      </w:r>
      <w:r>
        <w:fldChar w:fldCharType="separate"/>
      </w:r>
      <w:r w:rsidR="00B42D63">
        <w:t xml:space="preserve">Figure </w:t>
      </w:r>
      <w:r w:rsidR="00B42D63">
        <w:rPr>
          <w:noProof/>
        </w:rPr>
        <w:t>16</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5731C1B0" w:rsidR="00771949" w:rsidRDefault="000E7939" w:rsidP="00CA59C6">
      <w:pPr>
        <w:pStyle w:val="Caption"/>
        <w:jc w:val="center"/>
        <w:rPr>
          <w:noProof/>
        </w:rPr>
      </w:pPr>
      <w:bookmarkStart w:id="337" w:name="_Ref86167026"/>
      <w:bookmarkStart w:id="338" w:name="_Toc92894293"/>
      <w:r>
        <w:t xml:space="preserve">Figure </w:t>
      </w:r>
      <w:fldSimple w:instr=" SEQ Figure \* ARABIC ">
        <w:r w:rsidR="00B42D63">
          <w:rPr>
            <w:noProof/>
          </w:rPr>
          <w:t>16</w:t>
        </w:r>
      </w:fldSimple>
      <w:bookmarkEnd w:id="337"/>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338"/>
    </w:p>
    <w:p w14:paraId="40551A9C" w14:textId="3E45185E" w:rsidR="002456F0" w:rsidRDefault="002456F0" w:rsidP="002456F0">
      <w:pPr>
        <w:pStyle w:val="Heading4"/>
      </w:pPr>
      <w:r>
        <w:t xml:space="preserve">4.2.1.1 </w:t>
      </w:r>
      <w:r w:rsidRPr="009D7DDB">
        <w:t>A Snippet on Hourly Performance</w:t>
      </w:r>
    </w:p>
    <w:p w14:paraId="7BC49F11" w14:textId="47D2ED03"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B42D63">
        <w:t xml:space="preserve">Figure </w:t>
      </w:r>
      <w:r w:rsidR="00B42D63">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1:00,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339" w:name="_Toc92894229"/>
      <w:r>
        <w:t>4.2.</w:t>
      </w:r>
      <w:r w:rsidR="006E4C2F">
        <w:t xml:space="preserve">2 </w:t>
      </w:r>
      <w:r>
        <w:t>The Daily Performance</w:t>
      </w:r>
      <w:bookmarkEnd w:id="339"/>
    </w:p>
    <w:p w14:paraId="2E8A96B7" w14:textId="3C19D726" w:rsidR="00FE4816" w:rsidRDefault="00C671ED" w:rsidP="006D6965">
      <w:pPr>
        <w:ind w:firstLine="288"/>
      </w:pPr>
      <w:r>
        <w:fldChar w:fldCharType="begin"/>
      </w:r>
      <w:r>
        <w:instrText xml:space="preserve"> REF _Ref86170999 \h </w:instrText>
      </w:r>
      <w:r>
        <w:fldChar w:fldCharType="separate"/>
      </w:r>
      <w:r w:rsidR="00B42D63">
        <w:t xml:space="preserve">Figure </w:t>
      </w:r>
      <w:r w:rsidR="00B42D63">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3C531C9E"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B42D63">
        <w:t xml:space="preserve">Figure </w:t>
      </w:r>
      <w:r w:rsidR="00B42D63">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2EE053B8" w:rsidR="002A5020" w:rsidRDefault="00470E05" w:rsidP="008138E3">
      <w:pPr>
        <w:pStyle w:val="Caption"/>
        <w:jc w:val="center"/>
      </w:pPr>
      <w:bookmarkStart w:id="340" w:name="_Ref86170999"/>
      <w:bookmarkStart w:id="341" w:name="_Toc92894294"/>
      <w:r>
        <w:t xml:space="preserve">Figure </w:t>
      </w:r>
      <w:fldSimple w:instr=" SEQ Figure \* ARABIC ">
        <w:r w:rsidR="00B42D63">
          <w:rPr>
            <w:noProof/>
          </w:rPr>
          <w:t>17</w:t>
        </w:r>
      </w:fldSimple>
      <w:bookmarkEnd w:id="340"/>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341"/>
    </w:p>
    <w:p w14:paraId="6A37244B" w14:textId="774A708D" w:rsidR="0055487E" w:rsidRDefault="0055487E" w:rsidP="00386608">
      <w:pPr>
        <w:pStyle w:val="Heading3"/>
      </w:pPr>
      <w:bookmarkStart w:id="342" w:name="_Toc92894230"/>
      <w:r>
        <w:t>4.2.</w:t>
      </w:r>
      <w:r w:rsidR="00386608">
        <w:t>3</w:t>
      </w:r>
      <w:r w:rsidR="00812B52">
        <w:t xml:space="preserve"> The Monthly Performance</w:t>
      </w:r>
      <w:bookmarkEnd w:id="342"/>
    </w:p>
    <w:p w14:paraId="6575E388" w14:textId="6D222BB4"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B42D63">
        <w:t xml:space="preserve">Figure </w:t>
      </w:r>
      <w:r w:rsidR="00B42D63">
        <w:rPr>
          <w:noProof/>
        </w:rPr>
        <w:t>18</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1C944FA6" w:rsidR="006D5A46" w:rsidRDefault="009F2107" w:rsidP="006D0051">
      <w:pPr>
        <w:pStyle w:val="Caption"/>
        <w:jc w:val="center"/>
      </w:pPr>
      <w:bookmarkStart w:id="343" w:name="_Ref86172087"/>
      <w:bookmarkStart w:id="344" w:name="_Toc92894295"/>
      <w:r>
        <w:t xml:space="preserve">Figure </w:t>
      </w:r>
      <w:fldSimple w:instr=" SEQ Figure \* ARABIC ">
        <w:r w:rsidR="00B42D63">
          <w:rPr>
            <w:noProof/>
          </w:rPr>
          <w:t>18</w:t>
        </w:r>
      </w:fldSimple>
      <w:bookmarkEnd w:id="343"/>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344"/>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2E4777E6"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B42D63">
        <w:t xml:space="preserve">Figure </w:t>
      </w:r>
      <w:r w:rsidR="00B42D63">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345" w:name="_Toc92894231"/>
      <w:r>
        <w:t xml:space="preserve">4.2.4 </w:t>
      </w:r>
      <w:r w:rsidRPr="002B69C3">
        <w:t>Performance During the Seasons</w:t>
      </w:r>
      <w:bookmarkEnd w:id="345"/>
    </w:p>
    <w:p w14:paraId="76747677" w14:textId="011622A6"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2729DBD7" w:rsidR="008471CD" w:rsidRDefault="008471CD" w:rsidP="008471CD">
      <w:pPr>
        <w:pStyle w:val="Caption"/>
        <w:jc w:val="center"/>
      </w:pPr>
      <w:bookmarkStart w:id="346" w:name="_Toc92894272"/>
      <w:r>
        <w:t xml:space="preserve">Table </w:t>
      </w:r>
      <w:r w:rsidR="00425D80">
        <w:fldChar w:fldCharType="begin"/>
      </w:r>
      <w:r w:rsidR="00425D80">
        <w:instrText xml:space="preserve"> SEQ Table \* ARABIC </w:instrText>
      </w:r>
      <w:r w:rsidR="00425D80">
        <w:fldChar w:fldCharType="separate"/>
      </w:r>
      <w:r w:rsidR="00B42D63">
        <w:rPr>
          <w:noProof/>
        </w:rPr>
        <w:t>14</w:t>
      </w:r>
      <w:r w:rsidR="00425D80">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346"/>
    </w:p>
    <w:p w14:paraId="5D63D9DB" w14:textId="700A8524" w:rsidR="00FC32C5" w:rsidRDefault="00FC32C5" w:rsidP="00FC32C5">
      <w:pPr>
        <w:pStyle w:val="Heading3"/>
      </w:pPr>
      <w:bookmarkStart w:id="347" w:name="_Toc92894232"/>
      <w:r>
        <w:t xml:space="preserve">4.2.5 </w:t>
      </w:r>
      <w:r w:rsidRPr="00A50162">
        <w:t>Comprehensive Analysis Discussion</w:t>
      </w:r>
      <w:bookmarkEnd w:id="347"/>
    </w:p>
    <w:p w14:paraId="2A272B5E" w14:textId="4DFE40C5" w:rsidR="00197524" w:rsidRDefault="00495452" w:rsidP="00474544">
      <w:pPr>
        <w:ind w:firstLine="288"/>
      </w:pPr>
      <w:r w:rsidRPr="00495452">
        <w:t>The Ottawa dataset is similar to the Toronto dataset, but there are a few key differences.</w:t>
      </w:r>
      <w:r>
        <w:t xml:space="preserve"> </w:t>
      </w:r>
      <w:r w:rsidR="00197524" w:rsidRPr="00197524">
        <w:t xml:space="preserve">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0C787D" w:rsidRPr="000C787D">
        <w:t>. 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4DC2C46" w:rsidR="00CB62E4" w:rsidRDefault="00CB62E4" w:rsidP="00CB62E4">
      <w:pPr>
        <w:pStyle w:val="Caption"/>
        <w:jc w:val="center"/>
      </w:pPr>
      <w:bookmarkStart w:id="348" w:name="_Ref89988103"/>
      <w:bookmarkStart w:id="349" w:name="_Toc92894296"/>
      <w:r>
        <w:t xml:space="preserve">Figure </w:t>
      </w:r>
      <w:fldSimple w:instr=" SEQ Figure \* ARABIC ">
        <w:r w:rsidR="00B42D63">
          <w:rPr>
            <w:noProof/>
          </w:rPr>
          <w:t>19</w:t>
        </w:r>
      </w:fldSimple>
      <w:bookmarkEnd w:id="348"/>
      <w:r>
        <w:t xml:space="preserve"> - </w:t>
      </w:r>
      <w:r w:rsidRPr="001C274B">
        <w:t>Scatter Plot of Load Demand versus Temperature</w:t>
      </w:r>
      <w:r>
        <w:t xml:space="preserve"> – Ottawa Dataset</w:t>
      </w:r>
      <w:bookmarkEnd w:id="349"/>
    </w:p>
    <w:p w14:paraId="03038B99" w14:textId="588DA168" w:rsidR="00197524" w:rsidRDefault="00197524" w:rsidP="00197524">
      <w:pPr>
        <w:ind w:firstLine="288"/>
      </w:pPr>
      <w:r>
        <w:fldChar w:fldCharType="begin"/>
      </w:r>
      <w:r>
        <w:instrText xml:space="preserve"> REF _Ref89988103 \h </w:instrText>
      </w:r>
      <w:r>
        <w:fldChar w:fldCharType="separate"/>
      </w:r>
      <w:r w:rsidR="00B42D63">
        <w:t xml:space="preserve">Figure </w:t>
      </w:r>
      <w:r w:rsidR="00B42D63">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04674EBF"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DF68FD" w:rsidRPr="00DF68FD">
        <w:t>Forecasters had a difficult time predicting Sundays, but Mondays and Saturdays were the most difficult.</w:t>
      </w:r>
      <w:r w:rsidR="00DF68FD">
        <w:t xml:space="preserve"> </w:t>
      </w:r>
      <w:r w:rsidR="00DF68FD" w:rsidRPr="00DF68FD">
        <w:t>For all forecasters, the middle of the week, specifically Tuesdays through Fridays, was the easiest 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350" w:name="_Toc92894233"/>
      <w:r>
        <w:t>4.</w:t>
      </w:r>
      <w:r w:rsidR="0082408F">
        <w:t>3</w:t>
      </w:r>
      <w:r>
        <w:t xml:space="preserve"> The Saint John Dataset</w:t>
      </w:r>
      <w:bookmarkEnd w:id="350"/>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351" w:name="_Toc92894234"/>
      <w:r>
        <w:lastRenderedPageBreak/>
        <w:t>4.3.1 The Hourly Performance</w:t>
      </w:r>
      <w:bookmarkEnd w:id="351"/>
    </w:p>
    <w:p w14:paraId="261F8437" w14:textId="24734D7F" w:rsidR="00A16CD9" w:rsidRDefault="00E542CC" w:rsidP="00A16CD9">
      <w:pPr>
        <w:ind w:firstLine="288"/>
      </w:pPr>
      <w:r>
        <w:fldChar w:fldCharType="begin"/>
      </w:r>
      <w:r>
        <w:instrText xml:space="preserve"> REF _Ref86233929 \h </w:instrText>
      </w:r>
      <w:r>
        <w:fldChar w:fldCharType="separate"/>
      </w:r>
      <w:r w:rsidR="00B42D63">
        <w:t xml:space="preserve">Figure </w:t>
      </w:r>
      <w:r w:rsidR="00B42D63">
        <w:rPr>
          <w:noProof/>
        </w:rPr>
        <w:t>20</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7E358B6C" w:rsidR="00855331" w:rsidRDefault="00ED000C" w:rsidP="00BB11E9">
      <w:pPr>
        <w:pStyle w:val="Caption"/>
        <w:jc w:val="center"/>
        <w:rPr>
          <w:noProof/>
        </w:rPr>
      </w:pPr>
      <w:bookmarkStart w:id="352" w:name="_Ref86233929"/>
      <w:bookmarkStart w:id="353" w:name="_Toc92894297"/>
      <w:r>
        <w:t xml:space="preserve">Figure </w:t>
      </w:r>
      <w:fldSimple w:instr=" SEQ Figure \* ARABIC ">
        <w:r w:rsidR="00B42D63">
          <w:rPr>
            <w:noProof/>
          </w:rPr>
          <w:t>20</w:t>
        </w:r>
      </w:fldSimple>
      <w:bookmarkEnd w:id="352"/>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353"/>
    </w:p>
    <w:p w14:paraId="120C1A6E" w14:textId="32E3F297" w:rsidR="000811A4" w:rsidRDefault="00A3061F" w:rsidP="00937A20">
      <w:pPr>
        <w:pStyle w:val="Heading4"/>
      </w:pPr>
      <w:r>
        <w:lastRenderedPageBreak/>
        <w:t xml:space="preserve">4.3.1.1 </w:t>
      </w:r>
      <w:r w:rsidRPr="009D7DDB">
        <w:t>A Snippet on Hourly Performance</w:t>
      </w:r>
    </w:p>
    <w:p w14:paraId="6DDE6032" w14:textId="5613F7AC"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B42D63">
        <w:t xml:space="preserve">Figure </w:t>
      </w:r>
      <w:r w:rsidR="00B42D63">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commentRangeStart w:id="354"/>
      <w:commentRangeStart w:id="355"/>
      <w:r w:rsidRPr="0068001A">
        <w:t>The SARIMAX forecaster made the most accurate predictions between 1:00 and 6:00</w:t>
      </w:r>
      <w:commentRangeEnd w:id="354"/>
      <w:r w:rsidR="006416B9">
        <w:rPr>
          <w:rStyle w:val="CommentReference"/>
        </w:rPr>
        <w:commentReference w:id="354"/>
      </w:r>
      <w:commentRangeEnd w:id="355"/>
      <w:r w:rsidR="00FB65BC">
        <w:rPr>
          <w:rStyle w:val="CommentReference"/>
        </w:rPr>
        <w:commentReference w:id="355"/>
      </w:r>
      <w:r w:rsidRPr="0068001A">
        <w:t xml:space="preserve">;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356" w:name="_Toc92894235"/>
      <w:r>
        <w:t>4.3.2 The Daily Performance</w:t>
      </w:r>
      <w:bookmarkEnd w:id="356"/>
    </w:p>
    <w:p w14:paraId="5B6C3A56" w14:textId="36C1FC9D" w:rsidR="009501CD" w:rsidRDefault="009501CD" w:rsidP="00E11833">
      <w:pPr>
        <w:ind w:firstLine="288"/>
      </w:pPr>
      <w:r>
        <w:fldChar w:fldCharType="begin"/>
      </w:r>
      <w:r>
        <w:instrText xml:space="preserve"> REF _Ref86237580 \h </w:instrText>
      </w:r>
      <w:r>
        <w:fldChar w:fldCharType="separate"/>
      </w:r>
      <w:r w:rsidR="00B42D63">
        <w:t xml:space="preserve">Figure </w:t>
      </w:r>
      <w:r w:rsidR="00B42D63">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22627AEF"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B42D63">
        <w:t xml:space="preserve">Figure </w:t>
      </w:r>
      <w:r w:rsidR="00B42D63">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7957B0B" w:rsidR="00447A6E" w:rsidRDefault="00F05615" w:rsidP="00F05615">
      <w:pPr>
        <w:pStyle w:val="Caption"/>
        <w:jc w:val="center"/>
      </w:pPr>
      <w:bookmarkStart w:id="357" w:name="_Ref86237580"/>
      <w:bookmarkStart w:id="358" w:name="_Toc92894298"/>
      <w:r>
        <w:t xml:space="preserve">Figure </w:t>
      </w:r>
      <w:fldSimple w:instr=" SEQ Figure \* ARABIC ">
        <w:r w:rsidR="00B42D63">
          <w:rPr>
            <w:noProof/>
          </w:rPr>
          <w:t>21</w:t>
        </w:r>
      </w:fldSimple>
      <w:bookmarkEnd w:id="357"/>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358"/>
    </w:p>
    <w:p w14:paraId="542CE18D" w14:textId="690304D8" w:rsidR="00EE7AB9" w:rsidRDefault="00EE7AB9" w:rsidP="00EE7AB9">
      <w:pPr>
        <w:pStyle w:val="Heading3"/>
      </w:pPr>
      <w:bookmarkStart w:id="359" w:name="_Toc92894236"/>
      <w:r>
        <w:lastRenderedPageBreak/>
        <w:t>4.</w:t>
      </w:r>
      <w:r w:rsidR="00AF1BCD">
        <w:t>3</w:t>
      </w:r>
      <w:r>
        <w:t>.3 The Monthly Performance</w:t>
      </w:r>
      <w:bookmarkEnd w:id="359"/>
    </w:p>
    <w:p w14:paraId="33DDAF88" w14:textId="2D2D6CED" w:rsidR="001C7569" w:rsidRPr="001C7569" w:rsidRDefault="001C7569" w:rsidP="001C7569">
      <w:pPr>
        <w:ind w:firstLine="288"/>
      </w:pPr>
      <w:r>
        <w:fldChar w:fldCharType="begin"/>
      </w:r>
      <w:r>
        <w:instrText xml:space="preserve"> REF _Ref86238423 \h </w:instrText>
      </w:r>
      <w:r>
        <w:fldChar w:fldCharType="separate"/>
      </w:r>
      <w:r w:rsidR="00B42D63">
        <w:t xml:space="preserve">Figure </w:t>
      </w:r>
      <w:r w:rsidR="00B42D63">
        <w:rPr>
          <w:noProof/>
        </w:rPr>
        <w:t>22</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B42D63">
        <w:t xml:space="preserve">Figure </w:t>
      </w:r>
      <w:r w:rsidR="00B42D63">
        <w:rPr>
          <w:noProof/>
        </w:rPr>
        <w:t>23</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7D11CB2E" w:rsidR="0015084A" w:rsidRDefault="0015084A" w:rsidP="0015084A">
      <w:pPr>
        <w:pStyle w:val="Caption"/>
        <w:jc w:val="center"/>
      </w:pPr>
      <w:bookmarkStart w:id="360" w:name="_Ref86238423"/>
      <w:bookmarkStart w:id="361" w:name="_Toc92894299"/>
      <w:r>
        <w:t xml:space="preserve">Figure </w:t>
      </w:r>
      <w:fldSimple w:instr=" SEQ Figure \* ARABIC ">
        <w:r w:rsidR="00B42D63">
          <w:rPr>
            <w:noProof/>
          </w:rPr>
          <w:t>22</w:t>
        </w:r>
      </w:fldSimple>
      <w:bookmarkEnd w:id="360"/>
      <w:r>
        <w:t xml:space="preserve"> - </w:t>
      </w:r>
      <w:r w:rsidR="00D3437E" w:rsidRPr="00D8190B">
        <w:t xml:space="preserve">Monthly MAPE for Each </w:t>
      </w:r>
      <w:r w:rsidR="00D3437E">
        <w:t>Forecaster</w:t>
      </w:r>
      <w:r w:rsidR="00D3437E" w:rsidRPr="00D8190B">
        <w:t xml:space="preserve"> </w:t>
      </w:r>
      <w:r w:rsidR="00D3437E">
        <w:t>– Saint John Dataset</w:t>
      </w:r>
      <w:bookmarkEnd w:id="361"/>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6401EAA5" w:rsidR="004840A1" w:rsidRDefault="004840A1" w:rsidP="004840A1">
      <w:pPr>
        <w:ind w:firstLine="288"/>
      </w:pPr>
      <w:r>
        <w:t xml:space="preserve">The city of Saint John experiences its highest demand during the winter months. Except for SARIMAX and SNF, the majority of algorithms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24F688B5" w:rsidR="00611460" w:rsidRDefault="00E516CF" w:rsidP="000E5632">
      <w:pPr>
        <w:pStyle w:val="Caption"/>
        <w:jc w:val="center"/>
      </w:pPr>
      <w:bookmarkStart w:id="362" w:name="_Ref90036482"/>
      <w:bookmarkStart w:id="363" w:name="_Toc92894300"/>
      <w:r>
        <w:t xml:space="preserve">Figure </w:t>
      </w:r>
      <w:fldSimple w:instr=" SEQ Figure \* ARABIC ">
        <w:r w:rsidR="00B42D63">
          <w:rPr>
            <w:noProof/>
          </w:rPr>
          <w:t>23</w:t>
        </w:r>
      </w:fldSimple>
      <w:bookmarkEnd w:id="362"/>
      <w:r w:rsidR="000304B0">
        <w:t xml:space="preserve"> -</w:t>
      </w:r>
      <w:commentRangeStart w:id="364"/>
      <w:commentRangeStart w:id="365"/>
      <w:r w:rsidR="000304B0">
        <w:t xml:space="preserve"> </w:t>
      </w:r>
      <w:r w:rsidRPr="009A03DA">
        <w:t>Monthly Error Distribution for CNN</w:t>
      </w:r>
      <w:r>
        <w:t>, LSTM, ANN, and SARIMAX</w:t>
      </w:r>
      <w:r w:rsidRPr="009A03DA">
        <w:t xml:space="preserve"> </w:t>
      </w:r>
      <w:r>
        <w:t>Forecasters – Saint John Dataset</w:t>
      </w:r>
      <w:commentRangeEnd w:id="364"/>
      <w:r w:rsidR="000304B0">
        <w:rPr>
          <w:rStyle w:val="CommentReference"/>
          <w:b w:val="0"/>
          <w:bCs w:val="0"/>
        </w:rPr>
        <w:commentReference w:id="364"/>
      </w:r>
      <w:commentRangeEnd w:id="365"/>
      <w:r w:rsidR="00FB65BC">
        <w:rPr>
          <w:rStyle w:val="CommentReference"/>
          <w:b w:val="0"/>
          <w:bCs w:val="0"/>
        </w:rPr>
        <w:commentReference w:id="365"/>
      </w:r>
      <w:bookmarkEnd w:id="363"/>
    </w:p>
    <w:p w14:paraId="0FB47306" w14:textId="518D9409"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hot months but struggled during cold months.</w:t>
      </w:r>
    </w:p>
    <w:p w14:paraId="10FF31B1" w14:textId="0D49754B" w:rsidR="00A80A0E" w:rsidRDefault="00A80A0E" w:rsidP="00A80A0E">
      <w:pPr>
        <w:pStyle w:val="Heading3"/>
      </w:pPr>
      <w:bookmarkStart w:id="366" w:name="_Toc92894237"/>
      <w:r>
        <w:t xml:space="preserve">4.3.4 </w:t>
      </w:r>
      <w:r w:rsidRPr="002B69C3">
        <w:t>Performance During the Seasons</w:t>
      </w:r>
      <w:bookmarkEnd w:id="366"/>
    </w:p>
    <w:p w14:paraId="51DE4E63" w14:textId="1F955461" w:rsidR="00DB6FCF" w:rsidRDefault="004B36D8" w:rsidP="009F5E69">
      <w:pPr>
        <w:ind w:firstLine="288"/>
      </w:pPr>
      <w:r w:rsidRPr="004B36D8">
        <w:t>The table below summarizes the MAPE and RMSE values obtained for the average of the Saint John test dataset across all seasons. Except for SNF, all forecasters had their worst predictions in the winter; SNF had its worst predictions in the spring. Summer was the most predictable season for forecasters because demand was more stable. CNN performed the best overall across all four seasons, while SNF performed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2F1FE0E7" w:rsidR="00044156" w:rsidRDefault="009F2857" w:rsidP="009F2857">
      <w:pPr>
        <w:pStyle w:val="Caption"/>
        <w:jc w:val="center"/>
      </w:pPr>
      <w:bookmarkStart w:id="367" w:name="_Toc92894273"/>
      <w:r>
        <w:t xml:space="preserve">Table </w:t>
      </w:r>
      <w:r w:rsidR="00425D80">
        <w:fldChar w:fldCharType="begin"/>
      </w:r>
      <w:r w:rsidR="00425D80">
        <w:instrText xml:space="preserve"> SEQ Table \* ARABIC </w:instrText>
      </w:r>
      <w:r w:rsidR="00425D80">
        <w:fldChar w:fldCharType="separate"/>
      </w:r>
      <w:r w:rsidR="00B42D63">
        <w:rPr>
          <w:noProof/>
        </w:rPr>
        <w:t>15</w:t>
      </w:r>
      <w:r w:rsidR="00425D80">
        <w:rPr>
          <w:noProof/>
        </w:rPr>
        <w:fldChar w:fldCharType="end"/>
      </w:r>
      <w:r>
        <w:t xml:space="preserve"> - </w:t>
      </w:r>
      <w:r w:rsidRPr="00040840">
        <w:t xml:space="preserve">Seasonal MAPE and RMSE for the </w:t>
      </w:r>
      <w:r>
        <w:t>Saint John</w:t>
      </w:r>
      <w:r w:rsidRPr="00040840">
        <w:t xml:space="preserve"> Dataset</w:t>
      </w:r>
      <w:bookmarkEnd w:id="367"/>
    </w:p>
    <w:p w14:paraId="5C5F63B5" w14:textId="72B74785" w:rsidR="00B71FA2" w:rsidRDefault="00B71FA2" w:rsidP="00B71FA2">
      <w:pPr>
        <w:pStyle w:val="Heading3"/>
      </w:pPr>
      <w:bookmarkStart w:id="368" w:name="_Toc92894238"/>
      <w:r>
        <w:t xml:space="preserve">4.3.5 </w:t>
      </w:r>
      <w:r w:rsidRPr="00A50162">
        <w:t>Comprehensive Analysis Discussion</w:t>
      </w:r>
      <w:bookmarkEnd w:id="368"/>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6090C9A" w:rsidR="00DB6FCF" w:rsidRDefault="00DB6FCF" w:rsidP="00DB6FCF">
      <w:pPr>
        <w:pStyle w:val="Caption"/>
        <w:jc w:val="center"/>
      </w:pPr>
      <w:bookmarkStart w:id="369" w:name="_Toc92894301"/>
      <w:r>
        <w:t xml:space="preserve">Figure </w:t>
      </w:r>
      <w:fldSimple w:instr=" SEQ Figure \* ARABIC ">
        <w:r w:rsidR="00B42D63">
          <w:rPr>
            <w:noProof/>
          </w:rPr>
          <w:t>24</w:t>
        </w:r>
      </w:fldSimple>
      <w:r>
        <w:t xml:space="preserve"> - </w:t>
      </w:r>
      <w:r w:rsidRPr="001C274B">
        <w:t>Scatter Plot of Load Demand versus Temperature</w:t>
      </w:r>
      <w:r>
        <w:t xml:space="preserve"> – Saint John Dataset</w:t>
      </w:r>
      <w:bookmarkEnd w:id="369"/>
    </w:p>
    <w:p w14:paraId="66248B2D" w14:textId="6F585B1F" w:rsidR="003E2279" w:rsidRDefault="006049CA" w:rsidP="006B66D4">
      <w:pPr>
        <w:ind w:firstLine="288"/>
      </w:pPr>
      <w:r w:rsidRPr="006049CA">
        <w:t>The SARIMAX forecaster was the most accurate in some of the winter months with the highest demand, such as January, November, and December, but it was not very accurate in the remaining months of the year, while the CNN forecaster was the most accurate in the remaining months of the year.</w:t>
      </w:r>
      <w:r>
        <w:t xml:space="preserve"> </w:t>
      </w:r>
      <w:r w:rsidR="00386A70" w:rsidRPr="00386A70">
        <w:t xml:space="preserve">This means that the SARIMAX forecasts can be used as a primary reference point for these specific months, while the CNN forecasts can be used </w:t>
      </w:r>
      <w:r w:rsidR="00386A70" w:rsidRPr="00386A70">
        <w:lastRenderedPageBreak/>
        <w:t>for the rest of the year; however, a more in-depth investigation into why the SARIMAX performance was accurate during the winter months could have been conducted, but it is beyond the scope of this thesis.</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7D4144D6"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The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370" w:name="_Toc92894239"/>
      <w:r>
        <w:lastRenderedPageBreak/>
        <w:t>5</w:t>
      </w:r>
      <w:r w:rsidR="00087018">
        <w:t xml:space="preserve"> </w:t>
      </w:r>
      <w:r w:rsidR="003029FE">
        <w:t>Conclusion</w:t>
      </w:r>
      <w:bookmarkEnd w:id="370"/>
    </w:p>
    <w:p w14:paraId="5A0C29B8" w14:textId="02D8234F" w:rsidR="00CB5ADF" w:rsidRPr="00CB5ADF" w:rsidRDefault="00C27A39" w:rsidP="00C50A2C">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371" w:name="_Toc92894240"/>
      <w:r>
        <w:t xml:space="preserve">5.1 </w:t>
      </w:r>
      <w:r w:rsidR="0010026B">
        <w:t>Summary</w:t>
      </w:r>
      <w:bookmarkEnd w:id="371"/>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7725B190" w:rsidR="00752FBF" w:rsidRDefault="003A74AB" w:rsidP="00A94AF0">
      <w:pPr>
        <w:ind w:firstLine="288"/>
      </w:pPr>
      <w:r w:rsidRPr="003A74AB">
        <w:t>CNN, ANN, and LSTM were the top forecasters across all 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performance </w:t>
      </w:r>
      <w:r w:rsidR="00752FBF" w:rsidRPr="00752FBF">
        <w:lastRenderedPageBreak/>
        <w:t>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372" w:name="_Toc92894241"/>
      <w:r>
        <w:t>5</w:t>
      </w:r>
      <w:r w:rsidR="002401EE">
        <w:t>.</w:t>
      </w:r>
      <w:r w:rsidR="00A96202">
        <w:t>2</w:t>
      </w:r>
      <w:r w:rsidR="002401EE">
        <w:t xml:space="preserve"> Contributions</w:t>
      </w:r>
      <w:bookmarkEnd w:id="372"/>
    </w:p>
    <w:p w14:paraId="559D85A1" w14:textId="7A27674B"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This research contributes to the maturation of the ongoing debate about the use of deep learning techniques in load forecasting.</w:t>
      </w:r>
      <w:r w:rsidR="00681D03" w:rsidRPr="00681D03">
        <w:t xml:space="preserve"> </w:t>
      </w:r>
      <w:r w:rsidR="00BD6F2D" w:rsidRPr="00BD6F2D">
        <w:t xml:space="preserve">We implemented forecasters that have been shown in the </w:t>
      </w:r>
      <w:r w:rsidR="00BD6F2D" w:rsidRPr="00BD6F2D">
        <w:lastRenderedPageBreak/>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FF00E1">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[158]","plainTextFormattedCitation":"[2], [46], [107], [158]","previouslyFormattedCitation":"[2], [46], [107], [158]"},"properties":{"noteIndex":0},"schema":"https://github.com/citation-style-language/schema/raw/master/csl-citation.json"}</w:instrText>
      </w:r>
      <w:r w:rsidR="00BD6F2D">
        <w:fldChar w:fldCharType="separate"/>
      </w:r>
      <w:r w:rsidR="00BD6F2D" w:rsidRPr="00BD6F2D">
        <w:rPr>
          <w:noProof/>
        </w:rPr>
        <w:t>[2], [46], [107], [158]</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373" w:name="_Toc92894242"/>
      <w:r>
        <w:t>5.</w:t>
      </w:r>
      <w:r w:rsidR="00A96202">
        <w:t>3</w:t>
      </w:r>
      <w:r>
        <w:t xml:space="preserve"> </w:t>
      </w:r>
      <w:r w:rsidR="00B06C82">
        <w:t>Future Work</w:t>
      </w:r>
      <w:bookmarkEnd w:id="373"/>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Incorporating more lag values, such as those from the previous week, rather than just those from the previous day, can improve the performance of most forecasters in predicting Mondays, Saturdays, and Sundays</w:t>
      </w:r>
      <w:r w:rsidR="00B9702C" w:rsidRPr="00B9702C">
        <w:t xml:space="preserve">. </w:t>
      </w:r>
      <w:r w:rsidR="00982286">
        <w:t>Furthermore</w:t>
      </w:r>
      <w:r w:rsidR="00982286" w:rsidRPr="0057524A">
        <w:t xml:space="preserve">, depending on the analyst's objectives, weather </w:t>
      </w:r>
      <w:r w:rsidR="00982286" w:rsidRPr="0057524A">
        <w:lastRenderedPageBreak/>
        <w:t>variables such as humidity, dewpoint, and wind direction/speed can be used in addition to temperature.</w:t>
      </w:r>
    </w:p>
    <w:p w14:paraId="412CD28A" w14:textId="7394AD06" w:rsidR="00982286" w:rsidRDefault="00982286" w:rsidP="00982286">
      <w:pPr>
        <w:ind w:firstLine="288"/>
      </w:pPr>
      <w:r w:rsidRPr="00982286">
        <w:t>Instead of using the ANNSTLF architecture, another approach for the CNN and LSTM that may improve their load forecasting performance is to implement them as temporal versions. Additionally, hybrid models incorporating CNNs, and LSTMs may be an option, as some researchers have discovered that combining these two improves performance, as discussed in the deep learning section. Tao Hong et al.</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rsidRPr="00982286">
        <w:t xml:space="preserve"> also stated in their review paper that the majority of the best load forecasting </w:t>
      </w:r>
      <w:r>
        <w:t>models</w:t>
      </w:r>
      <w:r w:rsidRPr="00982286">
        <w:t xml:space="preserve"> had been discovered to be hybrid models.</w:t>
      </w:r>
    </w:p>
    <w:p w14:paraId="6DCC5662" w14:textId="4DFF8DEA"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DC0A64">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[181]","plainTextFormattedCitation":"[48], [181]","previouslyFormattedCitation":"[48], [181]"},"properties":{"noteIndex":0},"schema":"https://github.com/citation-style-language/schema/raw/master/csl-citation.json"}</w:instrText>
      </w:r>
      <w:r w:rsidR="006C72CD">
        <w:fldChar w:fldCharType="separate"/>
      </w:r>
      <w:r w:rsidR="00791B40" w:rsidRPr="00791B40">
        <w:rPr>
          <w:noProof/>
        </w:rPr>
        <w:t>[48], [181]</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374" w:name="_Toc92894243"/>
      <w:r>
        <w:lastRenderedPageBreak/>
        <w:t>Bibliography</w:t>
      </w:r>
      <w:bookmarkEnd w:id="374"/>
    </w:p>
    <w:p w14:paraId="3FB2A98A" w14:textId="0D369003" w:rsidR="00B42D63" w:rsidRPr="00B42D63" w:rsidRDefault="00287359" w:rsidP="00B42D6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42D63" w:rsidRPr="00B42D63">
        <w:rPr>
          <w:noProof/>
        </w:rPr>
        <w:t>[1]</w:t>
      </w:r>
      <w:r w:rsidR="00B42D63" w:rsidRPr="00B42D63">
        <w:rPr>
          <w:noProof/>
        </w:rPr>
        <w:tab/>
        <w:t xml:space="preserve">T. Hong and S. Fan, “Probabilistic electric load forecasting: A tutorial review,” </w:t>
      </w:r>
      <w:r w:rsidR="00B42D63" w:rsidRPr="00B42D63">
        <w:rPr>
          <w:i/>
          <w:iCs/>
          <w:noProof/>
        </w:rPr>
        <w:t>Int. J. Forecast.</w:t>
      </w:r>
      <w:r w:rsidR="00B42D63" w:rsidRPr="00B42D63">
        <w:rPr>
          <w:noProof/>
        </w:rPr>
        <w:t>, vol. 32, no. 3, pp. 914–938, 2016, doi: 10.1016/j.ijforecast.2015.11.011.</w:t>
      </w:r>
    </w:p>
    <w:p w14:paraId="441EDEF6" w14:textId="77777777" w:rsidR="00B42D63" w:rsidRPr="00B42D63" w:rsidRDefault="00B42D63" w:rsidP="00B42D63">
      <w:pPr>
        <w:widowControl w:val="0"/>
        <w:autoSpaceDE w:val="0"/>
        <w:autoSpaceDN w:val="0"/>
        <w:adjustRightInd w:val="0"/>
        <w:ind w:left="640" w:hanging="640"/>
        <w:rPr>
          <w:noProof/>
        </w:rPr>
      </w:pPr>
      <w:r w:rsidRPr="00B42D63">
        <w:rPr>
          <w:noProof/>
        </w:rPr>
        <w:t>[2]</w:t>
      </w:r>
      <w:r w:rsidRPr="00B42D63">
        <w:rPr>
          <w:noProof/>
        </w:rPr>
        <w:tab/>
        <w:t>K. Amarasinghe, D. L. Marino, and M. Manic, “Deep neural networks for energy load forecasting,” 2017, doi: 10.1109/ISIE.2017.8001465.</w:t>
      </w:r>
    </w:p>
    <w:p w14:paraId="6F5C564F" w14:textId="77777777" w:rsidR="00B42D63" w:rsidRPr="00B42D63" w:rsidRDefault="00B42D63" w:rsidP="00B42D63">
      <w:pPr>
        <w:widowControl w:val="0"/>
        <w:autoSpaceDE w:val="0"/>
        <w:autoSpaceDN w:val="0"/>
        <w:adjustRightInd w:val="0"/>
        <w:ind w:left="640" w:hanging="640"/>
        <w:rPr>
          <w:noProof/>
        </w:rPr>
      </w:pPr>
      <w:r w:rsidRPr="00B42D63">
        <w:rPr>
          <w:noProof/>
        </w:rPr>
        <w:t>[3]</w:t>
      </w:r>
      <w:r w:rsidRPr="00B42D63">
        <w:rPr>
          <w:noProof/>
        </w:rPr>
        <w:tab/>
        <w:t xml:space="preserve">C. Kuster, Y. Rezgui, and M. Mourshed, “Electrical load forecasting models: A critical systematic review,” </w:t>
      </w:r>
      <w:r w:rsidRPr="00B42D63">
        <w:rPr>
          <w:i/>
          <w:iCs/>
          <w:noProof/>
        </w:rPr>
        <w:t>Sustainable Cities and Society</w:t>
      </w:r>
      <w:r w:rsidRPr="00B42D63">
        <w:rPr>
          <w:noProof/>
        </w:rPr>
        <w:t>. 2017, doi: 10.1016/j.scs.2017.08.009.</w:t>
      </w:r>
    </w:p>
    <w:p w14:paraId="446817D3" w14:textId="77777777" w:rsidR="00B42D63" w:rsidRPr="00B42D63" w:rsidRDefault="00B42D63" w:rsidP="00B42D63">
      <w:pPr>
        <w:widowControl w:val="0"/>
        <w:autoSpaceDE w:val="0"/>
        <w:autoSpaceDN w:val="0"/>
        <w:adjustRightInd w:val="0"/>
        <w:ind w:left="640" w:hanging="640"/>
        <w:rPr>
          <w:noProof/>
        </w:rPr>
      </w:pPr>
      <w:r w:rsidRPr="00B42D63">
        <w:rPr>
          <w:noProof/>
        </w:rPr>
        <w:t>[4]</w:t>
      </w:r>
      <w:r w:rsidRPr="00B42D63">
        <w:rPr>
          <w:noProof/>
        </w:rPr>
        <w:tab/>
        <w:t>W. He, “Load Forecasting via Deep Neural Networks,” 2017, doi: 10.1016/j.procs.2017.11.374.</w:t>
      </w:r>
    </w:p>
    <w:p w14:paraId="6866CEB2" w14:textId="77777777" w:rsidR="00B42D63" w:rsidRPr="00B42D63" w:rsidRDefault="00B42D63" w:rsidP="00B42D63">
      <w:pPr>
        <w:widowControl w:val="0"/>
        <w:autoSpaceDE w:val="0"/>
        <w:autoSpaceDN w:val="0"/>
        <w:adjustRightInd w:val="0"/>
        <w:ind w:left="640" w:hanging="640"/>
        <w:rPr>
          <w:noProof/>
        </w:rPr>
      </w:pPr>
      <w:r w:rsidRPr="00B42D63">
        <w:rPr>
          <w:noProof/>
        </w:rPr>
        <w:t>[5]</w:t>
      </w:r>
      <w:r w:rsidRPr="00B42D63">
        <w:rPr>
          <w:noProof/>
        </w:rPr>
        <w:tab/>
        <w:t>J. Zheng, C. Xu, Z. Zhang, and X. Li, “Electric load forecasting in smart grids using Long-Short-Term-Memory based Recurrent Neural Network,” 2017, doi: 10.1109/CISS.2017.7926112.</w:t>
      </w:r>
    </w:p>
    <w:p w14:paraId="4B1462B9" w14:textId="77777777" w:rsidR="00B42D63" w:rsidRPr="00B42D63" w:rsidRDefault="00B42D63" w:rsidP="00B42D63">
      <w:pPr>
        <w:widowControl w:val="0"/>
        <w:autoSpaceDE w:val="0"/>
        <w:autoSpaceDN w:val="0"/>
        <w:adjustRightInd w:val="0"/>
        <w:ind w:left="640" w:hanging="640"/>
        <w:rPr>
          <w:noProof/>
        </w:rPr>
      </w:pPr>
      <w:r w:rsidRPr="00B42D63">
        <w:rPr>
          <w:noProof/>
        </w:rPr>
        <w:t>[6]</w:t>
      </w:r>
      <w:r w:rsidRPr="00B42D63">
        <w:rPr>
          <w:noProof/>
        </w:rPr>
        <w:tab/>
        <w:t xml:space="preserve">D. L. Marino, K. Amarasinghe, and M. Manic, “Building energy load forecasting using Deep Neural Networks,” </w:t>
      </w:r>
      <w:r w:rsidRPr="00B42D63">
        <w:rPr>
          <w:i/>
          <w:iCs/>
          <w:noProof/>
        </w:rPr>
        <w:t>IECON Proc. (Industrial Electron. Conf.</w:t>
      </w:r>
      <w:r w:rsidRPr="00B42D63">
        <w:rPr>
          <w:noProof/>
        </w:rPr>
        <w:t>, pp. 7046–7051, 2016, doi: 10.1109/IECON.2016.7793413.</w:t>
      </w:r>
    </w:p>
    <w:p w14:paraId="681C27CD" w14:textId="77777777" w:rsidR="00B42D63" w:rsidRPr="00B42D63" w:rsidRDefault="00B42D63" w:rsidP="00B42D63">
      <w:pPr>
        <w:widowControl w:val="0"/>
        <w:autoSpaceDE w:val="0"/>
        <w:autoSpaceDN w:val="0"/>
        <w:adjustRightInd w:val="0"/>
        <w:ind w:left="640" w:hanging="640"/>
        <w:rPr>
          <w:noProof/>
        </w:rPr>
      </w:pPr>
      <w:r w:rsidRPr="00B42D63">
        <w:rPr>
          <w:noProof/>
        </w:rPr>
        <w:t>[7]</w:t>
      </w:r>
      <w:r w:rsidRPr="00B42D63">
        <w:rPr>
          <w:noProof/>
        </w:rPr>
        <w:tab/>
        <w:t xml:space="preserve">A. Almalaq and G. Edwards, “A review of deep learning methods applied on load forecasting,” </w:t>
      </w:r>
      <w:r w:rsidRPr="00B42D63">
        <w:rPr>
          <w:i/>
          <w:iCs/>
          <w:noProof/>
        </w:rPr>
        <w:t>Proc. - 16th IEEE Int. Conf. Mach. Learn. Appl. ICMLA 2017</w:t>
      </w:r>
      <w:r w:rsidRPr="00B42D63">
        <w:rPr>
          <w:noProof/>
        </w:rPr>
        <w:t>, vol. 2017-Decem, pp. 511–516, 2017, doi: 10.1109/ICMLA.2017.0-110.</w:t>
      </w:r>
    </w:p>
    <w:p w14:paraId="1B2FC016" w14:textId="77777777" w:rsidR="00B42D63" w:rsidRPr="00B42D63" w:rsidRDefault="00B42D63" w:rsidP="00B42D63">
      <w:pPr>
        <w:widowControl w:val="0"/>
        <w:autoSpaceDE w:val="0"/>
        <w:autoSpaceDN w:val="0"/>
        <w:adjustRightInd w:val="0"/>
        <w:ind w:left="640" w:hanging="640"/>
        <w:rPr>
          <w:noProof/>
        </w:rPr>
      </w:pPr>
      <w:r w:rsidRPr="00B42D63">
        <w:rPr>
          <w:noProof/>
        </w:rPr>
        <w:t>[8]</w:t>
      </w:r>
      <w:r w:rsidRPr="00B42D63">
        <w:rPr>
          <w:noProof/>
        </w:rPr>
        <w:tab/>
        <w:t xml:space="preserve">W. Kong, Z. Y. Dong, Y. Jia, D. J. Hill, Y. Xu, and Y. Zhang, “Short-Term Residential Load Forecasting Based on LSTM Recurrent Neural Network,” </w:t>
      </w:r>
      <w:r w:rsidRPr="00B42D63">
        <w:rPr>
          <w:i/>
          <w:iCs/>
          <w:noProof/>
        </w:rPr>
        <w:t>IEEE Trans. Smart Grid</w:t>
      </w:r>
      <w:r w:rsidRPr="00B42D63">
        <w:rPr>
          <w:noProof/>
        </w:rPr>
        <w:t xml:space="preserve">, vol. 10, no. 1, pp. 841–851, 2019, doi: </w:t>
      </w:r>
      <w:r w:rsidRPr="00B42D63">
        <w:rPr>
          <w:noProof/>
        </w:rPr>
        <w:lastRenderedPageBreak/>
        <w:t>10.1109/TSG.2017.2753802.</w:t>
      </w:r>
    </w:p>
    <w:p w14:paraId="11E8D2F4" w14:textId="77777777" w:rsidR="00B42D63" w:rsidRPr="00B42D63" w:rsidRDefault="00B42D63" w:rsidP="00B42D63">
      <w:pPr>
        <w:widowControl w:val="0"/>
        <w:autoSpaceDE w:val="0"/>
        <w:autoSpaceDN w:val="0"/>
        <w:adjustRightInd w:val="0"/>
        <w:ind w:left="640" w:hanging="640"/>
        <w:rPr>
          <w:noProof/>
        </w:rPr>
      </w:pPr>
      <w:r w:rsidRPr="00B42D63">
        <w:rPr>
          <w:noProof/>
        </w:rPr>
        <w:t>[9]</w:t>
      </w:r>
      <w:r w:rsidRPr="00B42D63">
        <w:rPr>
          <w:noProof/>
        </w:rPr>
        <w:tab/>
        <w:t xml:space="preserve">S. Saurabh, H. Shoeb, A. B. Mohammad, S. Singh, S. Hussain, and M. A. Bazaz, “Short term load forecasting using artificial neural network,” in </w:t>
      </w:r>
      <w:r w:rsidRPr="00B42D63">
        <w:rPr>
          <w:i/>
          <w:iCs/>
          <w:noProof/>
        </w:rPr>
        <w:t>2017 4th International Conference on Image Information Processing, ICIIP 2017</w:t>
      </w:r>
      <w:r w:rsidRPr="00B42D63">
        <w:rPr>
          <w:noProof/>
        </w:rPr>
        <w:t>, 2018, pp. 159–163, doi: 10.1109/ICIIP.2017.8313703.</w:t>
      </w:r>
    </w:p>
    <w:p w14:paraId="2BF18EA4" w14:textId="77777777" w:rsidR="00B42D63" w:rsidRPr="00B42D63" w:rsidRDefault="00B42D63" w:rsidP="00B42D63">
      <w:pPr>
        <w:widowControl w:val="0"/>
        <w:autoSpaceDE w:val="0"/>
        <w:autoSpaceDN w:val="0"/>
        <w:adjustRightInd w:val="0"/>
        <w:ind w:left="640" w:hanging="640"/>
        <w:rPr>
          <w:noProof/>
        </w:rPr>
      </w:pPr>
      <w:r w:rsidRPr="00B42D63">
        <w:rPr>
          <w:noProof/>
        </w:rPr>
        <w:t>[10]</w:t>
      </w:r>
      <w:r w:rsidRPr="00B42D63">
        <w:rPr>
          <w:noProof/>
        </w:rPr>
        <w:tab/>
        <w:t xml:space="preserve">J. Zhang, Y. M. Wei, D. Li, Z. Tan, and J. Zhou, “Short term electricity load forecasting using a hybrid model,” </w:t>
      </w:r>
      <w:r w:rsidRPr="00B42D63">
        <w:rPr>
          <w:i/>
          <w:iCs/>
          <w:noProof/>
        </w:rPr>
        <w:t>Energy</w:t>
      </w:r>
      <w:r w:rsidRPr="00B42D63">
        <w:rPr>
          <w:noProof/>
        </w:rPr>
        <w:t>, 2018, doi: 10.1016/j.energy.2018.06.012.</w:t>
      </w:r>
    </w:p>
    <w:p w14:paraId="6CFA05AA" w14:textId="77777777" w:rsidR="00B42D63" w:rsidRPr="00B42D63" w:rsidRDefault="00B42D63" w:rsidP="00B42D63">
      <w:pPr>
        <w:widowControl w:val="0"/>
        <w:autoSpaceDE w:val="0"/>
        <w:autoSpaceDN w:val="0"/>
        <w:adjustRightInd w:val="0"/>
        <w:ind w:left="640" w:hanging="640"/>
        <w:rPr>
          <w:noProof/>
        </w:rPr>
      </w:pPr>
      <w:r w:rsidRPr="00B42D63">
        <w:rPr>
          <w:noProof/>
        </w:rPr>
        <w:t>[11]</w:t>
      </w:r>
      <w:r w:rsidRPr="00B42D63">
        <w:rPr>
          <w:noProof/>
        </w:rPr>
        <w:tab/>
        <w:t xml:space="preserve">A. Rahman, V. Srikumar, and A. D. Smith, “Predicting electricity consumption for commercial and residential buildings using deep recurrent neural networks,” </w:t>
      </w:r>
      <w:r w:rsidRPr="00B42D63">
        <w:rPr>
          <w:i/>
          <w:iCs/>
          <w:noProof/>
        </w:rPr>
        <w:t>Appl. Energy</w:t>
      </w:r>
      <w:r w:rsidRPr="00B42D63">
        <w:rPr>
          <w:noProof/>
        </w:rPr>
        <w:t>, 2018, doi: 10.1016/j.apenergy.2017.12.051.</w:t>
      </w:r>
    </w:p>
    <w:p w14:paraId="4EB82DAA" w14:textId="77777777" w:rsidR="00B42D63" w:rsidRPr="00B42D63" w:rsidRDefault="00B42D63" w:rsidP="00B42D63">
      <w:pPr>
        <w:widowControl w:val="0"/>
        <w:autoSpaceDE w:val="0"/>
        <w:autoSpaceDN w:val="0"/>
        <w:adjustRightInd w:val="0"/>
        <w:ind w:left="640" w:hanging="640"/>
        <w:rPr>
          <w:noProof/>
        </w:rPr>
      </w:pPr>
      <w:r w:rsidRPr="00B42D63">
        <w:rPr>
          <w:noProof/>
        </w:rPr>
        <w:t>[12]</w:t>
      </w:r>
      <w:r w:rsidRPr="00B42D63">
        <w:rPr>
          <w:noProof/>
        </w:rPr>
        <w:tab/>
        <w:t xml:space="preserve">B. Yildiz, J. I. Bilbao, and A. B. Sproul, “A review and analysis of regression and machine learning models on commercial building electricity load forecasting,” </w:t>
      </w:r>
      <w:r w:rsidRPr="00B42D63">
        <w:rPr>
          <w:i/>
          <w:iCs/>
          <w:noProof/>
        </w:rPr>
        <w:t>Renewable and Sustainable Energy Reviews</w:t>
      </w:r>
      <w:r w:rsidRPr="00B42D63">
        <w:rPr>
          <w:noProof/>
        </w:rPr>
        <w:t>. 2017, doi: 10.1016/j.rser.2017.02.023.</w:t>
      </w:r>
    </w:p>
    <w:p w14:paraId="0ABCA39C" w14:textId="77777777" w:rsidR="00B42D63" w:rsidRPr="00B42D63" w:rsidRDefault="00B42D63" w:rsidP="00B42D63">
      <w:pPr>
        <w:widowControl w:val="0"/>
        <w:autoSpaceDE w:val="0"/>
        <w:autoSpaceDN w:val="0"/>
        <w:adjustRightInd w:val="0"/>
        <w:ind w:left="640" w:hanging="640"/>
        <w:rPr>
          <w:noProof/>
        </w:rPr>
      </w:pPr>
      <w:r w:rsidRPr="00B42D63">
        <w:rPr>
          <w:noProof/>
        </w:rPr>
        <w:t>[13]</w:t>
      </w:r>
      <w:r w:rsidRPr="00B42D63">
        <w:rPr>
          <w:noProof/>
        </w:rPr>
        <w:tab/>
        <w:t>A. Baliyan, K. Gaurav, and S. Kumar Mishra, “A review of short term load forecasting using artificial neural network models,” 2015, doi: 10.1016/j.procs.2015.04.160.</w:t>
      </w:r>
    </w:p>
    <w:p w14:paraId="01DD4AC7" w14:textId="77777777" w:rsidR="00B42D63" w:rsidRPr="00B42D63" w:rsidRDefault="00B42D63" w:rsidP="00B42D63">
      <w:pPr>
        <w:widowControl w:val="0"/>
        <w:autoSpaceDE w:val="0"/>
        <w:autoSpaceDN w:val="0"/>
        <w:adjustRightInd w:val="0"/>
        <w:ind w:left="640" w:hanging="640"/>
        <w:rPr>
          <w:noProof/>
        </w:rPr>
      </w:pPr>
      <w:r w:rsidRPr="00B42D63">
        <w:rPr>
          <w:noProof/>
        </w:rPr>
        <w:t>[14]</w:t>
      </w:r>
      <w:r w:rsidRPr="00B42D63">
        <w:rPr>
          <w:noProof/>
        </w:rPr>
        <w:tab/>
        <w:t xml:space="preserve">I. K. Nti, M. Teimeh, O. Nyarko-Boateng, and A. F. Adekoya, “Electricity load forecasting: a systematic review,” </w:t>
      </w:r>
      <w:r w:rsidRPr="00B42D63">
        <w:rPr>
          <w:i/>
          <w:iCs/>
          <w:noProof/>
        </w:rPr>
        <w:t>J. Electr. Syst. Inf. Technol.</w:t>
      </w:r>
      <w:r w:rsidRPr="00B42D63">
        <w:rPr>
          <w:noProof/>
        </w:rPr>
        <w:t>, 2020, doi: 10.1186/s43067-020-00021-8.</w:t>
      </w:r>
    </w:p>
    <w:p w14:paraId="218A6320" w14:textId="77777777" w:rsidR="00B42D63" w:rsidRPr="00B42D63" w:rsidRDefault="00B42D63" w:rsidP="00B42D63">
      <w:pPr>
        <w:widowControl w:val="0"/>
        <w:autoSpaceDE w:val="0"/>
        <w:autoSpaceDN w:val="0"/>
        <w:adjustRightInd w:val="0"/>
        <w:ind w:left="640" w:hanging="640"/>
        <w:rPr>
          <w:noProof/>
        </w:rPr>
      </w:pPr>
      <w:r w:rsidRPr="00B42D63">
        <w:rPr>
          <w:noProof/>
        </w:rPr>
        <w:t>[15]</w:t>
      </w:r>
      <w:r w:rsidRPr="00B42D63">
        <w:rPr>
          <w:noProof/>
        </w:rPr>
        <w:tab/>
        <w:t>E. Ela and B. Kirby, “ERCOT Event on February 26, 2008: Lessons Learned,” 2008, Accessed: Sep. 17, 2021. [Online]. Available: http://www.osti.gov/bridge.</w:t>
      </w:r>
    </w:p>
    <w:p w14:paraId="55098A42" w14:textId="77777777" w:rsidR="00B42D63" w:rsidRPr="00B42D63" w:rsidRDefault="00B42D63" w:rsidP="00B42D63">
      <w:pPr>
        <w:widowControl w:val="0"/>
        <w:autoSpaceDE w:val="0"/>
        <w:autoSpaceDN w:val="0"/>
        <w:adjustRightInd w:val="0"/>
        <w:ind w:left="640" w:hanging="640"/>
        <w:rPr>
          <w:noProof/>
        </w:rPr>
      </w:pPr>
      <w:r w:rsidRPr="00B42D63">
        <w:rPr>
          <w:noProof/>
        </w:rPr>
        <w:t>[16]</w:t>
      </w:r>
      <w:r w:rsidRPr="00B42D63">
        <w:rPr>
          <w:noProof/>
        </w:rPr>
        <w:tab/>
        <w:t xml:space="preserve">“Freak Blackouts Plunge Korea into Darkness - The Chosun Ilbo (English Edition): </w:t>
      </w:r>
      <w:r w:rsidRPr="00B42D63">
        <w:rPr>
          <w:noProof/>
        </w:rPr>
        <w:lastRenderedPageBreak/>
        <w:t>Daily News from Korea - national/politics &gt; national,” 2011. http://english.chosun.com/site/data/html_dir/2011/09/16/2011091600558.html (accessed Sep. 17, 2021).</w:t>
      </w:r>
    </w:p>
    <w:p w14:paraId="6A09E954" w14:textId="77777777" w:rsidR="00B42D63" w:rsidRPr="00B42D63" w:rsidRDefault="00B42D63" w:rsidP="00B42D63">
      <w:pPr>
        <w:widowControl w:val="0"/>
        <w:autoSpaceDE w:val="0"/>
        <w:autoSpaceDN w:val="0"/>
        <w:adjustRightInd w:val="0"/>
        <w:ind w:left="640" w:hanging="640"/>
        <w:rPr>
          <w:noProof/>
        </w:rPr>
      </w:pPr>
      <w:r w:rsidRPr="00B42D63">
        <w:rPr>
          <w:noProof/>
        </w:rPr>
        <w:t>[17]</w:t>
      </w:r>
      <w:r w:rsidRPr="00B42D63">
        <w:rPr>
          <w:noProof/>
        </w:rPr>
        <w:tab/>
        <w:t>S. Khan, N. Javaid, A. Chand, A. B. M. Khan, F. Rashid, and I. U. Afridi, “Electricity Load Forecasting for Each Day of Week Using Deep CNN,” 2019, doi: 10.1007/978-3-030-15035-8_107.</w:t>
      </w:r>
    </w:p>
    <w:p w14:paraId="1949362D" w14:textId="77777777" w:rsidR="00B42D63" w:rsidRPr="00B42D63" w:rsidRDefault="00B42D63" w:rsidP="00B42D63">
      <w:pPr>
        <w:widowControl w:val="0"/>
        <w:autoSpaceDE w:val="0"/>
        <w:autoSpaceDN w:val="0"/>
        <w:adjustRightInd w:val="0"/>
        <w:ind w:left="640" w:hanging="640"/>
        <w:rPr>
          <w:noProof/>
        </w:rPr>
      </w:pPr>
      <w:r w:rsidRPr="00B42D63">
        <w:rPr>
          <w:noProof/>
        </w:rPr>
        <w:t>[18]</w:t>
      </w:r>
      <w:r w:rsidRPr="00B42D63">
        <w:rPr>
          <w:noProof/>
        </w:rPr>
        <w:tab/>
        <w:t>M. Baccouche, F. Mamalet, and C. Wolf, “</w:t>
      </w:r>
      <w:r w:rsidRPr="00B42D63">
        <w:rPr>
          <w:rFonts w:ascii="MS Mincho" w:eastAsia="MS Mincho" w:hAnsi="MS Mincho" w:cs="MS Mincho" w:hint="eastAsia"/>
          <w:noProof/>
        </w:rPr>
        <w:t>（</w:t>
      </w:r>
      <w:r w:rsidRPr="00B42D63">
        <w:rPr>
          <w:noProof/>
        </w:rPr>
        <w:t xml:space="preserve">RGB)Sequential deep learning for human action recognition,” </w:t>
      </w:r>
      <w:r w:rsidRPr="00B42D63">
        <w:rPr>
          <w:i/>
          <w:iCs/>
          <w:noProof/>
        </w:rPr>
        <w:t>Int. Work. Hum. Behav. Underst.</w:t>
      </w:r>
      <w:r w:rsidRPr="00B42D63">
        <w:rPr>
          <w:noProof/>
        </w:rPr>
        <w:t>, 2011.</w:t>
      </w:r>
    </w:p>
    <w:p w14:paraId="28B01D16" w14:textId="77777777" w:rsidR="00B42D63" w:rsidRPr="00B42D63" w:rsidRDefault="00B42D63" w:rsidP="00B42D63">
      <w:pPr>
        <w:widowControl w:val="0"/>
        <w:autoSpaceDE w:val="0"/>
        <w:autoSpaceDN w:val="0"/>
        <w:adjustRightInd w:val="0"/>
        <w:ind w:left="640" w:hanging="640"/>
        <w:rPr>
          <w:noProof/>
        </w:rPr>
      </w:pPr>
      <w:r w:rsidRPr="00B42D63">
        <w:rPr>
          <w:noProof/>
        </w:rPr>
        <w:t>[19]</w:t>
      </w:r>
      <w:r w:rsidRPr="00B42D63">
        <w:rPr>
          <w:noProof/>
        </w:rPr>
        <w:tab/>
        <w:t xml:space="preserve">D. Yu, L. Deng, I. Jang, P. Kudumakis, M. Sandler, and K. Kang, “Deep learning and its applications to signal and information processing,” </w:t>
      </w:r>
      <w:r w:rsidRPr="00B42D63">
        <w:rPr>
          <w:i/>
          <w:iCs/>
          <w:noProof/>
        </w:rPr>
        <w:t>IEEE Signal Process. Mag.</w:t>
      </w:r>
      <w:r w:rsidRPr="00B42D63">
        <w:rPr>
          <w:noProof/>
        </w:rPr>
        <w:t>, 2011, doi: 10.1109/MSP.2010.939038.</w:t>
      </w:r>
    </w:p>
    <w:p w14:paraId="0758AC70" w14:textId="77777777" w:rsidR="00B42D63" w:rsidRPr="00B42D63" w:rsidRDefault="00B42D63" w:rsidP="00B42D63">
      <w:pPr>
        <w:widowControl w:val="0"/>
        <w:autoSpaceDE w:val="0"/>
        <w:autoSpaceDN w:val="0"/>
        <w:adjustRightInd w:val="0"/>
        <w:ind w:left="640" w:hanging="640"/>
        <w:rPr>
          <w:noProof/>
        </w:rPr>
      </w:pPr>
      <w:r w:rsidRPr="00B42D63">
        <w:rPr>
          <w:noProof/>
        </w:rPr>
        <w:t>[20]</w:t>
      </w:r>
      <w:r w:rsidRPr="00B42D63">
        <w:rPr>
          <w:noProof/>
        </w:rPr>
        <w:tab/>
        <w:t>M. Vos, C. Bender-Saebelkampf, and S. Albayrak, “Residential Short-Term Load Forecasting Using Convolutional Neural Networks,” 2018, doi: 10.1109/SmartGridComm.2018.8587494.</w:t>
      </w:r>
    </w:p>
    <w:p w14:paraId="6FDBF730" w14:textId="77777777" w:rsidR="00B42D63" w:rsidRPr="00B42D63" w:rsidRDefault="00B42D63" w:rsidP="00B42D63">
      <w:pPr>
        <w:widowControl w:val="0"/>
        <w:autoSpaceDE w:val="0"/>
        <w:autoSpaceDN w:val="0"/>
        <w:adjustRightInd w:val="0"/>
        <w:ind w:left="640" w:hanging="640"/>
        <w:rPr>
          <w:noProof/>
        </w:rPr>
      </w:pPr>
      <w:r w:rsidRPr="00B42D63">
        <w:rPr>
          <w:noProof/>
        </w:rPr>
        <w:t>[21]</w:t>
      </w:r>
      <w:r w:rsidRPr="00B42D63">
        <w:rPr>
          <w:noProof/>
        </w:rPr>
        <w:tab/>
        <w:t xml:space="preserve">H. S. Hippert, C. E. Pedreira, and R. C. Souza, “Neural networks for short-term load forecasting: A review and evaluation,” </w:t>
      </w:r>
      <w:r w:rsidRPr="00B42D63">
        <w:rPr>
          <w:i/>
          <w:iCs/>
          <w:noProof/>
        </w:rPr>
        <w:t>IEEE Trans. Power Syst.</w:t>
      </w:r>
      <w:r w:rsidRPr="00B42D63">
        <w:rPr>
          <w:noProof/>
        </w:rPr>
        <w:t>, 2001, doi: 10.1109/59.910780.</w:t>
      </w:r>
    </w:p>
    <w:p w14:paraId="64A6D69C" w14:textId="77777777" w:rsidR="00B42D63" w:rsidRPr="00B42D63" w:rsidRDefault="00B42D63" w:rsidP="00B42D63">
      <w:pPr>
        <w:widowControl w:val="0"/>
        <w:autoSpaceDE w:val="0"/>
        <w:autoSpaceDN w:val="0"/>
        <w:adjustRightInd w:val="0"/>
        <w:ind w:left="640" w:hanging="640"/>
        <w:rPr>
          <w:noProof/>
        </w:rPr>
      </w:pPr>
      <w:r w:rsidRPr="00B42D63">
        <w:rPr>
          <w:noProof/>
        </w:rPr>
        <w:t>[22]</w:t>
      </w:r>
      <w:r w:rsidRPr="00B42D63">
        <w:rPr>
          <w:noProof/>
        </w:rPr>
        <w:tab/>
        <w:t xml:space="preserve">R. Houimli, M. Zmami, and O. Ben-Salha, “Short-term electric load forecasting in Tunisia using artificial neural networks,” </w:t>
      </w:r>
      <w:r w:rsidRPr="00B42D63">
        <w:rPr>
          <w:i/>
          <w:iCs/>
          <w:noProof/>
        </w:rPr>
        <w:t>Energy Syst.</w:t>
      </w:r>
      <w:r w:rsidRPr="00B42D63">
        <w:rPr>
          <w:noProof/>
        </w:rPr>
        <w:t>, 2020, doi: 10.1007/s12667-019-00324-4.</w:t>
      </w:r>
    </w:p>
    <w:p w14:paraId="6F840758" w14:textId="77777777" w:rsidR="00B42D63" w:rsidRPr="00B42D63" w:rsidRDefault="00B42D63" w:rsidP="00B42D63">
      <w:pPr>
        <w:widowControl w:val="0"/>
        <w:autoSpaceDE w:val="0"/>
        <w:autoSpaceDN w:val="0"/>
        <w:adjustRightInd w:val="0"/>
        <w:ind w:left="640" w:hanging="640"/>
        <w:rPr>
          <w:noProof/>
        </w:rPr>
      </w:pPr>
      <w:r w:rsidRPr="00B42D63">
        <w:rPr>
          <w:noProof/>
        </w:rPr>
        <w:t>[23]</w:t>
      </w:r>
      <w:r w:rsidRPr="00B42D63">
        <w:rPr>
          <w:noProof/>
        </w:rPr>
        <w:tab/>
        <w:t xml:space="preserve">D. C. Park, R. J. Marks, L. E. Atlas, and M. J. Damborg, “Electric load forecasting using an artificial neural network - Power Systems, IEEE Transactions on,” </w:t>
      </w:r>
      <w:r w:rsidRPr="00B42D63">
        <w:rPr>
          <w:i/>
          <w:iCs/>
          <w:noProof/>
        </w:rPr>
        <w:t>IEEE Transadions Power Syst.</w:t>
      </w:r>
      <w:r w:rsidRPr="00B42D63">
        <w:rPr>
          <w:noProof/>
        </w:rPr>
        <w:t>, 1991.</w:t>
      </w:r>
    </w:p>
    <w:p w14:paraId="371AB1A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[24]</w:t>
      </w:r>
      <w:r w:rsidRPr="00B42D63">
        <w:rPr>
          <w:noProof/>
        </w:rPr>
        <w:tab/>
        <w:t xml:space="preserve">A. G. Bakirtzis, V. Petridis, S. J. Klartzis, M. C. Alexiadis, and A. H. Maissis, “A neural network short term load forecasting model for the greek power system,” </w:t>
      </w:r>
      <w:r w:rsidRPr="00B42D63">
        <w:rPr>
          <w:i/>
          <w:iCs/>
          <w:noProof/>
        </w:rPr>
        <w:t>IEEE Trans. Power Syst.</w:t>
      </w:r>
      <w:r w:rsidRPr="00B42D63">
        <w:rPr>
          <w:noProof/>
        </w:rPr>
        <w:t>, 1996, doi: 10.1109/59.496166.</w:t>
      </w:r>
    </w:p>
    <w:p w14:paraId="161E4915" w14:textId="77777777" w:rsidR="00B42D63" w:rsidRPr="00B42D63" w:rsidRDefault="00B42D63" w:rsidP="00B42D63">
      <w:pPr>
        <w:widowControl w:val="0"/>
        <w:autoSpaceDE w:val="0"/>
        <w:autoSpaceDN w:val="0"/>
        <w:adjustRightInd w:val="0"/>
        <w:ind w:left="640" w:hanging="640"/>
        <w:rPr>
          <w:noProof/>
        </w:rPr>
      </w:pPr>
      <w:r w:rsidRPr="00B42D63">
        <w:rPr>
          <w:noProof/>
        </w:rPr>
        <w:t>[25]</w:t>
      </w:r>
      <w:r w:rsidRPr="00B42D63">
        <w:rPr>
          <w:noProof/>
        </w:rPr>
        <w:tab/>
        <w:t>L. C. P. Velasco, C. R. Villezas, P. N. C. Palahang, and J. A. A. Dagaang, “Next day electric load forecasting using Artificial Neural Networks,” 2016, doi: 10.1109/HNICEM.2015.7393166.</w:t>
      </w:r>
    </w:p>
    <w:p w14:paraId="22E6764F" w14:textId="77777777" w:rsidR="00B42D63" w:rsidRPr="00B42D63" w:rsidRDefault="00B42D63" w:rsidP="00B42D63">
      <w:pPr>
        <w:widowControl w:val="0"/>
        <w:autoSpaceDE w:val="0"/>
        <w:autoSpaceDN w:val="0"/>
        <w:adjustRightInd w:val="0"/>
        <w:ind w:left="640" w:hanging="640"/>
        <w:rPr>
          <w:noProof/>
        </w:rPr>
      </w:pPr>
      <w:r w:rsidRPr="00B42D63">
        <w:rPr>
          <w:noProof/>
        </w:rPr>
        <w:t>[26]</w:t>
      </w:r>
      <w:r w:rsidRPr="00B42D63">
        <w:rPr>
          <w:noProof/>
        </w:rPr>
        <w:tab/>
        <w:t xml:space="preserve">H. Hahn, S. Meyer-Nieberg, and S. Pickl, “Electric load forecasting methods: Tools for decision making,” </w:t>
      </w:r>
      <w:r w:rsidRPr="00B42D63">
        <w:rPr>
          <w:i/>
          <w:iCs/>
          <w:noProof/>
        </w:rPr>
        <w:t>Eur. J. Oper. Res.</w:t>
      </w:r>
      <w:r w:rsidRPr="00B42D63">
        <w:rPr>
          <w:noProof/>
        </w:rPr>
        <w:t>, 2009, doi: 10.1016/j.ejor.2009.01.062.</w:t>
      </w:r>
    </w:p>
    <w:p w14:paraId="7E5579B4" w14:textId="77777777" w:rsidR="00B42D63" w:rsidRPr="00B42D63" w:rsidRDefault="00B42D63" w:rsidP="00B42D63">
      <w:pPr>
        <w:widowControl w:val="0"/>
        <w:autoSpaceDE w:val="0"/>
        <w:autoSpaceDN w:val="0"/>
        <w:adjustRightInd w:val="0"/>
        <w:ind w:left="640" w:hanging="640"/>
        <w:rPr>
          <w:noProof/>
        </w:rPr>
      </w:pPr>
      <w:r w:rsidRPr="00B42D63">
        <w:rPr>
          <w:noProof/>
        </w:rPr>
        <w:t>[27]</w:t>
      </w:r>
      <w:r w:rsidRPr="00B42D63">
        <w:rPr>
          <w:noProof/>
        </w:rPr>
        <w:tab/>
        <w:t xml:space="preserve">G. Gross and F. D. Galiana, “SHORT-TERM LOAD FORECASTING.,” </w:t>
      </w:r>
      <w:r w:rsidRPr="00B42D63">
        <w:rPr>
          <w:i/>
          <w:iCs/>
          <w:noProof/>
        </w:rPr>
        <w:t>Proc. IEEE</w:t>
      </w:r>
      <w:r w:rsidRPr="00B42D63">
        <w:rPr>
          <w:noProof/>
        </w:rPr>
        <w:t>, 1987, doi: 10.1109/PROC.1987.13927.</w:t>
      </w:r>
    </w:p>
    <w:p w14:paraId="302AF9C2" w14:textId="77777777" w:rsidR="00B42D63" w:rsidRPr="00B42D63" w:rsidRDefault="00B42D63" w:rsidP="00B42D63">
      <w:pPr>
        <w:widowControl w:val="0"/>
        <w:autoSpaceDE w:val="0"/>
        <w:autoSpaceDN w:val="0"/>
        <w:adjustRightInd w:val="0"/>
        <w:ind w:left="640" w:hanging="640"/>
        <w:rPr>
          <w:noProof/>
        </w:rPr>
      </w:pPr>
      <w:r w:rsidRPr="00B42D63">
        <w:rPr>
          <w:noProof/>
        </w:rPr>
        <w:t>[28]</w:t>
      </w:r>
      <w:r w:rsidRPr="00B42D63">
        <w:rPr>
          <w:noProof/>
        </w:rPr>
        <w:tab/>
        <w:t>E. J. Wicksteed, “Short term electric load forecasting for British Columbia, Canada: an exploration of the use of numerical weather prediction data as a predictor in an artificial neural network,” University of British Columbia, 2021.</w:t>
      </w:r>
    </w:p>
    <w:p w14:paraId="7BBC5B9E" w14:textId="77777777" w:rsidR="00B42D63" w:rsidRPr="00B42D63" w:rsidRDefault="00B42D63" w:rsidP="00B42D63">
      <w:pPr>
        <w:widowControl w:val="0"/>
        <w:autoSpaceDE w:val="0"/>
        <w:autoSpaceDN w:val="0"/>
        <w:adjustRightInd w:val="0"/>
        <w:ind w:left="640" w:hanging="640"/>
        <w:rPr>
          <w:noProof/>
        </w:rPr>
      </w:pPr>
      <w:r w:rsidRPr="00B42D63">
        <w:rPr>
          <w:noProof/>
        </w:rPr>
        <w:t>[29]</w:t>
      </w:r>
      <w:r w:rsidRPr="00B42D63">
        <w:rPr>
          <w:noProof/>
        </w:rPr>
        <w:tab/>
        <w:t>A. Muñoz, E. F. Sánchez-Úbeda, A. Cruz, and J. Marín, “Short-term Forecasting in Power Systems: A Guided Tour,” 2010.</w:t>
      </w:r>
    </w:p>
    <w:p w14:paraId="0413BBEE" w14:textId="77777777" w:rsidR="00B42D63" w:rsidRPr="00B42D63" w:rsidRDefault="00B42D63" w:rsidP="00B42D63">
      <w:pPr>
        <w:widowControl w:val="0"/>
        <w:autoSpaceDE w:val="0"/>
        <w:autoSpaceDN w:val="0"/>
        <w:adjustRightInd w:val="0"/>
        <w:ind w:left="640" w:hanging="640"/>
        <w:rPr>
          <w:noProof/>
        </w:rPr>
      </w:pPr>
      <w:r w:rsidRPr="00B42D63">
        <w:rPr>
          <w:noProof/>
        </w:rPr>
        <w:t>[30]</w:t>
      </w:r>
      <w:r w:rsidRPr="00B42D63">
        <w:rPr>
          <w:noProof/>
        </w:rPr>
        <w:tab/>
        <w:t>D. Srinivasan and M. A. Lee, “Survey of hybrid fuzzy neural approaches to electric load forecasting,” 1995, doi: 10.1109/icsmc.1995.538416.</w:t>
      </w:r>
    </w:p>
    <w:p w14:paraId="041D52EF" w14:textId="77777777" w:rsidR="00B42D63" w:rsidRPr="00B42D63" w:rsidRDefault="00B42D63" w:rsidP="00B42D63">
      <w:pPr>
        <w:widowControl w:val="0"/>
        <w:autoSpaceDE w:val="0"/>
        <w:autoSpaceDN w:val="0"/>
        <w:adjustRightInd w:val="0"/>
        <w:ind w:left="640" w:hanging="640"/>
        <w:rPr>
          <w:noProof/>
        </w:rPr>
      </w:pPr>
      <w:r w:rsidRPr="00B42D63">
        <w:rPr>
          <w:noProof/>
        </w:rPr>
        <w:t>[31]</w:t>
      </w:r>
      <w:r w:rsidRPr="00B42D63">
        <w:rPr>
          <w:noProof/>
        </w:rPr>
        <w:tab/>
        <w:t xml:space="preserve">C. N. Lu, H. T. Wu, and S. Vemuri, “Neural Network Based Short Term Load Forecasting,” </w:t>
      </w:r>
      <w:r w:rsidRPr="00B42D63">
        <w:rPr>
          <w:i/>
          <w:iCs/>
          <w:noProof/>
        </w:rPr>
        <w:t>IEEE Trans. Power Syst.</w:t>
      </w:r>
      <w:r w:rsidRPr="00B42D63">
        <w:rPr>
          <w:noProof/>
        </w:rPr>
        <w:t>, 1993, doi: 10.1109/59.221223.</w:t>
      </w:r>
    </w:p>
    <w:p w14:paraId="74035A83" w14:textId="77777777" w:rsidR="00B42D63" w:rsidRPr="00B42D63" w:rsidRDefault="00B42D63" w:rsidP="00B42D63">
      <w:pPr>
        <w:widowControl w:val="0"/>
        <w:autoSpaceDE w:val="0"/>
        <w:autoSpaceDN w:val="0"/>
        <w:adjustRightInd w:val="0"/>
        <w:ind w:left="640" w:hanging="640"/>
        <w:rPr>
          <w:noProof/>
        </w:rPr>
      </w:pPr>
      <w:r w:rsidRPr="00B42D63">
        <w:rPr>
          <w:noProof/>
        </w:rPr>
        <w:t>[32]</w:t>
      </w:r>
      <w:r w:rsidRPr="00B42D63">
        <w:rPr>
          <w:noProof/>
        </w:rPr>
        <w:tab/>
        <w:t xml:space="preserve">T. Hong, “Short Term Electric Load Forecasting dissertation,” </w:t>
      </w:r>
      <w:r w:rsidRPr="00B42D63">
        <w:rPr>
          <w:i/>
          <w:iCs/>
          <w:noProof/>
        </w:rPr>
        <w:t>3442639</w:t>
      </w:r>
      <w:r w:rsidRPr="00B42D63">
        <w:rPr>
          <w:noProof/>
        </w:rPr>
        <w:t>, 2010.</w:t>
      </w:r>
    </w:p>
    <w:p w14:paraId="3FB43C91" w14:textId="77777777" w:rsidR="00B42D63" w:rsidRPr="00B42D63" w:rsidRDefault="00B42D63" w:rsidP="00B42D63">
      <w:pPr>
        <w:widowControl w:val="0"/>
        <w:autoSpaceDE w:val="0"/>
        <w:autoSpaceDN w:val="0"/>
        <w:adjustRightInd w:val="0"/>
        <w:ind w:left="640" w:hanging="640"/>
        <w:rPr>
          <w:noProof/>
        </w:rPr>
      </w:pPr>
      <w:r w:rsidRPr="00B42D63">
        <w:rPr>
          <w:noProof/>
        </w:rPr>
        <w:t>[33]</w:t>
      </w:r>
      <w:r w:rsidRPr="00B42D63">
        <w:rPr>
          <w:noProof/>
        </w:rPr>
        <w:tab/>
        <w:t>J. Foster, “Electric load forecasting with increased embedded renewable generation,” Queen’s University, 2020.</w:t>
      </w:r>
    </w:p>
    <w:p w14:paraId="00844C97" w14:textId="77777777" w:rsidR="00B42D63" w:rsidRPr="00B42D63" w:rsidRDefault="00B42D63" w:rsidP="00B42D63">
      <w:pPr>
        <w:widowControl w:val="0"/>
        <w:autoSpaceDE w:val="0"/>
        <w:autoSpaceDN w:val="0"/>
        <w:adjustRightInd w:val="0"/>
        <w:ind w:left="640" w:hanging="640"/>
        <w:rPr>
          <w:noProof/>
        </w:rPr>
      </w:pPr>
      <w:r w:rsidRPr="00B42D63">
        <w:rPr>
          <w:noProof/>
        </w:rPr>
        <w:t>[34]</w:t>
      </w:r>
      <w:r w:rsidRPr="00B42D63">
        <w:rPr>
          <w:noProof/>
        </w:rPr>
        <w:tab/>
        <w:t xml:space="preserve">T. Hong and M. Shahidehpour, “Load Forecasting Case Study,” </w:t>
      </w:r>
      <w:r w:rsidRPr="00B42D63">
        <w:rPr>
          <w:i/>
          <w:iCs/>
          <w:noProof/>
        </w:rPr>
        <w:t>U.S. Dep. Energy</w:t>
      </w:r>
      <w:r w:rsidRPr="00B42D63">
        <w:rPr>
          <w:noProof/>
        </w:rPr>
        <w:t xml:space="preserve">, </w:t>
      </w:r>
      <w:r w:rsidRPr="00B42D63">
        <w:rPr>
          <w:noProof/>
        </w:rPr>
        <w:lastRenderedPageBreak/>
        <w:t>2015.</w:t>
      </w:r>
    </w:p>
    <w:p w14:paraId="6E7ADC06" w14:textId="77777777" w:rsidR="00B42D63" w:rsidRPr="00B42D63" w:rsidRDefault="00B42D63" w:rsidP="00B42D63">
      <w:pPr>
        <w:widowControl w:val="0"/>
        <w:autoSpaceDE w:val="0"/>
        <w:autoSpaceDN w:val="0"/>
        <w:adjustRightInd w:val="0"/>
        <w:ind w:left="640" w:hanging="640"/>
        <w:rPr>
          <w:noProof/>
        </w:rPr>
      </w:pPr>
      <w:r w:rsidRPr="00B42D63">
        <w:rPr>
          <w:noProof/>
        </w:rPr>
        <w:t>[35]</w:t>
      </w:r>
      <w:r w:rsidRPr="00B42D63">
        <w:rPr>
          <w:noProof/>
        </w:rPr>
        <w:tab/>
        <w:t>E. Taylor, “Short-term Electrical Load Forecasting for an Institutional/Industrial Power System Using an Artificial Neural Network,” The University of Tennessee, Knoxville, 2013.</w:t>
      </w:r>
    </w:p>
    <w:p w14:paraId="7A57C199" w14:textId="77777777" w:rsidR="00B42D63" w:rsidRPr="00B42D63" w:rsidRDefault="00B42D63" w:rsidP="00B42D63">
      <w:pPr>
        <w:widowControl w:val="0"/>
        <w:autoSpaceDE w:val="0"/>
        <w:autoSpaceDN w:val="0"/>
        <w:adjustRightInd w:val="0"/>
        <w:ind w:left="640" w:hanging="640"/>
        <w:rPr>
          <w:noProof/>
        </w:rPr>
      </w:pPr>
      <w:r w:rsidRPr="00B42D63">
        <w:rPr>
          <w:noProof/>
        </w:rPr>
        <w:t>[36]</w:t>
      </w:r>
      <w:r w:rsidRPr="00B42D63">
        <w:rPr>
          <w:noProof/>
        </w:rPr>
        <w:tab/>
        <w:t xml:space="preserve">J. W. Taylor and R. Buizza, “Neural network load forecasting with weather ensemble predictions,” </w:t>
      </w:r>
      <w:r w:rsidRPr="00B42D63">
        <w:rPr>
          <w:i/>
          <w:iCs/>
          <w:noProof/>
        </w:rPr>
        <w:t>IEEE Trans. Power Syst.</w:t>
      </w:r>
      <w:r w:rsidRPr="00B42D63">
        <w:rPr>
          <w:noProof/>
        </w:rPr>
        <w:t>, 2002, doi: 10.1109/TPWRS.2002.800906.</w:t>
      </w:r>
    </w:p>
    <w:p w14:paraId="13AAF3DC" w14:textId="77777777" w:rsidR="00B42D63" w:rsidRPr="00B42D63" w:rsidRDefault="00B42D63" w:rsidP="00B42D63">
      <w:pPr>
        <w:widowControl w:val="0"/>
        <w:autoSpaceDE w:val="0"/>
        <w:autoSpaceDN w:val="0"/>
        <w:adjustRightInd w:val="0"/>
        <w:ind w:left="640" w:hanging="640"/>
        <w:rPr>
          <w:noProof/>
        </w:rPr>
      </w:pPr>
      <w:r w:rsidRPr="00B42D63">
        <w:rPr>
          <w:noProof/>
        </w:rPr>
        <w:t>[37]</w:t>
      </w:r>
      <w:r w:rsidRPr="00B42D63">
        <w:rPr>
          <w:noProof/>
        </w:rPr>
        <w:tab/>
        <w:t xml:space="preserve">A. Khotanzad, R. Afkhami-Rohani, and R. Af, “ANNSTLF - Artificial neural network short-term load forecaster - generation three,” </w:t>
      </w:r>
      <w:r w:rsidRPr="00B42D63">
        <w:rPr>
          <w:i/>
          <w:iCs/>
          <w:noProof/>
        </w:rPr>
        <w:t>IEEE Trans. Power Syst.</w:t>
      </w:r>
      <w:r w:rsidRPr="00B42D63">
        <w:rPr>
          <w:noProof/>
        </w:rPr>
        <w:t>, vol. 13, no. 4, pp. 1413–1422, 1998, doi: 10.1109/59.736285.</w:t>
      </w:r>
    </w:p>
    <w:p w14:paraId="2059FA58" w14:textId="77777777" w:rsidR="00B42D63" w:rsidRPr="00B42D63" w:rsidRDefault="00B42D63" w:rsidP="00B42D63">
      <w:pPr>
        <w:widowControl w:val="0"/>
        <w:autoSpaceDE w:val="0"/>
        <w:autoSpaceDN w:val="0"/>
        <w:adjustRightInd w:val="0"/>
        <w:ind w:left="640" w:hanging="640"/>
        <w:rPr>
          <w:noProof/>
        </w:rPr>
      </w:pPr>
      <w:r w:rsidRPr="00B42D63">
        <w:rPr>
          <w:noProof/>
        </w:rPr>
        <w:t>[38]</w:t>
      </w:r>
      <w:r w:rsidRPr="00B42D63">
        <w:rPr>
          <w:noProof/>
        </w:rPr>
        <w:tab/>
        <w:t xml:space="preserve">M. Sobhani, A. Campbell, S. Sangamwar, C. Li, and T. Hong, “Combining weather stations for electric load forecasting,” </w:t>
      </w:r>
      <w:r w:rsidRPr="00B42D63">
        <w:rPr>
          <w:i/>
          <w:iCs/>
          <w:noProof/>
        </w:rPr>
        <w:t>Energies</w:t>
      </w:r>
      <w:r w:rsidRPr="00B42D63">
        <w:rPr>
          <w:noProof/>
        </w:rPr>
        <w:t>, 2019, doi: 10.3390/en12081510.</w:t>
      </w:r>
    </w:p>
    <w:p w14:paraId="36E5B705" w14:textId="77777777" w:rsidR="00B42D63" w:rsidRPr="00B42D63" w:rsidRDefault="00B42D63" w:rsidP="00B42D63">
      <w:pPr>
        <w:widowControl w:val="0"/>
        <w:autoSpaceDE w:val="0"/>
        <w:autoSpaceDN w:val="0"/>
        <w:adjustRightInd w:val="0"/>
        <w:ind w:left="640" w:hanging="640"/>
        <w:rPr>
          <w:noProof/>
        </w:rPr>
      </w:pPr>
      <w:r w:rsidRPr="00B42D63">
        <w:rPr>
          <w:noProof/>
        </w:rPr>
        <w:t>[39]</w:t>
      </w:r>
      <w:r w:rsidRPr="00B42D63">
        <w:rPr>
          <w:noProof/>
        </w:rPr>
        <w:tab/>
        <w:t xml:space="preserve">T. Hong, P. Wang, and L. White, “Weather station selection for electric load forecasting,” </w:t>
      </w:r>
      <w:r w:rsidRPr="00B42D63">
        <w:rPr>
          <w:i/>
          <w:iCs/>
          <w:noProof/>
        </w:rPr>
        <w:t>Int. J. Forecast.</w:t>
      </w:r>
      <w:r w:rsidRPr="00B42D63">
        <w:rPr>
          <w:noProof/>
        </w:rPr>
        <w:t>, 2015, doi: 10.1016/j.ijforecast.2014.07.001.</w:t>
      </w:r>
    </w:p>
    <w:p w14:paraId="25AB055F" w14:textId="77777777" w:rsidR="00B42D63" w:rsidRPr="00B42D63" w:rsidRDefault="00B42D63" w:rsidP="00B42D63">
      <w:pPr>
        <w:widowControl w:val="0"/>
        <w:autoSpaceDE w:val="0"/>
        <w:autoSpaceDN w:val="0"/>
        <w:adjustRightInd w:val="0"/>
        <w:ind w:left="640" w:hanging="640"/>
        <w:rPr>
          <w:noProof/>
        </w:rPr>
      </w:pPr>
      <w:r w:rsidRPr="00B42D63">
        <w:rPr>
          <w:noProof/>
        </w:rPr>
        <w:t>[40]</w:t>
      </w:r>
      <w:r w:rsidRPr="00B42D63">
        <w:rPr>
          <w:noProof/>
        </w:rPr>
        <w:tab/>
        <w:t xml:space="preserve">S. N. Fallah, M. Ganjkhani, S. Shamshirband, and K. wing Chau, “Computational intelligence on short-term load forecasting: A methodological overview,” </w:t>
      </w:r>
      <w:r w:rsidRPr="00B42D63">
        <w:rPr>
          <w:i/>
          <w:iCs/>
          <w:noProof/>
        </w:rPr>
        <w:t>Energies</w:t>
      </w:r>
      <w:r w:rsidRPr="00B42D63">
        <w:rPr>
          <w:noProof/>
        </w:rPr>
        <w:t>. 2019, doi: 10.3390/en12030393.</w:t>
      </w:r>
    </w:p>
    <w:p w14:paraId="2CF9DD16" w14:textId="77777777" w:rsidR="00B42D63" w:rsidRPr="00B42D63" w:rsidRDefault="00B42D63" w:rsidP="00B42D63">
      <w:pPr>
        <w:widowControl w:val="0"/>
        <w:autoSpaceDE w:val="0"/>
        <w:autoSpaceDN w:val="0"/>
        <w:adjustRightInd w:val="0"/>
        <w:ind w:left="640" w:hanging="640"/>
        <w:rPr>
          <w:noProof/>
        </w:rPr>
      </w:pPr>
      <w:r w:rsidRPr="00B42D63">
        <w:rPr>
          <w:noProof/>
        </w:rPr>
        <w:t>[41]</w:t>
      </w:r>
      <w:r w:rsidRPr="00B42D63">
        <w:rPr>
          <w:noProof/>
        </w:rPr>
        <w:tab/>
        <w:t xml:space="preserve">S. Moreno-Carbonell, E. F. Sánchez-Úbeda, and A. Muñoz, “Rethinking weather station selection for electric load forecasting using genetic algorithms,” </w:t>
      </w:r>
      <w:r w:rsidRPr="00B42D63">
        <w:rPr>
          <w:i/>
          <w:iCs/>
          <w:noProof/>
        </w:rPr>
        <w:t>Int. J. Forecast.</w:t>
      </w:r>
      <w:r w:rsidRPr="00B42D63">
        <w:rPr>
          <w:noProof/>
        </w:rPr>
        <w:t>, 2020, doi: 10.1016/j.ijforecast.2019.08.008.</w:t>
      </w:r>
    </w:p>
    <w:p w14:paraId="08A36B17" w14:textId="77777777" w:rsidR="00B42D63" w:rsidRPr="00B42D63" w:rsidRDefault="00B42D63" w:rsidP="00B42D63">
      <w:pPr>
        <w:widowControl w:val="0"/>
        <w:autoSpaceDE w:val="0"/>
        <w:autoSpaceDN w:val="0"/>
        <w:adjustRightInd w:val="0"/>
        <w:ind w:left="640" w:hanging="640"/>
        <w:rPr>
          <w:noProof/>
        </w:rPr>
      </w:pPr>
      <w:r w:rsidRPr="00B42D63">
        <w:rPr>
          <w:noProof/>
        </w:rPr>
        <w:t>[42]</w:t>
      </w:r>
      <w:r w:rsidRPr="00B42D63">
        <w:rPr>
          <w:noProof/>
        </w:rPr>
        <w:tab/>
        <w:t>S. Fan, K. Methaprayoon, and W. J. Lee, “Multi-area load forecasting for system with large geographical area,” 2008, doi: 10.1109/ICPS.2008.4606287.</w:t>
      </w:r>
    </w:p>
    <w:p w14:paraId="004FF985" w14:textId="77777777" w:rsidR="00B42D63" w:rsidRPr="00B42D63" w:rsidRDefault="00B42D63" w:rsidP="00B42D63">
      <w:pPr>
        <w:widowControl w:val="0"/>
        <w:autoSpaceDE w:val="0"/>
        <w:autoSpaceDN w:val="0"/>
        <w:adjustRightInd w:val="0"/>
        <w:ind w:left="640" w:hanging="640"/>
        <w:rPr>
          <w:noProof/>
        </w:rPr>
      </w:pPr>
      <w:r w:rsidRPr="00B42D63">
        <w:rPr>
          <w:noProof/>
        </w:rPr>
        <w:t>[43]</w:t>
      </w:r>
      <w:r w:rsidRPr="00B42D63">
        <w:rPr>
          <w:noProof/>
        </w:rPr>
        <w:tab/>
        <w:t xml:space="preserve">M. JANICKI, “Methods of weather variables introduction into short-term electric </w:t>
      </w:r>
      <w:r w:rsidRPr="00B42D63">
        <w:rPr>
          <w:noProof/>
        </w:rPr>
        <w:lastRenderedPageBreak/>
        <w:t xml:space="preserve">load forecasting models - a review,” </w:t>
      </w:r>
      <w:r w:rsidRPr="00B42D63">
        <w:rPr>
          <w:i/>
          <w:iCs/>
          <w:noProof/>
        </w:rPr>
        <w:t>PRZEGLĄD ELEKTROTECHNICZNY</w:t>
      </w:r>
      <w:r w:rsidRPr="00B42D63">
        <w:rPr>
          <w:noProof/>
        </w:rPr>
        <w:t>, 2017, doi: 10.15199/48.2017.04.18.</w:t>
      </w:r>
    </w:p>
    <w:p w14:paraId="17242495" w14:textId="77777777" w:rsidR="00B42D63" w:rsidRPr="00B42D63" w:rsidRDefault="00B42D63" w:rsidP="00B42D63">
      <w:pPr>
        <w:widowControl w:val="0"/>
        <w:autoSpaceDE w:val="0"/>
        <w:autoSpaceDN w:val="0"/>
        <w:adjustRightInd w:val="0"/>
        <w:ind w:left="640" w:hanging="640"/>
        <w:rPr>
          <w:noProof/>
        </w:rPr>
      </w:pPr>
      <w:r w:rsidRPr="00B42D63">
        <w:rPr>
          <w:noProof/>
        </w:rPr>
        <w:t>[44]</w:t>
      </w:r>
      <w:r w:rsidRPr="00B42D63">
        <w:rPr>
          <w:noProof/>
        </w:rPr>
        <w:tab/>
        <w:t>L. Friedrich and A. Afshari, “Short-term Forecasting of the Abu Dhabi Electricity Load Using Multiple Weather Variables,” 2015, doi: 10.1016/j.egypro.2015.07.616.</w:t>
      </w:r>
    </w:p>
    <w:p w14:paraId="609C239F" w14:textId="77777777" w:rsidR="00B42D63" w:rsidRPr="00B42D63" w:rsidRDefault="00B42D63" w:rsidP="00B42D63">
      <w:pPr>
        <w:widowControl w:val="0"/>
        <w:autoSpaceDE w:val="0"/>
        <w:autoSpaceDN w:val="0"/>
        <w:adjustRightInd w:val="0"/>
        <w:ind w:left="640" w:hanging="640"/>
        <w:rPr>
          <w:noProof/>
        </w:rPr>
      </w:pPr>
      <w:r w:rsidRPr="00B42D63">
        <w:rPr>
          <w:noProof/>
        </w:rPr>
        <w:t>[45]</w:t>
      </w:r>
      <w:r w:rsidRPr="00B42D63">
        <w:rPr>
          <w:noProof/>
        </w:rPr>
        <w:tab/>
        <w:t>E. L. Taylor, “Short-term Electrical Load Forecasting for an Institutional/ Industrial Power System Using an Artificial Neural Network,” University of Tennessee, 2013.</w:t>
      </w:r>
    </w:p>
    <w:p w14:paraId="610F7B82" w14:textId="77777777" w:rsidR="00B42D63" w:rsidRPr="00B42D63" w:rsidRDefault="00B42D63" w:rsidP="00B42D63">
      <w:pPr>
        <w:widowControl w:val="0"/>
        <w:autoSpaceDE w:val="0"/>
        <w:autoSpaceDN w:val="0"/>
        <w:adjustRightInd w:val="0"/>
        <w:ind w:left="640" w:hanging="640"/>
        <w:rPr>
          <w:noProof/>
        </w:rPr>
      </w:pPr>
      <w:r w:rsidRPr="00B42D63">
        <w:rPr>
          <w:noProof/>
        </w:rPr>
        <w:t>[46]</w:t>
      </w:r>
      <w:r w:rsidRPr="00B42D63">
        <w:rPr>
          <w:noProof/>
        </w:rPr>
        <w:tab/>
        <w:t xml:space="preserve">Z. Deng, B. Wang, Y. Xu, T. Xu, C. Liu, and Z. Zhu, “Multi-scale convolutional neural network with time-cognition for multi-step short-Term load forecasting,” </w:t>
      </w:r>
      <w:r w:rsidRPr="00B42D63">
        <w:rPr>
          <w:i/>
          <w:iCs/>
          <w:noProof/>
        </w:rPr>
        <w:t>IEEE Access</w:t>
      </w:r>
      <w:r w:rsidRPr="00B42D63">
        <w:rPr>
          <w:noProof/>
        </w:rPr>
        <w:t>, vol. 7, pp. 88058–88071, 2019, doi: 10.1109/ACCESS.2019.2926137.</w:t>
      </w:r>
    </w:p>
    <w:p w14:paraId="2A021A19" w14:textId="77777777" w:rsidR="00B42D63" w:rsidRPr="00B42D63" w:rsidRDefault="00B42D63" w:rsidP="00B42D63">
      <w:pPr>
        <w:widowControl w:val="0"/>
        <w:autoSpaceDE w:val="0"/>
        <w:autoSpaceDN w:val="0"/>
        <w:adjustRightInd w:val="0"/>
        <w:ind w:left="640" w:hanging="640"/>
        <w:rPr>
          <w:noProof/>
        </w:rPr>
      </w:pPr>
      <w:r w:rsidRPr="00B42D63">
        <w:rPr>
          <w:noProof/>
        </w:rPr>
        <w:t>[47]</w:t>
      </w:r>
      <w:r w:rsidRPr="00B42D63">
        <w:rPr>
          <w:noProof/>
        </w:rPr>
        <w:tab/>
        <w:t xml:space="preserve">T. Hong, J. Wilson, and J. Xie, “Long term probabilistic load forecasting and normalization with hourly information,” </w:t>
      </w:r>
      <w:r w:rsidRPr="00B42D63">
        <w:rPr>
          <w:i/>
          <w:iCs/>
          <w:noProof/>
        </w:rPr>
        <w:t>IEEE Trans. Smart Grid</w:t>
      </w:r>
      <w:r w:rsidRPr="00B42D63">
        <w:rPr>
          <w:noProof/>
        </w:rPr>
        <w:t>, vol. 5, no. 1, pp. 456–462, 2014, doi: 10.1109/TSG.2013.2274373.</w:t>
      </w:r>
    </w:p>
    <w:p w14:paraId="2DAFEBD4" w14:textId="77777777" w:rsidR="00B42D63" w:rsidRPr="00B42D63" w:rsidRDefault="00B42D63" w:rsidP="00B42D63">
      <w:pPr>
        <w:widowControl w:val="0"/>
        <w:autoSpaceDE w:val="0"/>
        <w:autoSpaceDN w:val="0"/>
        <w:adjustRightInd w:val="0"/>
        <w:ind w:left="640" w:hanging="640"/>
        <w:rPr>
          <w:noProof/>
        </w:rPr>
      </w:pPr>
      <w:r w:rsidRPr="00B42D63">
        <w:rPr>
          <w:noProof/>
        </w:rPr>
        <w:t>[48]</w:t>
      </w:r>
      <w:r w:rsidRPr="00B42D63">
        <w:rPr>
          <w:noProof/>
        </w:rPr>
        <w:tab/>
        <w:t xml:space="preserve">P. Mandal, T. Senjyu, N. Urasaki, and T. Funabashi, “A neural network based several-hour-ahead electric load forecasting using similar days approach,” </w:t>
      </w:r>
      <w:r w:rsidRPr="00B42D63">
        <w:rPr>
          <w:i/>
          <w:iCs/>
          <w:noProof/>
        </w:rPr>
        <w:t>Int. J. Electr. Power Energy Syst.</w:t>
      </w:r>
      <w:r w:rsidRPr="00B42D63">
        <w:rPr>
          <w:noProof/>
        </w:rPr>
        <w:t>, 2006, doi: 10.1016/j.ijepes.2005.12.007.</w:t>
      </w:r>
    </w:p>
    <w:p w14:paraId="50F6E713" w14:textId="77777777" w:rsidR="00B42D63" w:rsidRPr="00B42D63" w:rsidRDefault="00B42D63" w:rsidP="00B42D63">
      <w:pPr>
        <w:widowControl w:val="0"/>
        <w:autoSpaceDE w:val="0"/>
        <w:autoSpaceDN w:val="0"/>
        <w:adjustRightInd w:val="0"/>
        <w:ind w:left="640" w:hanging="640"/>
        <w:rPr>
          <w:noProof/>
        </w:rPr>
      </w:pPr>
      <w:r w:rsidRPr="00B42D63">
        <w:rPr>
          <w:noProof/>
        </w:rPr>
        <w:t>[49]</w:t>
      </w:r>
      <w:r w:rsidRPr="00B42D63">
        <w:rPr>
          <w:noProof/>
        </w:rPr>
        <w:tab/>
        <w:t xml:space="preserve">J. Luo, T. Hong, and M. Yue, “Real-time anomaly detection for very short-term load forecasting,” </w:t>
      </w:r>
      <w:r w:rsidRPr="00B42D63">
        <w:rPr>
          <w:i/>
          <w:iCs/>
          <w:noProof/>
        </w:rPr>
        <w:t>J. Mod. Power Syst. Clean Energy</w:t>
      </w:r>
      <w:r w:rsidRPr="00B42D63">
        <w:rPr>
          <w:noProof/>
        </w:rPr>
        <w:t>, 2018, doi: 10.1007/s40565-017-0351-7.</w:t>
      </w:r>
    </w:p>
    <w:p w14:paraId="2B0BB38C" w14:textId="77777777" w:rsidR="00B42D63" w:rsidRPr="00B42D63" w:rsidRDefault="00B42D63" w:rsidP="00B42D63">
      <w:pPr>
        <w:widowControl w:val="0"/>
        <w:autoSpaceDE w:val="0"/>
        <w:autoSpaceDN w:val="0"/>
        <w:adjustRightInd w:val="0"/>
        <w:ind w:left="640" w:hanging="640"/>
        <w:rPr>
          <w:noProof/>
        </w:rPr>
      </w:pPr>
      <w:r w:rsidRPr="00B42D63">
        <w:rPr>
          <w:noProof/>
        </w:rPr>
        <w:t>[50]</w:t>
      </w:r>
      <w:r w:rsidRPr="00B42D63">
        <w:rPr>
          <w:noProof/>
        </w:rPr>
        <w:tab/>
        <w:t xml:space="preserve">K. Liu, “Comparison of very short-term load forecasting techniques,” </w:t>
      </w:r>
      <w:r w:rsidRPr="00B42D63">
        <w:rPr>
          <w:i/>
          <w:iCs/>
          <w:noProof/>
        </w:rPr>
        <w:t>IEEE Trans. Power Syst.</w:t>
      </w:r>
      <w:r w:rsidRPr="00B42D63">
        <w:rPr>
          <w:noProof/>
        </w:rPr>
        <w:t>, 1996, doi: 10.1109/59.496169.</w:t>
      </w:r>
    </w:p>
    <w:p w14:paraId="7AF3CE0F" w14:textId="77777777" w:rsidR="00B42D63" w:rsidRPr="00B42D63" w:rsidRDefault="00B42D63" w:rsidP="00B42D63">
      <w:pPr>
        <w:widowControl w:val="0"/>
        <w:autoSpaceDE w:val="0"/>
        <w:autoSpaceDN w:val="0"/>
        <w:adjustRightInd w:val="0"/>
        <w:ind w:left="640" w:hanging="640"/>
        <w:rPr>
          <w:noProof/>
        </w:rPr>
      </w:pPr>
      <w:r w:rsidRPr="00B42D63">
        <w:rPr>
          <w:noProof/>
        </w:rPr>
        <w:t>[51]</w:t>
      </w:r>
      <w:r w:rsidRPr="00B42D63">
        <w:rPr>
          <w:noProof/>
        </w:rPr>
        <w:tab/>
        <w:t xml:space="preserve">W. Charyloniuk and M. S. Chen, “Very short-term load forecasting using artificial neural networks,” </w:t>
      </w:r>
      <w:r w:rsidRPr="00B42D63">
        <w:rPr>
          <w:i/>
          <w:iCs/>
          <w:noProof/>
        </w:rPr>
        <w:t>IEEE Trans. Power Syst.</w:t>
      </w:r>
      <w:r w:rsidRPr="00B42D63">
        <w:rPr>
          <w:noProof/>
        </w:rPr>
        <w:t>, 2000, doi: 10.1109/59.852131.</w:t>
      </w:r>
    </w:p>
    <w:p w14:paraId="76350B3C" w14:textId="77777777" w:rsidR="00B42D63" w:rsidRPr="00B42D63" w:rsidRDefault="00B42D63" w:rsidP="00B42D63">
      <w:pPr>
        <w:widowControl w:val="0"/>
        <w:autoSpaceDE w:val="0"/>
        <w:autoSpaceDN w:val="0"/>
        <w:adjustRightInd w:val="0"/>
        <w:ind w:left="640" w:hanging="640"/>
        <w:rPr>
          <w:noProof/>
        </w:rPr>
      </w:pPr>
      <w:r w:rsidRPr="00B42D63">
        <w:rPr>
          <w:noProof/>
        </w:rPr>
        <w:t>[52]</w:t>
      </w:r>
      <w:r w:rsidRPr="00B42D63">
        <w:rPr>
          <w:noProof/>
        </w:rPr>
        <w:tab/>
        <w:t xml:space="preserve">J. W. Taylor, “An evaluation of methods for very short-term load forecasting using </w:t>
      </w:r>
      <w:r w:rsidRPr="00B42D63">
        <w:rPr>
          <w:noProof/>
        </w:rPr>
        <w:lastRenderedPageBreak/>
        <w:t xml:space="preserve">minute-by-minute British data,” </w:t>
      </w:r>
      <w:r w:rsidRPr="00B42D63">
        <w:rPr>
          <w:i/>
          <w:iCs/>
          <w:noProof/>
        </w:rPr>
        <w:t>Int. J. Forecast.</w:t>
      </w:r>
      <w:r w:rsidRPr="00B42D63">
        <w:rPr>
          <w:noProof/>
        </w:rPr>
        <w:t>, 2008, doi: 10.1016/j.ijforecast.2008.07.007.</w:t>
      </w:r>
    </w:p>
    <w:p w14:paraId="6BFCEB50" w14:textId="77777777" w:rsidR="00B42D63" w:rsidRPr="00B42D63" w:rsidRDefault="00B42D63" w:rsidP="00B42D63">
      <w:pPr>
        <w:widowControl w:val="0"/>
        <w:autoSpaceDE w:val="0"/>
        <w:autoSpaceDN w:val="0"/>
        <w:adjustRightInd w:val="0"/>
        <w:ind w:left="640" w:hanging="640"/>
        <w:rPr>
          <w:noProof/>
        </w:rPr>
      </w:pPr>
      <w:r w:rsidRPr="00B42D63">
        <w:rPr>
          <w:noProof/>
        </w:rPr>
        <w:t>[53]</w:t>
      </w:r>
      <w:r w:rsidRPr="00B42D63">
        <w:rPr>
          <w:noProof/>
        </w:rPr>
        <w:tab/>
        <w:t xml:space="preserve">E. Kyriakides and M. Polycarpou, “Short term electric load forecasting: A tutorial,” </w:t>
      </w:r>
      <w:r w:rsidRPr="00B42D63">
        <w:rPr>
          <w:i/>
          <w:iCs/>
          <w:noProof/>
        </w:rPr>
        <w:t>Stud. Comput. Intell.</w:t>
      </w:r>
      <w:r w:rsidRPr="00B42D63">
        <w:rPr>
          <w:noProof/>
        </w:rPr>
        <w:t>, 2006, doi: 10.1007/978-3-540-36122-0_16.</w:t>
      </w:r>
    </w:p>
    <w:p w14:paraId="60DC5944" w14:textId="77777777" w:rsidR="00B42D63" w:rsidRPr="00B42D63" w:rsidRDefault="00B42D63" w:rsidP="00B42D63">
      <w:pPr>
        <w:widowControl w:val="0"/>
        <w:autoSpaceDE w:val="0"/>
        <w:autoSpaceDN w:val="0"/>
        <w:adjustRightInd w:val="0"/>
        <w:ind w:left="640" w:hanging="640"/>
        <w:rPr>
          <w:noProof/>
        </w:rPr>
      </w:pPr>
      <w:r w:rsidRPr="00B42D63">
        <w:rPr>
          <w:noProof/>
        </w:rPr>
        <w:t>[54]</w:t>
      </w:r>
      <w:r w:rsidRPr="00B42D63">
        <w:rPr>
          <w:noProof/>
        </w:rPr>
        <w:tab/>
        <w:t xml:space="preserve">Ö. Ö. Bozkurt, G. Biricik, and Z. C. Taysi, “Artificial neural network and SARIMA based models for power load forecasting in Turkish electricity market Ö,” </w:t>
      </w:r>
      <w:r w:rsidRPr="00B42D63">
        <w:rPr>
          <w:i/>
          <w:iCs/>
          <w:noProof/>
        </w:rPr>
        <w:t>PLoS One</w:t>
      </w:r>
      <w:r w:rsidRPr="00B42D63">
        <w:rPr>
          <w:noProof/>
        </w:rPr>
        <w:t>, 2017, doi: 10.1371/journal.pone.0175915.</w:t>
      </w:r>
    </w:p>
    <w:p w14:paraId="005973A1" w14:textId="77777777" w:rsidR="00B42D63" w:rsidRPr="00B42D63" w:rsidRDefault="00B42D63" w:rsidP="00B42D63">
      <w:pPr>
        <w:widowControl w:val="0"/>
        <w:autoSpaceDE w:val="0"/>
        <w:autoSpaceDN w:val="0"/>
        <w:adjustRightInd w:val="0"/>
        <w:ind w:left="640" w:hanging="640"/>
        <w:rPr>
          <w:noProof/>
        </w:rPr>
      </w:pPr>
      <w:r w:rsidRPr="00B42D63">
        <w:rPr>
          <w:noProof/>
        </w:rPr>
        <w:t>[55]</w:t>
      </w:r>
      <w:r w:rsidRPr="00B42D63">
        <w:rPr>
          <w:noProof/>
        </w:rPr>
        <w:tab/>
        <w:t>S. Dwijayanti, “Short Term Load Forecasting Using a Neural Network Based Time Series Approach,” Oklahoma State University, 2013.</w:t>
      </w:r>
    </w:p>
    <w:p w14:paraId="02B58683" w14:textId="77777777" w:rsidR="00B42D63" w:rsidRPr="00B42D63" w:rsidRDefault="00B42D63" w:rsidP="00B42D63">
      <w:pPr>
        <w:widowControl w:val="0"/>
        <w:autoSpaceDE w:val="0"/>
        <w:autoSpaceDN w:val="0"/>
        <w:adjustRightInd w:val="0"/>
        <w:ind w:left="640" w:hanging="640"/>
        <w:rPr>
          <w:noProof/>
        </w:rPr>
      </w:pPr>
      <w:r w:rsidRPr="00B42D63">
        <w:rPr>
          <w:noProof/>
        </w:rPr>
        <w:t>[56]</w:t>
      </w:r>
      <w:r w:rsidRPr="00B42D63">
        <w:rPr>
          <w:noProof/>
        </w:rPr>
        <w:tab/>
        <w:t xml:space="preserve">G. J. Tsekouras, N. D. Hatziargyriou, and E. N. Dialynas, “An optimized adaptive neural network for annual midterm energy forecasting,” </w:t>
      </w:r>
      <w:r w:rsidRPr="00B42D63">
        <w:rPr>
          <w:i/>
          <w:iCs/>
          <w:noProof/>
        </w:rPr>
        <w:t>IEEE Trans. Power Syst.</w:t>
      </w:r>
      <w:r w:rsidRPr="00B42D63">
        <w:rPr>
          <w:noProof/>
        </w:rPr>
        <w:t>, 2006, doi: 10.1109/TPWRS.2005.860926.</w:t>
      </w:r>
    </w:p>
    <w:p w14:paraId="08F60AB7" w14:textId="77777777" w:rsidR="00B42D63" w:rsidRPr="00B42D63" w:rsidRDefault="00B42D63" w:rsidP="00B42D63">
      <w:pPr>
        <w:widowControl w:val="0"/>
        <w:autoSpaceDE w:val="0"/>
        <w:autoSpaceDN w:val="0"/>
        <w:adjustRightInd w:val="0"/>
        <w:ind w:left="640" w:hanging="640"/>
        <w:rPr>
          <w:noProof/>
        </w:rPr>
      </w:pPr>
      <w:r w:rsidRPr="00B42D63">
        <w:rPr>
          <w:noProof/>
        </w:rPr>
        <w:t>[57]</w:t>
      </w:r>
      <w:r w:rsidRPr="00B42D63">
        <w:rPr>
          <w:noProof/>
        </w:rPr>
        <w:tab/>
        <w:t xml:space="preserve">E. Doveh, P. Feigin, D. Greig, and L. Hyams, “Experience with FNN models for medium term power demand predictions,” </w:t>
      </w:r>
      <w:r w:rsidRPr="00B42D63">
        <w:rPr>
          <w:i/>
          <w:iCs/>
          <w:noProof/>
        </w:rPr>
        <w:t>IEEE Trans. Power Syst.</w:t>
      </w:r>
      <w:r w:rsidRPr="00B42D63">
        <w:rPr>
          <w:noProof/>
        </w:rPr>
        <w:t>, 1999, doi: 10.1109/59.761878.</w:t>
      </w:r>
    </w:p>
    <w:p w14:paraId="6205B607" w14:textId="77777777" w:rsidR="00B42D63" w:rsidRPr="00B42D63" w:rsidRDefault="00B42D63" w:rsidP="00B42D63">
      <w:pPr>
        <w:widowControl w:val="0"/>
        <w:autoSpaceDE w:val="0"/>
        <w:autoSpaceDN w:val="0"/>
        <w:adjustRightInd w:val="0"/>
        <w:ind w:left="640" w:hanging="640"/>
        <w:rPr>
          <w:noProof/>
        </w:rPr>
      </w:pPr>
      <w:r w:rsidRPr="00B42D63">
        <w:rPr>
          <w:noProof/>
        </w:rPr>
        <w:t>[58]</w:t>
      </w:r>
      <w:r w:rsidRPr="00B42D63">
        <w:rPr>
          <w:noProof/>
        </w:rPr>
        <w:tab/>
        <w:t xml:space="preserve">J. Reneses, E. Centeno, and J. Barquín, “Coordination between medium-term generation planning and short-term operation in electricity markets,” </w:t>
      </w:r>
      <w:r w:rsidRPr="00B42D63">
        <w:rPr>
          <w:i/>
          <w:iCs/>
          <w:noProof/>
        </w:rPr>
        <w:t>IEEE Trans. Power Syst.</w:t>
      </w:r>
      <w:r w:rsidRPr="00B42D63">
        <w:rPr>
          <w:noProof/>
        </w:rPr>
        <w:t>, 2006, doi: 10.1109/TPWRS.2005.857851.</w:t>
      </w:r>
    </w:p>
    <w:p w14:paraId="10252744" w14:textId="77777777" w:rsidR="00B42D63" w:rsidRPr="00B42D63" w:rsidRDefault="00B42D63" w:rsidP="00B42D63">
      <w:pPr>
        <w:widowControl w:val="0"/>
        <w:autoSpaceDE w:val="0"/>
        <w:autoSpaceDN w:val="0"/>
        <w:adjustRightInd w:val="0"/>
        <w:ind w:left="640" w:hanging="640"/>
        <w:rPr>
          <w:noProof/>
        </w:rPr>
      </w:pPr>
      <w:r w:rsidRPr="00B42D63">
        <w:rPr>
          <w:noProof/>
        </w:rPr>
        <w:t>[59]</w:t>
      </w:r>
      <w:r w:rsidRPr="00B42D63">
        <w:rPr>
          <w:noProof/>
        </w:rPr>
        <w:tab/>
        <w:t xml:space="preserve">M. S. Kandil, S. M. El-Debeiky, and N. E. Hasanien, “Long-term load forecasting for fast developing utility using a knowledge-based expert system,” </w:t>
      </w:r>
      <w:r w:rsidRPr="00B42D63">
        <w:rPr>
          <w:i/>
          <w:iCs/>
          <w:noProof/>
        </w:rPr>
        <w:t>IEEE Trans. Power Syst.</w:t>
      </w:r>
      <w:r w:rsidRPr="00B42D63">
        <w:rPr>
          <w:noProof/>
        </w:rPr>
        <w:t>, 2002, doi: 10.1109/TPWRS.2002.1007923.</w:t>
      </w:r>
    </w:p>
    <w:p w14:paraId="7C60091B" w14:textId="77777777" w:rsidR="00B42D63" w:rsidRPr="00B42D63" w:rsidRDefault="00B42D63" w:rsidP="00B42D63">
      <w:pPr>
        <w:widowControl w:val="0"/>
        <w:autoSpaceDE w:val="0"/>
        <w:autoSpaceDN w:val="0"/>
        <w:adjustRightInd w:val="0"/>
        <w:ind w:left="640" w:hanging="640"/>
        <w:rPr>
          <w:noProof/>
        </w:rPr>
      </w:pPr>
      <w:r w:rsidRPr="00B42D63">
        <w:rPr>
          <w:noProof/>
        </w:rPr>
        <w:t>[60]</w:t>
      </w:r>
      <w:r w:rsidRPr="00B42D63">
        <w:rPr>
          <w:noProof/>
        </w:rPr>
        <w:tab/>
        <w:t>T. Hong, P. Wang, and H. L. Willis, “A naïve multiple linear regression benchmark for short term load forecasting,” 2011, doi: 10.1109/PES.2011.6038881.</w:t>
      </w:r>
    </w:p>
    <w:p w14:paraId="0B4A53DD"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[61]</w:t>
      </w:r>
      <w:r w:rsidRPr="00B42D63">
        <w:rPr>
          <w:noProof/>
        </w:rPr>
        <w:tab/>
        <w:t xml:space="preserve">K. Methaprayoon, W. J. Lee, S. Rasmiddatta, J. R. Liao, and R. J. Ross, “Multistage artificial neural network short-term load forecasting engine with front-end weather forecast,” </w:t>
      </w:r>
      <w:r w:rsidRPr="00B42D63">
        <w:rPr>
          <w:i/>
          <w:iCs/>
          <w:noProof/>
        </w:rPr>
        <w:t>IEEE Trans. Ind. Appl.</w:t>
      </w:r>
      <w:r w:rsidRPr="00B42D63">
        <w:rPr>
          <w:noProof/>
        </w:rPr>
        <w:t>, 2007, doi: 10.1109/TIA.2007.908190.</w:t>
      </w:r>
    </w:p>
    <w:p w14:paraId="3D7FECEC" w14:textId="77777777" w:rsidR="00B42D63" w:rsidRPr="00B42D63" w:rsidRDefault="00B42D63" w:rsidP="00B42D63">
      <w:pPr>
        <w:widowControl w:val="0"/>
        <w:autoSpaceDE w:val="0"/>
        <w:autoSpaceDN w:val="0"/>
        <w:adjustRightInd w:val="0"/>
        <w:ind w:left="640" w:hanging="640"/>
        <w:rPr>
          <w:noProof/>
        </w:rPr>
      </w:pPr>
      <w:r w:rsidRPr="00B42D63">
        <w:rPr>
          <w:noProof/>
        </w:rPr>
        <w:t>[62]</w:t>
      </w:r>
      <w:r w:rsidRPr="00B42D63">
        <w:rPr>
          <w:noProof/>
        </w:rPr>
        <w:tab/>
        <w:t>A. K. Singh, Ibraheem, S. Khatoon, M. Muazzam, and D. K. Chaturvedi, “Load forecasting techniques and methodologies: A review,” 2012, doi: 10.1109/ICPCES.2012.6508132.</w:t>
      </w:r>
    </w:p>
    <w:p w14:paraId="6FB0F6F1" w14:textId="77777777" w:rsidR="00B42D63" w:rsidRPr="00B42D63" w:rsidRDefault="00B42D63" w:rsidP="00B42D63">
      <w:pPr>
        <w:widowControl w:val="0"/>
        <w:autoSpaceDE w:val="0"/>
        <w:autoSpaceDN w:val="0"/>
        <w:adjustRightInd w:val="0"/>
        <w:ind w:left="640" w:hanging="640"/>
        <w:rPr>
          <w:noProof/>
        </w:rPr>
      </w:pPr>
      <w:r w:rsidRPr="00B42D63">
        <w:rPr>
          <w:noProof/>
        </w:rPr>
        <w:t>[63]</w:t>
      </w:r>
      <w:r w:rsidRPr="00B42D63">
        <w:rPr>
          <w:noProof/>
        </w:rPr>
        <w:tab/>
        <w:t>S. Kumar, S. Mishra, and S. Gupta, “Short term load forecasting using ANN and multiple linear regression,” 2016, doi: 10.1109/CICT.2016.44.</w:t>
      </w:r>
    </w:p>
    <w:p w14:paraId="72FE7A40" w14:textId="77777777" w:rsidR="00B42D63" w:rsidRPr="00B42D63" w:rsidRDefault="00B42D63" w:rsidP="00B42D63">
      <w:pPr>
        <w:widowControl w:val="0"/>
        <w:autoSpaceDE w:val="0"/>
        <w:autoSpaceDN w:val="0"/>
        <w:adjustRightInd w:val="0"/>
        <w:ind w:left="640" w:hanging="640"/>
        <w:rPr>
          <w:noProof/>
        </w:rPr>
      </w:pPr>
      <w:r w:rsidRPr="00B42D63">
        <w:rPr>
          <w:noProof/>
        </w:rPr>
        <w:t>[64]</w:t>
      </w:r>
      <w:r w:rsidRPr="00B42D63">
        <w:rPr>
          <w:noProof/>
        </w:rPr>
        <w:tab/>
        <w:t xml:space="preserve">A. Y. Saber and A. K. M. R. Alam, “Short term load forecasting using multiple linear regression for big data,” </w:t>
      </w:r>
      <w:r w:rsidRPr="00B42D63">
        <w:rPr>
          <w:i/>
          <w:iCs/>
          <w:noProof/>
        </w:rPr>
        <w:t>2017 IEEE Symp. Ser. Comput. Intell. SSCI 2017 - Proc.</w:t>
      </w:r>
      <w:r w:rsidRPr="00B42D63">
        <w:rPr>
          <w:noProof/>
        </w:rPr>
        <w:t>, vol. 2018-Janua, pp. 1–6, 2018, doi: 10.1109/SSCI.2017.8285261.</w:t>
      </w:r>
    </w:p>
    <w:p w14:paraId="27A4EF73" w14:textId="77777777" w:rsidR="00B42D63" w:rsidRPr="00B42D63" w:rsidRDefault="00B42D63" w:rsidP="00B42D63">
      <w:pPr>
        <w:widowControl w:val="0"/>
        <w:autoSpaceDE w:val="0"/>
        <w:autoSpaceDN w:val="0"/>
        <w:adjustRightInd w:val="0"/>
        <w:ind w:left="640" w:hanging="640"/>
        <w:rPr>
          <w:noProof/>
        </w:rPr>
      </w:pPr>
      <w:r w:rsidRPr="00B42D63">
        <w:rPr>
          <w:noProof/>
        </w:rPr>
        <w:t>[65]</w:t>
      </w:r>
      <w:r w:rsidRPr="00B42D63">
        <w:rPr>
          <w:noProof/>
        </w:rPr>
        <w:tab/>
        <w:t>L. Tang, Y. Yi, and Y. Peng, “An ensemble deep learning model for short-term load forecasting based on ARIMA and LSTM,” 2019, doi: 10.1109/SmartGridComm.2019.8909756.</w:t>
      </w:r>
    </w:p>
    <w:p w14:paraId="7D82CE8A" w14:textId="77777777" w:rsidR="00B42D63" w:rsidRPr="00B42D63" w:rsidRDefault="00B42D63" w:rsidP="00B42D63">
      <w:pPr>
        <w:widowControl w:val="0"/>
        <w:autoSpaceDE w:val="0"/>
        <w:autoSpaceDN w:val="0"/>
        <w:adjustRightInd w:val="0"/>
        <w:ind w:left="640" w:hanging="640"/>
        <w:rPr>
          <w:noProof/>
        </w:rPr>
      </w:pPr>
      <w:r w:rsidRPr="00B42D63">
        <w:rPr>
          <w:noProof/>
        </w:rPr>
        <w:t>[66]</w:t>
      </w:r>
      <w:r w:rsidRPr="00B42D63">
        <w:rPr>
          <w:noProof/>
        </w:rPr>
        <w:tab/>
        <w:t xml:space="preserve">B. Nepal, M. Yamaha, A. Yokoe, and T. Yamaji, “Electricity load forecasting using clustering and ARIMA model for energy management in buildings,” </w:t>
      </w:r>
      <w:r w:rsidRPr="00B42D63">
        <w:rPr>
          <w:i/>
          <w:iCs/>
          <w:noProof/>
        </w:rPr>
        <w:t>Japan Archit. Rev.</w:t>
      </w:r>
      <w:r w:rsidRPr="00B42D63">
        <w:rPr>
          <w:noProof/>
        </w:rPr>
        <w:t>, 2020, doi: 10.1002/2475-8876.12135.</w:t>
      </w:r>
    </w:p>
    <w:p w14:paraId="1E3A7414" w14:textId="77777777" w:rsidR="00B42D63" w:rsidRPr="00B42D63" w:rsidRDefault="00B42D63" w:rsidP="00B42D63">
      <w:pPr>
        <w:widowControl w:val="0"/>
        <w:autoSpaceDE w:val="0"/>
        <w:autoSpaceDN w:val="0"/>
        <w:adjustRightInd w:val="0"/>
        <w:ind w:left="640" w:hanging="640"/>
        <w:rPr>
          <w:noProof/>
        </w:rPr>
      </w:pPr>
      <w:r w:rsidRPr="00B42D63">
        <w:rPr>
          <w:noProof/>
        </w:rPr>
        <w:t>[67]</w:t>
      </w:r>
      <w:r w:rsidRPr="00B42D63">
        <w:rPr>
          <w:noProof/>
        </w:rPr>
        <w:tab/>
        <w:t>A. Badri, Z. Ameli, and A. Motie Birjandi, “Application of artificial neural networks and fuzzy logic methods for short term load forecasting,” 2012, doi: 10.1016/j.egypro.2011.12.965.</w:t>
      </w:r>
    </w:p>
    <w:p w14:paraId="4383E521" w14:textId="77777777" w:rsidR="00B42D63" w:rsidRPr="00B42D63" w:rsidRDefault="00B42D63" w:rsidP="00B42D63">
      <w:pPr>
        <w:widowControl w:val="0"/>
        <w:autoSpaceDE w:val="0"/>
        <w:autoSpaceDN w:val="0"/>
        <w:adjustRightInd w:val="0"/>
        <w:ind w:left="640" w:hanging="640"/>
        <w:rPr>
          <w:noProof/>
        </w:rPr>
      </w:pPr>
      <w:r w:rsidRPr="00B42D63">
        <w:rPr>
          <w:noProof/>
        </w:rPr>
        <w:t>[68]</w:t>
      </w:r>
      <w:r w:rsidRPr="00B42D63">
        <w:rPr>
          <w:noProof/>
        </w:rPr>
        <w:tab/>
        <w:t xml:space="preserve">P. H. Kuo and C. J. Huang, “A high precision artificial neural networks model for short-Term energy load forecasting,” </w:t>
      </w:r>
      <w:r w:rsidRPr="00B42D63">
        <w:rPr>
          <w:i/>
          <w:iCs/>
          <w:noProof/>
        </w:rPr>
        <w:t>Energies</w:t>
      </w:r>
      <w:r w:rsidRPr="00B42D63">
        <w:rPr>
          <w:noProof/>
        </w:rPr>
        <w:t>, 2018, doi: 10.3390/en11010213.</w:t>
      </w:r>
    </w:p>
    <w:p w14:paraId="35F9EFDE" w14:textId="77777777" w:rsidR="00B42D63" w:rsidRPr="00B42D63" w:rsidRDefault="00B42D63" w:rsidP="00B42D63">
      <w:pPr>
        <w:widowControl w:val="0"/>
        <w:autoSpaceDE w:val="0"/>
        <w:autoSpaceDN w:val="0"/>
        <w:adjustRightInd w:val="0"/>
        <w:ind w:left="640" w:hanging="640"/>
        <w:rPr>
          <w:noProof/>
        </w:rPr>
      </w:pPr>
      <w:r w:rsidRPr="00B42D63">
        <w:rPr>
          <w:noProof/>
        </w:rPr>
        <w:t>[69]</w:t>
      </w:r>
      <w:r w:rsidRPr="00B42D63">
        <w:rPr>
          <w:noProof/>
        </w:rPr>
        <w:tab/>
        <w:t xml:space="preserve">S. Humeau, T. K. Wijaya, M. Vasirani, and K. Aberer, “Electricity load forecasting </w:t>
      </w:r>
      <w:r w:rsidRPr="00B42D63">
        <w:rPr>
          <w:noProof/>
        </w:rPr>
        <w:lastRenderedPageBreak/>
        <w:t>for residential customers: Exploiting aggregation and correlation between households,” 2013, doi: 10.1109/SustainIT.2013.6685208.</w:t>
      </w:r>
    </w:p>
    <w:p w14:paraId="5073D90F" w14:textId="77777777" w:rsidR="00B42D63" w:rsidRPr="00B42D63" w:rsidRDefault="00B42D63" w:rsidP="00B42D63">
      <w:pPr>
        <w:widowControl w:val="0"/>
        <w:autoSpaceDE w:val="0"/>
        <w:autoSpaceDN w:val="0"/>
        <w:adjustRightInd w:val="0"/>
        <w:ind w:left="640" w:hanging="640"/>
        <w:rPr>
          <w:noProof/>
        </w:rPr>
      </w:pPr>
      <w:r w:rsidRPr="00B42D63">
        <w:rPr>
          <w:noProof/>
        </w:rPr>
        <w:t>[70]</w:t>
      </w:r>
      <w:r w:rsidRPr="00B42D63">
        <w:rPr>
          <w:noProof/>
        </w:rPr>
        <w:tab/>
        <w:t xml:space="preserve">G. Dudek, “Pattern-based local linear regression models for short-term load forecasting,” </w:t>
      </w:r>
      <w:r w:rsidRPr="00B42D63">
        <w:rPr>
          <w:i/>
          <w:iCs/>
          <w:noProof/>
        </w:rPr>
        <w:t>Electr. Power Syst. Res.</w:t>
      </w:r>
      <w:r w:rsidRPr="00B42D63">
        <w:rPr>
          <w:noProof/>
        </w:rPr>
        <w:t>, 2016, doi: 10.1016/j.epsr.2015.09.001.</w:t>
      </w:r>
    </w:p>
    <w:p w14:paraId="075B043F" w14:textId="77777777" w:rsidR="00B42D63" w:rsidRPr="00B42D63" w:rsidRDefault="00B42D63" w:rsidP="00B42D63">
      <w:pPr>
        <w:widowControl w:val="0"/>
        <w:autoSpaceDE w:val="0"/>
        <w:autoSpaceDN w:val="0"/>
        <w:adjustRightInd w:val="0"/>
        <w:ind w:left="640" w:hanging="640"/>
        <w:rPr>
          <w:noProof/>
        </w:rPr>
      </w:pPr>
      <w:r w:rsidRPr="00B42D63">
        <w:rPr>
          <w:noProof/>
        </w:rPr>
        <w:t>[71]</w:t>
      </w:r>
      <w:r w:rsidRPr="00B42D63">
        <w:rPr>
          <w:noProof/>
        </w:rPr>
        <w:tab/>
        <w:t xml:space="preserve">N. Amjady, “Short-term hourly load forecasting using time-series modeling with peak load estimation capability,” </w:t>
      </w:r>
      <w:r w:rsidRPr="00B42D63">
        <w:rPr>
          <w:i/>
          <w:iCs/>
          <w:noProof/>
        </w:rPr>
        <w:t>IEEE Trans. Power Syst.</w:t>
      </w:r>
      <w:r w:rsidRPr="00B42D63">
        <w:rPr>
          <w:noProof/>
        </w:rPr>
        <w:t>, vol. 16, no. 4, pp. 798–805, 2001, doi: 10.1109/59.962429.</w:t>
      </w:r>
    </w:p>
    <w:p w14:paraId="49BE98A9" w14:textId="77777777" w:rsidR="00B42D63" w:rsidRPr="00B42D63" w:rsidRDefault="00B42D63" w:rsidP="00B42D63">
      <w:pPr>
        <w:widowControl w:val="0"/>
        <w:autoSpaceDE w:val="0"/>
        <w:autoSpaceDN w:val="0"/>
        <w:adjustRightInd w:val="0"/>
        <w:ind w:left="640" w:hanging="640"/>
        <w:rPr>
          <w:noProof/>
        </w:rPr>
      </w:pPr>
      <w:r w:rsidRPr="00B42D63">
        <w:rPr>
          <w:noProof/>
        </w:rPr>
        <w:t>[72]</w:t>
      </w:r>
      <w:r w:rsidRPr="00B42D63">
        <w:rPr>
          <w:noProof/>
        </w:rPr>
        <w:tab/>
        <w:t>A. Bracale, G. Carpinelli, P. De Falco, and T. Hong, “Short-term industrial load forecasting: A case study in an Italian factory,” 2017, doi: 10.1109/ISGTEurope.2017.8260176.</w:t>
      </w:r>
    </w:p>
    <w:p w14:paraId="2FF378F1" w14:textId="77777777" w:rsidR="00B42D63" w:rsidRPr="00B42D63" w:rsidRDefault="00B42D63" w:rsidP="00B42D63">
      <w:pPr>
        <w:widowControl w:val="0"/>
        <w:autoSpaceDE w:val="0"/>
        <w:autoSpaceDN w:val="0"/>
        <w:adjustRightInd w:val="0"/>
        <w:ind w:left="640" w:hanging="640"/>
        <w:rPr>
          <w:noProof/>
        </w:rPr>
      </w:pPr>
      <w:r w:rsidRPr="00B42D63">
        <w:rPr>
          <w:noProof/>
        </w:rPr>
        <w:t>[73]</w:t>
      </w:r>
      <w:r w:rsidRPr="00B42D63">
        <w:rPr>
          <w:noProof/>
        </w:rPr>
        <w:tab/>
        <w:t xml:space="preserve">P. Wang, B. Liu, and T. Hong, “Electric load forecasting with recency effect: A big data approach,” </w:t>
      </w:r>
      <w:r w:rsidRPr="00B42D63">
        <w:rPr>
          <w:i/>
          <w:iCs/>
          <w:noProof/>
        </w:rPr>
        <w:t>Int. J. Forecast.</w:t>
      </w:r>
      <w:r w:rsidRPr="00B42D63">
        <w:rPr>
          <w:noProof/>
        </w:rPr>
        <w:t>, 2016, doi: 10.1016/j.ijforecast.2015.09.006.</w:t>
      </w:r>
    </w:p>
    <w:p w14:paraId="2A737E75" w14:textId="77777777" w:rsidR="00B42D63" w:rsidRPr="00B42D63" w:rsidRDefault="00B42D63" w:rsidP="00B42D63">
      <w:pPr>
        <w:widowControl w:val="0"/>
        <w:autoSpaceDE w:val="0"/>
        <w:autoSpaceDN w:val="0"/>
        <w:adjustRightInd w:val="0"/>
        <w:ind w:left="640" w:hanging="640"/>
        <w:rPr>
          <w:noProof/>
        </w:rPr>
      </w:pPr>
      <w:r w:rsidRPr="00B42D63">
        <w:rPr>
          <w:noProof/>
        </w:rPr>
        <w:t>[74]</w:t>
      </w:r>
      <w:r w:rsidRPr="00B42D63">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42D63">
        <w:rPr>
          <w:i/>
          <w:iCs/>
          <w:noProof/>
        </w:rPr>
        <w:t>J. Clin. Med.</w:t>
      </w:r>
      <w:r w:rsidRPr="00B42D63">
        <w:rPr>
          <w:noProof/>
        </w:rPr>
        <w:t>, 2019, doi: 10.3390/jcm8122149.</w:t>
      </w:r>
    </w:p>
    <w:p w14:paraId="2BC71E3B" w14:textId="77777777" w:rsidR="00B42D63" w:rsidRPr="00B42D63" w:rsidRDefault="00B42D63" w:rsidP="00B42D63">
      <w:pPr>
        <w:widowControl w:val="0"/>
        <w:autoSpaceDE w:val="0"/>
        <w:autoSpaceDN w:val="0"/>
        <w:adjustRightInd w:val="0"/>
        <w:ind w:left="640" w:hanging="640"/>
        <w:rPr>
          <w:noProof/>
        </w:rPr>
      </w:pPr>
      <w:r w:rsidRPr="00B42D63">
        <w:rPr>
          <w:noProof/>
        </w:rPr>
        <w:t>[75]</w:t>
      </w:r>
      <w:r w:rsidRPr="00B42D63">
        <w:rPr>
          <w:noProof/>
        </w:rPr>
        <w:tab/>
        <w:t xml:space="preserve">Y. Wang, N. Zhang, Y. Tan, T. Hong, D. S. Kirschen, and C. Kang, “Combining Probabilistic Load Forecasts,” </w:t>
      </w:r>
      <w:r w:rsidRPr="00B42D63">
        <w:rPr>
          <w:i/>
          <w:iCs/>
          <w:noProof/>
        </w:rPr>
        <w:t>IEEE Trans. Smart Grid</w:t>
      </w:r>
      <w:r w:rsidRPr="00B42D63">
        <w:rPr>
          <w:noProof/>
        </w:rPr>
        <w:t>, vol. 10, no. 4, pp. 3664–3674, 2019, doi: 10.1109/TSG.2018.2833869.</w:t>
      </w:r>
    </w:p>
    <w:p w14:paraId="10DF7B1A" w14:textId="77777777" w:rsidR="00B42D63" w:rsidRPr="00B42D63" w:rsidRDefault="00B42D63" w:rsidP="00B42D63">
      <w:pPr>
        <w:widowControl w:val="0"/>
        <w:autoSpaceDE w:val="0"/>
        <w:autoSpaceDN w:val="0"/>
        <w:adjustRightInd w:val="0"/>
        <w:ind w:left="640" w:hanging="640"/>
        <w:rPr>
          <w:noProof/>
        </w:rPr>
      </w:pPr>
      <w:r w:rsidRPr="00B42D63">
        <w:rPr>
          <w:noProof/>
        </w:rPr>
        <w:t>[76]</w:t>
      </w:r>
      <w:r w:rsidRPr="00B42D63">
        <w:rPr>
          <w:noProof/>
        </w:rPr>
        <w:tab/>
        <w:t xml:space="preserve">G. Papacharalampous, H. Tyralis, and D. Koutsoyiannis, “Predictability of monthly temperature and precipitation using automatic time series forecasting methods,” </w:t>
      </w:r>
      <w:r w:rsidRPr="00B42D63">
        <w:rPr>
          <w:i/>
          <w:iCs/>
          <w:noProof/>
        </w:rPr>
        <w:t>Acta Geophys.</w:t>
      </w:r>
      <w:r w:rsidRPr="00B42D63">
        <w:rPr>
          <w:noProof/>
        </w:rPr>
        <w:t>, 2018, doi: 10.1007/s11600-018-0120-7.</w:t>
      </w:r>
    </w:p>
    <w:p w14:paraId="68825ABA" w14:textId="77777777" w:rsidR="00B42D63" w:rsidRPr="00B42D63" w:rsidRDefault="00B42D63" w:rsidP="00B42D63">
      <w:pPr>
        <w:widowControl w:val="0"/>
        <w:autoSpaceDE w:val="0"/>
        <w:autoSpaceDN w:val="0"/>
        <w:adjustRightInd w:val="0"/>
        <w:ind w:left="640" w:hanging="640"/>
        <w:rPr>
          <w:noProof/>
        </w:rPr>
      </w:pPr>
      <w:r w:rsidRPr="00B42D63">
        <w:rPr>
          <w:noProof/>
        </w:rPr>
        <w:t>[77]</w:t>
      </w:r>
      <w:r w:rsidRPr="00B42D63">
        <w:rPr>
          <w:noProof/>
        </w:rPr>
        <w:tab/>
        <w:t xml:space="preserve">M. Rana and I. Koprinska, “Forecasting electricity load with advanced wavelet </w:t>
      </w:r>
      <w:r w:rsidRPr="00B42D63">
        <w:rPr>
          <w:noProof/>
        </w:rPr>
        <w:lastRenderedPageBreak/>
        <w:t xml:space="preserve">neural networks,” </w:t>
      </w:r>
      <w:r w:rsidRPr="00B42D63">
        <w:rPr>
          <w:i/>
          <w:iCs/>
          <w:noProof/>
        </w:rPr>
        <w:t>Neurocomputing</w:t>
      </w:r>
      <w:r w:rsidRPr="00B42D63">
        <w:rPr>
          <w:noProof/>
        </w:rPr>
        <w:t>, 2016, doi: 10.1016/j.neucom.2015.12.004.</w:t>
      </w:r>
    </w:p>
    <w:p w14:paraId="6BDF79F1" w14:textId="77777777" w:rsidR="00B42D63" w:rsidRPr="00B42D63" w:rsidRDefault="00B42D63" w:rsidP="00B42D63">
      <w:pPr>
        <w:widowControl w:val="0"/>
        <w:autoSpaceDE w:val="0"/>
        <w:autoSpaceDN w:val="0"/>
        <w:adjustRightInd w:val="0"/>
        <w:ind w:left="640" w:hanging="640"/>
        <w:rPr>
          <w:noProof/>
        </w:rPr>
      </w:pPr>
      <w:r w:rsidRPr="00B42D63">
        <w:rPr>
          <w:noProof/>
        </w:rPr>
        <w:t>[78]</w:t>
      </w:r>
      <w:r w:rsidRPr="00B42D63">
        <w:rPr>
          <w:noProof/>
        </w:rPr>
        <w:tab/>
        <w:t xml:space="preserve">Da Liu, K. Sun, H. Huang, and P. Tang, “Monthly load forecasting based on economic data by decomposition integration theory,” </w:t>
      </w:r>
      <w:r w:rsidRPr="00B42D63">
        <w:rPr>
          <w:i/>
          <w:iCs/>
          <w:noProof/>
        </w:rPr>
        <w:t>Sustain.</w:t>
      </w:r>
      <w:r w:rsidRPr="00B42D63">
        <w:rPr>
          <w:noProof/>
        </w:rPr>
        <w:t>, 2018, doi: 10.3390/su10093282.</w:t>
      </w:r>
    </w:p>
    <w:p w14:paraId="775613B9" w14:textId="77777777" w:rsidR="00B42D63" w:rsidRPr="00B42D63" w:rsidRDefault="00B42D63" w:rsidP="00B42D63">
      <w:pPr>
        <w:widowControl w:val="0"/>
        <w:autoSpaceDE w:val="0"/>
        <w:autoSpaceDN w:val="0"/>
        <w:adjustRightInd w:val="0"/>
        <w:ind w:left="640" w:hanging="640"/>
        <w:rPr>
          <w:noProof/>
        </w:rPr>
      </w:pPr>
      <w:r w:rsidRPr="00B42D63">
        <w:rPr>
          <w:noProof/>
        </w:rPr>
        <w:t>[79]</w:t>
      </w:r>
      <w:r w:rsidRPr="00B42D63">
        <w:rPr>
          <w:noProof/>
        </w:rPr>
        <w:tab/>
        <w:t xml:space="preserve">T. Hong, M. Gui, M. E. Baran, and H. L. Willis, “Modeling and forecasting hourly electric load by multiple linear regression with interactions,” </w:t>
      </w:r>
      <w:r w:rsidRPr="00B42D63">
        <w:rPr>
          <w:i/>
          <w:iCs/>
          <w:noProof/>
        </w:rPr>
        <w:t>IEEE PES Gen. Meet. PES 2010</w:t>
      </w:r>
      <w:r w:rsidRPr="00B42D63">
        <w:rPr>
          <w:noProof/>
        </w:rPr>
        <w:t>, pp. 1–8, 2010, doi: 10.1109/PES.2010.5589959.</w:t>
      </w:r>
    </w:p>
    <w:p w14:paraId="3C3FA61B" w14:textId="77777777" w:rsidR="00B42D63" w:rsidRPr="00B42D63" w:rsidRDefault="00B42D63" w:rsidP="00B42D63">
      <w:pPr>
        <w:widowControl w:val="0"/>
        <w:autoSpaceDE w:val="0"/>
        <w:autoSpaceDN w:val="0"/>
        <w:adjustRightInd w:val="0"/>
        <w:ind w:left="640" w:hanging="640"/>
        <w:rPr>
          <w:noProof/>
        </w:rPr>
      </w:pPr>
      <w:r w:rsidRPr="00B42D63">
        <w:rPr>
          <w:noProof/>
        </w:rPr>
        <w:t>[80]</w:t>
      </w:r>
      <w:r w:rsidRPr="00B42D63">
        <w:rPr>
          <w:noProof/>
        </w:rPr>
        <w:tab/>
        <w:t xml:space="preserve">T. Hong and P. Wang, “Fuzzy interaction regression for short term load forecasting,” </w:t>
      </w:r>
      <w:r w:rsidRPr="00B42D63">
        <w:rPr>
          <w:i/>
          <w:iCs/>
          <w:noProof/>
        </w:rPr>
        <w:t>Fuzzy Optim. Decis. Mak.</w:t>
      </w:r>
      <w:r w:rsidRPr="00B42D63">
        <w:rPr>
          <w:noProof/>
        </w:rPr>
        <w:t>, 2014, doi: 10.1007/s10700-013-9166-9.</w:t>
      </w:r>
    </w:p>
    <w:p w14:paraId="70D4240F" w14:textId="77777777" w:rsidR="00B42D63" w:rsidRPr="00B42D63" w:rsidRDefault="00B42D63" w:rsidP="00B42D63">
      <w:pPr>
        <w:widowControl w:val="0"/>
        <w:autoSpaceDE w:val="0"/>
        <w:autoSpaceDN w:val="0"/>
        <w:adjustRightInd w:val="0"/>
        <w:ind w:left="640" w:hanging="640"/>
        <w:rPr>
          <w:noProof/>
        </w:rPr>
      </w:pPr>
      <w:r w:rsidRPr="00B42D63">
        <w:rPr>
          <w:noProof/>
        </w:rPr>
        <w:t>[81]</w:t>
      </w:r>
      <w:r w:rsidRPr="00B42D63">
        <w:rPr>
          <w:noProof/>
        </w:rPr>
        <w:tab/>
        <w:t>M. Abuella and B. Chowdhury, “Solar power probabilistic forecasting by using multiple linear regression analysis,” 2015, doi: 10.1109/SECON.2015.7132869.</w:t>
      </w:r>
    </w:p>
    <w:p w14:paraId="157853E1" w14:textId="77777777" w:rsidR="00B42D63" w:rsidRPr="00B42D63" w:rsidRDefault="00B42D63" w:rsidP="00B42D63">
      <w:pPr>
        <w:widowControl w:val="0"/>
        <w:autoSpaceDE w:val="0"/>
        <w:autoSpaceDN w:val="0"/>
        <w:adjustRightInd w:val="0"/>
        <w:ind w:left="640" w:hanging="640"/>
        <w:rPr>
          <w:noProof/>
        </w:rPr>
      </w:pPr>
      <w:r w:rsidRPr="00B42D63">
        <w:rPr>
          <w:noProof/>
        </w:rPr>
        <w:t>[82]</w:t>
      </w:r>
      <w:r w:rsidRPr="00B42D63">
        <w:rPr>
          <w:noProof/>
        </w:rPr>
        <w:tab/>
        <w:t xml:space="preserve">K. Panklib, C. Prakasvudhisarn, and D. Khummongkol, “Electricity Consumption Forecasting in Thailand Using an Artificial Neural Network and Multiple Linear Regression,” </w:t>
      </w:r>
      <w:r w:rsidRPr="00B42D63">
        <w:rPr>
          <w:i/>
          <w:iCs/>
          <w:noProof/>
        </w:rPr>
        <w:t>Energy Sources, Part B Econ. Plan. Policy</w:t>
      </w:r>
      <w:r w:rsidRPr="00B42D63">
        <w:rPr>
          <w:noProof/>
        </w:rPr>
        <w:t>, 2015, doi: 10.1080/15567249.2011.559520.</w:t>
      </w:r>
    </w:p>
    <w:p w14:paraId="44369F1A" w14:textId="77777777" w:rsidR="00B42D63" w:rsidRPr="00B42D63" w:rsidRDefault="00B42D63" w:rsidP="00B42D63">
      <w:pPr>
        <w:widowControl w:val="0"/>
        <w:autoSpaceDE w:val="0"/>
        <w:autoSpaceDN w:val="0"/>
        <w:adjustRightInd w:val="0"/>
        <w:ind w:left="640" w:hanging="640"/>
        <w:rPr>
          <w:noProof/>
        </w:rPr>
      </w:pPr>
      <w:r w:rsidRPr="00B42D63">
        <w:rPr>
          <w:noProof/>
        </w:rPr>
        <w:t>[83]</w:t>
      </w:r>
      <w:r w:rsidRPr="00B42D63">
        <w:rPr>
          <w:noProof/>
        </w:rPr>
        <w:tab/>
        <w:t>X. Sun, Z. Ouyang, and D. Yue, “Short-term load forecasting based on multivariate linear regression,” 2017, doi: 10.1109/EI2.2017.8245401.</w:t>
      </w:r>
    </w:p>
    <w:p w14:paraId="7E828368" w14:textId="77777777" w:rsidR="00B42D63" w:rsidRPr="00B42D63" w:rsidRDefault="00B42D63" w:rsidP="00B42D63">
      <w:pPr>
        <w:widowControl w:val="0"/>
        <w:autoSpaceDE w:val="0"/>
        <w:autoSpaceDN w:val="0"/>
        <w:adjustRightInd w:val="0"/>
        <w:ind w:left="640" w:hanging="640"/>
        <w:rPr>
          <w:noProof/>
        </w:rPr>
      </w:pPr>
      <w:r w:rsidRPr="00B42D63">
        <w:rPr>
          <w:noProof/>
        </w:rPr>
        <w:t>[84]</w:t>
      </w:r>
      <w:r w:rsidRPr="00B42D63">
        <w:rPr>
          <w:noProof/>
        </w:rPr>
        <w:tab/>
        <w:t xml:space="preserve">R. Weron, </w:t>
      </w:r>
      <w:r w:rsidRPr="00B42D63">
        <w:rPr>
          <w:i/>
          <w:iCs/>
          <w:noProof/>
        </w:rPr>
        <w:t>Modeling and forecasting electricity loads and prices: A statistical approach</w:t>
      </w:r>
      <w:r w:rsidRPr="00B42D63">
        <w:rPr>
          <w:noProof/>
        </w:rPr>
        <w:t>. wiley, 2006.</w:t>
      </w:r>
    </w:p>
    <w:p w14:paraId="6FF81A40" w14:textId="77777777" w:rsidR="00B42D63" w:rsidRPr="00B42D63" w:rsidRDefault="00B42D63" w:rsidP="00B42D63">
      <w:pPr>
        <w:widowControl w:val="0"/>
        <w:autoSpaceDE w:val="0"/>
        <w:autoSpaceDN w:val="0"/>
        <w:adjustRightInd w:val="0"/>
        <w:ind w:left="640" w:hanging="640"/>
        <w:rPr>
          <w:noProof/>
        </w:rPr>
      </w:pPr>
      <w:r w:rsidRPr="00B42D63">
        <w:rPr>
          <w:noProof/>
        </w:rPr>
        <w:t>[85]</w:t>
      </w:r>
      <w:r w:rsidRPr="00B42D63">
        <w:rPr>
          <w:noProof/>
        </w:rPr>
        <w:tab/>
        <w:t>N. Amral, C. S. Özveren, and D. King, “Short term load forecasting using multiple linear regression,” 2007, doi: 10.1109/UPEC.2007.4469121.</w:t>
      </w:r>
    </w:p>
    <w:p w14:paraId="1C13F1A1" w14:textId="77777777" w:rsidR="00B42D63" w:rsidRPr="00B42D63" w:rsidRDefault="00B42D63" w:rsidP="00B42D63">
      <w:pPr>
        <w:widowControl w:val="0"/>
        <w:autoSpaceDE w:val="0"/>
        <w:autoSpaceDN w:val="0"/>
        <w:adjustRightInd w:val="0"/>
        <w:ind w:left="640" w:hanging="640"/>
        <w:rPr>
          <w:noProof/>
        </w:rPr>
      </w:pPr>
      <w:r w:rsidRPr="00B42D63">
        <w:rPr>
          <w:noProof/>
        </w:rPr>
        <w:t>[86]</w:t>
      </w:r>
      <w:r w:rsidRPr="00B42D63">
        <w:rPr>
          <w:noProof/>
        </w:rPr>
        <w:tab/>
        <w:t>T. Hong, “Short Term Electric Load Forecasting,” North Carolina State University, 2010.</w:t>
      </w:r>
    </w:p>
    <w:p w14:paraId="44296203"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[87]</w:t>
      </w:r>
      <w:r w:rsidRPr="00B42D63">
        <w:rPr>
          <w:noProof/>
        </w:rPr>
        <w:tab/>
        <w:t xml:space="preserve">A. D. Papalexopoulos and T. C. Hesterberg, “A regression-based approach to short-term system load forecasting,” </w:t>
      </w:r>
      <w:r w:rsidRPr="00B42D63">
        <w:rPr>
          <w:i/>
          <w:iCs/>
          <w:noProof/>
        </w:rPr>
        <w:t>IEEE Trans. Power Syst.</w:t>
      </w:r>
      <w:r w:rsidRPr="00B42D63">
        <w:rPr>
          <w:noProof/>
        </w:rPr>
        <w:t>, 1990, doi: 10.1109/59.99410.</w:t>
      </w:r>
    </w:p>
    <w:p w14:paraId="02A1F399" w14:textId="77777777" w:rsidR="00B42D63" w:rsidRPr="00B42D63" w:rsidRDefault="00B42D63" w:rsidP="00B42D63">
      <w:pPr>
        <w:widowControl w:val="0"/>
        <w:autoSpaceDE w:val="0"/>
        <w:autoSpaceDN w:val="0"/>
        <w:adjustRightInd w:val="0"/>
        <w:ind w:left="640" w:hanging="640"/>
        <w:rPr>
          <w:noProof/>
        </w:rPr>
      </w:pPr>
      <w:r w:rsidRPr="00B42D63">
        <w:rPr>
          <w:noProof/>
        </w:rPr>
        <w:t>[88]</w:t>
      </w:r>
      <w:r w:rsidRPr="00B42D63">
        <w:rPr>
          <w:noProof/>
        </w:rPr>
        <w:tab/>
        <w:t xml:space="preserve">M. Cai, M. Pipattanasomporn, and S. Rahman, “Day-ahead building-level load forecasts using deep learning vs. traditional time-series techniques,” </w:t>
      </w:r>
      <w:r w:rsidRPr="00B42D63">
        <w:rPr>
          <w:i/>
          <w:iCs/>
          <w:noProof/>
        </w:rPr>
        <w:t>Appl. Energy</w:t>
      </w:r>
      <w:r w:rsidRPr="00B42D63">
        <w:rPr>
          <w:noProof/>
        </w:rPr>
        <w:t>, 2019, doi: 10.1016/j.apenergy.2018.12.042.</w:t>
      </w:r>
    </w:p>
    <w:p w14:paraId="1A0AD448" w14:textId="77777777" w:rsidR="00B42D63" w:rsidRPr="00B42D63" w:rsidRDefault="00B42D63" w:rsidP="00B42D63">
      <w:pPr>
        <w:widowControl w:val="0"/>
        <w:autoSpaceDE w:val="0"/>
        <w:autoSpaceDN w:val="0"/>
        <w:adjustRightInd w:val="0"/>
        <w:ind w:left="640" w:hanging="640"/>
        <w:rPr>
          <w:noProof/>
        </w:rPr>
      </w:pPr>
      <w:r w:rsidRPr="00B42D63">
        <w:rPr>
          <w:noProof/>
        </w:rPr>
        <w:t>[89]</w:t>
      </w:r>
      <w:r w:rsidRPr="00B42D63">
        <w:rPr>
          <w:noProof/>
        </w:rPr>
        <w:tab/>
        <w:t xml:space="preserve">E. Stellwagen and L. Tashman, “ARIMA : The Models of Box and Jenkins,” </w:t>
      </w:r>
      <w:r w:rsidRPr="00B42D63">
        <w:rPr>
          <w:i/>
          <w:iCs/>
          <w:noProof/>
        </w:rPr>
        <w:t>Foresight Int. J. Appl. Forecast.</w:t>
      </w:r>
      <w:r w:rsidRPr="00B42D63">
        <w:rPr>
          <w:noProof/>
        </w:rPr>
        <w:t>, 2013.</w:t>
      </w:r>
    </w:p>
    <w:p w14:paraId="2C7E7B44" w14:textId="77777777" w:rsidR="00B42D63" w:rsidRPr="00B42D63" w:rsidRDefault="00B42D63" w:rsidP="00B42D63">
      <w:pPr>
        <w:widowControl w:val="0"/>
        <w:autoSpaceDE w:val="0"/>
        <w:autoSpaceDN w:val="0"/>
        <w:adjustRightInd w:val="0"/>
        <w:ind w:left="640" w:hanging="640"/>
        <w:rPr>
          <w:noProof/>
        </w:rPr>
      </w:pPr>
      <w:r w:rsidRPr="00B42D63">
        <w:rPr>
          <w:noProof/>
        </w:rPr>
        <w:t>[90]</w:t>
      </w:r>
      <w:r w:rsidRPr="00B42D63">
        <w:rPr>
          <w:noProof/>
        </w:rPr>
        <w:tab/>
        <w:t xml:space="preserve">K. Goswami, A. Ganguly, and A. K. Sil, “Day ahead forecasting and peak load management using multivariate auto regression technique,” </w:t>
      </w:r>
      <w:r w:rsidRPr="00B42D63">
        <w:rPr>
          <w:i/>
          <w:iCs/>
          <w:noProof/>
        </w:rPr>
        <w:t>Proc. 2018 IEEE Appl. Signal Process. Conf. ASPCON 2018</w:t>
      </w:r>
      <w:r w:rsidRPr="00B42D63">
        <w:rPr>
          <w:noProof/>
        </w:rPr>
        <w:t>, no. 1, pp. 279–282, 2018, doi: 10.1109/ASPCON.2018.8748661.</w:t>
      </w:r>
    </w:p>
    <w:p w14:paraId="0B4BB786" w14:textId="77777777" w:rsidR="00B42D63" w:rsidRPr="00B42D63" w:rsidRDefault="00B42D63" w:rsidP="00B42D63">
      <w:pPr>
        <w:widowControl w:val="0"/>
        <w:autoSpaceDE w:val="0"/>
        <w:autoSpaceDN w:val="0"/>
        <w:adjustRightInd w:val="0"/>
        <w:ind w:left="640" w:hanging="640"/>
        <w:rPr>
          <w:noProof/>
        </w:rPr>
      </w:pPr>
      <w:r w:rsidRPr="00B42D63">
        <w:rPr>
          <w:noProof/>
        </w:rPr>
        <w:t>[91]</w:t>
      </w:r>
      <w:r w:rsidRPr="00B42D63">
        <w:rPr>
          <w:noProof/>
        </w:rPr>
        <w:tab/>
        <w:t xml:space="preserve">G. N. Shilpa and G. S. Sheshadri, “ARIMAX Model for Short-Term Electrical Load Forecasting,” </w:t>
      </w:r>
      <w:r w:rsidRPr="00B42D63">
        <w:rPr>
          <w:i/>
          <w:iCs/>
          <w:noProof/>
        </w:rPr>
        <w:t>Int. J. Recent Technol. Eng.</w:t>
      </w:r>
      <w:r w:rsidRPr="00B42D63">
        <w:rPr>
          <w:noProof/>
        </w:rPr>
        <w:t>, 2019, doi: 10.35940/ijrte.d7950.118419.</w:t>
      </w:r>
    </w:p>
    <w:p w14:paraId="72CC3EA8" w14:textId="77777777" w:rsidR="00B42D63" w:rsidRPr="00B42D63" w:rsidRDefault="00B42D63" w:rsidP="00B42D63">
      <w:pPr>
        <w:widowControl w:val="0"/>
        <w:autoSpaceDE w:val="0"/>
        <w:autoSpaceDN w:val="0"/>
        <w:adjustRightInd w:val="0"/>
        <w:ind w:left="640" w:hanging="640"/>
        <w:rPr>
          <w:noProof/>
        </w:rPr>
      </w:pPr>
      <w:r w:rsidRPr="00B42D63">
        <w:rPr>
          <w:noProof/>
        </w:rPr>
        <w:t>[92]</w:t>
      </w:r>
      <w:r w:rsidRPr="00B42D63">
        <w:rPr>
          <w:noProof/>
        </w:rPr>
        <w:tab/>
        <w:t xml:space="preserve">H. Cui and X. Peng, “Short-Term City Electric Load Forecasting with Considering Temperature Effects: An Improved ARIMAX Model,” </w:t>
      </w:r>
      <w:r w:rsidRPr="00B42D63">
        <w:rPr>
          <w:i/>
          <w:iCs/>
          <w:noProof/>
        </w:rPr>
        <w:t>Math. Probl. Eng.</w:t>
      </w:r>
      <w:r w:rsidRPr="00B42D63">
        <w:rPr>
          <w:noProof/>
        </w:rPr>
        <w:t>, 2015, doi: 10.1155/2015/589374.</w:t>
      </w:r>
    </w:p>
    <w:p w14:paraId="208CAEF7" w14:textId="77777777" w:rsidR="00B42D63" w:rsidRPr="00B42D63" w:rsidRDefault="00B42D63" w:rsidP="00B42D63">
      <w:pPr>
        <w:widowControl w:val="0"/>
        <w:autoSpaceDE w:val="0"/>
        <w:autoSpaceDN w:val="0"/>
        <w:adjustRightInd w:val="0"/>
        <w:ind w:left="640" w:hanging="640"/>
        <w:rPr>
          <w:noProof/>
        </w:rPr>
      </w:pPr>
      <w:r w:rsidRPr="00B42D63">
        <w:rPr>
          <w:noProof/>
        </w:rPr>
        <w:t>[93]</w:t>
      </w:r>
      <w:r w:rsidRPr="00B42D63">
        <w:rPr>
          <w:noProof/>
        </w:rPr>
        <w:tab/>
        <w:t>A. Shadkam, “Using SARIMAX to forecast electricity demand and consumption in university buildings,” The University of British Columbia, 2020.</w:t>
      </w:r>
    </w:p>
    <w:p w14:paraId="5020FDFD" w14:textId="77777777" w:rsidR="00B42D63" w:rsidRPr="00B42D63" w:rsidRDefault="00B42D63" w:rsidP="00B42D63">
      <w:pPr>
        <w:widowControl w:val="0"/>
        <w:autoSpaceDE w:val="0"/>
        <w:autoSpaceDN w:val="0"/>
        <w:adjustRightInd w:val="0"/>
        <w:ind w:left="640" w:hanging="640"/>
        <w:rPr>
          <w:noProof/>
        </w:rPr>
      </w:pPr>
      <w:r w:rsidRPr="00B42D63">
        <w:rPr>
          <w:noProof/>
        </w:rPr>
        <w:t>[94]</w:t>
      </w:r>
      <w:r w:rsidRPr="00B42D63">
        <w:rPr>
          <w:noProof/>
        </w:rPr>
        <w:tab/>
        <w:t>I. Fernández, C. E. Borges, and Y. K. Penya, “Efficient building load forecasting,” 2011, doi: 10.1109/ETFA.2011.6059103.</w:t>
      </w:r>
    </w:p>
    <w:p w14:paraId="1CBCBEF6" w14:textId="77777777" w:rsidR="00B42D63" w:rsidRPr="00B42D63" w:rsidRDefault="00B42D63" w:rsidP="00B42D63">
      <w:pPr>
        <w:widowControl w:val="0"/>
        <w:autoSpaceDE w:val="0"/>
        <w:autoSpaceDN w:val="0"/>
        <w:adjustRightInd w:val="0"/>
        <w:ind w:left="640" w:hanging="640"/>
        <w:rPr>
          <w:noProof/>
        </w:rPr>
      </w:pPr>
      <w:r w:rsidRPr="00B42D63">
        <w:rPr>
          <w:noProof/>
        </w:rPr>
        <w:t>[95]</w:t>
      </w:r>
      <w:r w:rsidRPr="00B42D63">
        <w:rPr>
          <w:noProof/>
        </w:rPr>
        <w:tab/>
        <w:t xml:space="preserve">R. Bonetto and M. Rossi, “Parallel multi-step ahead power demand forecasting through NAR neural networks,” </w:t>
      </w:r>
      <w:r w:rsidRPr="00B42D63">
        <w:rPr>
          <w:i/>
          <w:iCs/>
          <w:noProof/>
        </w:rPr>
        <w:t xml:space="preserve">2016 IEEE Int. Conf. Smart Grid Commun. </w:t>
      </w:r>
      <w:r w:rsidRPr="00B42D63">
        <w:rPr>
          <w:i/>
          <w:iCs/>
          <w:noProof/>
        </w:rPr>
        <w:lastRenderedPageBreak/>
        <w:t>SmartGridComm 2016</w:t>
      </w:r>
      <w:r w:rsidRPr="00B42D63">
        <w:rPr>
          <w:noProof/>
        </w:rPr>
        <w:t>, pp. 314–319, Dec. 2016, doi: 10.1109/SmartGridComm.2016.7778780.</w:t>
      </w:r>
    </w:p>
    <w:p w14:paraId="0FF69400" w14:textId="77777777" w:rsidR="00B42D63" w:rsidRPr="00B42D63" w:rsidRDefault="00B42D63" w:rsidP="00B42D63">
      <w:pPr>
        <w:widowControl w:val="0"/>
        <w:autoSpaceDE w:val="0"/>
        <w:autoSpaceDN w:val="0"/>
        <w:adjustRightInd w:val="0"/>
        <w:ind w:left="640" w:hanging="640"/>
        <w:rPr>
          <w:noProof/>
        </w:rPr>
      </w:pPr>
      <w:r w:rsidRPr="00B42D63">
        <w:rPr>
          <w:noProof/>
        </w:rPr>
        <w:t>[96]</w:t>
      </w:r>
      <w:r w:rsidRPr="00B42D63">
        <w:rPr>
          <w:noProof/>
        </w:rPr>
        <w:tab/>
        <w:t xml:space="preserve">M. Cools, E. Moons, and G. Wets, “Investigating the Variability in Daily Traffic Counts through use of ARIMAX and SARIMAX Models: Assessing the Effect of Holidays on Two Site Locations,” </w:t>
      </w:r>
      <w:r w:rsidRPr="00B42D63">
        <w:rPr>
          <w:i/>
          <w:iCs/>
          <w:noProof/>
        </w:rPr>
        <w:t>https://doi.org/10.3141/2136-07</w:t>
      </w:r>
      <w:r w:rsidRPr="00B42D63">
        <w:rPr>
          <w:noProof/>
        </w:rPr>
        <w:t>, 2009.</w:t>
      </w:r>
    </w:p>
    <w:p w14:paraId="0198730F" w14:textId="77777777" w:rsidR="00B42D63" w:rsidRPr="00B42D63" w:rsidRDefault="00B42D63" w:rsidP="00B42D63">
      <w:pPr>
        <w:widowControl w:val="0"/>
        <w:autoSpaceDE w:val="0"/>
        <w:autoSpaceDN w:val="0"/>
        <w:adjustRightInd w:val="0"/>
        <w:ind w:left="640" w:hanging="640"/>
        <w:rPr>
          <w:noProof/>
        </w:rPr>
      </w:pPr>
      <w:r w:rsidRPr="00B42D63">
        <w:rPr>
          <w:noProof/>
        </w:rPr>
        <w:t>[97]</w:t>
      </w:r>
      <w:r w:rsidRPr="00B42D63">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B42D63">
        <w:rPr>
          <w:i/>
          <w:iCs/>
          <w:noProof/>
        </w:rPr>
        <w:t>Energies</w:t>
      </w:r>
      <w:r w:rsidRPr="00B42D63">
        <w:rPr>
          <w:noProof/>
        </w:rPr>
        <w:t>, 2016, doi: 10.3390/en9080635.</w:t>
      </w:r>
    </w:p>
    <w:p w14:paraId="5082BC9F" w14:textId="77777777" w:rsidR="00B42D63" w:rsidRPr="00B42D63" w:rsidRDefault="00B42D63" w:rsidP="00B42D63">
      <w:pPr>
        <w:widowControl w:val="0"/>
        <w:autoSpaceDE w:val="0"/>
        <w:autoSpaceDN w:val="0"/>
        <w:adjustRightInd w:val="0"/>
        <w:ind w:left="640" w:hanging="640"/>
        <w:rPr>
          <w:noProof/>
        </w:rPr>
      </w:pPr>
      <w:r w:rsidRPr="00B42D63">
        <w:rPr>
          <w:noProof/>
        </w:rPr>
        <w:t>[98]</w:t>
      </w:r>
      <w:r w:rsidRPr="00B42D63">
        <w:rPr>
          <w:noProof/>
        </w:rPr>
        <w:tab/>
        <w:t xml:space="preserve">M. De Felice, A. Alessandri, and P. M. Ruti, “Electricity demand forecasting over Italy: Potential benefits using numerical weather prediction models,” </w:t>
      </w:r>
      <w:r w:rsidRPr="00B42D63">
        <w:rPr>
          <w:i/>
          <w:iCs/>
          <w:noProof/>
        </w:rPr>
        <w:t>Electr. Power Syst. Res.</w:t>
      </w:r>
      <w:r w:rsidRPr="00B42D63">
        <w:rPr>
          <w:noProof/>
        </w:rPr>
        <w:t>, 2013, doi: 10.1016/j.epsr.2013.06.004.</w:t>
      </w:r>
    </w:p>
    <w:p w14:paraId="428B061D" w14:textId="77777777" w:rsidR="00B42D63" w:rsidRPr="00B42D63" w:rsidRDefault="00B42D63" w:rsidP="00B42D63">
      <w:pPr>
        <w:widowControl w:val="0"/>
        <w:autoSpaceDE w:val="0"/>
        <w:autoSpaceDN w:val="0"/>
        <w:adjustRightInd w:val="0"/>
        <w:ind w:left="640" w:hanging="640"/>
        <w:rPr>
          <w:noProof/>
        </w:rPr>
      </w:pPr>
      <w:r w:rsidRPr="00B42D63">
        <w:rPr>
          <w:noProof/>
        </w:rPr>
        <w:t>[99]</w:t>
      </w:r>
      <w:r w:rsidRPr="00B42D63">
        <w:rPr>
          <w:noProof/>
        </w:rPr>
        <w:tab/>
        <w:t xml:space="preserve">A. Khotanzad, R. C. Hwang, A. Abaye, and D. Maratukulam, “An Adaptive Modular Artificial Neural Network Hourly Load Forecaster and its Implementation at Electric Utilities,” </w:t>
      </w:r>
      <w:r w:rsidRPr="00B42D63">
        <w:rPr>
          <w:i/>
          <w:iCs/>
          <w:noProof/>
        </w:rPr>
        <w:t>IEEE Trans. Power Syst.</w:t>
      </w:r>
      <w:r w:rsidRPr="00B42D63">
        <w:rPr>
          <w:noProof/>
        </w:rPr>
        <w:t>, 1995, doi: 10.1109/59.466468.</w:t>
      </w:r>
    </w:p>
    <w:p w14:paraId="6A76707B" w14:textId="77777777" w:rsidR="00B42D63" w:rsidRPr="00B42D63" w:rsidRDefault="00B42D63" w:rsidP="00B42D63">
      <w:pPr>
        <w:widowControl w:val="0"/>
        <w:autoSpaceDE w:val="0"/>
        <w:autoSpaceDN w:val="0"/>
        <w:adjustRightInd w:val="0"/>
        <w:ind w:left="640" w:hanging="640"/>
        <w:rPr>
          <w:noProof/>
        </w:rPr>
      </w:pPr>
      <w:r w:rsidRPr="00B42D63">
        <w:rPr>
          <w:noProof/>
        </w:rPr>
        <w:t>[100]</w:t>
      </w:r>
      <w:r w:rsidRPr="00B42D63">
        <w:rPr>
          <w:noProof/>
        </w:rPr>
        <w:tab/>
        <w:t xml:space="preserve">A. Khotanzad, R. Afkhami-Rohani, T. L. Lu, A. Abaye, M. Davis, and D. J. Maratukulam, “ANNSTLF - A neural-network-based electric load forecasting system,” </w:t>
      </w:r>
      <w:r w:rsidRPr="00B42D63">
        <w:rPr>
          <w:i/>
          <w:iCs/>
          <w:noProof/>
        </w:rPr>
        <w:t>IEEE Trans. Neural Networks</w:t>
      </w:r>
      <w:r w:rsidRPr="00B42D63">
        <w:rPr>
          <w:noProof/>
        </w:rPr>
        <w:t>, 1997, doi: 10.1109/72.595881.</w:t>
      </w:r>
    </w:p>
    <w:p w14:paraId="5CC618BE" w14:textId="77777777" w:rsidR="00B42D63" w:rsidRPr="00B42D63" w:rsidRDefault="00B42D63" w:rsidP="00B42D63">
      <w:pPr>
        <w:widowControl w:val="0"/>
        <w:autoSpaceDE w:val="0"/>
        <w:autoSpaceDN w:val="0"/>
        <w:adjustRightInd w:val="0"/>
        <w:ind w:left="640" w:hanging="640"/>
        <w:rPr>
          <w:noProof/>
        </w:rPr>
      </w:pPr>
      <w:r w:rsidRPr="00B42D63">
        <w:rPr>
          <w:noProof/>
        </w:rPr>
        <w:t>[101]</w:t>
      </w:r>
      <w:r w:rsidRPr="00B42D63">
        <w:rPr>
          <w:noProof/>
        </w:rPr>
        <w:tab/>
        <w:t>“Recursive least squares filter - Wikipedia.” https://en.wikipedia.org/wiki/Recursive_least_squares_filter (accessed Oct. 08, 2021).</w:t>
      </w:r>
    </w:p>
    <w:p w14:paraId="36B006BE" w14:textId="77777777" w:rsidR="00B42D63" w:rsidRPr="00B42D63" w:rsidRDefault="00B42D63" w:rsidP="00B42D63">
      <w:pPr>
        <w:widowControl w:val="0"/>
        <w:autoSpaceDE w:val="0"/>
        <w:autoSpaceDN w:val="0"/>
        <w:adjustRightInd w:val="0"/>
        <w:ind w:left="640" w:hanging="640"/>
        <w:rPr>
          <w:noProof/>
        </w:rPr>
      </w:pPr>
      <w:r w:rsidRPr="00B42D63">
        <w:rPr>
          <w:noProof/>
        </w:rPr>
        <w:t>[102]</w:t>
      </w:r>
      <w:r w:rsidRPr="00B42D63">
        <w:rPr>
          <w:noProof/>
        </w:rPr>
        <w:tab/>
        <w:t xml:space="preserve">W. S. McCulloch and W. Pitts, “A logical calculus of the ideas immanent in nervous </w:t>
      </w:r>
      <w:r w:rsidRPr="00B42D63">
        <w:rPr>
          <w:noProof/>
        </w:rPr>
        <w:lastRenderedPageBreak/>
        <w:t xml:space="preserve">activity,” </w:t>
      </w:r>
      <w:r w:rsidRPr="00B42D63">
        <w:rPr>
          <w:i/>
          <w:iCs/>
          <w:noProof/>
        </w:rPr>
        <w:t>Bull. Math. Biophys.</w:t>
      </w:r>
      <w:r w:rsidRPr="00B42D63">
        <w:rPr>
          <w:noProof/>
        </w:rPr>
        <w:t>, 1943, doi: 10.1007/BF02478259.</w:t>
      </w:r>
    </w:p>
    <w:p w14:paraId="19FF7913" w14:textId="77777777" w:rsidR="00B42D63" w:rsidRPr="00B42D63" w:rsidRDefault="00B42D63" w:rsidP="00B42D63">
      <w:pPr>
        <w:widowControl w:val="0"/>
        <w:autoSpaceDE w:val="0"/>
        <w:autoSpaceDN w:val="0"/>
        <w:adjustRightInd w:val="0"/>
        <w:ind w:left="640" w:hanging="640"/>
        <w:rPr>
          <w:noProof/>
        </w:rPr>
      </w:pPr>
      <w:r w:rsidRPr="00B42D63">
        <w:rPr>
          <w:noProof/>
        </w:rPr>
        <w:t>[103]</w:t>
      </w:r>
      <w:r w:rsidRPr="00B42D63">
        <w:rPr>
          <w:noProof/>
        </w:rPr>
        <w:tab/>
        <w:t xml:space="preserve">D. O. Hebb, “The first stage of perception: growth of the assembly,” </w:t>
      </w:r>
      <w:r w:rsidRPr="00B42D63">
        <w:rPr>
          <w:i/>
          <w:iCs/>
          <w:noProof/>
        </w:rPr>
        <w:t>Organ. Behav.</w:t>
      </w:r>
      <w:r w:rsidRPr="00B42D63">
        <w:rPr>
          <w:noProof/>
        </w:rPr>
        <w:t>, 1949, doi: 10.1016/0301-0082(84)90021-2.</w:t>
      </w:r>
    </w:p>
    <w:p w14:paraId="78D47D67" w14:textId="77777777" w:rsidR="00B42D63" w:rsidRPr="00B42D63" w:rsidRDefault="00B42D63" w:rsidP="00B42D63">
      <w:pPr>
        <w:widowControl w:val="0"/>
        <w:autoSpaceDE w:val="0"/>
        <w:autoSpaceDN w:val="0"/>
        <w:adjustRightInd w:val="0"/>
        <w:ind w:left="640" w:hanging="640"/>
        <w:rPr>
          <w:noProof/>
        </w:rPr>
      </w:pPr>
      <w:r w:rsidRPr="00B42D63">
        <w:rPr>
          <w:noProof/>
        </w:rPr>
        <w:t>[104]</w:t>
      </w:r>
      <w:r w:rsidRPr="00B42D63">
        <w:rPr>
          <w:noProof/>
        </w:rPr>
        <w:tab/>
        <w:t xml:space="preserve">F. Rosenblatt, “The perceptron: A probabilistic model for information storage and organization in the brain,” </w:t>
      </w:r>
      <w:r w:rsidRPr="00B42D63">
        <w:rPr>
          <w:i/>
          <w:iCs/>
          <w:noProof/>
        </w:rPr>
        <w:t>Psychol. Rev.</w:t>
      </w:r>
      <w:r w:rsidRPr="00B42D63">
        <w:rPr>
          <w:noProof/>
        </w:rPr>
        <w:t>, 1958, doi: 10.1037/h0042519.</w:t>
      </w:r>
    </w:p>
    <w:p w14:paraId="0ADBDEC5" w14:textId="77777777" w:rsidR="00B42D63" w:rsidRPr="00B42D63" w:rsidRDefault="00B42D63" w:rsidP="00B42D63">
      <w:pPr>
        <w:widowControl w:val="0"/>
        <w:autoSpaceDE w:val="0"/>
        <w:autoSpaceDN w:val="0"/>
        <w:adjustRightInd w:val="0"/>
        <w:ind w:left="640" w:hanging="640"/>
        <w:rPr>
          <w:noProof/>
        </w:rPr>
      </w:pPr>
      <w:r w:rsidRPr="00B42D63">
        <w:rPr>
          <w:noProof/>
        </w:rPr>
        <w:t>[105]</w:t>
      </w:r>
      <w:r w:rsidRPr="00B42D63">
        <w:rPr>
          <w:noProof/>
        </w:rPr>
        <w:tab/>
        <w:t xml:space="preserve">D. E. Rumelhart, G. E. Hinton, and R. J. Williams, “Learning representations by back-propagating errors,” </w:t>
      </w:r>
      <w:r w:rsidRPr="00B42D63">
        <w:rPr>
          <w:i/>
          <w:iCs/>
          <w:noProof/>
        </w:rPr>
        <w:t>Nature</w:t>
      </w:r>
      <w:r w:rsidRPr="00B42D63">
        <w:rPr>
          <w:noProof/>
        </w:rPr>
        <w:t>, 1986, doi: 10.1038/323533a0.</w:t>
      </w:r>
    </w:p>
    <w:p w14:paraId="2FFDD2E8" w14:textId="77777777" w:rsidR="00B42D63" w:rsidRPr="00B42D63" w:rsidRDefault="00B42D63" w:rsidP="00B42D63">
      <w:pPr>
        <w:widowControl w:val="0"/>
        <w:autoSpaceDE w:val="0"/>
        <w:autoSpaceDN w:val="0"/>
        <w:adjustRightInd w:val="0"/>
        <w:ind w:left="640" w:hanging="640"/>
        <w:rPr>
          <w:noProof/>
        </w:rPr>
      </w:pPr>
      <w:r w:rsidRPr="00B42D63">
        <w:rPr>
          <w:noProof/>
        </w:rPr>
        <w:t>[106]</w:t>
      </w:r>
      <w:r w:rsidRPr="00B42D63">
        <w:rPr>
          <w:noProof/>
        </w:rPr>
        <w:tab/>
        <w:t xml:space="preserve">X. H. Le, H. V. Ho, G. Lee, and S. Jung, “Application of Long Short-Term Memory (LSTM) neural network for flood forecasting,” </w:t>
      </w:r>
      <w:r w:rsidRPr="00B42D63">
        <w:rPr>
          <w:i/>
          <w:iCs/>
          <w:noProof/>
        </w:rPr>
        <w:t>Water (Switzerland)</w:t>
      </w:r>
      <w:r w:rsidRPr="00B42D63">
        <w:rPr>
          <w:noProof/>
        </w:rPr>
        <w:t>, 2019, doi: 10.3390/w11071387.</w:t>
      </w:r>
    </w:p>
    <w:p w14:paraId="3790CF9F" w14:textId="77777777" w:rsidR="00B42D63" w:rsidRPr="00B42D63" w:rsidRDefault="00B42D63" w:rsidP="00B42D63">
      <w:pPr>
        <w:widowControl w:val="0"/>
        <w:autoSpaceDE w:val="0"/>
        <w:autoSpaceDN w:val="0"/>
        <w:adjustRightInd w:val="0"/>
        <w:ind w:left="640" w:hanging="640"/>
        <w:rPr>
          <w:noProof/>
        </w:rPr>
      </w:pPr>
      <w:r w:rsidRPr="00B42D63">
        <w:rPr>
          <w:noProof/>
        </w:rPr>
        <w:t>[107]</w:t>
      </w:r>
      <w:r w:rsidRPr="00B42D63">
        <w:rPr>
          <w:noProof/>
        </w:rPr>
        <w:tab/>
        <w:t xml:space="preserve">M. Munem, T. M. Rubaith Bashar, M. H. Roni, M. Shahriar, T. B. Shawkat, and H. Rahaman, “Electric power load forecasting based on multivariate LSTM neural network using bayesian optimization,” </w:t>
      </w:r>
      <w:r w:rsidRPr="00B42D63">
        <w:rPr>
          <w:i/>
          <w:iCs/>
          <w:noProof/>
        </w:rPr>
        <w:t>2020 IEEE Electr. Power Energy Conf. EPEC 2020</w:t>
      </w:r>
      <w:r w:rsidRPr="00B42D63">
        <w:rPr>
          <w:noProof/>
        </w:rPr>
        <w:t>, vol. 3, 2020, doi: 10.1109/EPEC48502.2020.9320123.</w:t>
      </w:r>
    </w:p>
    <w:p w14:paraId="4979C939" w14:textId="77777777" w:rsidR="00B42D63" w:rsidRPr="00B42D63" w:rsidRDefault="00B42D63" w:rsidP="00B42D63">
      <w:pPr>
        <w:widowControl w:val="0"/>
        <w:autoSpaceDE w:val="0"/>
        <w:autoSpaceDN w:val="0"/>
        <w:adjustRightInd w:val="0"/>
        <w:ind w:left="640" w:hanging="640"/>
        <w:rPr>
          <w:noProof/>
        </w:rPr>
      </w:pPr>
      <w:r w:rsidRPr="00B42D63">
        <w:rPr>
          <w:noProof/>
        </w:rPr>
        <w:t>[108]</w:t>
      </w:r>
      <w:r w:rsidRPr="00B42D63">
        <w:rPr>
          <w:noProof/>
        </w:rPr>
        <w:tab/>
        <w:t xml:space="preserve">V. Dehalwar, A. Kalam, M. L. Kolhe, and A. Zayegh, “Electricity load forecasting for urban area using weather forecast information,” </w:t>
      </w:r>
      <w:r w:rsidRPr="00B42D63">
        <w:rPr>
          <w:i/>
          <w:iCs/>
          <w:noProof/>
        </w:rPr>
        <w:t>2016 IEEE Int. Conf. Power Renew. Energy, ICPRE 2016</w:t>
      </w:r>
      <w:r w:rsidRPr="00B42D63">
        <w:rPr>
          <w:noProof/>
        </w:rPr>
        <w:t>, pp. 355–359, 2017, doi: 10.1109/ICPRE.2016.7871231.</w:t>
      </w:r>
    </w:p>
    <w:p w14:paraId="60296DF7" w14:textId="77777777" w:rsidR="00B42D63" w:rsidRPr="00B42D63" w:rsidRDefault="00B42D63" w:rsidP="00B42D63">
      <w:pPr>
        <w:widowControl w:val="0"/>
        <w:autoSpaceDE w:val="0"/>
        <w:autoSpaceDN w:val="0"/>
        <w:adjustRightInd w:val="0"/>
        <w:ind w:left="640" w:hanging="640"/>
        <w:rPr>
          <w:noProof/>
        </w:rPr>
      </w:pPr>
      <w:r w:rsidRPr="00B42D63">
        <w:rPr>
          <w:noProof/>
        </w:rPr>
        <w:t>[109]</w:t>
      </w:r>
      <w:r w:rsidRPr="00B42D63">
        <w:rPr>
          <w:noProof/>
        </w:rPr>
        <w:tab/>
        <w:t xml:space="preserve">A. Si. Walia, “Activation functions and it’s types-Which is better?,” </w:t>
      </w:r>
      <w:r w:rsidRPr="00B42D63">
        <w:rPr>
          <w:i/>
          <w:iCs/>
          <w:noProof/>
        </w:rPr>
        <w:t>Towards Data Science</w:t>
      </w:r>
      <w:r w:rsidRPr="00B42D63">
        <w:rPr>
          <w:noProof/>
        </w:rPr>
        <w:t>, 2017. .</w:t>
      </w:r>
    </w:p>
    <w:p w14:paraId="306C89E7" w14:textId="77777777" w:rsidR="00B42D63" w:rsidRPr="00B42D63" w:rsidRDefault="00B42D63" w:rsidP="00B42D63">
      <w:pPr>
        <w:widowControl w:val="0"/>
        <w:autoSpaceDE w:val="0"/>
        <w:autoSpaceDN w:val="0"/>
        <w:adjustRightInd w:val="0"/>
        <w:ind w:left="640" w:hanging="640"/>
        <w:rPr>
          <w:noProof/>
        </w:rPr>
      </w:pPr>
      <w:r w:rsidRPr="00B42D63">
        <w:rPr>
          <w:noProof/>
        </w:rPr>
        <w:t>[110]</w:t>
      </w:r>
      <w:r w:rsidRPr="00B42D63">
        <w:rPr>
          <w:noProof/>
        </w:rPr>
        <w:tab/>
        <w:t xml:space="preserve">A. Khotanzad, E. Zhou, and H. Elragal, “A neuro-fuzzy approach to short-term load forecasting in a price-sensitive environment,” </w:t>
      </w:r>
      <w:r w:rsidRPr="00B42D63">
        <w:rPr>
          <w:i/>
          <w:iCs/>
          <w:noProof/>
        </w:rPr>
        <w:t>IEEE Trans. Power Syst.</w:t>
      </w:r>
      <w:r w:rsidRPr="00B42D63">
        <w:rPr>
          <w:noProof/>
        </w:rPr>
        <w:t>, vol. 17, no. 4, pp. 1273–1282, Nov. 2002, doi: 10.1109/TPWRS.2002.804999.</w:t>
      </w:r>
    </w:p>
    <w:p w14:paraId="4EF32F5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[111]</w:t>
      </w:r>
      <w:r w:rsidRPr="00B42D63">
        <w:rPr>
          <w:noProof/>
        </w:rPr>
        <w:tab/>
        <w:t>P. R. J. Campbell and K. Adamson, “Methodologies for load forecasting,” 2006, doi: 10.1109/IS.2006.348523.</w:t>
      </w:r>
    </w:p>
    <w:p w14:paraId="626C274C" w14:textId="77777777" w:rsidR="00B42D63" w:rsidRPr="00B42D63" w:rsidRDefault="00B42D63" w:rsidP="00B42D63">
      <w:pPr>
        <w:widowControl w:val="0"/>
        <w:autoSpaceDE w:val="0"/>
        <w:autoSpaceDN w:val="0"/>
        <w:adjustRightInd w:val="0"/>
        <w:ind w:left="640" w:hanging="640"/>
        <w:rPr>
          <w:noProof/>
        </w:rPr>
      </w:pPr>
      <w:r w:rsidRPr="00B42D63">
        <w:rPr>
          <w:noProof/>
        </w:rPr>
        <w:t>[112]</w:t>
      </w:r>
      <w:r w:rsidRPr="00B42D63">
        <w:rPr>
          <w:noProof/>
        </w:rPr>
        <w:tab/>
        <w:t xml:space="preserve">M. H. Beale, M. T. Hagan, and H. B. Demuth, </w:t>
      </w:r>
      <w:r w:rsidRPr="00B42D63">
        <w:rPr>
          <w:i/>
          <w:iCs/>
          <w:noProof/>
        </w:rPr>
        <w:t xml:space="preserve">Neural Network Toolbox </w:t>
      </w:r>
      <w:r w:rsidRPr="00B42D63">
        <w:rPr>
          <w:i/>
          <w:iCs/>
          <w:noProof/>
          <w:vertAlign w:val="superscript"/>
        </w:rPr>
        <w:t>TM</w:t>
      </w:r>
      <w:r w:rsidRPr="00B42D63">
        <w:rPr>
          <w:i/>
          <w:iCs/>
          <w:noProof/>
        </w:rPr>
        <w:t xml:space="preserve"> 7 User ’ s Guide</w:t>
      </w:r>
      <w:r w:rsidRPr="00B42D63">
        <w:rPr>
          <w:noProof/>
        </w:rPr>
        <w:t>. 2010.</w:t>
      </w:r>
    </w:p>
    <w:p w14:paraId="6A2C70C3" w14:textId="77777777" w:rsidR="00B42D63" w:rsidRPr="00B42D63" w:rsidRDefault="00B42D63" w:rsidP="00B42D63">
      <w:pPr>
        <w:widowControl w:val="0"/>
        <w:autoSpaceDE w:val="0"/>
        <w:autoSpaceDN w:val="0"/>
        <w:adjustRightInd w:val="0"/>
        <w:ind w:left="640" w:hanging="640"/>
        <w:rPr>
          <w:noProof/>
        </w:rPr>
      </w:pPr>
      <w:r w:rsidRPr="00B42D63">
        <w:rPr>
          <w:noProof/>
        </w:rPr>
        <w:t>[113]</w:t>
      </w:r>
      <w:r w:rsidRPr="00B42D63">
        <w:rPr>
          <w:noProof/>
        </w:rPr>
        <w:tab/>
        <w:t xml:space="preserve">B. F. Hobbs, “Analysis of the value for unit commitment of improved load forecasts,” </w:t>
      </w:r>
      <w:r w:rsidRPr="00B42D63">
        <w:rPr>
          <w:i/>
          <w:iCs/>
          <w:noProof/>
        </w:rPr>
        <w:t>IEEE Trans. Power Syst.</w:t>
      </w:r>
      <w:r w:rsidRPr="00B42D63">
        <w:rPr>
          <w:noProof/>
        </w:rPr>
        <w:t>, 1999, doi: 10.1109/59.801894.</w:t>
      </w:r>
    </w:p>
    <w:p w14:paraId="45EEE718" w14:textId="77777777" w:rsidR="00B42D63" w:rsidRPr="00B42D63" w:rsidRDefault="00B42D63" w:rsidP="00B42D63">
      <w:pPr>
        <w:widowControl w:val="0"/>
        <w:autoSpaceDE w:val="0"/>
        <w:autoSpaceDN w:val="0"/>
        <w:adjustRightInd w:val="0"/>
        <w:ind w:left="640" w:hanging="640"/>
        <w:rPr>
          <w:noProof/>
        </w:rPr>
      </w:pPr>
      <w:r w:rsidRPr="00B42D63">
        <w:rPr>
          <w:noProof/>
        </w:rPr>
        <w:t>[114]</w:t>
      </w:r>
      <w:r w:rsidRPr="00B42D63">
        <w:rPr>
          <w:noProof/>
        </w:rPr>
        <w:tab/>
        <w:t>M. Buhari and S. S. Adamu, “Short-term load forecasting using artificial neural network,” 2012, doi: 10.1109/icit.2000.854220.</w:t>
      </w:r>
    </w:p>
    <w:p w14:paraId="79246007" w14:textId="77777777" w:rsidR="00B42D63" w:rsidRPr="00B42D63" w:rsidRDefault="00B42D63" w:rsidP="00B42D63">
      <w:pPr>
        <w:widowControl w:val="0"/>
        <w:autoSpaceDE w:val="0"/>
        <w:autoSpaceDN w:val="0"/>
        <w:adjustRightInd w:val="0"/>
        <w:ind w:left="640" w:hanging="640"/>
        <w:rPr>
          <w:noProof/>
        </w:rPr>
      </w:pPr>
      <w:r w:rsidRPr="00B42D63">
        <w:rPr>
          <w:noProof/>
        </w:rPr>
        <w:t>[115]</w:t>
      </w:r>
      <w:r w:rsidRPr="00B42D63">
        <w:rPr>
          <w:noProof/>
        </w:rPr>
        <w:tab/>
        <w:t xml:space="preserve">A. Khotanzad, E. Zhou, and H. Elragal, “A Neuro-Fuzzy Approach to Short-Term Load Forecasting in a Price-Sensitive Environment,” </w:t>
      </w:r>
      <w:r w:rsidRPr="00B42D63">
        <w:rPr>
          <w:i/>
          <w:iCs/>
          <w:noProof/>
        </w:rPr>
        <w:t>IEEE Power Eng. Rev.</w:t>
      </w:r>
      <w:r w:rsidRPr="00B42D63">
        <w:rPr>
          <w:noProof/>
        </w:rPr>
        <w:t>, 2008, doi: 10.1109/mper.2002.4312570.</w:t>
      </w:r>
    </w:p>
    <w:p w14:paraId="0384E45B" w14:textId="77777777" w:rsidR="00B42D63" w:rsidRPr="00B42D63" w:rsidRDefault="00B42D63" w:rsidP="00B42D63">
      <w:pPr>
        <w:widowControl w:val="0"/>
        <w:autoSpaceDE w:val="0"/>
        <w:autoSpaceDN w:val="0"/>
        <w:adjustRightInd w:val="0"/>
        <w:ind w:left="640" w:hanging="640"/>
        <w:rPr>
          <w:noProof/>
        </w:rPr>
      </w:pPr>
      <w:r w:rsidRPr="00B42D63">
        <w:rPr>
          <w:noProof/>
        </w:rPr>
        <w:t>[116]</w:t>
      </w:r>
      <w:r w:rsidRPr="00B42D63">
        <w:rPr>
          <w:noProof/>
        </w:rPr>
        <w:tab/>
        <w:t>A. Webberley and D. W. Gao, “Study of artificial neural network based short term load forecasting,” 2013, doi: 10.1109/PESMG.2013.6673036.</w:t>
      </w:r>
    </w:p>
    <w:p w14:paraId="1C393B9F" w14:textId="77777777" w:rsidR="00B42D63" w:rsidRPr="00B42D63" w:rsidRDefault="00B42D63" w:rsidP="00B42D63">
      <w:pPr>
        <w:widowControl w:val="0"/>
        <w:autoSpaceDE w:val="0"/>
        <w:autoSpaceDN w:val="0"/>
        <w:adjustRightInd w:val="0"/>
        <w:ind w:left="640" w:hanging="640"/>
        <w:rPr>
          <w:noProof/>
        </w:rPr>
      </w:pPr>
      <w:r w:rsidRPr="00B42D63">
        <w:rPr>
          <w:noProof/>
        </w:rPr>
        <w:t>[117]</w:t>
      </w:r>
      <w:r w:rsidRPr="00B42D63">
        <w:rPr>
          <w:noProof/>
        </w:rPr>
        <w:tab/>
        <w:t xml:space="preserve">E. A. Feinberg and D. Genethliou, “Load Forecasting,” in </w:t>
      </w:r>
      <w:r w:rsidRPr="00B42D63">
        <w:rPr>
          <w:i/>
          <w:iCs/>
          <w:noProof/>
        </w:rPr>
        <w:t>Applied Mathematics for Restructured Electric Power Systems</w:t>
      </w:r>
      <w:r w:rsidRPr="00B42D63">
        <w:rPr>
          <w:noProof/>
        </w:rPr>
        <w:t>, 2006.</w:t>
      </w:r>
    </w:p>
    <w:p w14:paraId="5AB0FDF4" w14:textId="77777777" w:rsidR="00B42D63" w:rsidRPr="00B42D63" w:rsidRDefault="00B42D63" w:rsidP="00B42D63">
      <w:pPr>
        <w:widowControl w:val="0"/>
        <w:autoSpaceDE w:val="0"/>
        <w:autoSpaceDN w:val="0"/>
        <w:adjustRightInd w:val="0"/>
        <w:ind w:left="640" w:hanging="640"/>
        <w:rPr>
          <w:noProof/>
        </w:rPr>
      </w:pPr>
      <w:r w:rsidRPr="00B42D63">
        <w:rPr>
          <w:noProof/>
        </w:rPr>
        <w:t>[118]</w:t>
      </w:r>
      <w:r w:rsidRPr="00B42D63">
        <w:rPr>
          <w:noProof/>
        </w:rPr>
        <w:tab/>
        <w:t xml:space="preserve">D. W. Bunn, “Forecasting loads and prices in competitive power markets,” </w:t>
      </w:r>
      <w:r w:rsidRPr="00B42D63">
        <w:rPr>
          <w:i/>
          <w:iCs/>
          <w:noProof/>
        </w:rPr>
        <w:t>Proc. IEEE</w:t>
      </w:r>
      <w:r w:rsidRPr="00B42D63">
        <w:rPr>
          <w:noProof/>
        </w:rPr>
        <w:t>, 2000, doi: 10.1109/5.823996.</w:t>
      </w:r>
    </w:p>
    <w:p w14:paraId="530B6683" w14:textId="77777777" w:rsidR="00B42D63" w:rsidRPr="00B42D63" w:rsidRDefault="00B42D63" w:rsidP="00B42D63">
      <w:pPr>
        <w:widowControl w:val="0"/>
        <w:autoSpaceDE w:val="0"/>
        <w:autoSpaceDN w:val="0"/>
        <w:adjustRightInd w:val="0"/>
        <w:ind w:left="640" w:hanging="640"/>
        <w:rPr>
          <w:noProof/>
        </w:rPr>
      </w:pPr>
      <w:r w:rsidRPr="00B42D63">
        <w:rPr>
          <w:noProof/>
        </w:rPr>
        <w:t>[119]</w:t>
      </w:r>
      <w:r w:rsidRPr="00B42D63">
        <w:rPr>
          <w:noProof/>
        </w:rPr>
        <w:tab/>
        <w:t xml:space="preserve">A. D. Papalexopoulos, S. Hao, and T. M. Peng, “An implementation of a neural network based load forecasting model for the EMS,” </w:t>
      </w:r>
      <w:r w:rsidRPr="00B42D63">
        <w:rPr>
          <w:i/>
          <w:iCs/>
          <w:noProof/>
        </w:rPr>
        <w:t>IEEE Trans. Power Syst.</w:t>
      </w:r>
      <w:r w:rsidRPr="00B42D63">
        <w:rPr>
          <w:noProof/>
        </w:rPr>
        <w:t>, 1994, doi: 10.1109/59.331456.</w:t>
      </w:r>
    </w:p>
    <w:p w14:paraId="77688681" w14:textId="77777777" w:rsidR="00B42D63" w:rsidRPr="00B42D63" w:rsidRDefault="00B42D63" w:rsidP="00B42D63">
      <w:pPr>
        <w:widowControl w:val="0"/>
        <w:autoSpaceDE w:val="0"/>
        <w:autoSpaceDN w:val="0"/>
        <w:adjustRightInd w:val="0"/>
        <w:ind w:left="640" w:hanging="640"/>
        <w:rPr>
          <w:noProof/>
        </w:rPr>
      </w:pPr>
      <w:r w:rsidRPr="00B42D63">
        <w:rPr>
          <w:noProof/>
        </w:rPr>
        <w:t>[120]</w:t>
      </w:r>
      <w:r w:rsidRPr="00B42D63">
        <w:rPr>
          <w:noProof/>
        </w:rPr>
        <w:tab/>
        <w:t xml:space="preserve">Zhang, G., E. Patuwo, and M. Y. Hu, “Forecasting with Artificial neural networds,” </w:t>
      </w:r>
      <w:r w:rsidRPr="00B42D63">
        <w:rPr>
          <w:i/>
          <w:iCs/>
          <w:noProof/>
        </w:rPr>
        <w:t>Int. J. Forecast.</w:t>
      </w:r>
      <w:r w:rsidRPr="00B42D63">
        <w:rPr>
          <w:noProof/>
        </w:rPr>
        <w:t>, 1998.</w:t>
      </w:r>
    </w:p>
    <w:p w14:paraId="7FFCF7AC" w14:textId="77777777" w:rsidR="00B42D63" w:rsidRPr="00B42D63" w:rsidRDefault="00B42D63" w:rsidP="00B42D63">
      <w:pPr>
        <w:widowControl w:val="0"/>
        <w:autoSpaceDE w:val="0"/>
        <w:autoSpaceDN w:val="0"/>
        <w:adjustRightInd w:val="0"/>
        <w:ind w:left="640" w:hanging="640"/>
        <w:rPr>
          <w:noProof/>
        </w:rPr>
      </w:pPr>
      <w:r w:rsidRPr="00B42D63">
        <w:rPr>
          <w:noProof/>
        </w:rPr>
        <w:t>[121]</w:t>
      </w:r>
      <w:r w:rsidRPr="00B42D63">
        <w:rPr>
          <w:noProof/>
        </w:rPr>
        <w:tab/>
        <w:t xml:space="preserve">G. H. Yann LeCun, Yoshua Bengio, “Deep learning (2015), Y. LeCun, Y. Bengio </w:t>
      </w:r>
      <w:r w:rsidRPr="00B42D63">
        <w:rPr>
          <w:noProof/>
        </w:rPr>
        <w:lastRenderedPageBreak/>
        <w:t xml:space="preserve">and G. Hinton,” </w:t>
      </w:r>
      <w:r w:rsidRPr="00B42D63">
        <w:rPr>
          <w:i/>
          <w:iCs/>
          <w:noProof/>
        </w:rPr>
        <w:t>Nature</w:t>
      </w:r>
      <w:r w:rsidRPr="00B42D63">
        <w:rPr>
          <w:noProof/>
        </w:rPr>
        <w:t>, 2015.</w:t>
      </w:r>
    </w:p>
    <w:p w14:paraId="26B68895" w14:textId="77777777" w:rsidR="00B42D63" w:rsidRPr="00B42D63" w:rsidRDefault="00B42D63" w:rsidP="00B42D63">
      <w:pPr>
        <w:widowControl w:val="0"/>
        <w:autoSpaceDE w:val="0"/>
        <w:autoSpaceDN w:val="0"/>
        <w:adjustRightInd w:val="0"/>
        <w:ind w:left="640" w:hanging="640"/>
        <w:rPr>
          <w:noProof/>
        </w:rPr>
      </w:pPr>
      <w:r w:rsidRPr="00B42D63">
        <w:rPr>
          <w:noProof/>
        </w:rPr>
        <w:t>[122]</w:t>
      </w:r>
      <w:r w:rsidRPr="00B42D63">
        <w:rPr>
          <w:noProof/>
        </w:rPr>
        <w:tab/>
        <w:t xml:space="preserve">G. E. Hinton, S. Osindero, and Y. W. Teh, “A fast learning algorithm for deep belief nets,” </w:t>
      </w:r>
      <w:r w:rsidRPr="00B42D63">
        <w:rPr>
          <w:i/>
          <w:iCs/>
          <w:noProof/>
        </w:rPr>
        <w:t>Neural Comput.</w:t>
      </w:r>
      <w:r w:rsidRPr="00B42D63">
        <w:rPr>
          <w:noProof/>
        </w:rPr>
        <w:t>, 2006, doi: 10.1162/neco.2006.18.7.1527.</w:t>
      </w:r>
    </w:p>
    <w:p w14:paraId="43A282C9" w14:textId="77777777" w:rsidR="00B42D63" w:rsidRPr="00B42D63" w:rsidRDefault="00B42D63" w:rsidP="00B42D63">
      <w:pPr>
        <w:widowControl w:val="0"/>
        <w:autoSpaceDE w:val="0"/>
        <w:autoSpaceDN w:val="0"/>
        <w:adjustRightInd w:val="0"/>
        <w:ind w:left="640" w:hanging="640"/>
        <w:rPr>
          <w:noProof/>
        </w:rPr>
      </w:pPr>
      <w:r w:rsidRPr="00B42D63">
        <w:rPr>
          <w:noProof/>
        </w:rPr>
        <w:t>[123]</w:t>
      </w:r>
      <w:r w:rsidRPr="00B42D63">
        <w:rPr>
          <w:noProof/>
        </w:rPr>
        <w:tab/>
        <w:t>S. Suresh, “An Analysis of Short-term Load Forecasting on Residential Buildings Using Deep Learning Models,” Virginia Polytechnic Institute and State University, Blacksburg, 2020.</w:t>
      </w:r>
    </w:p>
    <w:p w14:paraId="4C803DDF" w14:textId="77777777" w:rsidR="00B42D63" w:rsidRPr="00B42D63" w:rsidRDefault="00B42D63" w:rsidP="00B42D63">
      <w:pPr>
        <w:widowControl w:val="0"/>
        <w:autoSpaceDE w:val="0"/>
        <w:autoSpaceDN w:val="0"/>
        <w:adjustRightInd w:val="0"/>
        <w:ind w:left="640" w:hanging="640"/>
        <w:rPr>
          <w:noProof/>
        </w:rPr>
      </w:pPr>
      <w:r w:rsidRPr="00B42D63">
        <w:rPr>
          <w:noProof/>
        </w:rPr>
        <w:t>[124]</w:t>
      </w:r>
      <w:r w:rsidRPr="00B42D63">
        <w:rPr>
          <w:noProof/>
        </w:rPr>
        <w:tab/>
        <w:t>Y. Bengio, P. Lamblin, D. Popovici, and H. Larochelle, “Greedy layer-wise training of deep networks,” 2007, doi: 10.7551/mitpress/7503.003.0024.</w:t>
      </w:r>
    </w:p>
    <w:p w14:paraId="6ED28095" w14:textId="77777777" w:rsidR="00B42D63" w:rsidRPr="00B42D63" w:rsidRDefault="00B42D63" w:rsidP="00B42D63">
      <w:pPr>
        <w:widowControl w:val="0"/>
        <w:autoSpaceDE w:val="0"/>
        <w:autoSpaceDN w:val="0"/>
        <w:adjustRightInd w:val="0"/>
        <w:ind w:left="640" w:hanging="640"/>
        <w:rPr>
          <w:noProof/>
        </w:rPr>
      </w:pPr>
      <w:r w:rsidRPr="00B42D63">
        <w:rPr>
          <w:noProof/>
        </w:rPr>
        <w:t>[125]</w:t>
      </w:r>
      <w:r w:rsidRPr="00B42D63">
        <w:rPr>
          <w:noProof/>
        </w:rPr>
        <w:tab/>
        <w:t>I. J. Goodfellow, J. Shlens, and C. Szegedy, “Explaining and harnessing adversarial examples,” 2015.</w:t>
      </w:r>
    </w:p>
    <w:p w14:paraId="1C9BB58A" w14:textId="77777777" w:rsidR="00B42D63" w:rsidRPr="00B42D63" w:rsidRDefault="00B42D63" w:rsidP="00B42D63">
      <w:pPr>
        <w:widowControl w:val="0"/>
        <w:autoSpaceDE w:val="0"/>
        <w:autoSpaceDN w:val="0"/>
        <w:adjustRightInd w:val="0"/>
        <w:ind w:left="640" w:hanging="640"/>
        <w:rPr>
          <w:noProof/>
        </w:rPr>
      </w:pPr>
      <w:r w:rsidRPr="00B42D63">
        <w:rPr>
          <w:noProof/>
        </w:rPr>
        <w:t>[126]</w:t>
      </w:r>
      <w:r w:rsidRPr="00B42D63">
        <w:rPr>
          <w:noProof/>
        </w:rPr>
        <w:tab/>
        <w:t>A. Graves, A. R. Mohamed, and G. Hinton, “Speech recognition with deep recurrent neural networks,” 2013, doi: 10.1109/ICASSP.2013.6638947.</w:t>
      </w:r>
    </w:p>
    <w:p w14:paraId="1C9027B5" w14:textId="77777777" w:rsidR="00B42D63" w:rsidRPr="00B42D63" w:rsidRDefault="00B42D63" w:rsidP="00B42D63">
      <w:pPr>
        <w:widowControl w:val="0"/>
        <w:autoSpaceDE w:val="0"/>
        <w:autoSpaceDN w:val="0"/>
        <w:adjustRightInd w:val="0"/>
        <w:ind w:left="640" w:hanging="640"/>
        <w:rPr>
          <w:noProof/>
        </w:rPr>
      </w:pPr>
      <w:r w:rsidRPr="00B42D63">
        <w:rPr>
          <w:noProof/>
        </w:rPr>
        <w:t>[127]</w:t>
      </w:r>
      <w:r w:rsidRPr="00B42D63">
        <w:rPr>
          <w:noProof/>
        </w:rPr>
        <w:tab/>
        <w:t xml:space="preserve">H. Shi, M. Xu, and R. Li, “Deep Learning for Household Load Forecasting-A Novel Pooling Deep RNN,” </w:t>
      </w:r>
      <w:r w:rsidRPr="00B42D63">
        <w:rPr>
          <w:i/>
          <w:iCs/>
          <w:noProof/>
        </w:rPr>
        <w:t>IEEE Trans. Smart Grid</w:t>
      </w:r>
      <w:r w:rsidRPr="00B42D63">
        <w:rPr>
          <w:noProof/>
        </w:rPr>
        <w:t>, 2018, doi: 10.1109/TSG.2017.2686012.</w:t>
      </w:r>
    </w:p>
    <w:p w14:paraId="6150038C" w14:textId="77777777" w:rsidR="00B42D63" w:rsidRPr="00B42D63" w:rsidRDefault="00B42D63" w:rsidP="00B42D63">
      <w:pPr>
        <w:widowControl w:val="0"/>
        <w:autoSpaceDE w:val="0"/>
        <w:autoSpaceDN w:val="0"/>
        <w:adjustRightInd w:val="0"/>
        <w:ind w:left="640" w:hanging="640"/>
        <w:rPr>
          <w:noProof/>
        </w:rPr>
      </w:pPr>
      <w:r w:rsidRPr="00B42D63">
        <w:rPr>
          <w:noProof/>
        </w:rPr>
        <w:t>[128]</w:t>
      </w:r>
      <w:r w:rsidRPr="00B42D63">
        <w:rPr>
          <w:noProof/>
        </w:rPr>
        <w:tab/>
        <w:t xml:space="preserve">D. Silver, J. Schrittwieser, K. Simonyan, I. A.- Nature, and U. 2017, “Mastering the game of Go without human knowledge,” </w:t>
      </w:r>
      <w:r w:rsidRPr="00B42D63">
        <w:rPr>
          <w:i/>
          <w:iCs/>
          <w:noProof/>
        </w:rPr>
        <w:t>Nature</w:t>
      </w:r>
      <w:r w:rsidRPr="00B42D63">
        <w:rPr>
          <w:noProof/>
        </w:rPr>
        <w:t>. 2016.</w:t>
      </w:r>
    </w:p>
    <w:p w14:paraId="55A505EC" w14:textId="77777777" w:rsidR="00B42D63" w:rsidRPr="00B42D63" w:rsidRDefault="00B42D63" w:rsidP="00B42D63">
      <w:pPr>
        <w:widowControl w:val="0"/>
        <w:autoSpaceDE w:val="0"/>
        <w:autoSpaceDN w:val="0"/>
        <w:adjustRightInd w:val="0"/>
        <w:ind w:left="640" w:hanging="640"/>
        <w:rPr>
          <w:noProof/>
        </w:rPr>
      </w:pPr>
      <w:r w:rsidRPr="00B42D63">
        <w:rPr>
          <w:noProof/>
        </w:rPr>
        <w:t>[129]</w:t>
      </w:r>
      <w:r w:rsidRPr="00B42D63">
        <w:rPr>
          <w:noProof/>
        </w:rPr>
        <w:tab/>
        <w:t xml:space="preserve">V. Mnih </w:t>
      </w:r>
      <w:r w:rsidRPr="00B42D63">
        <w:rPr>
          <w:i/>
          <w:iCs/>
          <w:noProof/>
        </w:rPr>
        <w:t>et al.</w:t>
      </w:r>
      <w:r w:rsidRPr="00B42D63">
        <w:rPr>
          <w:noProof/>
        </w:rPr>
        <w:t xml:space="preserve">, “Human-level control through deep reinforcement learning,” </w:t>
      </w:r>
      <w:r w:rsidRPr="00B42D63">
        <w:rPr>
          <w:i/>
          <w:iCs/>
          <w:noProof/>
        </w:rPr>
        <w:t>Nature</w:t>
      </w:r>
      <w:r w:rsidRPr="00B42D63">
        <w:rPr>
          <w:noProof/>
        </w:rPr>
        <w:t>, 2015, doi: 10.1038/nature14236.</w:t>
      </w:r>
    </w:p>
    <w:p w14:paraId="36E11670" w14:textId="77777777" w:rsidR="00B42D63" w:rsidRPr="00B42D63" w:rsidRDefault="00B42D63" w:rsidP="00B42D63">
      <w:pPr>
        <w:widowControl w:val="0"/>
        <w:autoSpaceDE w:val="0"/>
        <w:autoSpaceDN w:val="0"/>
        <w:adjustRightInd w:val="0"/>
        <w:ind w:left="640" w:hanging="640"/>
        <w:rPr>
          <w:noProof/>
        </w:rPr>
      </w:pPr>
      <w:r w:rsidRPr="00B42D63">
        <w:rPr>
          <w:noProof/>
        </w:rPr>
        <w:t>[130]</w:t>
      </w:r>
      <w:r w:rsidRPr="00B42D63">
        <w:rPr>
          <w:noProof/>
        </w:rPr>
        <w:tab/>
        <w:t xml:space="preserve">C. J. Huang and P. H. Kuo, “Multiple-Input Deep Convolutional Neural Network Model for Short-Term Photovoltaic Power Forecasting,” </w:t>
      </w:r>
      <w:r w:rsidRPr="00B42D63">
        <w:rPr>
          <w:i/>
          <w:iCs/>
          <w:noProof/>
        </w:rPr>
        <w:t>IEEE Access</w:t>
      </w:r>
      <w:r w:rsidRPr="00B42D63">
        <w:rPr>
          <w:noProof/>
        </w:rPr>
        <w:t>, 2019, doi: 10.1109/ACCESS.2019.2921238.</w:t>
      </w:r>
    </w:p>
    <w:p w14:paraId="74268925" w14:textId="77777777" w:rsidR="00B42D63" w:rsidRPr="00B42D63" w:rsidRDefault="00B42D63" w:rsidP="00B42D63">
      <w:pPr>
        <w:widowControl w:val="0"/>
        <w:autoSpaceDE w:val="0"/>
        <w:autoSpaceDN w:val="0"/>
        <w:adjustRightInd w:val="0"/>
        <w:ind w:left="640" w:hanging="640"/>
        <w:rPr>
          <w:noProof/>
        </w:rPr>
      </w:pPr>
      <w:r w:rsidRPr="00B42D63">
        <w:rPr>
          <w:noProof/>
        </w:rPr>
        <w:t>[131]</w:t>
      </w:r>
      <w:r w:rsidRPr="00B42D63">
        <w:rPr>
          <w:noProof/>
        </w:rPr>
        <w:tab/>
        <w:t xml:space="preserve">B. Y. Goodfellow I., “Courville A-Deep learning-MIT (2016),” </w:t>
      </w:r>
      <w:r w:rsidRPr="00B42D63">
        <w:rPr>
          <w:i/>
          <w:iCs/>
          <w:noProof/>
        </w:rPr>
        <w:t>Nature</w:t>
      </w:r>
      <w:r w:rsidRPr="00B42D63">
        <w:rPr>
          <w:noProof/>
        </w:rPr>
        <w:t>, 2016.</w:t>
      </w:r>
    </w:p>
    <w:p w14:paraId="05685512"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[132]</w:t>
      </w:r>
      <w:r w:rsidRPr="00B42D63">
        <w:rPr>
          <w:noProof/>
        </w:rPr>
        <w:tab/>
        <w:t xml:space="preserve">C. Gallicchio, A. Micheli, and L. Pedrelli, “Design of deep echo state networks,” </w:t>
      </w:r>
      <w:r w:rsidRPr="00B42D63">
        <w:rPr>
          <w:i/>
          <w:iCs/>
          <w:noProof/>
        </w:rPr>
        <w:t>Neural Networks</w:t>
      </w:r>
      <w:r w:rsidRPr="00B42D63">
        <w:rPr>
          <w:noProof/>
        </w:rPr>
        <w:t>, 2018, doi: 10.1016/j.neunet.2018.08.002.</w:t>
      </w:r>
    </w:p>
    <w:p w14:paraId="0E943423" w14:textId="77777777" w:rsidR="00B42D63" w:rsidRPr="00B42D63" w:rsidRDefault="00B42D63" w:rsidP="00B42D63">
      <w:pPr>
        <w:widowControl w:val="0"/>
        <w:autoSpaceDE w:val="0"/>
        <w:autoSpaceDN w:val="0"/>
        <w:adjustRightInd w:val="0"/>
        <w:ind w:left="640" w:hanging="640"/>
        <w:rPr>
          <w:noProof/>
        </w:rPr>
      </w:pPr>
      <w:r w:rsidRPr="00B42D63">
        <w:rPr>
          <w:noProof/>
        </w:rPr>
        <w:t>[133]</w:t>
      </w:r>
      <w:r w:rsidRPr="00B42D63">
        <w:rPr>
          <w:noProof/>
        </w:rPr>
        <w:tab/>
        <w:t>“Understanding LSTM Networks -- colah’s blog.” https://colah.github.io/posts/2015-08-Understanding-LSTMs/ (accessed Dec. 08, 2021).</w:t>
      </w:r>
    </w:p>
    <w:p w14:paraId="66A0D6B7" w14:textId="77777777" w:rsidR="00B42D63" w:rsidRPr="00B42D63" w:rsidRDefault="00B42D63" w:rsidP="00B42D63">
      <w:pPr>
        <w:widowControl w:val="0"/>
        <w:autoSpaceDE w:val="0"/>
        <w:autoSpaceDN w:val="0"/>
        <w:adjustRightInd w:val="0"/>
        <w:ind w:left="640" w:hanging="640"/>
        <w:rPr>
          <w:noProof/>
        </w:rPr>
      </w:pPr>
      <w:r w:rsidRPr="00B42D63">
        <w:rPr>
          <w:noProof/>
        </w:rPr>
        <w:t>[134]</w:t>
      </w:r>
      <w:r w:rsidRPr="00B42D63">
        <w:rPr>
          <w:noProof/>
        </w:rPr>
        <w:tab/>
        <w:t>“Introduction to LSTM Units in RNN | Pluralsight.” https://www.pluralsight.com/guides/introduction-to-lstm-units-in-rnn (accessed Nov. 18, 2021).</w:t>
      </w:r>
    </w:p>
    <w:p w14:paraId="435A0691" w14:textId="77777777" w:rsidR="00B42D63" w:rsidRPr="00B42D63" w:rsidRDefault="00B42D63" w:rsidP="00B42D63">
      <w:pPr>
        <w:widowControl w:val="0"/>
        <w:autoSpaceDE w:val="0"/>
        <w:autoSpaceDN w:val="0"/>
        <w:adjustRightInd w:val="0"/>
        <w:ind w:left="640" w:hanging="640"/>
        <w:rPr>
          <w:noProof/>
        </w:rPr>
      </w:pPr>
      <w:r w:rsidRPr="00B42D63">
        <w:rPr>
          <w:noProof/>
        </w:rPr>
        <w:t>[135]</w:t>
      </w:r>
      <w:r w:rsidRPr="00B42D63">
        <w:rPr>
          <w:noProof/>
        </w:rPr>
        <w:tab/>
        <w:t>P. P. Phyo, “Deep Learning for Short-term Electricity Load Forecasting,” Sirindhorn International Institute of Technology, 2018.</w:t>
      </w:r>
    </w:p>
    <w:p w14:paraId="6FBACB94" w14:textId="77777777" w:rsidR="00B42D63" w:rsidRPr="00B42D63" w:rsidRDefault="00B42D63" w:rsidP="00B42D63">
      <w:pPr>
        <w:widowControl w:val="0"/>
        <w:autoSpaceDE w:val="0"/>
        <w:autoSpaceDN w:val="0"/>
        <w:adjustRightInd w:val="0"/>
        <w:ind w:left="640" w:hanging="640"/>
        <w:rPr>
          <w:noProof/>
        </w:rPr>
      </w:pPr>
      <w:r w:rsidRPr="00B42D63">
        <w:rPr>
          <w:noProof/>
        </w:rPr>
        <w:t>[136]</w:t>
      </w:r>
      <w:r w:rsidRPr="00B42D63">
        <w:rPr>
          <w:noProof/>
        </w:rPr>
        <w:tab/>
        <w:t xml:space="preserve">C. Olah, “Understanding LSTM Networks [Blog],” </w:t>
      </w:r>
      <w:r w:rsidRPr="00B42D63">
        <w:rPr>
          <w:i/>
          <w:iCs/>
          <w:noProof/>
        </w:rPr>
        <w:t>Web Page</w:t>
      </w:r>
      <w:r w:rsidRPr="00B42D63">
        <w:rPr>
          <w:noProof/>
        </w:rPr>
        <w:t>, 2015.</w:t>
      </w:r>
    </w:p>
    <w:p w14:paraId="6C20E3F9" w14:textId="77777777" w:rsidR="00B42D63" w:rsidRPr="00B42D63" w:rsidRDefault="00B42D63" w:rsidP="00B42D63">
      <w:pPr>
        <w:widowControl w:val="0"/>
        <w:autoSpaceDE w:val="0"/>
        <w:autoSpaceDN w:val="0"/>
        <w:adjustRightInd w:val="0"/>
        <w:ind w:left="640" w:hanging="640"/>
        <w:rPr>
          <w:noProof/>
        </w:rPr>
      </w:pPr>
      <w:r w:rsidRPr="00B42D63">
        <w:rPr>
          <w:noProof/>
        </w:rPr>
        <w:t>[137]</w:t>
      </w:r>
      <w:r w:rsidRPr="00B42D63">
        <w:rPr>
          <w:noProof/>
        </w:rPr>
        <w:tab/>
        <w:t>M. Imani and H. Ghassemian, “Sequence to Image Transform Based Convolutional Neural Network for Load Forecasting,” 2019, doi: 10.1109/IranianCEE.2019.8786456.</w:t>
      </w:r>
    </w:p>
    <w:p w14:paraId="44D6C75C" w14:textId="77777777" w:rsidR="00B42D63" w:rsidRPr="00B42D63" w:rsidRDefault="00B42D63" w:rsidP="00B42D63">
      <w:pPr>
        <w:widowControl w:val="0"/>
        <w:autoSpaceDE w:val="0"/>
        <w:autoSpaceDN w:val="0"/>
        <w:adjustRightInd w:val="0"/>
        <w:ind w:left="640" w:hanging="640"/>
        <w:rPr>
          <w:noProof/>
        </w:rPr>
      </w:pPr>
      <w:r w:rsidRPr="00B42D63">
        <w:rPr>
          <w:noProof/>
        </w:rPr>
        <w:t>[138]</w:t>
      </w:r>
      <w:r w:rsidRPr="00B42D63">
        <w:rPr>
          <w:noProof/>
        </w:rPr>
        <w:tab/>
        <w:t>R. Garg, B. G. Vijay Kumar, G. Carneiro, and I. Reid, “Unsupervised CNN for single view depth estimation: Geometry to the rescue,” 2016, doi: 10.1007/978-3-319-46484-8_45.</w:t>
      </w:r>
    </w:p>
    <w:p w14:paraId="7EAAF0A8" w14:textId="77777777" w:rsidR="00B42D63" w:rsidRPr="00B42D63" w:rsidRDefault="00B42D63" w:rsidP="00B42D63">
      <w:pPr>
        <w:widowControl w:val="0"/>
        <w:autoSpaceDE w:val="0"/>
        <w:autoSpaceDN w:val="0"/>
        <w:adjustRightInd w:val="0"/>
        <w:ind w:left="640" w:hanging="640"/>
        <w:rPr>
          <w:noProof/>
        </w:rPr>
      </w:pPr>
      <w:r w:rsidRPr="00B42D63">
        <w:rPr>
          <w:noProof/>
        </w:rPr>
        <w:t>[139]</w:t>
      </w:r>
      <w:r w:rsidRPr="00B42D63">
        <w:rPr>
          <w:noProof/>
        </w:rPr>
        <w:tab/>
        <w:t>T. T. Um, V. Babakeshizadeh, and D. Kulic, “Exercise motion classification from large-scale wearable sensor data using convolutional neural networks,” 2017, doi: 10.1109/IROS.2017.8206051.</w:t>
      </w:r>
    </w:p>
    <w:p w14:paraId="7EDF4DDF" w14:textId="77777777" w:rsidR="00B42D63" w:rsidRPr="00B42D63" w:rsidRDefault="00B42D63" w:rsidP="00B42D63">
      <w:pPr>
        <w:widowControl w:val="0"/>
        <w:autoSpaceDE w:val="0"/>
        <w:autoSpaceDN w:val="0"/>
        <w:adjustRightInd w:val="0"/>
        <w:ind w:left="640" w:hanging="640"/>
        <w:rPr>
          <w:noProof/>
        </w:rPr>
      </w:pPr>
      <w:r w:rsidRPr="00B42D63">
        <w:rPr>
          <w:noProof/>
        </w:rPr>
        <w:t>[140]</w:t>
      </w:r>
      <w:r w:rsidRPr="00B42D63">
        <w:rPr>
          <w:noProof/>
        </w:rPr>
        <w:tab/>
        <w:t>Y. Zhang, S. Roller, and B. C. Wallace, “MGNC-CNN: A simple approach to exploiting multiple word embeddings for sentence classification,” 2016, doi: 10.18653/v1/n16-1178.</w:t>
      </w:r>
    </w:p>
    <w:p w14:paraId="57BB5321"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[141]</w:t>
      </w:r>
      <w:r w:rsidRPr="00B42D63">
        <w:rPr>
          <w:noProof/>
        </w:rPr>
        <w:tab/>
        <w:t xml:space="preserve">E. Gawehn, J. A. Hiss, and G. Schneider, “Deep Learning in Drug Discovery,” </w:t>
      </w:r>
      <w:r w:rsidRPr="00B42D63">
        <w:rPr>
          <w:i/>
          <w:iCs/>
          <w:noProof/>
        </w:rPr>
        <w:t>Molecular Informatics</w:t>
      </w:r>
      <w:r w:rsidRPr="00B42D63">
        <w:rPr>
          <w:noProof/>
        </w:rPr>
        <w:t>. 2016, doi: 10.1002/minf.201501008.</w:t>
      </w:r>
    </w:p>
    <w:p w14:paraId="48710137" w14:textId="77777777" w:rsidR="00B42D63" w:rsidRPr="00B42D63" w:rsidRDefault="00B42D63" w:rsidP="00B42D63">
      <w:pPr>
        <w:widowControl w:val="0"/>
        <w:autoSpaceDE w:val="0"/>
        <w:autoSpaceDN w:val="0"/>
        <w:adjustRightInd w:val="0"/>
        <w:ind w:left="640" w:hanging="640"/>
        <w:rPr>
          <w:noProof/>
        </w:rPr>
      </w:pPr>
      <w:r w:rsidRPr="00B42D63">
        <w:rPr>
          <w:noProof/>
        </w:rPr>
        <w:t>[142]</w:t>
      </w:r>
      <w:r w:rsidRPr="00B42D63">
        <w:rPr>
          <w:noProof/>
        </w:rPr>
        <w:tab/>
        <w:t>A. Gasparin, S. Lukovic, and C. Alippi, “Deep Learning for Time Series Forecasting: The Electric Load Case,” 2019, [Online]. Available: http://arxiv.org/abs/1907.09207.</w:t>
      </w:r>
    </w:p>
    <w:p w14:paraId="324867DC" w14:textId="77777777" w:rsidR="00B42D63" w:rsidRPr="00B42D63" w:rsidRDefault="00B42D63" w:rsidP="00B42D63">
      <w:pPr>
        <w:widowControl w:val="0"/>
        <w:autoSpaceDE w:val="0"/>
        <w:autoSpaceDN w:val="0"/>
        <w:adjustRightInd w:val="0"/>
        <w:ind w:left="640" w:hanging="640"/>
        <w:rPr>
          <w:noProof/>
        </w:rPr>
      </w:pPr>
      <w:r w:rsidRPr="00B42D63">
        <w:rPr>
          <w:noProof/>
        </w:rPr>
        <w:t>[143]</w:t>
      </w:r>
      <w:r w:rsidRPr="00B42D63">
        <w:rPr>
          <w:noProof/>
        </w:rPr>
        <w:tab/>
        <w:t>C. Lang, “Machine Learning Approaches for Energy Forecasting,” University of Regensburg, Regensburg, 2021.</w:t>
      </w:r>
    </w:p>
    <w:p w14:paraId="1EC52456" w14:textId="77777777" w:rsidR="00B42D63" w:rsidRPr="00B42D63" w:rsidRDefault="00B42D63" w:rsidP="00B42D63">
      <w:pPr>
        <w:widowControl w:val="0"/>
        <w:autoSpaceDE w:val="0"/>
        <w:autoSpaceDN w:val="0"/>
        <w:adjustRightInd w:val="0"/>
        <w:ind w:left="640" w:hanging="640"/>
        <w:rPr>
          <w:noProof/>
        </w:rPr>
      </w:pPr>
      <w:r w:rsidRPr="00B42D63">
        <w:rPr>
          <w:noProof/>
        </w:rPr>
        <w:t>[144]</w:t>
      </w:r>
      <w:r w:rsidRPr="00B42D63">
        <w:rPr>
          <w:noProof/>
        </w:rPr>
        <w:tab/>
        <w:t>N. Singh, C. Vyjayanthi, and C. Modi, “Multi-step Short-term Electric Load Forecasting using 2D Convolutional Neural Networks,” 2020, doi: 10.1109/HYDCON48903.2020.9242917.</w:t>
      </w:r>
    </w:p>
    <w:p w14:paraId="0C0FC0AD" w14:textId="77777777" w:rsidR="00B42D63" w:rsidRPr="00B42D63" w:rsidRDefault="00B42D63" w:rsidP="00B42D63">
      <w:pPr>
        <w:widowControl w:val="0"/>
        <w:autoSpaceDE w:val="0"/>
        <w:autoSpaceDN w:val="0"/>
        <w:adjustRightInd w:val="0"/>
        <w:ind w:left="640" w:hanging="640"/>
        <w:rPr>
          <w:noProof/>
        </w:rPr>
      </w:pPr>
      <w:r w:rsidRPr="00B42D63">
        <w:rPr>
          <w:noProof/>
        </w:rPr>
        <w:t>[145]</w:t>
      </w:r>
      <w:r w:rsidRPr="00B42D63">
        <w:rPr>
          <w:noProof/>
        </w:rPr>
        <w:tab/>
        <w:t xml:space="preserve">R. Fukuoka, H. Suzuki, T. Kitajima, A. Kuwahara, and T. Yasuno, “Wind Speed Prediction Model Using LSTM and 1D-CNN,” </w:t>
      </w:r>
      <w:r w:rsidRPr="00B42D63">
        <w:rPr>
          <w:i/>
          <w:iCs/>
          <w:noProof/>
        </w:rPr>
        <w:t>J. Signal Process.</w:t>
      </w:r>
      <w:r w:rsidRPr="00B42D63">
        <w:rPr>
          <w:noProof/>
        </w:rPr>
        <w:t>, 2018, doi: 10.2299/jsp.22.207.</w:t>
      </w:r>
    </w:p>
    <w:p w14:paraId="535F609F" w14:textId="77777777" w:rsidR="00B42D63" w:rsidRPr="00B42D63" w:rsidRDefault="00B42D63" w:rsidP="00B42D63">
      <w:pPr>
        <w:widowControl w:val="0"/>
        <w:autoSpaceDE w:val="0"/>
        <w:autoSpaceDN w:val="0"/>
        <w:adjustRightInd w:val="0"/>
        <w:ind w:left="640" w:hanging="640"/>
        <w:rPr>
          <w:noProof/>
        </w:rPr>
      </w:pPr>
      <w:r w:rsidRPr="00B42D63">
        <w:rPr>
          <w:noProof/>
        </w:rPr>
        <w:t>[146]</w:t>
      </w:r>
      <w:r w:rsidRPr="00B42D63">
        <w:rPr>
          <w:noProof/>
        </w:rPr>
        <w:tab/>
        <w:t xml:space="preserve">A. Brunel </w:t>
      </w:r>
      <w:r w:rsidRPr="00B42D63">
        <w:rPr>
          <w:i/>
          <w:iCs/>
          <w:noProof/>
        </w:rPr>
        <w:t>et al.</w:t>
      </w:r>
      <w:r w:rsidRPr="00B42D63">
        <w:rPr>
          <w:noProof/>
        </w:rPr>
        <w:t>, “A CNN adapted to time series for the classification of Supernovae,” 2019, doi: 10.2352/ISSN.2470-1173.2019.14.COLOR-090.</w:t>
      </w:r>
    </w:p>
    <w:p w14:paraId="0D0AA14F" w14:textId="77777777" w:rsidR="00B42D63" w:rsidRPr="00B42D63" w:rsidRDefault="00B42D63" w:rsidP="00B42D63">
      <w:pPr>
        <w:widowControl w:val="0"/>
        <w:autoSpaceDE w:val="0"/>
        <w:autoSpaceDN w:val="0"/>
        <w:adjustRightInd w:val="0"/>
        <w:ind w:left="640" w:hanging="640"/>
        <w:rPr>
          <w:noProof/>
        </w:rPr>
      </w:pPr>
      <w:r w:rsidRPr="00B42D63">
        <w:rPr>
          <w:noProof/>
        </w:rPr>
        <w:t>[147]</w:t>
      </w:r>
      <w:r w:rsidRPr="00B42D63">
        <w:rPr>
          <w:noProof/>
        </w:rPr>
        <w:tab/>
        <w:t>A. Krizhevsky, I. Sutskever, and G. E. Hinton, “ImageNet classification with deep convolutional neural networks,” 2012.</w:t>
      </w:r>
    </w:p>
    <w:p w14:paraId="6BDB1C9A" w14:textId="77777777" w:rsidR="00B42D63" w:rsidRPr="00B42D63" w:rsidRDefault="00B42D63" w:rsidP="00B42D63">
      <w:pPr>
        <w:widowControl w:val="0"/>
        <w:autoSpaceDE w:val="0"/>
        <w:autoSpaceDN w:val="0"/>
        <w:adjustRightInd w:val="0"/>
        <w:ind w:left="640" w:hanging="640"/>
        <w:rPr>
          <w:noProof/>
        </w:rPr>
      </w:pPr>
      <w:r w:rsidRPr="00B42D63">
        <w:rPr>
          <w:noProof/>
        </w:rPr>
        <w:t>[148]</w:t>
      </w:r>
      <w:r w:rsidRPr="00B42D63">
        <w:rPr>
          <w:noProof/>
        </w:rPr>
        <w:tab/>
        <w:t>K. He, X. Zhang, S. Ren, and J. Sun, “Deep residual learning for image recognition,” 2016, doi: 10.1109/CVPR.2016.90.</w:t>
      </w:r>
    </w:p>
    <w:p w14:paraId="4FE53608" w14:textId="77777777" w:rsidR="00B42D63" w:rsidRPr="00B42D63" w:rsidRDefault="00B42D63" w:rsidP="00B42D63">
      <w:pPr>
        <w:widowControl w:val="0"/>
        <w:autoSpaceDE w:val="0"/>
        <w:autoSpaceDN w:val="0"/>
        <w:adjustRightInd w:val="0"/>
        <w:ind w:left="640" w:hanging="640"/>
        <w:rPr>
          <w:noProof/>
        </w:rPr>
      </w:pPr>
      <w:r w:rsidRPr="00B42D63">
        <w:rPr>
          <w:noProof/>
        </w:rPr>
        <w:t>[149]</w:t>
      </w:r>
      <w:r w:rsidRPr="00B42D63">
        <w:rPr>
          <w:noProof/>
        </w:rPr>
        <w:tab/>
        <w:t>C. L. Liu, F. Yin, Q. F. Wang, and D. H. Wang, “ICDAR 2011 Chinese handwriting recognition competition,” 2011, doi: 10.1109/ICDAR.2011.291.</w:t>
      </w:r>
    </w:p>
    <w:p w14:paraId="2756B4F0" w14:textId="77777777" w:rsidR="00B42D63" w:rsidRPr="00B42D63" w:rsidRDefault="00B42D63" w:rsidP="00B42D63">
      <w:pPr>
        <w:widowControl w:val="0"/>
        <w:autoSpaceDE w:val="0"/>
        <w:autoSpaceDN w:val="0"/>
        <w:adjustRightInd w:val="0"/>
        <w:ind w:left="640" w:hanging="640"/>
        <w:rPr>
          <w:noProof/>
        </w:rPr>
      </w:pPr>
      <w:r w:rsidRPr="00B42D63">
        <w:rPr>
          <w:noProof/>
        </w:rPr>
        <w:t>[150]</w:t>
      </w:r>
      <w:r w:rsidRPr="00B42D63">
        <w:rPr>
          <w:noProof/>
        </w:rPr>
        <w:tab/>
        <w:t>D. C. Cireşan, A. Giusti, L. M. Gambardella, and J. Schmidhuber, “Deep neural networks segment neuronal membranes in electron microscopy images,” 2012.</w:t>
      </w:r>
    </w:p>
    <w:p w14:paraId="4468217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[151]</w:t>
      </w:r>
      <w:r w:rsidRPr="00B42D63">
        <w:rPr>
          <w:noProof/>
        </w:rPr>
        <w:tab/>
        <w:t>D. C. Cireşan, A. Giusti, L. M. Gambardella, and J. Schmidhuber, “Mitosis detection in breast cancer histology images with deep neural networks,” 2013, doi: 10.1007/978-3-642-40763-5_51.</w:t>
      </w:r>
    </w:p>
    <w:p w14:paraId="69D8E0F7" w14:textId="77777777" w:rsidR="00B42D63" w:rsidRPr="00B42D63" w:rsidRDefault="00B42D63" w:rsidP="00B42D63">
      <w:pPr>
        <w:widowControl w:val="0"/>
        <w:autoSpaceDE w:val="0"/>
        <w:autoSpaceDN w:val="0"/>
        <w:adjustRightInd w:val="0"/>
        <w:ind w:left="640" w:hanging="640"/>
        <w:rPr>
          <w:noProof/>
        </w:rPr>
      </w:pPr>
      <w:r w:rsidRPr="00B42D63">
        <w:rPr>
          <w:noProof/>
        </w:rPr>
        <w:t>[152]</w:t>
      </w:r>
      <w:r w:rsidRPr="00B42D63">
        <w:rPr>
          <w:noProof/>
        </w:rPr>
        <w:tab/>
        <w:t>G. E. Dahl, M. Ranzato, A. R. Mohamed, and G. Hinton, “Phone recognition with the mean-covariance restricted Boltzmann machine,” 2010.</w:t>
      </w:r>
    </w:p>
    <w:p w14:paraId="403B64E8" w14:textId="77777777" w:rsidR="00B42D63" w:rsidRPr="00B42D63" w:rsidRDefault="00B42D63" w:rsidP="00B42D63">
      <w:pPr>
        <w:widowControl w:val="0"/>
        <w:autoSpaceDE w:val="0"/>
        <w:autoSpaceDN w:val="0"/>
        <w:adjustRightInd w:val="0"/>
        <w:ind w:left="640" w:hanging="640"/>
        <w:rPr>
          <w:noProof/>
        </w:rPr>
      </w:pPr>
      <w:r w:rsidRPr="00B42D63">
        <w:rPr>
          <w:noProof/>
        </w:rPr>
        <w:t>[153]</w:t>
      </w:r>
      <w:r w:rsidRPr="00B42D63">
        <w:rPr>
          <w:noProof/>
        </w:rPr>
        <w:tab/>
        <w:t>F. Seide, G. Li, and D. Yu, “Conversational speech transcription using Context-Dependent Deep Neural Networks,” 2011, doi: 10.21437/interspeech.2011-169.</w:t>
      </w:r>
    </w:p>
    <w:p w14:paraId="419AF7D1" w14:textId="77777777" w:rsidR="00B42D63" w:rsidRPr="00B42D63" w:rsidRDefault="00B42D63" w:rsidP="00B42D63">
      <w:pPr>
        <w:widowControl w:val="0"/>
        <w:autoSpaceDE w:val="0"/>
        <w:autoSpaceDN w:val="0"/>
        <w:adjustRightInd w:val="0"/>
        <w:ind w:left="640" w:hanging="640"/>
        <w:rPr>
          <w:noProof/>
        </w:rPr>
      </w:pPr>
      <w:r w:rsidRPr="00B42D63">
        <w:rPr>
          <w:noProof/>
        </w:rPr>
        <w:t>[154]</w:t>
      </w:r>
      <w:r w:rsidRPr="00B42D63">
        <w:rPr>
          <w:noProof/>
        </w:rPr>
        <w:tab/>
        <w:t xml:space="preserve">O. Abdel-Hamid, A. R. Mohamed, H. Jiang, L. Deng, G. Penn, and D. Yu, “Convolutional neural networks for speech recognition,” </w:t>
      </w:r>
      <w:r w:rsidRPr="00B42D63">
        <w:rPr>
          <w:i/>
          <w:iCs/>
          <w:noProof/>
        </w:rPr>
        <w:t>IEEE Trans. Audio, Speech Lang. Process.</w:t>
      </w:r>
      <w:r w:rsidRPr="00B42D63">
        <w:rPr>
          <w:noProof/>
        </w:rPr>
        <w:t>, 2014, doi: 10.1109/TASLP.2014.2339736.</w:t>
      </w:r>
    </w:p>
    <w:p w14:paraId="7121D71A" w14:textId="77777777" w:rsidR="00B42D63" w:rsidRPr="00B42D63" w:rsidRDefault="00B42D63" w:rsidP="00B42D63">
      <w:pPr>
        <w:widowControl w:val="0"/>
        <w:autoSpaceDE w:val="0"/>
        <w:autoSpaceDN w:val="0"/>
        <w:adjustRightInd w:val="0"/>
        <w:ind w:left="640" w:hanging="640"/>
        <w:rPr>
          <w:noProof/>
        </w:rPr>
      </w:pPr>
      <w:r w:rsidRPr="00B42D63">
        <w:rPr>
          <w:noProof/>
        </w:rPr>
        <w:t>[155]</w:t>
      </w:r>
      <w:r w:rsidRPr="00B42D63">
        <w:rPr>
          <w:noProof/>
        </w:rPr>
        <w:tab/>
        <w:t>L. Deng and J. C. Platt, “Ensemble deep learning for speech recognition,” 2014, doi: 10.21437/interspeech.2014-433.</w:t>
      </w:r>
    </w:p>
    <w:p w14:paraId="3A45F9E8" w14:textId="77777777" w:rsidR="00B42D63" w:rsidRPr="00B42D63" w:rsidRDefault="00B42D63" w:rsidP="00B42D63">
      <w:pPr>
        <w:widowControl w:val="0"/>
        <w:autoSpaceDE w:val="0"/>
        <w:autoSpaceDN w:val="0"/>
        <w:adjustRightInd w:val="0"/>
        <w:ind w:left="640" w:hanging="640"/>
        <w:rPr>
          <w:noProof/>
        </w:rPr>
      </w:pPr>
      <w:r w:rsidRPr="00B42D63">
        <w:rPr>
          <w:noProof/>
        </w:rPr>
        <w:t>[156]</w:t>
      </w:r>
      <w:r w:rsidRPr="00B42D63">
        <w:rPr>
          <w:noProof/>
        </w:rPr>
        <w:tab/>
        <w:t>“Stock Price Time Series Forecasting using Deep CNN.” https://www.analyticsvidhya.com/blog/2021/08/hands-on-stock-price-time-series-forecasting-using-deep-convolutional-networks/ (accessed Dec. 22, 2021).</w:t>
      </w:r>
    </w:p>
    <w:p w14:paraId="2990FDB1" w14:textId="77777777" w:rsidR="00B42D63" w:rsidRPr="00B42D63" w:rsidRDefault="00B42D63" w:rsidP="00B42D63">
      <w:pPr>
        <w:widowControl w:val="0"/>
        <w:autoSpaceDE w:val="0"/>
        <w:autoSpaceDN w:val="0"/>
        <w:adjustRightInd w:val="0"/>
        <w:ind w:left="640" w:hanging="640"/>
        <w:rPr>
          <w:noProof/>
        </w:rPr>
      </w:pPr>
      <w:r w:rsidRPr="00B42D63">
        <w:rPr>
          <w:noProof/>
        </w:rPr>
        <w:t>[157]</w:t>
      </w:r>
      <w:r w:rsidRPr="00B42D63">
        <w:rPr>
          <w:noProof/>
        </w:rPr>
        <w:tab/>
        <w:t xml:space="preserve">S. Bouktif, A. Fiaz, A. Ouni, and M. A. Serhani, “Optimal deep learning LSTM model for electric load forecasting using feature selection and genetic algorithm: Comparison with machine learning approaches,” </w:t>
      </w:r>
      <w:r w:rsidRPr="00B42D63">
        <w:rPr>
          <w:i/>
          <w:iCs/>
          <w:noProof/>
        </w:rPr>
        <w:t>Energies</w:t>
      </w:r>
      <w:r w:rsidRPr="00B42D63">
        <w:rPr>
          <w:noProof/>
        </w:rPr>
        <w:t>, 2018, doi: 10.3390/en11071636.</w:t>
      </w:r>
    </w:p>
    <w:p w14:paraId="3A6142EC" w14:textId="77777777" w:rsidR="00B42D63" w:rsidRPr="00B42D63" w:rsidRDefault="00B42D63" w:rsidP="00B42D63">
      <w:pPr>
        <w:widowControl w:val="0"/>
        <w:autoSpaceDE w:val="0"/>
        <w:autoSpaceDN w:val="0"/>
        <w:adjustRightInd w:val="0"/>
        <w:ind w:left="640" w:hanging="640"/>
        <w:rPr>
          <w:noProof/>
        </w:rPr>
      </w:pPr>
      <w:r w:rsidRPr="00B42D63">
        <w:rPr>
          <w:noProof/>
        </w:rPr>
        <w:t>[158]</w:t>
      </w:r>
      <w:r w:rsidRPr="00B42D63">
        <w:rPr>
          <w:noProof/>
        </w:rPr>
        <w:tab/>
        <w:t xml:space="preserve">H. J. Sadaei, P. C. de Lima e Silva, F. G. Guimarães, and M. H. Lee, “Short-term load forecasting by using a combined method of convolutional neural networks and fuzzy time series,” </w:t>
      </w:r>
      <w:r w:rsidRPr="00B42D63">
        <w:rPr>
          <w:i/>
          <w:iCs/>
          <w:noProof/>
        </w:rPr>
        <w:t>Energy</w:t>
      </w:r>
      <w:r w:rsidRPr="00B42D63">
        <w:rPr>
          <w:noProof/>
        </w:rPr>
        <w:t>, 2019, doi: 10.1016/j.energy.2019.03.081.</w:t>
      </w:r>
    </w:p>
    <w:p w14:paraId="4051267C" w14:textId="77777777" w:rsidR="00B42D63" w:rsidRPr="00B42D63" w:rsidRDefault="00B42D63" w:rsidP="00B42D63">
      <w:pPr>
        <w:widowControl w:val="0"/>
        <w:autoSpaceDE w:val="0"/>
        <w:autoSpaceDN w:val="0"/>
        <w:adjustRightInd w:val="0"/>
        <w:ind w:left="640" w:hanging="640"/>
        <w:rPr>
          <w:noProof/>
        </w:rPr>
      </w:pPr>
      <w:r w:rsidRPr="00B42D63">
        <w:rPr>
          <w:noProof/>
        </w:rPr>
        <w:t>[159]</w:t>
      </w:r>
      <w:r w:rsidRPr="00B42D63">
        <w:rPr>
          <w:noProof/>
        </w:rPr>
        <w:tab/>
        <w:t xml:space="preserve">I. Koprinska, D. Wu, and Z. Wang, “Convolutional Neural Networks for Energy </w:t>
      </w:r>
      <w:r w:rsidRPr="00B42D63">
        <w:rPr>
          <w:noProof/>
        </w:rPr>
        <w:lastRenderedPageBreak/>
        <w:t>Time Series Forecasting,” 2018, doi: 10.1109/IJCNN.2018.8489399.</w:t>
      </w:r>
    </w:p>
    <w:p w14:paraId="043E3938" w14:textId="77777777" w:rsidR="00B42D63" w:rsidRPr="00B42D63" w:rsidRDefault="00B42D63" w:rsidP="00B42D63">
      <w:pPr>
        <w:widowControl w:val="0"/>
        <w:autoSpaceDE w:val="0"/>
        <w:autoSpaceDN w:val="0"/>
        <w:adjustRightInd w:val="0"/>
        <w:ind w:left="640" w:hanging="640"/>
        <w:rPr>
          <w:noProof/>
        </w:rPr>
      </w:pPr>
      <w:r w:rsidRPr="00B42D63">
        <w:rPr>
          <w:noProof/>
        </w:rPr>
        <w:t>[160]</w:t>
      </w:r>
      <w:r w:rsidRPr="00B42D63">
        <w:rPr>
          <w:noProof/>
        </w:rPr>
        <w:tab/>
        <w:t xml:space="preserve">C. Tian, J. Ma, C. Zhang, and P. Zhan, “A deep neural network model for short-term load forecast based on long short-term memory network and convolutional neural network,” </w:t>
      </w:r>
      <w:r w:rsidRPr="00B42D63">
        <w:rPr>
          <w:i/>
          <w:iCs/>
          <w:noProof/>
        </w:rPr>
        <w:t>Energies</w:t>
      </w:r>
      <w:r w:rsidRPr="00B42D63">
        <w:rPr>
          <w:noProof/>
        </w:rPr>
        <w:t>, 2018, doi: 10.3390/en11123493.</w:t>
      </w:r>
    </w:p>
    <w:p w14:paraId="6225C879" w14:textId="77777777" w:rsidR="00B42D63" w:rsidRPr="00B42D63" w:rsidRDefault="00B42D63" w:rsidP="00B42D63">
      <w:pPr>
        <w:widowControl w:val="0"/>
        <w:autoSpaceDE w:val="0"/>
        <w:autoSpaceDN w:val="0"/>
        <w:adjustRightInd w:val="0"/>
        <w:ind w:left="640" w:hanging="640"/>
        <w:rPr>
          <w:noProof/>
        </w:rPr>
      </w:pPr>
      <w:r w:rsidRPr="00B42D63">
        <w:rPr>
          <w:noProof/>
        </w:rPr>
        <w:t>[161]</w:t>
      </w:r>
      <w:r w:rsidRPr="00B42D63">
        <w:rPr>
          <w:noProof/>
        </w:rPr>
        <w:tab/>
        <w:t>B. Farsi, “On Short-Term Load Forecasting Using Machine Learning Techniques,” Concordia University, 2020.</w:t>
      </w:r>
    </w:p>
    <w:p w14:paraId="5E88AD76" w14:textId="77777777" w:rsidR="00B42D63" w:rsidRPr="00B42D63" w:rsidRDefault="00B42D63" w:rsidP="00B42D63">
      <w:pPr>
        <w:widowControl w:val="0"/>
        <w:autoSpaceDE w:val="0"/>
        <w:autoSpaceDN w:val="0"/>
        <w:adjustRightInd w:val="0"/>
        <w:ind w:left="640" w:hanging="640"/>
        <w:rPr>
          <w:noProof/>
        </w:rPr>
      </w:pPr>
      <w:r w:rsidRPr="00B42D63">
        <w:rPr>
          <w:noProof/>
        </w:rPr>
        <w:t>[162]</w:t>
      </w:r>
      <w:r w:rsidRPr="00B42D63">
        <w:rPr>
          <w:noProof/>
        </w:rPr>
        <w:tab/>
        <w:t xml:space="preserve">C. J. Huang, Y. Shen, Y. H. Chen, and H. C. Chen, “A novel hybrid deep neural network model for short-term electricity price forecasting,” </w:t>
      </w:r>
      <w:r w:rsidRPr="00B42D63">
        <w:rPr>
          <w:i/>
          <w:iCs/>
          <w:noProof/>
        </w:rPr>
        <w:t>Int. J. Energy Res.</w:t>
      </w:r>
      <w:r w:rsidRPr="00B42D63">
        <w:rPr>
          <w:noProof/>
        </w:rPr>
        <w:t>, 2021, doi: 10.1002/er.5945.</w:t>
      </w:r>
    </w:p>
    <w:p w14:paraId="3C736A19" w14:textId="77777777" w:rsidR="00B42D63" w:rsidRPr="00B42D63" w:rsidRDefault="00B42D63" w:rsidP="00B42D63">
      <w:pPr>
        <w:widowControl w:val="0"/>
        <w:autoSpaceDE w:val="0"/>
        <w:autoSpaceDN w:val="0"/>
        <w:adjustRightInd w:val="0"/>
        <w:ind w:left="640" w:hanging="640"/>
        <w:rPr>
          <w:noProof/>
        </w:rPr>
      </w:pPr>
      <w:r w:rsidRPr="00B42D63">
        <w:rPr>
          <w:noProof/>
        </w:rPr>
        <w:t>[163]</w:t>
      </w:r>
      <w:r w:rsidRPr="00B42D63">
        <w:rPr>
          <w:noProof/>
        </w:rPr>
        <w:tab/>
        <w:t>“Dispelling the Myth: How Peak Demand REALLY Occurs | Energy Sentry News.” https://energysentry.com/newsletters/dispelling-myth.php (accessed Oct. 24, 2021).</w:t>
      </w:r>
    </w:p>
    <w:p w14:paraId="32BA1FF1" w14:textId="77777777" w:rsidR="00B42D63" w:rsidRPr="00B42D63" w:rsidRDefault="00B42D63" w:rsidP="00B42D63">
      <w:pPr>
        <w:widowControl w:val="0"/>
        <w:autoSpaceDE w:val="0"/>
        <w:autoSpaceDN w:val="0"/>
        <w:adjustRightInd w:val="0"/>
        <w:ind w:left="640" w:hanging="640"/>
        <w:rPr>
          <w:noProof/>
        </w:rPr>
      </w:pPr>
      <w:r w:rsidRPr="00B42D63">
        <w:rPr>
          <w:noProof/>
        </w:rPr>
        <w:t>[164]</w:t>
      </w:r>
      <w:r w:rsidRPr="00B42D63">
        <w:rPr>
          <w:noProof/>
        </w:rPr>
        <w:tab/>
        <w:t>“Base Load and Peak Load: understanding both concepts.” https://sinovoltaics.com/learning-center/basics/base-load-peak-load/ (accessed Oct. 24, 2021).</w:t>
      </w:r>
    </w:p>
    <w:p w14:paraId="296838BE" w14:textId="77777777" w:rsidR="00B42D63" w:rsidRPr="00B42D63" w:rsidRDefault="00B42D63" w:rsidP="00B42D63">
      <w:pPr>
        <w:widowControl w:val="0"/>
        <w:autoSpaceDE w:val="0"/>
        <w:autoSpaceDN w:val="0"/>
        <w:adjustRightInd w:val="0"/>
        <w:ind w:left="640" w:hanging="640"/>
        <w:rPr>
          <w:noProof/>
        </w:rPr>
      </w:pPr>
      <w:r w:rsidRPr="00B42D63">
        <w:rPr>
          <w:noProof/>
        </w:rPr>
        <w:t>[165]</w:t>
      </w:r>
      <w:r w:rsidRPr="00B42D63">
        <w:rPr>
          <w:noProof/>
        </w:rPr>
        <w:tab/>
        <w:t>“Peak Load &amp; Base Electricity - Understand Differences - EnergyWatch.” https://energywatch-inc.com/peak-load-base-load-electricity/ (accessed Oct. 07, 2021).</w:t>
      </w:r>
    </w:p>
    <w:p w14:paraId="1E55A2D9" w14:textId="77777777" w:rsidR="00B42D63" w:rsidRPr="00B42D63" w:rsidRDefault="00B42D63" w:rsidP="00B42D63">
      <w:pPr>
        <w:widowControl w:val="0"/>
        <w:autoSpaceDE w:val="0"/>
        <w:autoSpaceDN w:val="0"/>
        <w:adjustRightInd w:val="0"/>
        <w:ind w:left="640" w:hanging="640"/>
        <w:rPr>
          <w:noProof/>
        </w:rPr>
      </w:pPr>
      <w:r w:rsidRPr="00B42D63">
        <w:rPr>
          <w:noProof/>
        </w:rPr>
        <w:t>[166]</w:t>
      </w:r>
      <w:r w:rsidRPr="00B42D63">
        <w:rPr>
          <w:noProof/>
        </w:rPr>
        <w:tab/>
        <w:t>“What is Peak Load? | Aquicore.” https://aquicore.com/blog/what-is-peak-load/ (accessed Oct. 07, 2021).</w:t>
      </w:r>
    </w:p>
    <w:p w14:paraId="56551FCB" w14:textId="77777777" w:rsidR="00B42D63" w:rsidRPr="00B42D63" w:rsidRDefault="00B42D63" w:rsidP="00B42D63">
      <w:pPr>
        <w:widowControl w:val="0"/>
        <w:autoSpaceDE w:val="0"/>
        <w:autoSpaceDN w:val="0"/>
        <w:adjustRightInd w:val="0"/>
        <w:ind w:left="640" w:hanging="640"/>
        <w:rPr>
          <w:noProof/>
        </w:rPr>
      </w:pPr>
      <w:r w:rsidRPr="00B42D63">
        <w:rPr>
          <w:noProof/>
        </w:rPr>
        <w:t>[167]</w:t>
      </w:r>
      <w:r w:rsidRPr="00B42D63">
        <w:rPr>
          <w:noProof/>
        </w:rPr>
        <w:tab/>
        <w:t xml:space="preserve">X. Kong, C. Li, C. Wang, Y. Zhang, and J. Zhang, “Short-term electrical load forecasting based on error correction using dynamic mode decomposition,” </w:t>
      </w:r>
      <w:r w:rsidRPr="00B42D63">
        <w:rPr>
          <w:i/>
          <w:iCs/>
          <w:noProof/>
        </w:rPr>
        <w:t>Appl. Energy</w:t>
      </w:r>
      <w:r w:rsidRPr="00B42D63">
        <w:rPr>
          <w:noProof/>
        </w:rPr>
        <w:t>, 2020, doi: 10.1016/j.apenergy.2019.114368.</w:t>
      </w:r>
    </w:p>
    <w:p w14:paraId="1AB19B18" w14:textId="77777777" w:rsidR="00B42D63" w:rsidRPr="00B42D63" w:rsidRDefault="00B42D63" w:rsidP="00B42D63">
      <w:pPr>
        <w:widowControl w:val="0"/>
        <w:autoSpaceDE w:val="0"/>
        <w:autoSpaceDN w:val="0"/>
        <w:adjustRightInd w:val="0"/>
        <w:ind w:left="640" w:hanging="640"/>
        <w:rPr>
          <w:noProof/>
        </w:rPr>
      </w:pPr>
      <w:r w:rsidRPr="00B42D63">
        <w:rPr>
          <w:noProof/>
        </w:rPr>
        <w:t>[168]</w:t>
      </w:r>
      <w:r w:rsidRPr="00B42D63">
        <w:rPr>
          <w:noProof/>
        </w:rPr>
        <w:tab/>
        <w:t xml:space="preserve">A. Dedinec, S. Filiposka, A. Dedinec, and L. Kocarev, “Deep belief network based </w:t>
      </w:r>
      <w:r w:rsidRPr="00B42D63">
        <w:rPr>
          <w:noProof/>
        </w:rPr>
        <w:lastRenderedPageBreak/>
        <w:t xml:space="preserve">electricity load forecasting: An analysis of Macedonian case,” </w:t>
      </w:r>
      <w:r w:rsidRPr="00B42D63">
        <w:rPr>
          <w:i/>
          <w:iCs/>
          <w:noProof/>
        </w:rPr>
        <w:t>Energy</w:t>
      </w:r>
      <w:r w:rsidRPr="00B42D63">
        <w:rPr>
          <w:noProof/>
        </w:rPr>
        <w:t>, 2016, doi: 10.1016/j.energy.2016.07.090.</w:t>
      </w:r>
    </w:p>
    <w:p w14:paraId="2A97B439" w14:textId="77777777" w:rsidR="00B42D63" w:rsidRPr="00B42D63" w:rsidRDefault="00B42D63" w:rsidP="00B42D63">
      <w:pPr>
        <w:widowControl w:val="0"/>
        <w:autoSpaceDE w:val="0"/>
        <w:autoSpaceDN w:val="0"/>
        <w:adjustRightInd w:val="0"/>
        <w:ind w:left="640" w:hanging="640"/>
        <w:rPr>
          <w:noProof/>
        </w:rPr>
      </w:pPr>
      <w:r w:rsidRPr="00B42D63">
        <w:rPr>
          <w:noProof/>
        </w:rPr>
        <w:t>[169]</w:t>
      </w:r>
      <w:r w:rsidRPr="00B42D63">
        <w:rPr>
          <w:noProof/>
        </w:rPr>
        <w:tab/>
        <w:t>S. Papadopoulos and I. Karakatsanis, “Short-term electricity load forecasting using time series and ensemble learning methods,” 2015, doi: 10.1109/PECI.2015.7064913.</w:t>
      </w:r>
    </w:p>
    <w:p w14:paraId="18E9B3A5" w14:textId="77777777" w:rsidR="00B42D63" w:rsidRPr="00B42D63" w:rsidRDefault="00B42D63" w:rsidP="00B42D63">
      <w:pPr>
        <w:widowControl w:val="0"/>
        <w:autoSpaceDE w:val="0"/>
        <w:autoSpaceDN w:val="0"/>
        <w:adjustRightInd w:val="0"/>
        <w:ind w:left="640" w:hanging="640"/>
        <w:rPr>
          <w:noProof/>
        </w:rPr>
      </w:pPr>
      <w:r w:rsidRPr="00B42D63">
        <w:rPr>
          <w:noProof/>
        </w:rPr>
        <w:t>[170]</w:t>
      </w:r>
      <w:r w:rsidRPr="00B42D63">
        <w:rPr>
          <w:noProof/>
        </w:rPr>
        <w:tab/>
        <w:t xml:space="preserve">W. Kim, Y. Han, K. J. Kim, and K. W. Song, “Electricity load forecasting using advanced feature selection and optimal deep learning model for the variable refrigerant flow systems,” </w:t>
      </w:r>
      <w:r w:rsidRPr="00B42D63">
        <w:rPr>
          <w:i/>
          <w:iCs/>
          <w:noProof/>
        </w:rPr>
        <w:t>Energy Reports</w:t>
      </w:r>
      <w:r w:rsidRPr="00B42D63">
        <w:rPr>
          <w:noProof/>
        </w:rPr>
        <w:t>, 2020, doi: 10.1016/j.egyr.2020.09.019.</w:t>
      </w:r>
    </w:p>
    <w:p w14:paraId="589D789D" w14:textId="77777777" w:rsidR="00B42D63" w:rsidRPr="00B42D63" w:rsidRDefault="00B42D63" w:rsidP="00B42D63">
      <w:pPr>
        <w:widowControl w:val="0"/>
        <w:autoSpaceDE w:val="0"/>
        <w:autoSpaceDN w:val="0"/>
        <w:adjustRightInd w:val="0"/>
        <w:ind w:left="640" w:hanging="640"/>
        <w:rPr>
          <w:noProof/>
        </w:rPr>
      </w:pPr>
      <w:r w:rsidRPr="00B42D63">
        <w:rPr>
          <w:noProof/>
        </w:rPr>
        <w:t>[171]</w:t>
      </w:r>
      <w:r w:rsidRPr="00B42D63">
        <w:rPr>
          <w:noProof/>
        </w:rPr>
        <w:tab/>
        <w:t>“Independent Electricity System Operator - Hourly Zonal Demand Report.” http://reports.ieso.ca/public/DemandZonal/ (accessed Jun. 05, 2021).</w:t>
      </w:r>
    </w:p>
    <w:p w14:paraId="2C28F74D" w14:textId="77777777" w:rsidR="00B42D63" w:rsidRPr="00B42D63" w:rsidRDefault="00B42D63" w:rsidP="00B42D63">
      <w:pPr>
        <w:widowControl w:val="0"/>
        <w:autoSpaceDE w:val="0"/>
        <w:autoSpaceDN w:val="0"/>
        <w:adjustRightInd w:val="0"/>
        <w:ind w:left="640" w:hanging="640"/>
        <w:rPr>
          <w:noProof/>
        </w:rPr>
      </w:pPr>
      <w:r w:rsidRPr="00B42D63">
        <w:rPr>
          <w:noProof/>
        </w:rPr>
        <w:t>[172]</w:t>
      </w:r>
      <w:r w:rsidRPr="00B42D63">
        <w:rPr>
          <w:noProof/>
        </w:rPr>
        <w:tab/>
        <w:t>“Historical Climate Data - Climate - Environment and Climate Change Canada.” https://climate.weather.gc.ca/ (accessed Jan. 05, 2021).</w:t>
      </w:r>
    </w:p>
    <w:p w14:paraId="3AA41DC3" w14:textId="77777777" w:rsidR="00B42D63" w:rsidRPr="00B42D63" w:rsidRDefault="00B42D63" w:rsidP="00B42D63">
      <w:pPr>
        <w:widowControl w:val="0"/>
        <w:autoSpaceDE w:val="0"/>
        <w:autoSpaceDN w:val="0"/>
        <w:adjustRightInd w:val="0"/>
        <w:ind w:left="640" w:hanging="640"/>
        <w:rPr>
          <w:noProof/>
        </w:rPr>
      </w:pPr>
      <w:r w:rsidRPr="00B42D63">
        <w:rPr>
          <w:noProof/>
        </w:rPr>
        <w:t>[173]</w:t>
      </w:r>
      <w:r w:rsidRPr="00B42D63">
        <w:rPr>
          <w:noProof/>
        </w:rPr>
        <w:tab/>
        <w:t xml:space="preserve">D. C. Wu, B. Bahrami Asl, A. Razban, and J. Chen, “Air compressor load forecasting using artificial neural network,” </w:t>
      </w:r>
      <w:r w:rsidRPr="00B42D63">
        <w:rPr>
          <w:i/>
          <w:iCs/>
          <w:noProof/>
        </w:rPr>
        <w:t>Expert Syst. Appl.</w:t>
      </w:r>
      <w:r w:rsidRPr="00B42D63">
        <w:rPr>
          <w:noProof/>
        </w:rPr>
        <w:t>, 2021, doi: 10.1016/j.eswa.2020.114209.</w:t>
      </w:r>
    </w:p>
    <w:p w14:paraId="4516A50B" w14:textId="77777777" w:rsidR="00B42D63" w:rsidRPr="00B42D63" w:rsidRDefault="00B42D63" w:rsidP="00B42D63">
      <w:pPr>
        <w:widowControl w:val="0"/>
        <w:autoSpaceDE w:val="0"/>
        <w:autoSpaceDN w:val="0"/>
        <w:adjustRightInd w:val="0"/>
        <w:ind w:left="640" w:hanging="640"/>
        <w:rPr>
          <w:noProof/>
        </w:rPr>
      </w:pPr>
      <w:r w:rsidRPr="00B42D63">
        <w:rPr>
          <w:noProof/>
        </w:rPr>
        <w:t>[174]</w:t>
      </w:r>
      <w:r w:rsidRPr="00B42D63">
        <w:rPr>
          <w:noProof/>
        </w:rPr>
        <w:tab/>
        <w:t xml:space="preserve">L. Kuan </w:t>
      </w:r>
      <w:r w:rsidRPr="00B42D63">
        <w:rPr>
          <w:i/>
          <w:iCs/>
          <w:noProof/>
        </w:rPr>
        <w:t>et al.</w:t>
      </w:r>
      <w:r w:rsidRPr="00B42D63">
        <w:rPr>
          <w:noProof/>
        </w:rPr>
        <w:t>, “Short-term electricity load forecasting method based on multilayered self-normalizing GRU network,” 2017, doi: 10.1109/EI2.2017.8245330.</w:t>
      </w:r>
    </w:p>
    <w:p w14:paraId="10C683B8" w14:textId="77777777" w:rsidR="00B42D63" w:rsidRPr="00B42D63" w:rsidRDefault="00B42D63" w:rsidP="00B42D63">
      <w:pPr>
        <w:widowControl w:val="0"/>
        <w:autoSpaceDE w:val="0"/>
        <w:autoSpaceDN w:val="0"/>
        <w:adjustRightInd w:val="0"/>
        <w:ind w:left="640" w:hanging="640"/>
        <w:rPr>
          <w:noProof/>
        </w:rPr>
      </w:pPr>
      <w:r w:rsidRPr="00B42D63">
        <w:rPr>
          <w:noProof/>
        </w:rPr>
        <w:t>[175]</w:t>
      </w:r>
      <w:r w:rsidRPr="00B42D63">
        <w:rPr>
          <w:noProof/>
        </w:rPr>
        <w:tab/>
        <w:t>L. Li, K. Ota, and M. Dong, “Everything is image: CNN-based short-term electrical load forecasting for smart grid,” 2017, doi: 10.1109/ISPAN-FCST-ISCC.2017.78.</w:t>
      </w:r>
    </w:p>
    <w:p w14:paraId="2AB7F2D3" w14:textId="77777777" w:rsidR="00B42D63" w:rsidRPr="00B42D63" w:rsidRDefault="00B42D63" w:rsidP="00B42D63">
      <w:pPr>
        <w:widowControl w:val="0"/>
        <w:autoSpaceDE w:val="0"/>
        <w:autoSpaceDN w:val="0"/>
        <w:adjustRightInd w:val="0"/>
        <w:ind w:left="640" w:hanging="640"/>
        <w:rPr>
          <w:noProof/>
        </w:rPr>
      </w:pPr>
      <w:r w:rsidRPr="00B42D63">
        <w:rPr>
          <w:noProof/>
        </w:rPr>
        <w:t>[176]</w:t>
      </w:r>
      <w:r w:rsidRPr="00B42D63">
        <w:rPr>
          <w:noProof/>
        </w:rPr>
        <w:tab/>
        <w:t xml:space="preserve">M. Dong and L. Grumbach, “A Hybrid Distribution Feeder Long-Term Load Forecasting Method Based on Sequence Prediction,” </w:t>
      </w:r>
      <w:r w:rsidRPr="00B42D63">
        <w:rPr>
          <w:i/>
          <w:iCs/>
          <w:noProof/>
        </w:rPr>
        <w:t>IEEE Trans. Smart Grid</w:t>
      </w:r>
      <w:r w:rsidRPr="00B42D63">
        <w:rPr>
          <w:noProof/>
        </w:rPr>
        <w:t>, 2020, doi: 10.1109/TSG.2019.2924183.</w:t>
      </w:r>
    </w:p>
    <w:p w14:paraId="6DEB5F5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[177]</w:t>
      </w:r>
      <w:r w:rsidRPr="00B42D63">
        <w:rPr>
          <w:noProof/>
        </w:rPr>
        <w:tab/>
        <w:t xml:space="preserve">L. Yin and J. Xie, “Multi-temporal-spatial-scale temporal convolution network for short-term load forecasting of power systems,” </w:t>
      </w:r>
      <w:r w:rsidRPr="00B42D63">
        <w:rPr>
          <w:i/>
          <w:iCs/>
          <w:noProof/>
        </w:rPr>
        <w:t>Appl. Energy</w:t>
      </w:r>
      <w:r w:rsidRPr="00B42D63">
        <w:rPr>
          <w:noProof/>
        </w:rPr>
        <w:t>, 2021, doi: 10.1016/j.apenergy.2020.116328.</w:t>
      </w:r>
    </w:p>
    <w:p w14:paraId="79B592E0" w14:textId="77777777" w:rsidR="00B42D63" w:rsidRPr="00B42D63" w:rsidRDefault="00B42D63" w:rsidP="00B42D63">
      <w:pPr>
        <w:widowControl w:val="0"/>
        <w:autoSpaceDE w:val="0"/>
        <w:autoSpaceDN w:val="0"/>
        <w:adjustRightInd w:val="0"/>
        <w:ind w:left="640" w:hanging="640"/>
        <w:rPr>
          <w:noProof/>
        </w:rPr>
      </w:pPr>
      <w:r w:rsidRPr="00B42D63">
        <w:rPr>
          <w:noProof/>
        </w:rPr>
        <w:t>[178]</w:t>
      </w:r>
      <w:r w:rsidRPr="00B42D63">
        <w:rPr>
          <w:noProof/>
        </w:rPr>
        <w:tab/>
        <w:t xml:space="preserve">S. Panigrahi, Y. Karali, and H. S. Behera, “Normalize Time Series and Forecast using Evolutionary Neural Network,” </w:t>
      </w:r>
      <w:r w:rsidRPr="00B42D63">
        <w:rPr>
          <w:i/>
          <w:iCs/>
          <w:noProof/>
        </w:rPr>
        <w:t>Int. J. Comput. Appl.</w:t>
      </w:r>
      <w:r w:rsidRPr="00B42D63">
        <w:rPr>
          <w:noProof/>
        </w:rPr>
        <w:t>, 2013.</w:t>
      </w:r>
    </w:p>
    <w:p w14:paraId="45D08865" w14:textId="77777777" w:rsidR="00B42D63" w:rsidRPr="00B42D63" w:rsidRDefault="00B42D63" w:rsidP="00B42D63">
      <w:pPr>
        <w:widowControl w:val="0"/>
        <w:autoSpaceDE w:val="0"/>
        <w:autoSpaceDN w:val="0"/>
        <w:adjustRightInd w:val="0"/>
        <w:ind w:left="640" w:hanging="640"/>
        <w:rPr>
          <w:noProof/>
        </w:rPr>
      </w:pPr>
      <w:r w:rsidRPr="00B42D63">
        <w:rPr>
          <w:noProof/>
        </w:rPr>
        <w:t>[179]</w:t>
      </w:r>
      <w:r w:rsidRPr="00B42D63">
        <w:rPr>
          <w:noProof/>
        </w:rPr>
        <w:tab/>
        <w:t>“Fit linear regression model - MATLAB fitlm.” https://www.mathworks.com/help/stats/fitlm.html (accessed Nov. 21, 2021).</w:t>
      </w:r>
    </w:p>
    <w:p w14:paraId="6C0D6F9E" w14:textId="77777777" w:rsidR="00B42D63" w:rsidRPr="00B42D63" w:rsidRDefault="00B42D63" w:rsidP="00B42D63">
      <w:pPr>
        <w:widowControl w:val="0"/>
        <w:autoSpaceDE w:val="0"/>
        <w:autoSpaceDN w:val="0"/>
        <w:adjustRightInd w:val="0"/>
        <w:ind w:left="640" w:hanging="640"/>
        <w:rPr>
          <w:noProof/>
        </w:rPr>
      </w:pPr>
      <w:r w:rsidRPr="00B42D63">
        <w:rPr>
          <w:noProof/>
        </w:rPr>
        <w:t>[180]</w:t>
      </w:r>
      <w:r w:rsidRPr="00B42D63">
        <w:rPr>
          <w:noProof/>
        </w:rPr>
        <w:tab/>
        <w:t>“Resilient Back Propagation - Wikipedia.” https://en.wikipedia.org/wiki/Rprop (accessed Dec. 31, 2021).</w:t>
      </w:r>
    </w:p>
    <w:p w14:paraId="5A7FF3F0" w14:textId="77777777" w:rsidR="00B42D63" w:rsidRPr="00B42D63" w:rsidRDefault="00B42D63" w:rsidP="00B42D63">
      <w:pPr>
        <w:widowControl w:val="0"/>
        <w:autoSpaceDE w:val="0"/>
        <w:autoSpaceDN w:val="0"/>
        <w:adjustRightInd w:val="0"/>
        <w:ind w:left="640" w:hanging="640"/>
        <w:rPr>
          <w:noProof/>
        </w:rPr>
      </w:pPr>
      <w:r w:rsidRPr="00B42D63">
        <w:rPr>
          <w:noProof/>
        </w:rPr>
        <w:t>[181]</w:t>
      </w:r>
      <w:r w:rsidRPr="00B42D63">
        <w:rPr>
          <w:noProof/>
        </w:rPr>
        <w:tab/>
        <w:t xml:space="preserve">M. Barman and N. B. Dev Choudhury, “Season specific approach for short-term load forecasting based on hybrid FA-SVM and similarity concept,” </w:t>
      </w:r>
      <w:r w:rsidRPr="00B42D63">
        <w:rPr>
          <w:i/>
          <w:iCs/>
          <w:noProof/>
        </w:rPr>
        <w:t>Energy</w:t>
      </w:r>
      <w:r w:rsidRPr="00B42D63">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375" w:name="_Toc92894244"/>
      <w:r>
        <w:lastRenderedPageBreak/>
        <w:t>Appendix A</w:t>
      </w:r>
      <w:bookmarkEnd w:id="375"/>
    </w:p>
    <w:p w14:paraId="4ED0E5FB" w14:textId="51C5C27E" w:rsidR="00BB1291" w:rsidRDefault="00316D15" w:rsidP="00991456">
      <w:pPr>
        <w:pStyle w:val="Heading2"/>
      </w:pPr>
      <w:bookmarkStart w:id="376" w:name="_Toc92894245"/>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376"/>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3E77F06F" w:rsidR="00CD3489" w:rsidRDefault="00CD3489" w:rsidP="008A7132">
      <w:pPr>
        <w:pStyle w:val="Caption"/>
        <w:jc w:val="center"/>
      </w:pPr>
      <w:bookmarkStart w:id="377" w:name="_Ref91172205"/>
      <w:bookmarkStart w:id="378" w:name="_Toc92894274"/>
      <w:r>
        <w:t xml:space="preserve">Table </w:t>
      </w:r>
      <w:r w:rsidR="00425D80">
        <w:fldChar w:fldCharType="begin"/>
      </w:r>
      <w:r w:rsidR="00425D80">
        <w:instrText xml:space="preserve"> SEQ Table \* ARABIC </w:instrText>
      </w:r>
      <w:r w:rsidR="00425D80">
        <w:fldChar w:fldCharType="separate"/>
      </w:r>
      <w:r w:rsidR="00B42D63">
        <w:rPr>
          <w:noProof/>
        </w:rPr>
        <w:t>16</w:t>
      </w:r>
      <w:r w:rsidR="00425D80">
        <w:rPr>
          <w:noProof/>
        </w:rPr>
        <w:fldChar w:fldCharType="end"/>
      </w:r>
      <w:bookmarkEnd w:id="377"/>
      <w:r>
        <w:t xml:space="preserve"> - </w:t>
      </w:r>
      <w:r w:rsidRPr="00AF02BC">
        <w:t xml:space="preserve">The </w:t>
      </w:r>
      <w:r>
        <w:t>S</w:t>
      </w:r>
      <w:r w:rsidRPr="00AF02BC">
        <w:t>ARIMA</w:t>
      </w:r>
      <w:r>
        <w:t>X</w:t>
      </w:r>
      <w:r w:rsidRPr="00AF02BC">
        <w:t xml:space="preserve"> hyperparameters that were used across all datasets</w:t>
      </w:r>
      <w:bookmarkEnd w:id="378"/>
    </w:p>
    <w:p w14:paraId="2C03934D" w14:textId="62C7F116"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B42D63">
        <w:t xml:space="preserve">Table </w:t>
      </w:r>
      <w:r w:rsidR="00B42D63">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379" w:name="_Toc92894246"/>
      <w:r>
        <w:t xml:space="preserve">1.1 </w:t>
      </w:r>
      <w:r w:rsidR="007659E6" w:rsidRPr="007659E6">
        <w:t>Statistical Analysis of the Toronto Dataset</w:t>
      </w:r>
      <w:bookmarkEnd w:id="379"/>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399BE6AF" w:rsidR="00073C10" w:rsidRDefault="00073C10" w:rsidP="00073C10">
      <w:pPr>
        <w:pStyle w:val="Caption"/>
        <w:jc w:val="center"/>
      </w:pPr>
      <w:bookmarkStart w:id="380" w:name="_Toc92894302"/>
      <w:r>
        <w:t xml:space="preserve">Figure </w:t>
      </w:r>
      <w:fldSimple w:instr=" SEQ Figure \* ARABIC ">
        <w:r w:rsidR="00B42D63">
          <w:rPr>
            <w:noProof/>
          </w:rPr>
          <w:t>25</w:t>
        </w:r>
      </w:fldSimple>
      <w:r>
        <w:t xml:space="preserve"> – </w:t>
      </w:r>
      <w:r w:rsidRPr="00073C10">
        <w:t xml:space="preserve">Excerpt </w:t>
      </w:r>
      <w:r w:rsidR="00EB1740" w:rsidRPr="00073C10">
        <w:t>from</w:t>
      </w:r>
      <w:r w:rsidRPr="00073C10">
        <w:t xml:space="preserve"> the Toronto Dataset</w:t>
      </w:r>
      <w:bookmarkEnd w:id="380"/>
    </w:p>
    <w:p w14:paraId="5FE2A780" w14:textId="2D373548" w:rsidR="008C674B" w:rsidRDefault="008C674B" w:rsidP="00F8580D">
      <w:pPr>
        <w:ind w:firstLine="288"/>
      </w:pPr>
      <w:r>
        <w:fldChar w:fldCharType="begin"/>
      </w:r>
      <w:r>
        <w:instrText xml:space="preserve"> REF _Ref89896995 \h </w:instrText>
      </w:r>
      <w:r>
        <w:fldChar w:fldCharType="separate"/>
      </w:r>
      <w:r w:rsidR="00B42D63">
        <w:t xml:space="preserve">Figure </w:t>
      </w:r>
      <w:r w:rsidR="00B42D63">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B42D63">
        <w:t xml:space="preserve">Figure </w:t>
      </w:r>
      <w:r w:rsidR="00B42D63">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B42D63">
        <w:t xml:space="preserve">Figure </w:t>
      </w:r>
      <w:r w:rsidR="00B42D63">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3881E0CF" w:rsidR="00991456" w:rsidRDefault="00F62EBE" w:rsidP="00F62EBE">
      <w:pPr>
        <w:pStyle w:val="Caption"/>
        <w:jc w:val="center"/>
      </w:pPr>
      <w:bookmarkStart w:id="381" w:name="_Ref89896995"/>
      <w:bookmarkStart w:id="382" w:name="_Toc92894303"/>
      <w:r>
        <w:t xml:space="preserve">Figure </w:t>
      </w:r>
      <w:fldSimple w:instr=" SEQ Figure \* ARABIC ">
        <w:r w:rsidR="00B42D63">
          <w:rPr>
            <w:noProof/>
          </w:rPr>
          <w:t>26</w:t>
        </w:r>
      </w:fldSimple>
      <w:bookmarkEnd w:id="381"/>
      <w:r>
        <w:t xml:space="preserve"> – </w:t>
      </w:r>
      <w:r w:rsidRPr="00F62EBE">
        <w:t>Plot of the Initial Auto Correlation</w:t>
      </w:r>
      <w:r>
        <w:t xml:space="preserve"> – Toronto Dataset</w:t>
      </w:r>
      <w:bookmarkEnd w:id="382"/>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617ADF86" w:rsidR="0022195F" w:rsidRDefault="0022195F" w:rsidP="0022195F">
      <w:pPr>
        <w:pStyle w:val="Caption"/>
        <w:jc w:val="center"/>
      </w:pPr>
      <w:bookmarkStart w:id="383" w:name="_Ref89897005"/>
      <w:bookmarkStart w:id="384" w:name="_Toc92894304"/>
      <w:r>
        <w:t xml:space="preserve">Figure </w:t>
      </w:r>
      <w:fldSimple w:instr=" SEQ Figure \* ARABIC ">
        <w:r w:rsidR="00B42D63">
          <w:rPr>
            <w:noProof/>
          </w:rPr>
          <w:t>27</w:t>
        </w:r>
      </w:fldSimple>
      <w:bookmarkEnd w:id="383"/>
      <w:r>
        <w:t xml:space="preserve"> – </w:t>
      </w:r>
      <w:r w:rsidR="0094179F">
        <w:t>ACF</w:t>
      </w:r>
      <w:r w:rsidRPr="0022195F">
        <w:t xml:space="preserve"> Plot Following Seasonal Differencing</w:t>
      </w:r>
      <w:r>
        <w:t xml:space="preserve"> – Toronto Dataset</w:t>
      </w:r>
      <w:bookmarkEnd w:id="384"/>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5063826A" w:rsidR="0094179F" w:rsidRDefault="0094179F" w:rsidP="0094179F">
      <w:pPr>
        <w:pStyle w:val="Caption"/>
        <w:jc w:val="center"/>
      </w:pPr>
      <w:bookmarkStart w:id="385" w:name="_Ref89897016"/>
      <w:bookmarkStart w:id="386" w:name="_Toc92894305"/>
      <w:r>
        <w:t xml:space="preserve">Figure </w:t>
      </w:r>
      <w:fldSimple w:instr=" SEQ Figure \* ARABIC ">
        <w:r w:rsidR="00B42D63">
          <w:rPr>
            <w:noProof/>
          </w:rPr>
          <w:t>28</w:t>
        </w:r>
      </w:fldSimple>
      <w:bookmarkEnd w:id="385"/>
      <w:r>
        <w:t xml:space="preserve"> – </w:t>
      </w:r>
      <w:r w:rsidR="00292F6A" w:rsidRPr="00292F6A">
        <w:t xml:space="preserve">ACF Plot After Seasonal and Non-Seasonal Differencing </w:t>
      </w:r>
      <w:r>
        <w:t>– Toronto Dataset</w:t>
      </w:r>
      <w:bookmarkEnd w:id="386"/>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26C1844" w:rsidR="009512F4" w:rsidRDefault="009512F4" w:rsidP="009512F4">
      <w:pPr>
        <w:pStyle w:val="Caption"/>
        <w:jc w:val="center"/>
      </w:pPr>
      <w:bookmarkStart w:id="387" w:name="_Ref89897711"/>
      <w:bookmarkStart w:id="388" w:name="_Toc92894306"/>
      <w:r>
        <w:t xml:space="preserve">Figure </w:t>
      </w:r>
      <w:fldSimple w:instr=" SEQ Figure \* ARABIC ">
        <w:r w:rsidR="00B42D63">
          <w:rPr>
            <w:noProof/>
          </w:rPr>
          <w:t>29</w:t>
        </w:r>
      </w:fldSimple>
      <w:bookmarkEnd w:id="387"/>
      <w:r>
        <w:t xml:space="preserve"> - P</w:t>
      </w:r>
      <w:r w:rsidRPr="00292F6A">
        <w:t xml:space="preserve">ACF Plot After Seasonal and Non-Seasonal Differencing </w:t>
      </w:r>
      <w:r>
        <w:t>– Toronto Dataset</w:t>
      </w:r>
      <w:bookmarkEnd w:id="388"/>
    </w:p>
    <w:p w14:paraId="55CBB6AF" w14:textId="1C7A0059"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B42D63">
        <w:t xml:space="preserve">Figure </w:t>
      </w:r>
      <w:r w:rsidR="00B42D63">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389" w:name="_Toc92894247"/>
      <w:r>
        <w:t xml:space="preserve">1.2 </w:t>
      </w:r>
      <w:r w:rsidRPr="007659E6">
        <w:t xml:space="preserve">Statistical Analysis of the </w:t>
      </w:r>
      <w:r>
        <w:t>Ottawa</w:t>
      </w:r>
      <w:r w:rsidRPr="007659E6">
        <w:t xml:space="preserve"> Dataset</w:t>
      </w:r>
      <w:bookmarkEnd w:id="389"/>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17C6D884" w:rsidR="00AD05B1" w:rsidRDefault="00BD0371" w:rsidP="00AD05B1">
      <w:pPr>
        <w:pStyle w:val="Caption"/>
        <w:jc w:val="center"/>
      </w:pPr>
      <w:bookmarkStart w:id="390" w:name="_Toc92894307"/>
      <w:r>
        <w:t xml:space="preserve">Figure </w:t>
      </w:r>
      <w:fldSimple w:instr=" SEQ Figure \* ARABIC ">
        <w:r w:rsidR="00B42D63">
          <w:rPr>
            <w:noProof/>
          </w:rPr>
          <w:t>30</w:t>
        </w:r>
      </w:fldSimple>
      <w:r>
        <w:t xml:space="preserve"> - </w:t>
      </w:r>
      <w:r w:rsidRPr="00073C10">
        <w:t xml:space="preserve">Excerpt from the </w:t>
      </w:r>
      <w:r w:rsidR="00997D05">
        <w:t>Ottawa</w:t>
      </w:r>
      <w:r w:rsidRPr="00073C10">
        <w:t xml:space="preserve"> Dataset</w:t>
      </w:r>
      <w:bookmarkEnd w:id="390"/>
    </w:p>
    <w:p w14:paraId="3BC739EC" w14:textId="66381116" w:rsidR="004A4EA4" w:rsidRDefault="004A4EA4" w:rsidP="004A4EA4">
      <w:pPr>
        <w:ind w:firstLine="288"/>
      </w:pPr>
      <w:r>
        <w:fldChar w:fldCharType="begin"/>
      </w:r>
      <w:r>
        <w:instrText xml:space="preserve"> REF _Ref89950017 \h </w:instrText>
      </w:r>
      <w:r>
        <w:fldChar w:fldCharType="separate"/>
      </w:r>
      <w:r w:rsidR="00B42D63">
        <w:t xml:space="preserve">Figure </w:t>
      </w:r>
      <w:r w:rsidR="00B42D63">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B42D63">
        <w:t xml:space="preserve">Figure </w:t>
      </w:r>
      <w:r w:rsidR="00B42D63">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B42D63">
        <w:t xml:space="preserve">Figure </w:t>
      </w:r>
      <w:r w:rsidR="00B42D63">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554D9FA"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B42D63">
        <w:t xml:space="preserve">Figure </w:t>
      </w:r>
      <w:r w:rsidR="00B42D63">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540EED" w:rsidR="001671EB" w:rsidRDefault="00AD05B1" w:rsidP="00AD05B1">
      <w:pPr>
        <w:pStyle w:val="Caption"/>
        <w:jc w:val="center"/>
      </w:pPr>
      <w:bookmarkStart w:id="391" w:name="_Ref89950017"/>
      <w:bookmarkStart w:id="392" w:name="_Toc92894308"/>
      <w:r>
        <w:t xml:space="preserve">Figure </w:t>
      </w:r>
      <w:fldSimple w:instr=" SEQ Figure \* ARABIC ">
        <w:r w:rsidR="00B42D63">
          <w:rPr>
            <w:noProof/>
          </w:rPr>
          <w:t>31</w:t>
        </w:r>
      </w:fldSimple>
      <w:bookmarkEnd w:id="391"/>
      <w:r>
        <w:t xml:space="preserve"> - </w:t>
      </w:r>
      <w:r w:rsidRPr="00F62EBE">
        <w:t>Plot of the Initial Auto Correlation</w:t>
      </w:r>
      <w:r>
        <w:t xml:space="preserve"> – </w:t>
      </w:r>
      <w:r w:rsidR="005B3499">
        <w:t>Ottawa</w:t>
      </w:r>
      <w:r>
        <w:t xml:space="preserve"> Dataset</w:t>
      </w:r>
      <w:bookmarkEnd w:id="392"/>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30A5E9C4" w:rsidR="005B3499" w:rsidRDefault="005B3499" w:rsidP="005B3499">
      <w:pPr>
        <w:pStyle w:val="Caption"/>
        <w:jc w:val="center"/>
      </w:pPr>
      <w:bookmarkStart w:id="393" w:name="_Ref89950025"/>
      <w:bookmarkStart w:id="394" w:name="_Toc92894309"/>
      <w:r>
        <w:t xml:space="preserve">Figure </w:t>
      </w:r>
      <w:fldSimple w:instr=" SEQ Figure \* ARABIC ">
        <w:r w:rsidR="00B42D63">
          <w:rPr>
            <w:noProof/>
          </w:rPr>
          <w:t>32</w:t>
        </w:r>
      </w:fldSimple>
      <w:bookmarkEnd w:id="393"/>
      <w:r>
        <w:t xml:space="preserve"> - ACF</w:t>
      </w:r>
      <w:r w:rsidRPr="0022195F">
        <w:t xml:space="preserve"> Plot Following Seasonal Differencing</w:t>
      </w:r>
      <w:r>
        <w:t xml:space="preserve"> – Ottawa Dataset</w:t>
      </w:r>
      <w:bookmarkEnd w:id="394"/>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2BFA66E2" w:rsidR="005B3499" w:rsidRDefault="005B3499" w:rsidP="005B3499">
      <w:pPr>
        <w:pStyle w:val="Caption"/>
        <w:jc w:val="center"/>
      </w:pPr>
      <w:bookmarkStart w:id="395" w:name="_Ref89950046"/>
      <w:bookmarkStart w:id="396" w:name="_Toc92894310"/>
      <w:r>
        <w:t xml:space="preserve">Figure </w:t>
      </w:r>
      <w:fldSimple w:instr=" SEQ Figure \* ARABIC ">
        <w:r w:rsidR="00B42D63">
          <w:rPr>
            <w:noProof/>
          </w:rPr>
          <w:t>33</w:t>
        </w:r>
      </w:fldSimple>
      <w:bookmarkEnd w:id="395"/>
      <w:r>
        <w:t xml:space="preserve"> - </w:t>
      </w:r>
      <w:r w:rsidRPr="00292F6A">
        <w:t xml:space="preserve">ACF Plot After Seasonal and Non-Seasonal Differencing </w:t>
      </w:r>
      <w:r>
        <w:t>– Ottawa Dataset</w:t>
      </w:r>
      <w:bookmarkEnd w:id="396"/>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0937DC96" w:rsidR="00FB7F26" w:rsidRDefault="00FB7F26" w:rsidP="00FB7F26">
      <w:pPr>
        <w:pStyle w:val="Caption"/>
        <w:jc w:val="center"/>
      </w:pPr>
      <w:bookmarkStart w:id="397" w:name="_Ref89950479"/>
      <w:bookmarkStart w:id="398" w:name="_Toc92894311"/>
      <w:r>
        <w:t xml:space="preserve">Figure </w:t>
      </w:r>
      <w:fldSimple w:instr=" SEQ Figure \* ARABIC ">
        <w:r w:rsidR="00B42D63">
          <w:rPr>
            <w:noProof/>
          </w:rPr>
          <w:t>34</w:t>
        </w:r>
      </w:fldSimple>
      <w:bookmarkEnd w:id="397"/>
      <w:r>
        <w:t xml:space="preserve"> - P</w:t>
      </w:r>
      <w:r w:rsidRPr="00292F6A">
        <w:t xml:space="preserve">ACF Plot After Seasonal and Non-Seasonal Differencing </w:t>
      </w:r>
      <w:r>
        <w:t>– Ottawa Dataset</w:t>
      </w:r>
      <w:bookmarkEnd w:id="398"/>
    </w:p>
    <w:p w14:paraId="4AFFBAC2" w14:textId="35F1C811" w:rsidR="006E68AA" w:rsidRDefault="006E68AA" w:rsidP="006E68AA">
      <w:pPr>
        <w:pStyle w:val="Heading3"/>
      </w:pPr>
      <w:bookmarkStart w:id="399" w:name="_Toc92894248"/>
      <w:r>
        <w:t xml:space="preserve">1.3 </w:t>
      </w:r>
      <w:r w:rsidRPr="007659E6">
        <w:t xml:space="preserve">Statistical Analysis of the </w:t>
      </w:r>
      <w:r>
        <w:t>Saint John</w:t>
      </w:r>
      <w:r w:rsidRPr="007659E6">
        <w:t xml:space="preserve"> Dataset</w:t>
      </w:r>
      <w:bookmarkEnd w:id="399"/>
    </w:p>
    <w:p w14:paraId="17950C85" w14:textId="545C9177"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B42D63">
        <w:t xml:space="preserve">Figure </w:t>
      </w:r>
      <w:r w:rsidR="00B42D63">
        <w:rPr>
          <w:noProof/>
        </w:rPr>
        <w:t>35</w:t>
      </w:r>
      <w:r>
        <w:fldChar w:fldCharType="end"/>
      </w:r>
      <w:r w:rsidRPr="004A4EA4">
        <w:t>.</w:t>
      </w:r>
    </w:p>
    <w:p w14:paraId="03CC3ADC" w14:textId="1B78F306"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B42D63">
        <w:t xml:space="preserve">Figure </w:t>
      </w:r>
      <w:r w:rsidR="00B42D63">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B42D63">
        <w:t xml:space="preserve">Figure </w:t>
      </w:r>
      <w:r w:rsidR="00B42D63">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B42D63">
        <w:t xml:space="preserve">Figure </w:t>
      </w:r>
      <w:r w:rsidR="00B42D63">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B8761FA" w:rsidR="00BB1AE3" w:rsidRPr="004A4EA4" w:rsidRDefault="00BB1AE3" w:rsidP="004A4EA4">
      <w:pPr>
        <w:ind w:firstLine="288"/>
      </w:pPr>
      <w:r>
        <w:fldChar w:fldCharType="begin"/>
      </w:r>
      <w:r>
        <w:instrText xml:space="preserve"> REF _Ref89951886 \h </w:instrText>
      </w:r>
      <w:r>
        <w:fldChar w:fldCharType="separate"/>
      </w:r>
      <w:r w:rsidR="00B42D63">
        <w:t xml:space="preserve">Figure </w:t>
      </w:r>
      <w:r w:rsidR="00B42D63">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8C74746" w:rsidR="00105191" w:rsidRDefault="00105191" w:rsidP="00105191">
      <w:pPr>
        <w:pStyle w:val="Caption"/>
        <w:jc w:val="center"/>
      </w:pPr>
      <w:bookmarkStart w:id="400" w:name="_Ref89951027"/>
      <w:bookmarkStart w:id="401" w:name="_Toc92894312"/>
      <w:r>
        <w:t xml:space="preserve">Figure </w:t>
      </w:r>
      <w:fldSimple w:instr=" SEQ Figure \* ARABIC ">
        <w:r w:rsidR="00B42D63">
          <w:rPr>
            <w:noProof/>
          </w:rPr>
          <w:t>35</w:t>
        </w:r>
      </w:fldSimple>
      <w:bookmarkEnd w:id="400"/>
      <w:r>
        <w:t xml:space="preserve"> - </w:t>
      </w:r>
      <w:r w:rsidRPr="00073C10">
        <w:t xml:space="preserve">Excerpt from the </w:t>
      </w:r>
      <w:r>
        <w:t>Saint John</w:t>
      </w:r>
      <w:r w:rsidRPr="00073C10">
        <w:t xml:space="preserve"> Dataset</w:t>
      </w:r>
      <w:bookmarkEnd w:id="401"/>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3E476052" w:rsidR="00537D2A" w:rsidRDefault="003A3905" w:rsidP="003A3905">
      <w:pPr>
        <w:pStyle w:val="Caption"/>
        <w:jc w:val="center"/>
      </w:pPr>
      <w:bookmarkStart w:id="402" w:name="_Ref89951518"/>
      <w:bookmarkStart w:id="403" w:name="_Toc92894313"/>
      <w:r>
        <w:t xml:space="preserve">Figure </w:t>
      </w:r>
      <w:fldSimple w:instr=" SEQ Figure \* ARABIC ">
        <w:r w:rsidR="00B42D63">
          <w:rPr>
            <w:noProof/>
          </w:rPr>
          <w:t>36</w:t>
        </w:r>
      </w:fldSimple>
      <w:bookmarkEnd w:id="402"/>
      <w:r>
        <w:t xml:space="preserve"> - </w:t>
      </w:r>
      <w:r w:rsidRPr="00F62EBE">
        <w:t>Plot of the Initial Auto Correlation</w:t>
      </w:r>
      <w:r>
        <w:t xml:space="preserve"> – Saint John Dataset</w:t>
      </w:r>
      <w:bookmarkEnd w:id="403"/>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66579313" w:rsidR="00A74A67" w:rsidRDefault="00A74A67" w:rsidP="00A74A67">
      <w:pPr>
        <w:pStyle w:val="Caption"/>
        <w:jc w:val="center"/>
      </w:pPr>
      <w:bookmarkStart w:id="404" w:name="_Ref89951526"/>
      <w:bookmarkStart w:id="405" w:name="_Toc92894314"/>
      <w:r>
        <w:t xml:space="preserve">Figure </w:t>
      </w:r>
      <w:fldSimple w:instr=" SEQ Figure \* ARABIC ">
        <w:r w:rsidR="00B42D63">
          <w:rPr>
            <w:noProof/>
          </w:rPr>
          <w:t>37</w:t>
        </w:r>
      </w:fldSimple>
      <w:bookmarkEnd w:id="404"/>
      <w:r>
        <w:t xml:space="preserve"> - ACF</w:t>
      </w:r>
      <w:r w:rsidRPr="0022195F">
        <w:t xml:space="preserve"> Plot Following Seasonal Differencing</w:t>
      </w:r>
      <w:r>
        <w:t xml:space="preserve"> – Saint John Dataset</w:t>
      </w:r>
      <w:bookmarkEnd w:id="405"/>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7C7D0BE4" w:rsidR="00F87F2D" w:rsidRDefault="00F87F2D" w:rsidP="00F87F2D">
      <w:pPr>
        <w:pStyle w:val="Caption"/>
        <w:jc w:val="center"/>
      </w:pPr>
      <w:bookmarkStart w:id="406" w:name="_Ref89951536"/>
      <w:bookmarkStart w:id="407" w:name="_Toc92894315"/>
      <w:r>
        <w:t xml:space="preserve">Figure </w:t>
      </w:r>
      <w:fldSimple w:instr=" SEQ Figure \* ARABIC ">
        <w:r w:rsidR="00B42D63">
          <w:rPr>
            <w:noProof/>
          </w:rPr>
          <w:t>38</w:t>
        </w:r>
      </w:fldSimple>
      <w:bookmarkEnd w:id="406"/>
      <w:r>
        <w:t xml:space="preserve"> - </w:t>
      </w:r>
      <w:r w:rsidRPr="00292F6A">
        <w:t xml:space="preserve">ACF Plot After Seasonal and Non-Seasonal Differencing </w:t>
      </w:r>
      <w:r>
        <w:t>– Saint John Dataset</w:t>
      </w:r>
      <w:bookmarkEnd w:id="407"/>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60DC5C1" w:rsidR="005D6395" w:rsidRPr="00F137F7" w:rsidRDefault="00FA73DC" w:rsidP="0074070F">
      <w:pPr>
        <w:pStyle w:val="Caption"/>
        <w:jc w:val="center"/>
      </w:pPr>
      <w:bookmarkStart w:id="408" w:name="_Ref89951886"/>
      <w:bookmarkStart w:id="409" w:name="_Toc92894316"/>
      <w:r>
        <w:t xml:space="preserve">Figure </w:t>
      </w:r>
      <w:fldSimple w:instr=" SEQ Figure \* ARABIC ">
        <w:r w:rsidR="00B42D63">
          <w:rPr>
            <w:noProof/>
          </w:rPr>
          <w:t>39</w:t>
        </w:r>
      </w:fldSimple>
      <w:bookmarkEnd w:id="408"/>
      <w:r>
        <w:t xml:space="preserve"> - P</w:t>
      </w:r>
      <w:r w:rsidRPr="00292F6A">
        <w:t xml:space="preserve">ACF Plot After Seasonal and Non-Seasonal Differencing </w:t>
      </w:r>
      <w:r>
        <w:t>– Saint John Dataset</w:t>
      </w:r>
      <w:bookmarkEnd w:id="409"/>
      <w:r w:rsidR="009B3449">
        <w:t xml:space="preserve"> </w:t>
      </w:r>
      <w:r w:rsidR="005D6395">
        <w:br w:type="page"/>
      </w:r>
    </w:p>
    <w:p w14:paraId="00B415E6" w14:textId="2A6B2E5F" w:rsidR="00654DE3" w:rsidRDefault="00AF67B7" w:rsidP="00C92783">
      <w:pPr>
        <w:pStyle w:val="Appendix"/>
      </w:pPr>
      <w:bookmarkStart w:id="410" w:name="_Toc92894249"/>
      <w:r>
        <w:lastRenderedPageBreak/>
        <w:t>Appendix</w:t>
      </w:r>
      <w:r w:rsidR="00343447">
        <w:t xml:space="preserve"> B</w:t>
      </w:r>
      <w:bookmarkEnd w:id="410"/>
    </w:p>
    <w:p w14:paraId="6CDEAE14" w14:textId="49AFA13B" w:rsidR="00485AB3" w:rsidRPr="00485AB3" w:rsidRDefault="00485AB3" w:rsidP="00485AB3">
      <w:pPr>
        <w:pStyle w:val="Heading2"/>
      </w:pPr>
      <w:bookmarkStart w:id="411" w:name="_Toc92894250"/>
      <w:r>
        <w:t xml:space="preserve">1 </w:t>
      </w:r>
      <w:r w:rsidR="00694C40" w:rsidRPr="00694C40">
        <w:t>Metrics for Overall Accuracy</w:t>
      </w:r>
      <w:bookmarkEnd w:id="411"/>
    </w:p>
    <w:p w14:paraId="187013F8" w14:textId="3CC95327" w:rsidR="00E93B16" w:rsidRDefault="00581432" w:rsidP="00485AB3">
      <w:pPr>
        <w:pStyle w:val="Heading3"/>
      </w:pPr>
      <w:bookmarkStart w:id="412" w:name="_Toc92894251"/>
      <w:r>
        <w:t xml:space="preserve">1.1 </w:t>
      </w:r>
      <w:r w:rsidR="00B91A69" w:rsidRPr="00B91A69">
        <w:t>The Toronto Dataset's Overall Performance Metrics</w:t>
      </w:r>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0B803122" w:rsidR="006143E0" w:rsidRDefault="00175B13" w:rsidP="00175B13">
      <w:pPr>
        <w:pStyle w:val="Caption"/>
        <w:jc w:val="center"/>
      </w:pPr>
      <w:bookmarkStart w:id="413" w:name="_Toc92894275"/>
      <w:r>
        <w:t xml:space="preserve">Table </w:t>
      </w:r>
      <w:r w:rsidR="00425D80">
        <w:fldChar w:fldCharType="begin"/>
      </w:r>
      <w:r w:rsidR="00425D80">
        <w:instrText xml:space="preserve"> SEQ Table \* ARABIC </w:instrText>
      </w:r>
      <w:r w:rsidR="00425D80">
        <w:fldChar w:fldCharType="separate"/>
      </w:r>
      <w:r w:rsidR="00B42D63">
        <w:rPr>
          <w:noProof/>
        </w:rPr>
        <w:t>17</w:t>
      </w:r>
      <w:r w:rsidR="00425D80">
        <w:rPr>
          <w:noProof/>
        </w:rPr>
        <w:fldChar w:fldCharType="end"/>
      </w:r>
      <w:r>
        <w:t xml:space="preserve"> – The Overall Performance Metrics – Toronto Dataset</w:t>
      </w:r>
      <w:bookmarkEnd w:id="413"/>
    </w:p>
    <w:p w14:paraId="55F5D20F" w14:textId="75410B3E" w:rsidR="00175B13" w:rsidRDefault="00581432" w:rsidP="00485AB3">
      <w:pPr>
        <w:pStyle w:val="Heading3"/>
      </w:pPr>
      <w:bookmarkStart w:id="414" w:name="_Toc92894252"/>
      <w:r>
        <w:t xml:space="preserve">1.2 </w:t>
      </w:r>
      <w:r w:rsidR="006438F6" w:rsidRPr="00B91A69">
        <w:t xml:space="preserve">The </w:t>
      </w:r>
      <w:r w:rsidR="006438F6">
        <w:t>Ottawa</w:t>
      </w:r>
      <w:r w:rsidR="006438F6" w:rsidRPr="00B91A69">
        <w:t xml:space="preserve"> Dataset's Overall Performance Metrics</w:t>
      </w:r>
      <w:bookmarkEnd w:id="4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45463756" w:rsidR="00175B13" w:rsidRDefault="00174E49" w:rsidP="00174E49">
      <w:pPr>
        <w:pStyle w:val="Caption"/>
        <w:jc w:val="center"/>
      </w:pPr>
      <w:bookmarkStart w:id="415" w:name="_Toc92894276"/>
      <w:r>
        <w:t xml:space="preserve">Table </w:t>
      </w:r>
      <w:r w:rsidR="00425D80">
        <w:fldChar w:fldCharType="begin"/>
      </w:r>
      <w:r w:rsidR="00425D80">
        <w:instrText xml:space="preserve"> SEQ Table \* ARABIC </w:instrText>
      </w:r>
      <w:r w:rsidR="00425D80">
        <w:fldChar w:fldCharType="separate"/>
      </w:r>
      <w:r w:rsidR="00B42D63">
        <w:rPr>
          <w:noProof/>
        </w:rPr>
        <w:t>18</w:t>
      </w:r>
      <w:r w:rsidR="00425D80">
        <w:rPr>
          <w:noProof/>
        </w:rPr>
        <w:fldChar w:fldCharType="end"/>
      </w:r>
      <w:r>
        <w:t xml:space="preserve"> - The Overall Performance Metrics – Ottawa Dataset</w:t>
      </w:r>
      <w:bookmarkEnd w:id="415"/>
    </w:p>
    <w:p w14:paraId="4D938477" w14:textId="40DE8F9A" w:rsidR="00033DD7" w:rsidRDefault="00033DD7" w:rsidP="00485AB3">
      <w:pPr>
        <w:pStyle w:val="Heading3"/>
      </w:pPr>
      <w:bookmarkStart w:id="416" w:name="_Toc92894253"/>
      <w:r>
        <w:t xml:space="preserve">1.3 </w:t>
      </w:r>
      <w:r w:rsidR="006438F6" w:rsidRPr="00B91A69">
        <w:t xml:space="preserve">The </w:t>
      </w:r>
      <w:r w:rsidR="006438F6">
        <w:t>Saint John</w:t>
      </w:r>
      <w:r w:rsidR="006438F6" w:rsidRPr="00B91A69">
        <w:t xml:space="preserve"> Dataset's Overall Performance Metrics</w:t>
      </w:r>
      <w:bookmarkEnd w:id="4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4623C8F3" w:rsidR="00485AB3" w:rsidRDefault="003162DE" w:rsidP="00546FAC">
      <w:pPr>
        <w:pStyle w:val="Caption"/>
        <w:jc w:val="center"/>
      </w:pPr>
      <w:bookmarkStart w:id="417" w:name="_Toc92894277"/>
      <w:r>
        <w:t xml:space="preserve">Table </w:t>
      </w:r>
      <w:r w:rsidR="00425D80">
        <w:fldChar w:fldCharType="begin"/>
      </w:r>
      <w:r w:rsidR="00425D80">
        <w:instrText xml:space="preserve"> SEQ Table \* ARABIC </w:instrText>
      </w:r>
      <w:r w:rsidR="00425D80">
        <w:fldChar w:fldCharType="separate"/>
      </w:r>
      <w:r w:rsidR="00B42D63">
        <w:rPr>
          <w:noProof/>
        </w:rPr>
        <w:t>19</w:t>
      </w:r>
      <w:r w:rsidR="00425D80">
        <w:rPr>
          <w:noProof/>
        </w:rPr>
        <w:fldChar w:fldCharType="end"/>
      </w:r>
      <w:r>
        <w:t xml:space="preserve"> - The Overall Performance Metrics – Saint John Dataset</w:t>
      </w:r>
      <w:bookmarkEnd w:id="417"/>
    </w:p>
    <w:p w14:paraId="1CE397B7" w14:textId="79F32BDA" w:rsidR="00485AB3" w:rsidRDefault="00485AB3" w:rsidP="00485AB3">
      <w:pPr>
        <w:pStyle w:val="Heading2"/>
      </w:pPr>
      <w:bookmarkStart w:id="418" w:name="_Toc92894254"/>
      <w:r>
        <w:lastRenderedPageBreak/>
        <w:t xml:space="preserve">2 </w:t>
      </w:r>
      <w:r w:rsidR="00694C40" w:rsidRPr="00694C40">
        <w:t>Metrics for Peak Detection Accuracy</w:t>
      </w:r>
      <w:bookmarkEnd w:id="418"/>
    </w:p>
    <w:p w14:paraId="00E642FC" w14:textId="7A9CB34E" w:rsidR="00DA55BC" w:rsidRPr="00DA55BC" w:rsidRDefault="003C2C1C" w:rsidP="00DA55BC">
      <w:pPr>
        <w:ind w:firstLine="288"/>
      </w:pPr>
      <w:r w:rsidRPr="003C2C1C">
        <w:t>In terms of peak detection accuracy, it is important to note that daily peaks are influenced by a variety of random variables, making them difficult to predict.</w:t>
      </w:r>
      <w:r w:rsidR="00DA55BC" w:rsidRPr="00DA55BC">
        <w:t xml:space="preserve">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rsidR="00DA55BC">
        <w:fldChar w:fldCharType="begin"/>
      </w:r>
      <w:r w:rsidR="00DA55BC">
        <w:instrText xml:space="preserve"> REF _Ref88493564 \h </w:instrText>
      </w:r>
      <w:r w:rsidR="00DA55BC">
        <w:fldChar w:fldCharType="separate"/>
      </w:r>
      <w:r w:rsidR="00B42D63">
        <w:t xml:space="preserve">Figure </w:t>
      </w:r>
      <w:r w:rsidR="00B42D63">
        <w:rPr>
          <w:noProof/>
        </w:rPr>
        <w:t>40</w:t>
      </w:r>
      <w:r w:rsidR="00DA55BC">
        <w:fldChar w:fldCharType="end"/>
      </w:r>
      <w:r w:rsidR="00DA55BC"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4AB5435C" w:rsidR="00422450" w:rsidRDefault="00422450" w:rsidP="00422450">
      <w:pPr>
        <w:pStyle w:val="Caption"/>
        <w:jc w:val="center"/>
      </w:pPr>
      <w:bookmarkStart w:id="419" w:name="_Ref88493564"/>
      <w:bookmarkStart w:id="420" w:name="_Toc92894317"/>
      <w:r>
        <w:t xml:space="preserve">Figure </w:t>
      </w:r>
      <w:fldSimple w:instr=" SEQ Figure \* ARABIC ">
        <w:r w:rsidR="00B42D63">
          <w:rPr>
            <w:noProof/>
          </w:rPr>
          <w:t>40</w:t>
        </w:r>
      </w:fldSimple>
      <w:bookmarkEnd w:id="419"/>
      <w:r>
        <w:t xml:space="preserve"> - </w:t>
      </w:r>
      <w:r w:rsidRPr="005E08B9">
        <w:t xml:space="preserve">Load Demand on March 11, 2019, and CNN Forecast </w:t>
      </w:r>
      <w:r>
        <w:t>– Toronto Dataset</w:t>
      </w:r>
      <w:bookmarkEnd w:id="420"/>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421" w:name="_Toc92894255"/>
      <w:r>
        <w:t xml:space="preserve">3 </w:t>
      </w:r>
      <w:r w:rsidRPr="004868D7">
        <w:t>Other Forecasters' Box Plots of the Error Distribution</w:t>
      </w:r>
      <w:bookmarkEnd w:id="421"/>
    </w:p>
    <w:p w14:paraId="0E054AB6" w14:textId="69ADC48D" w:rsidR="00A14A23" w:rsidRDefault="00A14A23" w:rsidP="00A14A23">
      <w:pPr>
        <w:pStyle w:val="Heading3"/>
      </w:pPr>
      <w:bookmarkStart w:id="422" w:name="_Toc92894256"/>
      <w:r>
        <w:t>3.1 The Toronto Dataset</w:t>
      </w:r>
      <w:bookmarkEnd w:id="422"/>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0CA22E89" w:rsidR="00A14A23" w:rsidRDefault="00A14A23" w:rsidP="00A14A23">
      <w:pPr>
        <w:pStyle w:val="Caption"/>
        <w:jc w:val="center"/>
      </w:pPr>
      <w:bookmarkStart w:id="423" w:name="_Ref85382700"/>
      <w:bookmarkStart w:id="424" w:name="_Toc92894318"/>
      <w:r>
        <w:t xml:space="preserve">Figure </w:t>
      </w:r>
      <w:fldSimple w:instr=" SEQ Figure \* ARABIC ">
        <w:r w:rsidR="00B42D63">
          <w:rPr>
            <w:noProof/>
          </w:rPr>
          <w:t>41</w:t>
        </w:r>
      </w:fldSimple>
      <w:bookmarkEnd w:id="423"/>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424"/>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35B69DB9" w:rsidR="00A14A23" w:rsidRDefault="00A14A23" w:rsidP="00A14A23">
      <w:pPr>
        <w:pStyle w:val="Caption"/>
        <w:jc w:val="center"/>
      </w:pPr>
      <w:bookmarkStart w:id="425" w:name="_Ref85382703"/>
      <w:bookmarkStart w:id="426" w:name="_Toc92894319"/>
      <w:r>
        <w:t xml:space="preserve">Figure </w:t>
      </w:r>
      <w:fldSimple w:instr=" SEQ Figure \* ARABIC ">
        <w:r w:rsidR="00B42D63">
          <w:rPr>
            <w:noProof/>
          </w:rPr>
          <w:t>42</w:t>
        </w:r>
      </w:fldSimple>
      <w:bookmarkEnd w:id="425"/>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426"/>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817F7F7" w:rsidR="00A14A23" w:rsidRDefault="00A14A23" w:rsidP="00A14A23">
      <w:pPr>
        <w:pStyle w:val="Caption"/>
        <w:jc w:val="center"/>
      </w:pPr>
      <w:bookmarkStart w:id="427" w:name="_Ref85382705"/>
      <w:bookmarkStart w:id="428" w:name="_Toc92894320"/>
      <w:r>
        <w:t xml:space="preserve">Figure </w:t>
      </w:r>
      <w:fldSimple w:instr=" SEQ Figure \* ARABIC ">
        <w:r w:rsidR="00B42D63">
          <w:rPr>
            <w:noProof/>
          </w:rPr>
          <w:t>43</w:t>
        </w:r>
      </w:fldSimple>
      <w:bookmarkEnd w:id="427"/>
      <w:r>
        <w:t xml:space="preserve"> - </w:t>
      </w:r>
      <w:r w:rsidRPr="00DC110F">
        <w:t xml:space="preserve">Hourly Error Distribution for the </w:t>
      </w:r>
      <w:r>
        <w:t>SNF</w:t>
      </w:r>
      <w:r w:rsidRPr="00DC110F">
        <w:t xml:space="preserve"> </w:t>
      </w:r>
      <w:r>
        <w:t>Forecaster – Toronto Dataset</w:t>
      </w:r>
      <w:bookmarkEnd w:id="428"/>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23F837D1" w:rsidR="00646B24" w:rsidRDefault="00646B24" w:rsidP="00646B24">
      <w:pPr>
        <w:pStyle w:val="Caption"/>
        <w:jc w:val="center"/>
      </w:pPr>
      <w:bookmarkStart w:id="429" w:name="_Toc92894321"/>
      <w:r>
        <w:t xml:space="preserve">Figure </w:t>
      </w:r>
      <w:fldSimple w:instr=" SEQ Figure \* ARABIC ">
        <w:r w:rsidR="00B42D63">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429"/>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865037A" w:rsidR="00646B24" w:rsidRDefault="00646B24" w:rsidP="00646B24">
      <w:pPr>
        <w:pStyle w:val="Caption"/>
        <w:jc w:val="center"/>
      </w:pPr>
      <w:bookmarkStart w:id="430" w:name="_Toc92894322"/>
      <w:r>
        <w:t xml:space="preserve">Figure </w:t>
      </w:r>
      <w:fldSimple w:instr=" SEQ Figure \* ARABIC ">
        <w:r w:rsidR="00B42D63">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430"/>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20C32112" w:rsidR="00646B24" w:rsidRDefault="00646B24" w:rsidP="00646B24">
      <w:pPr>
        <w:pStyle w:val="Caption"/>
        <w:jc w:val="center"/>
      </w:pPr>
      <w:bookmarkStart w:id="431" w:name="_Toc92894323"/>
      <w:r>
        <w:t xml:space="preserve">Figure </w:t>
      </w:r>
      <w:fldSimple w:instr=" SEQ Figure \* ARABIC ">
        <w:r w:rsidR="00B42D63">
          <w:rPr>
            <w:noProof/>
          </w:rPr>
          <w:t>46</w:t>
        </w:r>
      </w:fldSimple>
      <w:r>
        <w:t xml:space="preserve"> - </w:t>
      </w:r>
      <w:r w:rsidRPr="00646B24">
        <w:t>Daily Error Distribution for the SNF Forecaster – Toronto Dataset</w:t>
      </w:r>
      <w:bookmarkEnd w:id="431"/>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5B0A96E1" w:rsidR="00BA5B03" w:rsidRDefault="00BA5B03" w:rsidP="00BA5B03">
      <w:pPr>
        <w:pStyle w:val="Caption"/>
        <w:jc w:val="center"/>
      </w:pPr>
      <w:bookmarkStart w:id="432" w:name="_Toc92894324"/>
      <w:r>
        <w:t xml:space="preserve">Figure </w:t>
      </w:r>
      <w:fldSimple w:instr=" SEQ Figure \* ARABIC ">
        <w:r w:rsidR="00B42D63">
          <w:rPr>
            <w:noProof/>
          </w:rPr>
          <w:t>47</w:t>
        </w:r>
      </w:fldSimple>
      <w:r>
        <w:t xml:space="preserve"> - </w:t>
      </w:r>
      <w:r w:rsidRPr="00D91912">
        <w:t xml:space="preserve">Monthly Error Distribution for </w:t>
      </w:r>
      <w:r>
        <w:t>MLR</w:t>
      </w:r>
      <w:r w:rsidRPr="00D91912">
        <w:t xml:space="preserve"> </w:t>
      </w:r>
      <w:r>
        <w:t>Forecaster– Toronto Dataset</w:t>
      </w:r>
      <w:bookmarkEnd w:id="432"/>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1B97C9F9" w:rsidR="00BA5B03" w:rsidRDefault="00BA5B03" w:rsidP="00BA5B03">
      <w:pPr>
        <w:pStyle w:val="Caption"/>
        <w:jc w:val="center"/>
      </w:pPr>
      <w:bookmarkStart w:id="433" w:name="_Toc92894325"/>
      <w:r>
        <w:t xml:space="preserve">Figure </w:t>
      </w:r>
      <w:fldSimple w:instr=" SEQ Figure \* ARABIC ">
        <w:r w:rsidR="00B42D63">
          <w:rPr>
            <w:noProof/>
          </w:rPr>
          <w:t>48</w:t>
        </w:r>
      </w:fldSimple>
      <w:r>
        <w:t xml:space="preserve"> - </w:t>
      </w:r>
      <w:bookmarkStart w:id="434" w:name="_Hlk85314729"/>
      <w:r w:rsidRPr="00D91912">
        <w:t xml:space="preserve">Monthly Error Distribution for </w:t>
      </w:r>
      <w:r>
        <w:t>SARIMAX</w:t>
      </w:r>
      <w:r w:rsidRPr="00D91912">
        <w:t xml:space="preserve"> </w:t>
      </w:r>
      <w:r>
        <w:t>Forecaster– Toronto Dataset</w:t>
      </w:r>
      <w:bookmarkEnd w:id="433"/>
      <w:bookmarkEnd w:id="434"/>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055FEE19" w:rsidR="00BA5B03" w:rsidRDefault="00BA5B03" w:rsidP="00BA5B03">
      <w:pPr>
        <w:pStyle w:val="Caption"/>
        <w:jc w:val="center"/>
      </w:pPr>
      <w:bookmarkStart w:id="435" w:name="_Toc92894326"/>
      <w:r>
        <w:t xml:space="preserve">Figure </w:t>
      </w:r>
      <w:fldSimple w:instr=" SEQ Figure \* ARABIC ">
        <w:r w:rsidR="00B42D63">
          <w:rPr>
            <w:noProof/>
          </w:rPr>
          <w:t>49</w:t>
        </w:r>
      </w:fldSimple>
      <w:r>
        <w:t xml:space="preserve"> - </w:t>
      </w:r>
      <w:r w:rsidRPr="002F5DEA">
        <w:t xml:space="preserve">Monthly Error Distribution for </w:t>
      </w:r>
      <w:r>
        <w:t>SNF</w:t>
      </w:r>
      <w:r w:rsidRPr="002F5DEA">
        <w:t xml:space="preserve"> </w:t>
      </w:r>
      <w:r>
        <w:t>Forecaster– Toronto Dataset</w:t>
      </w:r>
      <w:bookmarkEnd w:id="435"/>
    </w:p>
    <w:p w14:paraId="7A2D55BE" w14:textId="6D0F4D49" w:rsidR="00F23842" w:rsidRDefault="00F23842" w:rsidP="00F23842">
      <w:pPr>
        <w:pStyle w:val="Heading3"/>
      </w:pPr>
      <w:bookmarkStart w:id="436" w:name="_Toc92894257"/>
      <w:r>
        <w:lastRenderedPageBreak/>
        <w:t>3.2 The Ottawa Dataset</w:t>
      </w:r>
      <w:bookmarkEnd w:id="436"/>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53A552B5" w:rsidR="00F23842" w:rsidRDefault="00F23842" w:rsidP="00F23842">
      <w:pPr>
        <w:pStyle w:val="Caption"/>
        <w:jc w:val="center"/>
      </w:pPr>
      <w:bookmarkStart w:id="437" w:name="_Toc92894327"/>
      <w:r>
        <w:t xml:space="preserve">Figure </w:t>
      </w:r>
      <w:fldSimple w:instr=" SEQ Figure \* ARABIC ">
        <w:r w:rsidR="00B42D63">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437"/>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695C0BF7" w:rsidR="00F23842" w:rsidRDefault="00F23842" w:rsidP="00F23842">
      <w:pPr>
        <w:pStyle w:val="Caption"/>
        <w:jc w:val="center"/>
      </w:pPr>
      <w:bookmarkStart w:id="438" w:name="_Toc92894328"/>
      <w:r>
        <w:t xml:space="preserve">Figure </w:t>
      </w:r>
      <w:fldSimple w:instr=" SEQ Figure \* ARABIC ">
        <w:r w:rsidR="00B42D63">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438"/>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79BF1669" w:rsidR="00F23842" w:rsidRDefault="00F23842" w:rsidP="00F23842">
      <w:pPr>
        <w:pStyle w:val="Caption"/>
        <w:jc w:val="center"/>
      </w:pPr>
      <w:bookmarkStart w:id="439" w:name="_Toc92894329"/>
      <w:r>
        <w:t xml:space="preserve">Figure </w:t>
      </w:r>
      <w:fldSimple w:instr=" SEQ Figure \* ARABIC ">
        <w:r w:rsidR="00B42D63">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439"/>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0BBC01A1" w:rsidR="00D97E9D" w:rsidRDefault="00D97E9D" w:rsidP="00D97E9D">
      <w:pPr>
        <w:pStyle w:val="Caption"/>
        <w:jc w:val="center"/>
      </w:pPr>
      <w:bookmarkStart w:id="440" w:name="_Toc92894330"/>
      <w:r>
        <w:t xml:space="preserve">Figure </w:t>
      </w:r>
      <w:fldSimple w:instr=" SEQ Figure \* ARABIC ">
        <w:r w:rsidR="00B42D63">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440"/>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529D687B" w:rsidR="00D97E9D" w:rsidRDefault="00D97E9D" w:rsidP="00D97E9D">
      <w:pPr>
        <w:pStyle w:val="Caption"/>
        <w:jc w:val="center"/>
      </w:pPr>
      <w:bookmarkStart w:id="441" w:name="_Toc92894331"/>
      <w:r>
        <w:t xml:space="preserve">Figure </w:t>
      </w:r>
      <w:fldSimple w:instr=" SEQ Figure \* ARABIC ">
        <w:r w:rsidR="00B42D63">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441"/>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54796150" w:rsidR="00D97E9D" w:rsidRDefault="00D97E9D" w:rsidP="00D97E9D">
      <w:pPr>
        <w:pStyle w:val="Caption"/>
        <w:jc w:val="center"/>
      </w:pPr>
      <w:bookmarkStart w:id="442" w:name="_Toc92894332"/>
      <w:r>
        <w:t xml:space="preserve">Figure </w:t>
      </w:r>
      <w:fldSimple w:instr=" SEQ Figure \* ARABIC ">
        <w:r w:rsidR="00B42D63">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442"/>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302B973A" w:rsidR="00B246C6" w:rsidRDefault="00B246C6" w:rsidP="00B246C6">
      <w:pPr>
        <w:pStyle w:val="Caption"/>
        <w:jc w:val="center"/>
      </w:pPr>
      <w:bookmarkStart w:id="443" w:name="_Toc92894333"/>
      <w:r>
        <w:t xml:space="preserve">Figure </w:t>
      </w:r>
      <w:fldSimple w:instr=" SEQ Figure \* ARABIC ">
        <w:r w:rsidR="00B42D63">
          <w:rPr>
            <w:noProof/>
          </w:rPr>
          <w:t>56</w:t>
        </w:r>
      </w:fldSimple>
      <w:r>
        <w:t xml:space="preserve"> - </w:t>
      </w:r>
      <w:r w:rsidRPr="009A03DA">
        <w:t xml:space="preserve">Monthly Error Distribution for </w:t>
      </w:r>
      <w:r>
        <w:t>MLR Forecaster – Ottawa Dataset</w:t>
      </w:r>
      <w:bookmarkEnd w:id="443"/>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4D46A993" w:rsidR="00AE7046" w:rsidRDefault="00AE7046" w:rsidP="00AE7046">
      <w:pPr>
        <w:pStyle w:val="Caption"/>
        <w:jc w:val="center"/>
      </w:pPr>
      <w:bookmarkStart w:id="444" w:name="_Toc92894334"/>
      <w:r>
        <w:t xml:space="preserve">Figure </w:t>
      </w:r>
      <w:fldSimple w:instr=" SEQ Figure \* ARABIC ">
        <w:r w:rsidR="00B42D63">
          <w:rPr>
            <w:noProof/>
          </w:rPr>
          <w:t>57</w:t>
        </w:r>
      </w:fldSimple>
      <w:r>
        <w:t xml:space="preserve"> - </w:t>
      </w:r>
      <w:r w:rsidRPr="009A03DA">
        <w:t xml:space="preserve">Monthly Error Distribution for </w:t>
      </w:r>
      <w:r>
        <w:t>SARIMAX</w:t>
      </w:r>
      <w:r w:rsidRPr="009A03DA">
        <w:t xml:space="preserve"> </w:t>
      </w:r>
      <w:r>
        <w:t>Forecaster – Ottawa Dataset</w:t>
      </w:r>
      <w:bookmarkEnd w:id="444"/>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0F46FEAB" w:rsidR="00653DC6" w:rsidRDefault="00AE7046" w:rsidP="002A51EE">
      <w:pPr>
        <w:pStyle w:val="Caption"/>
        <w:jc w:val="center"/>
      </w:pPr>
      <w:bookmarkStart w:id="445" w:name="_Toc92894335"/>
      <w:r>
        <w:t xml:space="preserve">Figure </w:t>
      </w:r>
      <w:fldSimple w:instr=" SEQ Figure \* ARABIC ">
        <w:r w:rsidR="00B42D63">
          <w:rPr>
            <w:noProof/>
          </w:rPr>
          <w:t>58</w:t>
        </w:r>
      </w:fldSimple>
      <w:r>
        <w:t xml:space="preserve"> - </w:t>
      </w:r>
      <w:r w:rsidRPr="009A03DA">
        <w:t xml:space="preserve">Monthly Error Distribution for </w:t>
      </w:r>
      <w:r>
        <w:t>SNF</w:t>
      </w:r>
      <w:r w:rsidRPr="009A03DA">
        <w:t xml:space="preserve"> </w:t>
      </w:r>
      <w:r>
        <w:t>Forecaster – Ottawa Dataset</w:t>
      </w:r>
      <w:bookmarkEnd w:id="445"/>
    </w:p>
    <w:p w14:paraId="1EED11CF" w14:textId="0AECA0C5" w:rsidR="002A51EE" w:rsidRDefault="002A51EE" w:rsidP="002A51EE">
      <w:pPr>
        <w:pStyle w:val="Heading3"/>
      </w:pPr>
      <w:bookmarkStart w:id="446" w:name="_Toc92894258"/>
      <w:r>
        <w:t>3.</w:t>
      </w:r>
      <w:r w:rsidR="004F300A">
        <w:t>3</w:t>
      </w:r>
      <w:r>
        <w:t xml:space="preserve"> The Saint John Dataset</w:t>
      </w:r>
      <w:bookmarkEnd w:id="446"/>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6F80E807" w:rsidR="008B01CF" w:rsidRDefault="008B01CF" w:rsidP="008B01CF">
      <w:pPr>
        <w:pStyle w:val="Caption"/>
        <w:jc w:val="center"/>
      </w:pPr>
      <w:bookmarkStart w:id="447" w:name="_Toc92894336"/>
      <w:r>
        <w:t xml:space="preserve">Figure </w:t>
      </w:r>
      <w:fldSimple w:instr=" SEQ Figure \* ARABIC ">
        <w:r w:rsidR="00B42D63">
          <w:rPr>
            <w:noProof/>
          </w:rPr>
          <w:t>59</w:t>
        </w:r>
      </w:fldSimple>
      <w:r>
        <w:t xml:space="preserve"> - </w:t>
      </w:r>
      <w:r w:rsidRPr="00413AE5">
        <w:t xml:space="preserve">Hourly Error Distribution for the </w:t>
      </w:r>
      <w:r>
        <w:t>MLR</w:t>
      </w:r>
      <w:r w:rsidRPr="00413AE5">
        <w:t xml:space="preserve"> </w:t>
      </w:r>
      <w:r>
        <w:t>Forecaster – Saint John Dataset</w:t>
      </w:r>
      <w:bookmarkEnd w:id="447"/>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2B66511F" w:rsidR="008B01CF" w:rsidRDefault="008B01CF" w:rsidP="008B01CF">
      <w:pPr>
        <w:pStyle w:val="Caption"/>
        <w:jc w:val="center"/>
      </w:pPr>
      <w:bookmarkStart w:id="448" w:name="_Toc92894337"/>
      <w:r>
        <w:t xml:space="preserve">Figure </w:t>
      </w:r>
      <w:fldSimple w:instr=" SEQ Figure \* ARABIC ">
        <w:r w:rsidR="00B42D63">
          <w:rPr>
            <w:noProof/>
          </w:rPr>
          <w:t>60</w:t>
        </w:r>
      </w:fldSimple>
      <w:r>
        <w:t xml:space="preserve"> - </w:t>
      </w:r>
      <w:r w:rsidRPr="00413AE5">
        <w:t xml:space="preserve">Hourly Error Distribution for the </w:t>
      </w:r>
      <w:r>
        <w:t>SARIMAX</w:t>
      </w:r>
      <w:r w:rsidRPr="00413AE5">
        <w:t xml:space="preserve"> </w:t>
      </w:r>
      <w:r>
        <w:t>Forecaster – Saint John Dataset</w:t>
      </w:r>
      <w:bookmarkEnd w:id="448"/>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2547F6B1" w:rsidR="008B01CF" w:rsidRDefault="008B01CF" w:rsidP="008B01CF">
      <w:pPr>
        <w:pStyle w:val="Caption"/>
        <w:jc w:val="center"/>
      </w:pPr>
      <w:bookmarkStart w:id="449" w:name="_Toc92894338"/>
      <w:r>
        <w:t xml:space="preserve">Figure </w:t>
      </w:r>
      <w:fldSimple w:instr=" SEQ Figure \* ARABIC ">
        <w:r w:rsidR="00B42D63">
          <w:rPr>
            <w:noProof/>
          </w:rPr>
          <w:t>61</w:t>
        </w:r>
      </w:fldSimple>
      <w:r>
        <w:t xml:space="preserve"> - </w:t>
      </w:r>
      <w:r w:rsidRPr="00413AE5">
        <w:t xml:space="preserve">Hourly Error Distribution for the </w:t>
      </w:r>
      <w:r>
        <w:t>SNF</w:t>
      </w:r>
      <w:r w:rsidRPr="00413AE5">
        <w:t xml:space="preserve"> </w:t>
      </w:r>
      <w:r>
        <w:t>Forecaster – Saint John Dataset</w:t>
      </w:r>
      <w:bookmarkEnd w:id="449"/>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6ADBD713" w:rsidR="00C6707F" w:rsidRDefault="00C6707F" w:rsidP="00C6707F">
      <w:pPr>
        <w:pStyle w:val="Caption"/>
        <w:jc w:val="center"/>
      </w:pPr>
      <w:bookmarkStart w:id="450" w:name="_Toc92894339"/>
      <w:r>
        <w:t xml:space="preserve">Figure </w:t>
      </w:r>
      <w:fldSimple w:instr=" SEQ Figure \* ARABIC ">
        <w:r w:rsidR="00B42D63">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450"/>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8F047E2" w:rsidR="00C6707F" w:rsidRDefault="00C6707F" w:rsidP="00C6707F">
      <w:pPr>
        <w:pStyle w:val="Caption"/>
        <w:jc w:val="center"/>
      </w:pPr>
      <w:bookmarkStart w:id="451" w:name="_Toc92894340"/>
      <w:r>
        <w:t xml:space="preserve">Figure </w:t>
      </w:r>
      <w:fldSimple w:instr=" SEQ Figure \* ARABIC ">
        <w:r w:rsidR="00B42D63">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451"/>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28AA21D9" w:rsidR="00C6707F" w:rsidRDefault="00C6707F" w:rsidP="00C6707F">
      <w:pPr>
        <w:pStyle w:val="Caption"/>
        <w:jc w:val="center"/>
      </w:pPr>
      <w:bookmarkStart w:id="452" w:name="_Toc92894341"/>
      <w:r>
        <w:t xml:space="preserve">Figure </w:t>
      </w:r>
      <w:fldSimple w:instr=" SEQ Figure \* ARABIC ">
        <w:r w:rsidR="00B42D63">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452"/>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78912ACE" w:rsidR="00611460" w:rsidRDefault="00611460" w:rsidP="00611460">
      <w:pPr>
        <w:pStyle w:val="Caption"/>
        <w:jc w:val="center"/>
      </w:pPr>
      <w:bookmarkStart w:id="453" w:name="_Toc92894342"/>
      <w:r>
        <w:t xml:space="preserve">Figure </w:t>
      </w:r>
      <w:fldSimple w:instr=" SEQ Figure \* ARABIC ">
        <w:r w:rsidR="00B42D63">
          <w:rPr>
            <w:noProof/>
          </w:rPr>
          <w:t>65</w:t>
        </w:r>
      </w:fldSimple>
      <w:r>
        <w:t xml:space="preserve"> - </w:t>
      </w:r>
      <w:r w:rsidRPr="009A03DA">
        <w:t xml:space="preserve">Monthly Error Distribution for </w:t>
      </w:r>
      <w:r>
        <w:t>MLR</w:t>
      </w:r>
      <w:r w:rsidRPr="009A03DA">
        <w:t xml:space="preserve"> </w:t>
      </w:r>
      <w:r>
        <w:t>Forecaster – Saint John Dataset</w:t>
      </w:r>
      <w:bookmarkEnd w:id="453"/>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6E5B7F9D" w:rsidR="00611460" w:rsidRDefault="00611460" w:rsidP="00611460">
      <w:pPr>
        <w:pStyle w:val="Caption"/>
        <w:jc w:val="center"/>
      </w:pPr>
      <w:bookmarkStart w:id="454" w:name="_Toc92894343"/>
      <w:r>
        <w:t xml:space="preserve">Figure </w:t>
      </w:r>
      <w:fldSimple w:instr=" SEQ Figure \* ARABIC ">
        <w:r w:rsidR="00B42D63">
          <w:rPr>
            <w:noProof/>
          </w:rPr>
          <w:t>66</w:t>
        </w:r>
      </w:fldSimple>
      <w:r>
        <w:t xml:space="preserve"> - </w:t>
      </w:r>
      <w:r w:rsidRPr="009A03DA">
        <w:t xml:space="preserve">Monthly Error Distribution for </w:t>
      </w:r>
      <w:r>
        <w:t>SNF</w:t>
      </w:r>
      <w:r w:rsidRPr="009A03DA">
        <w:t xml:space="preserve"> </w:t>
      </w:r>
      <w:r>
        <w:t>Forecaster – Saint John Dataset</w:t>
      </w:r>
      <w:bookmarkEnd w:id="454"/>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55" w:name="_Toc172013004"/>
      <w:r w:rsidRPr="006269F5">
        <w:rPr>
          <w:b/>
          <w:sz w:val="28"/>
        </w:rPr>
        <w:lastRenderedPageBreak/>
        <w:t>Curriculum Vitae</w:t>
      </w:r>
      <w:bookmarkEnd w:id="455"/>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Dawn MacIsaac" w:date="2021-12-30T07:54:00Z" w:initials="DM">
    <w:p w14:paraId="66161E03" w14:textId="66EB083D" w:rsidR="008E76CA" w:rsidRDefault="008E76CA">
      <w:pPr>
        <w:pStyle w:val="CommentText"/>
      </w:pPr>
      <w:r>
        <w:rPr>
          <w:rStyle w:val="CommentReference"/>
        </w:rPr>
        <w:annotationRef/>
      </w:r>
      <w:r>
        <w:t>So here we see a reference to a regressions model…we can mention it up in that section, and then speak to this comparison down here.</w:t>
      </w:r>
    </w:p>
  </w:comment>
  <w:comment w:id="32" w:author="Tolulope Olugbenga" w:date="2021-12-30T16:21:00Z" w:initials="TO">
    <w:p w14:paraId="49030EF0" w14:textId="5B433674" w:rsidR="004125F4" w:rsidRDefault="004125F4">
      <w:pPr>
        <w:pStyle w:val="CommentText"/>
      </w:pPr>
      <w:r>
        <w:rPr>
          <w:rStyle w:val="CommentReference"/>
        </w:rPr>
        <w:annotationRef/>
      </w:r>
      <w:r w:rsidRPr="004125F4">
        <w:t>The comparison paper is not public, but I did write a literature review for the MLR section.</w:t>
      </w:r>
    </w:p>
  </w:comment>
  <w:comment w:id="33" w:author="Dawn MacIsaac" w:date="2022-01-16T06:58:00Z" w:initials="DM">
    <w:p w14:paraId="60E89D39" w14:textId="731C5E8E" w:rsidR="00A71446" w:rsidRDefault="00A71446">
      <w:pPr>
        <w:pStyle w:val="CommentText"/>
      </w:pPr>
      <w:r>
        <w:rPr>
          <w:rStyle w:val="CommentReference"/>
        </w:rPr>
        <w:annotationRef/>
      </w:r>
      <w:r>
        <w:t>I am not sure I understand…where did you get this information?</w:t>
      </w:r>
    </w:p>
  </w:comment>
  <w:comment w:id="34" w:author="Dawn MacIsaac" w:date="2022-01-16T06:58:00Z" w:initials="DM">
    <w:p w14:paraId="2B87330B" w14:textId="7CBDF839" w:rsidR="00A71446" w:rsidRDefault="00A71446">
      <w:pPr>
        <w:pStyle w:val="CommentText"/>
      </w:pPr>
      <w:r>
        <w:rPr>
          <w:rStyle w:val="CommentReference"/>
        </w:rPr>
        <w:annotationRef/>
      </w:r>
    </w:p>
  </w:comment>
  <w:comment w:id="42" w:author="Dawn MacIsaac" w:date="2021-12-27T05: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49" w:author="Dawn MacIsaac" w:date="2021-12-30T09:00:00Z" w:initials="DM">
    <w:p w14:paraId="57F4875A" w14:textId="77777777" w:rsidR="003D2E4E" w:rsidRDefault="003D2E4E">
      <w:pPr>
        <w:pStyle w:val="CommentText"/>
      </w:pPr>
      <w:r>
        <w:rPr>
          <w:rStyle w:val="CommentReference"/>
        </w:rPr>
        <w:annotationRef/>
      </w:r>
      <w:r>
        <w:t xml:space="preserve">In general, I don’t find this section much different from its previous </w:t>
      </w:r>
      <w:r w:rsidR="00AA3190">
        <w:t>version.</w:t>
      </w:r>
    </w:p>
    <w:p w14:paraId="409FE230" w14:textId="77777777" w:rsidR="00AA3190" w:rsidRDefault="00AA3190">
      <w:pPr>
        <w:pStyle w:val="CommentText"/>
      </w:pPr>
    </w:p>
    <w:p w14:paraId="6E2527BC" w14:textId="77777777" w:rsidR="00AA3190" w:rsidRDefault="00AA3190">
      <w:pPr>
        <w:pStyle w:val="CommentText"/>
      </w:pPr>
      <w:r>
        <w:t>I still don’t see a step by step process or what components are involved with each step, and what the inputs and outputs are.</w:t>
      </w:r>
    </w:p>
    <w:p w14:paraId="221F05A1" w14:textId="77777777" w:rsidR="00AA3190" w:rsidRDefault="00AA3190">
      <w:pPr>
        <w:pStyle w:val="CommentText"/>
      </w:pPr>
    </w:p>
    <w:p w14:paraId="1ABB9153" w14:textId="390906C5" w:rsidR="00AA3190" w:rsidRDefault="00AA3190">
      <w:pPr>
        <w:pStyle w:val="CommentText"/>
      </w:pPr>
      <w:r>
        <w:t xml:space="preserve">Moreover, I don’t see anything about what we gain by the CNN layer up front.  We mention the notion </w:t>
      </w:r>
    </w:p>
    <w:p w14:paraId="3A5BB8BA" w14:textId="77777777" w:rsidR="00AA3190" w:rsidRDefault="00AA3190">
      <w:pPr>
        <w:pStyle w:val="CommentText"/>
      </w:pPr>
    </w:p>
    <w:p w14:paraId="008A3A94" w14:textId="77777777" w:rsidR="00AA3190" w:rsidRDefault="00AA3190">
      <w:pPr>
        <w:pStyle w:val="CommentText"/>
      </w:pPr>
      <w:r>
        <w:t>And most important…I don’t see what we gain specifically in terms of time-series forecasting…which I don’t think we aim to do (but we should probably address that, since TCNs are an obvious approach).  This may not need to be specifically in this section.</w:t>
      </w:r>
    </w:p>
    <w:p w14:paraId="6ABB4B51" w14:textId="77777777" w:rsidR="00AA3190" w:rsidRDefault="00AA3190">
      <w:pPr>
        <w:pStyle w:val="CommentText"/>
      </w:pPr>
    </w:p>
    <w:p w14:paraId="18443377" w14:textId="75107405" w:rsidR="00AA3190" w:rsidRDefault="00AA3190">
      <w:pPr>
        <w:pStyle w:val="CommentText"/>
      </w:pPr>
      <w:r>
        <w:t xml:space="preserve">I still think the focus should be on how these are different from ANNs…In the LSTM, we talked about dependence of inputs and the inclusion of memory as the major difference.  What is the analogy for </w:t>
      </w:r>
      <w:r w:rsidR="00D27251">
        <w:t>CNNs?</w:t>
      </w:r>
    </w:p>
  </w:comment>
  <w:comment w:id="50" w:author="Tolulope Olugbenga" w:date="2022-01-09T18:31:00Z" w:initials="TO">
    <w:p w14:paraId="309B435B" w14:textId="63A54703" w:rsidR="00B1597F" w:rsidRDefault="00B1597F">
      <w:pPr>
        <w:pStyle w:val="CommentText"/>
      </w:pPr>
      <w:r>
        <w:rPr>
          <w:rStyle w:val="CommentReference"/>
        </w:rPr>
        <w:annotationRef/>
      </w:r>
      <w:r w:rsidR="002456D9" w:rsidRPr="002456D9">
        <w:t>I modified the section to reflect this; however, I believe the section on TCNs and our architecture can be covered more thoroughly in Chapter Three, where we discuss the specifications we used, because this section is only for conceptual purposes.</w:t>
      </w:r>
      <w:r w:rsidR="002456D9">
        <w:t>.</w:t>
      </w:r>
    </w:p>
  </w:comment>
  <w:comment w:id="56" w:author="Dawn MacIsaac" w:date="2022-01-16T07:27:00Z" w:initials="DM">
    <w:p w14:paraId="08CCAD2A" w14:textId="4D0FA8A6" w:rsidR="00574D78" w:rsidRDefault="00574D78">
      <w:pPr>
        <w:pStyle w:val="CommentText"/>
      </w:pPr>
      <w:r>
        <w:rPr>
          <w:rStyle w:val="CommentReference"/>
        </w:rPr>
        <w:annotationRef/>
      </w:r>
      <w:r>
        <w:t>Find a reference for TCN</w:t>
      </w:r>
    </w:p>
  </w:comment>
  <w:comment w:id="63" w:author="Tolulope Olugbenga" w:date="2021-12-31T15:36:00Z" w:initials="TO">
    <w:p w14:paraId="100CBF47" w14:textId="5E5012E8" w:rsidR="00780EF6" w:rsidRDefault="00780EF6" w:rsidP="00780EF6">
      <w:pPr>
        <w:pStyle w:val="CommentText"/>
      </w:pPr>
      <w:r>
        <w:rPr>
          <w:rStyle w:val="CommentReference"/>
        </w:rPr>
        <w:annotationRef/>
      </w:r>
      <w:r>
        <w:t xml:space="preserve">JC - Please read the reference from </w:t>
      </w:r>
      <w:r w:rsidR="00E62E77">
        <w:t>the following</w:t>
      </w:r>
      <w:r>
        <w:t xml:space="preserve"> comment and use a similar (not the same) description.</w:t>
      </w:r>
    </w:p>
  </w:comment>
  <w:comment w:id="64" w:author="Dawn MacIsaac" w:date="2022-01-16T07:17:00Z" w:initials="DM">
    <w:p w14:paraId="38E81D2D" w14:textId="20E8B3DC" w:rsidR="00402620" w:rsidRDefault="00402620">
      <w:pPr>
        <w:pStyle w:val="CommentText"/>
      </w:pPr>
      <w:r>
        <w:rPr>
          <w:rStyle w:val="CommentReference"/>
        </w:rPr>
        <w:annotationRef/>
      </w:r>
      <w:r>
        <w:t xml:space="preserve">This figure doesn’t work here.  It doesn’t have the same representations as your textual description (Convolutional, Pooling and Fully Connected layers…that’s what we need to see), and it has other details that don’t apply to our context (spectral feature data set, 1030*1).  </w:t>
      </w:r>
      <w:r w:rsidR="002D06C6">
        <w:t xml:space="preserve">Also, I wouldn’t introduce softmaz in the figure…since you don’t explain it until quite further down.  And its not clear what Dropout/Flatten means either.  </w:t>
      </w:r>
      <w:r>
        <w:t>This NEEDS to be fixed</w:t>
      </w:r>
    </w:p>
  </w:comment>
  <w:comment w:id="65" w:author="Dawn MacIsaac" w:date="2022-01-16T07:34:00Z" w:initials="DM">
    <w:p w14:paraId="739CEAFB" w14:textId="179DAD6D" w:rsidR="00835116" w:rsidRDefault="00835116">
      <w:pPr>
        <w:pStyle w:val="CommentText"/>
      </w:pPr>
      <w:r>
        <w:rPr>
          <w:rStyle w:val="CommentReference"/>
        </w:rPr>
        <w:annotationRef/>
      </w:r>
      <w:r>
        <w:t xml:space="preserve">Some </w:t>
      </w:r>
      <w:r w:rsidR="002D06C6">
        <w:t xml:space="preserve">other </w:t>
      </w:r>
      <w:r>
        <w:t>questions about the figure in comparison to your description:</w:t>
      </w:r>
    </w:p>
    <w:p w14:paraId="21386271" w14:textId="77777777" w:rsidR="00835116" w:rsidRDefault="00835116">
      <w:pPr>
        <w:pStyle w:val="CommentText"/>
      </w:pPr>
    </w:p>
    <w:p w14:paraId="42F3376B" w14:textId="57B300F8" w:rsidR="00835116" w:rsidRDefault="00835116">
      <w:pPr>
        <w:pStyle w:val="CommentText"/>
      </w:pPr>
      <w:r>
        <w:t>In the input layer of your figure you have 3 bars showing (representing 1 to N bars)…what are these bars?</w:t>
      </w:r>
      <w:r w:rsidR="002D06C6">
        <w:t xml:space="preserve">  Feel free to provide context for this conceptual stuff by applying it to our context (think back to your MLR description…you said, for instance in the case of load forecasting, x1 could be …and x2 could be….)</w:t>
      </w:r>
    </w:p>
    <w:p w14:paraId="752DBDE4" w14:textId="77777777" w:rsidR="00835116" w:rsidRDefault="00835116">
      <w:pPr>
        <w:pStyle w:val="CommentText"/>
      </w:pPr>
    </w:p>
    <w:p w14:paraId="1441C86F" w14:textId="77777777" w:rsidR="00835116" w:rsidRDefault="00835116">
      <w:pPr>
        <w:pStyle w:val="CommentText"/>
      </w:pPr>
      <w:r>
        <w:t xml:space="preserve">In the Feature Map layer you show only </w:t>
      </w:r>
      <w:r w:rsidR="002D06C6">
        <w:t>only 1 bar, where did the others go?</w:t>
      </w:r>
    </w:p>
    <w:p w14:paraId="33BB53BE" w14:textId="77777777" w:rsidR="002D06C6" w:rsidRDefault="002D06C6">
      <w:pPr>
        <w:pStyle w:val="CommentText"/>
      </w:pPr>
    </w:p>
    <w:p w14:paraId="77B7F577" w14:textId="4B7DCA01" w:rsidR="002D06C6" w:rsidRDefault="002D06C6">
      <w:pPr>
        <w:pStyle w:val="CommentText"/>
      </w:pPr>
    </w:p>
  </w:comment>
  <w:comment w:id="68" w:author="Tolulope Olugbenga" w:date="2021-12-31T15:35:00Z" w:initials="TO">
    <w:p w14:paraId="5141E6D1" w14:textId="77777777" w:rsidR="003A1368" w:rsidRDefault="0008222F">
      <w:pPr>
        <w:pStyle w:val="CommentText"/>
      </w:pPr>
      <w:r>
        <w:rPr>
          <w:rStyle w:val="CommentReference"/>
        </w:rPr>
        <w:annotationRef/>
      </w:r>
      <w:r>
        <w:t>J</w:t>
      </w:r>
      <w:r w:rsidR="005C1232">
        <w:t xml:space="preserve">C </w:t>
      </w:r>
      <w:r>
        <w:t xml:space="preserve">- This is not the best representation of the 1-D CNN in the context you are working on. I recommend using a similar figure as Figure 1 in reference [2]. The approach taken in your implementation is similar to the one followed in that paper. </w:t>
      </w:r>
    </w:p>
    <w:p w14:paraId="169F0051" w14:textId="77777777" w:rsidR="003A1368" w:rsidRDefault="003A1368">
      <w:pPr>
        <w:pStyle w:val="CommentText"/>
      </w:pPr>
    </w:p>
    <w:p w14:paraId="21EF1C37" w14:textId="6840BCFC" w:rsidR="0008222F" w:rsidRDefault="0008222F">
      <w:pPr>
        <w:pStyle w:val="CommentText"/>
      </w:pPr>
      <w:r>
        <w:t xml:space="preserve">Lastly, your implementation uses the structure of the </w:t>
      </w:r>
      <w:r w:rsidRPr="005C6E78">
        <w:t>ANNSTLF-G3</w:t>
      </w:r>
      <w:r>
        <w:t xml:space="preserve">, but using CNNs to take advantages of the convolution layers to extract  better feature maps based on load data used as inputs. </w:t>
      </w:r>
    </w:p>
  </w:comment>
  <w:comment w:id="69" w:author="Tolulope Olugbenga" w:date="2021-12-31T15:35:00Z" w:initials="TO">
    <w:p w14:paraId="0E7629A2" w14:textId="77777777" w:rsidR="0008222F" w:rsidRDefault="0008222F" w:rsidP="0008222F">
      <w:pPr>
        <w:pStyle w:val="CommentText"/>
      </w:pPr>
      <w:r>
        <w:rPr>
          <w:rStyle w:val="CommentReference"/>
        </w:rPr>
        <w:annotationRef/>
      </w:r>
      <w:r>
        <w:t xml:space="preserve">DM - </w:t>
      </w:r>
      <w:r>
        <w:rPr>
          <w:rStyle w:val="CommentReference"/>
        </w:rPr>
        <w:annotationRef/>
      </w:r>
      <w:r>
        <w:t xml:space="preserve">We address the actual Forecaster usage in the next section, so Dr Julian’s point about using the Figure of the ANNSLTF is covered there.  </w:t>
      </w:r>
    </w:p>
    <w:p w14:paraId="6627F175" w14:textId="77777777" w:rsidR="0008222F" w:rsidRDefault="0008222F" w:rsidP="0008222F">
      <w:pPr>
        <w:pStyle w:val="CommentText"/>
      </w:pPr>
    </w:p>
    <w:p w14:paraId="65E6EFE7" w14:textId="481064DF" w:rsidR="0008222F" w:rsidRDefault="0008222F">
      <w:pPr>
        <w:pStyle w:val="CommentText"/>
      </w:pPr>
      <w:r>
        <w:t>The rest of this point focuses on how to represent how a CNN works in our context – which is as a ‘better feature finder’…but I still think we need to address the other context (as a TCN), since that is the more obvious way to apply a CNN for time-series.  We don’t have to dwell on it, but we need to mention it, to put it OUT of the minds of the readers.</w:t>
      </w:r>
    </w:p>
  </w:comment>
  <w:comment w:id="70" w:author="Tolulope Olugbenga" w:date="2022-01-08T14:12:00Z" w:initials="TO">
    <w:p w14:paraId="3575E1F2" w14:textId="16CA1107" w:rsidR="00022133" w:rsidRDefault="00022133">
      <w:pPr>
        <w:pStyle w:val="CommentText"/>
      </w:pPr>
      <w:r>
        <w:rPr>
          <w:rStyle w:val="CommentReference"/>
        </w:rPr>
        <w:annotationRef/>
      </w:r>
      <w:r>
        <w:rPr>
          <w:rStyle w:val="CommentReference"/>
        </w:rPr>
        <w:annotationRef/>
      </w:r>
      <w:r>
        <w:t>I think we can discuss about the TCN approach in chapter 3, since chapter 2 is just a conceptual description of the 1D-CNN.</w:t>
      </w:r>
    </w:p>
  </w:comment>
  <w:comment w:id="71" w:author="Dawn MacIsaac" w:date="2022-01-16T07:16:00Z" w:initials="DM">
    <w:p w14:paraId="456576A1" w14:textId="7CBE0951" w:rsidR="00402620" w:rsidRDefault="00402620">
      <w:pPr>
        <w:pStyle w:val="CommentText"/>
      </w:pPr>
      <w:r>
        <w:rPr>
          <w:rStyle w:val="CommentReference"/>
        </w:rPr>
        <w:annotationRef/>
      </w:r>
      <w:r>
        <w:t>Since we only address a TCN conceptually – it should go here.  Let’s ignore it completely at this point…but keep in mind you will almost definitely be asked about it in your defense…why didn’t you use one instead of an regular CNN feature finder</w:t>
      </w:r>
    </w:p>
  </w:comment>
  <w:comment w:id="72" w:author="Dawn MacIsaac" w:date="2022-01-16T07:17:00Z" w:initials="DM">
    <w:p w14:paraId="3190D611" w14:textId="1C711209" w:rsidR="00402620" w:rsidRDefault="00402620">
      <w:pPr>
        <w:pStyle w:val="CommentText"/>
      </w:pPr>
      <w:r>
        <w:rPr>
          <w:rStyle w:val="CommentReference"/>
        </w:rPr>
        <w:annotationRef/>
      </w:r>
    </w:p>
  </w:comment>
  <w:comment w:id="73" w:author="Dawn MacIsaac" w:date="2022-01-16T07:28:00Z" w:initials="DM">
    <w:p w14:paraId="294C9895" w14:textId="1787153F" w:rsidR="00574D78" w:rsidRDefault="00574D78">
      <w:pPr>
        <w:pStyle w:val="CommentText"/>
      </w:pPr>
      <w:r>
        <w:rPr>
          <w:rStyle w:val="CommentReference"/>
        </w:rPr>
        <w:annotationRef/>
      </w:r>
      <w:r>
        <w:t>I have fixed the TCN vs feature finder issue.  Now we just have to make sure what we describe here emphasizes feature finding, represents what we did, and doesn’t include details that are not relavent to our work.</w:t>
      </w:r>
    </w:p>
  </w:comment>
  <w:comment w:id="74" w:author="Dawn MacIsaac" w:date="2022-01-16T07:41:00Z" w:initials="DM">
    <w:p w14:paraId="7F5EC3A0" w14:textId="0E3FF59F" w:rsidR="00831CC9" w:rsidRDefault="00831CC9">
      <w:pPr>
        <w:pStyle w:val="CommentText"/>
      </w:pPr>
      <w:r>
        <w:rPr>
          <w:rStyle w:val="CommentReference"/>
        </w:rPr>
        <w:annotationRef/>
      </w:r>
      <w:r>
        <w:t>This has not been carefully edited.  I made a previous comment about it being repetititve, and it still is.  You mention filters and kernals many times and say the same thing about them.  Clean this up.</w:t>
      </w:r>
    </w:p>
  </w:comment>
  <w:comment w:id="80" w:author="Dawn MacIsaac" w:date="2022-01-16T07:45:00Z" w:initials="DM">
    <w:p w14:paraId="0F01C597" w14:textId="700E2C9C" w:rsidR="00831CC9" w:rsidRDefault="00831CC9">
      <w:pPr>
        <w:pStyle w:val="CommentText"/>
      </w:pPr>
      <w:r>
        <w:rPr>
          <w:rStyle w:val="CommentReference"/>
        </w:rPr>
        <w:annotationRef/>
      </w:r>
      <w:r>
        <w:t>What is this</w:t>
      </w:r>
      <w:r w:rsidR="002632CB">
        <w:t>; its not represented in you figure</w:t>
      </w:r>
      <w:r>
        <w:t>?</w:t>
      </w:r>
    </w:p>
  </w:comment>
  <w:comment w:id="81" w:author="Dawn MacIsaac" w:date="2022-01-16T07:45:00Z" w:initials="DM">
    <w:p w14:paraId="3C8D3D95" w14:textId="1D6DBCBB" w:rsidR="00831CC9" w:rsidRDefault="00831CC9">
      <w:pPr>
        <w:pStyle w:val="CommentText"/>
      </w:pPr>
      <w:r>
        <w:rPr>
          <w:rStyle w:val="CommentReference"/>
        </w:rPr>
        <w:annotationRef/>
      </w:r>
      <w:r>
        <w:t>This is not a sentence.</w:t>
      </w:r>
    </w:p>
  </w:comment>
  <w:comment w:id="82" w:author="Dawn MacIsaac" w:date="2022-01-16T07:47:00Z" w:initials="DM">
    <w:p w14:paraId="57A5FAA7" w14:textId="507842B1" w:rsidR="002632CB" w:rsidRDefault="002632CB">
      <w:pPr>
        <w:pStyle w:val="CommentText"/>
      </w:pPr>
      <w:r>
        <w:rPr>
          <w:rStyle w:val="CommentReference"/>
        </w:rPr>
        <w:annotationRef/>
      </w:r>
      <w:r>
        <w:t>You have already said this…I think you keep saying the same things over and over again, but you are leaving out details that actually describe what the architecture is aiming to do.</w:t>
      </w:r>
    </w:p>
  </w:comment>
  <w:comment w:id="83" w:author="Dawn MacIsaac" w:date="2022-01-16T07:49:00Z" w:initials="DM">
    <w:p w14:paraId="681DB9B2" w14:textId="0CA2662B" w:rsidR="002632CB" w:rsidRDefault="002632CB">
      <w:pPr>
        <w:pStyle w:val="CommentText"/>
      </w:pPr>
      <w:r>
        <w:rPr>
          <w:rStyle w:val="CommentReference"/>
        </w:rPr>
        <w:annotationRef/>
      </w:r>
      <w:r>
        <w:t>This needs to be brought to the front of your explanation, and you need to explain how convolution does this (not what convolution is…engineers know that – but how does applying convolution result in richer features?).</w:t>
      </w:r>
    </w:p>
  </w:comment>
  <w:comment w:id="84" w:author="Dawn MacIsaac" w:date="2022-01-16T07:50:00Z" w:initials="DM">
    <w:p w14:paraId="6CFFE4EB" w14:textId="504C8AD8" w:rsidR="002632CB" w:rsidRDefault="002632CB">
      <w:pPr>
        <w:pStyle w:val="CommentText"/>
      </w:pPr>
      <w:r>
        <w:rPr>
          <w:rStyle w:val="CommentReference"/>
        </w:rPr>
        <w:annotationRef/>
      </w:r>
      <w:r>
        <w:t>Which is it?  This is what is confusing about your figure, and your explanation…pick one and stick to it, and then indicate that it could expanded.</w:t>
      </w:r>
    </w:p>
  </w:comment>
  <w:comment w:id="85" w:author="Dawn MacIsaac" w:date="2022-01-16T07:51:00Z" w:initials="DM">
    <w:p w14:paraId="09E1EF62" w14:textId="5B5742B8" w:rsidR="00E72271" w:rsidRDefault="00E72271">
      <w:pPr>
        <w:pStyle w:val="CommentText"/>
      </w:pPr>
      <w:r>
        <w:rPr>
          <w:rStyle w:val="CommentReference"/>
        </w:rPr>
        <w:annotationRef/>
      </w:r>
      <w:r>
        <w:t>It is not clear at all where this activation function is being applied.  Remember, all your readers have is the figure you have provided.  There is no mention anywhere in your description of neurons, so what exactly being activated?</w:t>
      </w:r>
    </w:p>
  </w:comment>
  <w:comment w:id="86" w:author="Dawn MacIsaac" w:date="2022-01-16T07:52:00Z" w:initials="DM">
    <w:p w14:paraId="18FD03C0" w14:textId="2D027DB4" w:rsidR="00E72271" w:rsidRDefault="00E72271">
      <w:pPr>
        <w:pStyle w:val="CommentText"/>
      </w:pPr>
      <w:r>
        <w:rPr>
          <w:rStyle w:val="CommentReference"/>
        </w:rPr>
        <w:annotationRef/>
      </w:r>
      <w:r>
        <w:t>This doesn’t refer to anything (there is no layer following this sentence) – I think you mean ‘The layer that follows…&lt;whatever it follows&gt;’.</w:t>
      </w:r>
    </w:p>
  </w:comment>
  <w:comment w:id="105" w:author="Tolulope Olugbenga" w:date="2021-12-01T20: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106" w:author="Dawn MacIsaac" w:date="2021-12-27T07:17:00Z" w:initials="DM">
    <w:p w14:paraId="11BD6E5D" w14:textId="3F6824FD" w:rsidR="00F50563" w:rsidRDefault="00F50563">
      <w:pPr>
        <w:pStyle w:val="CommentText"/>
      </w:pPr>
      <w:r>
        <w:rPr>
          <w:rStyle w:val="CommentReference"/>
        </w:rPr>
        <w:annotationRef/>
      </w:r>
      <w:r>
        <w:t>I think it makes it worse.  Its too bold.</w:t>
      </w:r>
    </w:p>
  </w:comment>
  <w:comment w:id="107" w:author="Tolulope Olugbenga" w:date="2021-12-27T12:18:00Z" w:initials="TO">
    <w:p w14:paraId="0C85DF9A" w14:textId="275E2A70" w:rsidR="00851D89" w:rsidRDefault="00851D89">
      <w:pPr>
        <w:pStyle w:val="CommentText"/>
      </w:pPr>
      <w:r>
        <w:rPr>
          <w:rStyle w:val="CommentReference"/>
        </w:rPr>
        <w:annotationRef/>
      </w:r>
      <w:r w:rsidR="00276F17" w:rsidRPr="00276F17">
        <w:t>Currently, this is the case for all of the figures in the document. The 1 pixel is too faint for me, and I prefer the 2 pixels. We can discuss it further in the future and decide whether it needs to be changed.</w:t>
      </w:r>
    </w:p>
  </w:comment>
  <w:comment w:id="108" w:author="Dawn MacIsaac" w:date="2021-12-30T09:08:00Z" w:initials="DM">
    <w:p w14:paraId="166E574B" w14:textId="0C739D63" w:rsidR="00B908CD" w:rsidRDefault="00B908CD">
      <w:pPr>
        <w:pStyle w:val="CommentText"/>
      </w:pPr>
      <w:r>
        <w:rPr>
          <w:rStyle w:val="CommentReference"/>
        </w:rPr>
        <w:annotationRef/>
      </w:r>
      <w:r>
        <w:t>Can you make the change for this one figure, so I can see what you mean…?</w:t>
      </w:r>
    </w:p>
  </w:comment>
  <w:comment w:id="104" w:author="Dawn MacIsaac" w:date="2022-01-16T08:09:00Z" w:initials="DM">
    <w:p w14:paraId="333C76CC" w14:textId="080A9B3A" w:rsidR="00827ED3" w:rsidRDefault="00827ED3">
      <w:pPr>
        <w:pStyle w:val="CommentText"/>
      </w:pPr>
      <w:r>
        <w:rPr>
          <w:rStyle w:val="CommentReference"/>
        </w:rPr>
        <w:annotationRef/>
      </w:r>
      <w:r>
        <w:t>This is better – leave it as is</w:t>
      </w:r>
    </w:p>
  </w:comment>
  <w:comment w:id="112" w:author="Dawn MacIsaac" w:date="2022-01-16T08:11:00Z" w:initials="DM">
    <w:p w14:paraId="4ED75B78" w14:textId="729A39C0" w:rsidR="00827ED3" w:rsidRDefault="00827ED3">
      <w:pPr>
        <w:pStyle w:val="CommentText"/>
      </w:pPr>
      <w:r>
        <w:rPr>
          <w:rStyle w:val="CommentReference"/>
        </w:rPr>
        <w:annotationRef/>
      </w:r>
      <w:r>
        <w:t>I don’t know what this means…what real-time simulations?</w:t>
      </w:r>
    </w:p>
  </w:comment>
  <w:comment w:id="117" w:author="Dawn MacIsaac" w:date="2022-01-16T08:13:00Z" w:initials="DM">
    <w:p w14:paraId="6CC8A1B5" w14:textId="6905BBA2" w:rsidR="00827ED3" w:rsidRDefault="00827ED3">
      <w:pPr>
        <w:pStyle w:val="CommentText"/>
      </w:pPr>
      <w:r>
        <w:rPr>
          <w:rStyle w:val="CommentReference"/>
        </w:rPr>
        <w:annotationRef/>
      </w:r>
      <w:r>
        <w:t>Put the table somewhere natuarul, where it doesn’t break across pages</w:t>
      </w:r>
    </w:p>
  </w:comment>
  <w:comment w:id="119" w:author="Dawn MacIsaac" w:date="2021-12-30T09:55:00Z" w:initials="DM">
    <w:p w14:paraId="72FBFC86" w14:textId="77777777" w:rsidR="00A10646" w:rsidRDefault="00A10646">
      <w:pPr>
        <w:pStyle w:val="CommentText"/>
      </w:pPr>
      <w:r>
        <w:rPr>
          <w:rStyle w:val="CommentReference"/>
        </w:rPr>
        <w:annotationRef/>
      </w:r>
      <w:r>
        <w:t>Is it possible to specific this precisely, based on our p,q,r, P,Q,R values (ie our actual Vectors)</w:t>
      </w:r>
    </w:p>
    <w:p w14:paraId="3FEDEEBF" w14:textId="77777777" w:rsidR="00E7320B" w:rsidRDefault="00E7320B">
      <w:pPr>
        <w:pStyle w:val="CommentText"/>
      </w:pPr>
    </w:p>
    <w:p w14:paraId="67AEF645" w14:textId="6E48D324" w:rsidR="00E7320B" w:rsidRDefault="00E7320B">
      <w:pPr>
        <w:pStyle w:val="CommentText"/>
      </w:pPr>
      <w:r>
        <w:t>Where is the exogenous variable represented in this equation?  And, what specifically was the exogenous variable temperature forecast, or actual temperature, or both?</w:t>
      </w:r>
    </w:p>
    <w:p w14:paraId="2B674954" w14:textId="77777777" w:rsidR="00E7320B" w:rsidRDefault="00E7320B">
      <w:pPr>
        <w:pStyle w:val="CommentText"/>
      </w:pPr>
    </w:p>
    <w:p w14:paraId="1D3D96C3" w14:textId="441F5262" w:rsidR="00E7320B" w:rsidRDefault="00E7320B">
      <w:pPr>
        <w:pStyle w:val="CommentText"/>
      </w:pPr>
      <w:r>
        <w:t xml:space="preserve">Its not clear to me what was actually used – we need to be very specific.  </w:t>
      </w:r>
    </w:p>
    <w:p w14:paraId="026F43F5" w14:textId="77777777" w:rsidR="00E7320B" w:rsidRDefault="00E7320B">
      <w:pPr>
        <w:pStyle w:val="CommentText"/>
      </w:pPr>
    </w:p>
    <w:p w14:paraId="4288C43A" w14:textId="737A37B5" w:rsidR="00E7320B" w:rsidRDefault="00E7320B">
      <w:pPr>
        <w:pStyle w:val="CommentText"/>
      </w:pPr>
      <w:r>
        <w:t>We should talk</w:t>
      </w:r>
    </w:p>
  </w:comment>
  <w:comment w:id="120" w:author="Tolulope Olugbenga" w:date="2021-12-31T17:44:00Z" w:initials="TO">
    <w:p w14:paraId="04178568" w14:textId="74A1DD30" w:rsidR="00DC16DA" w:rsidRDefault="008723CD" w:rsidP="00DC16DA">
      <w:pPr>
        <w:pStyle w:val="CommentText"/>
      </w:pPr>
      <w:r>
        <w:rPr>
          <w:rStyle w:val="CommentReference"/>
        </w:rPr>
        <w:annotationRef/>
      </w:r>
      <w:r w:rsidR="00DC16DA">
        <w:t>Dr. Julian suggested that we keep this notation consistent with the original box and jenkins method, and only specify the exact vectors in the table.</w:t>
      </w:r>
    </w:p>
    <w:p w14:paraId="15658FD8" w14:textId="77777777" w:rsidR="00DC16DA" w:rsidRDefault="00DC16DA" w:rsidP="00DC16DA">
      <w:pPr>
        <w:pStyle w:val="CommentText"/>
      </w:pPr>
    </w:p>
    <w:p w14:paraId="0D98A970" w14:textId="0B49A007" w:rsidR="008723CD" w:rsidRDefault="00DC16DA" w:rsidP="00DC16DA">
      <w:pPr>
        <w:pStyle w:val="CommentText"/>
      </w:pPr>
      <w:r>
        <w:t xml:space="preserve">BX1,...BXk represent the exogenous variables. </w:t>
      </w:r>
      <w:r w:rsidR="002263EA" w:rsidRPr="002263EA">
        <w:t xml:space="preserve">All the exogenous variables used as forecast temperature were the actual values, but in real </w:t>
      </w:r>
      <w:r w:rsidR="006620DE">
        <w:t>time</w:t>
      </w:r>
      <w:r w:rsidR="002263EA" w:rsidRPr="002263EA">
        <w:t xml:space="preserve"> </w:t>
      </w:r>
      <w:r w:rsidR="006620DE">
        <w:t>simulation</w:t>
      </w:r>
      <w:r w:rsidR="002263EA" w:rsidRPr="002263EA">
        <w:t xml:space="preserve"> temperature forecasts are normally used.</w:t>
      </w:r>
    </w:p>
  </w:comment>
  <w:comment w:id="125" w:author="Dawn MacIsaac" w:date="2022-01-16T08:14:00Z" w:initials="DM">
    <w:p w14:paraId="6AA24377" w14:textId="282C0D04" w:rsidR="0019295D" w:rsidRDefault="0019295D">
      <w:pPr>
        <w:pStyle w:val="CommentText"/>
      </w:pPr>
      <w:r>
        <w:rPr>
          <w:rStyle w:val="CommentReference"/>
        </w:rPr>
        <w:annotationRef/>
      </w:r>
      <w:r>
        <w:t>Get rid of ALL the usage of our…you can state this just as easily with ‘the’.</w:t>
      </w:r>
    </w:p>
  </w:comment>
  <w:comment w:id="144" w:author="Dawn MacIsaac" w:date="2022-01-16T08:21:00Z" w:initials="DM">
    <w:p w14:paraId="6812E5F1" w14:textId="3E5D4B65" w:rsidR="00F17F94" w:rsidRDefault="00F17F94">
      <w:pPr>
        <w:pStyle w:val="CommentText"/>
      </w:pPr>
      <w:r>
        <w:rPr>
          <w:rStyle w:val="CommentReference"/>
        </w:rPr>
        <w:annotationRef/>
      </w:r>
      <w:r>
        <w:t>I don’t understand this…if we are forecasting one day ahead, how do we have the temperature values?</w:t>
      </w:r>
    </w:p>
  </w:comment>
  <w:comment w:id="165" w:author="Dawn MacIsaac" w:date="2022-01-16T08:29:00Z" w:initials="DM">
    <w:p w14:paraId="71EAA523" w14:textId="3DA9E2FE" w:rsidR="005672AE" w:rsidRDefault="005672AE">
      <w:pPr>
        <w:pStyle w:val="CommentText"/>
      </w:pPr>
      <w:r>
        <w:rPr>
          <w:rStyle w:val="CommentReference"/>
        </w:rPr>
        <w:annotationRef/>
      </w:r>
      <w:r>
        <w:t>Add a reference</w:t>
      </w:r>
    </w:p>
  </w:comment>
  <w:comment w:id="163" w:author="Dawn MacIsaac" w:date="2022-01-16T08:36:00Z" w:initials="DM">
    <w:p w14:paraId="08800065" w14:textId="7DCC9FC8" w:rsidR="0039470A" w:rsidRDefault="0039470A">
      <w:pPr>
        <w:pStyle w:val="CommentText"/>
      </w:pPr>
      <w:r>
        <w:rPr>
          <w:rStyle w:val="CommentReference"/>
        </w:rPr>
        <w:annotationRef/>
      </w:r>
      <w:r>
        <w:t xml:space="preserve">What training data was used?  </w:t>
      </w:r>
    </w:p>
  </w:comment>
  <w:comment w:id="189" w:author="Dawn MacIsaac" w:date="2022-01-16T08:41:00Z" w:initials="DM">
    <w:p w14:paraId="62F30B10" w14:textId="3B4AA4A4" w:rsidR="00B22D89" w:rsidRDefault="00B22D89">
      <w:pPr>
        <w:pStyle w:val="CommentText"/>
      </w:pPr>
      <w:r>
        <w:rPr>
          <w:rStyle w:val="CommentReference"/>
        </w:rPr>
        <w:annotationRef/>
      </w:r>
      <w:r>
        <w:t>Again – remove the references to us.</w:t>
      </w:r>
    </w:p>
  </w:comment>
  <w:comment w:id="281" w:author="Dawn MacIsaac" w:date="2022-01-16T08:58:00Z" w:initials="DM">
    <w:p w14:paraId="1E0E4F96" w14:textId="3BC9C624" w:rsidR="002B2211" w:rsidRDefault="002B2211">
      <w:pPr>
        <w:pStyle w:val="CommentText"/>
      </w:pPr>
      <w:r>
        <w:rPr>
          <w:rStyle w:val="CommentReference"/>
        </w:rPr>
        <w:annotationRef/>
      </w:r>
      <w:r>
        <w:t>I am not sure we need this… I will take a look later.</w:t>
      </w:r>
    </w:p>
  </w:comment>
  <w:comment w:id="284" w:author="Dawn MacIsaac" w:date="2022-01-16T08:59:00Z" w:initials="DM">
    <w:p w14:paraId="5D4C0592" w14:textId="3BF26EC2" w:rsidR="006B04E4" w:rsidRDefault="006B04E4">
      <w:pPr>
        <w:pStyle w:val="CommentText"/>
      </w:pPr>
      <w:r>
        <w:rPr>
          <w:rStyle w:val="CommentReference"/>
        </w:rPr>
        <w:annotationRef/>
      </w:r>
      <w:r>
        <w:t>This is inappropriate – put the labels in the figure.  Then remove this paragraph.  You shouldn’t need to provide instructions for how to read your figures.</w:t>
      </w:r>
    </w:p>
  </w:comment>
  <w:comment w:id="293" w:author="Tolulope Olugbenga" w:date="2021-12-23T23: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294" w:author="Tolulope Olugbenga" w:date="2021-12-23T23: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301" w:author="Dawn MacIsaac" w:date="2022-01-16T09:06:00Z" w:initials="DM">
    <w:p w14:paraId="22A4A807" w14:textId="33BDE820" w:rsidR="0077754F" w:rsidRDefault="0077754F">
      <w:pPr>
        <w:pStyle w:val="CommentText"/>
      </w:pPr>
      <w:r>
        <w:rPr>
          <w:rStyle w:val="CommentReference"/>
        </w:rPr>
        <w:annotationRef/>
      </w:r>
      <w:r>
        <w:t>You may have to move this around a bit to make sure the caption stays with the figure…it will depend on changes above, so do this at the end.</w:t>
      </w:r>
    </w:p>
  </w:comment>
  <w:comment w:id="305" w:author="Dawn MacIsaac" w:date="2022-01-16T09:06:00Z" w:initials="DM">
    <w:p w14:paraId="2F195019" w14:textId="4877D15D" w:rsidR="0077754F" w:rsidRDefault="0077754F">
      <w:pPr>
        <w:pStyle w:val="CommentText"/>
      </w:pPr>
      <w:r>
        <w:rPr>
          <w:rStyle w:val="CommentReference"/>
        </w:rPr>
        <w:annotationRef/>
      </w:r>
      <w:r>
        <w:t>Can you change all these section heading from Discussion to Summary – there is no discussion, it just summarizes the results…and in fact, you could probably just remove the section headers</w:t>
      </w:r>
    </w:p>
  </w:comment>
  <w:comment w:id="333" w:author="Tolulope Olugbenga" w:date="2022-01-09T21:46:00Z" w:initials="TO">
    <w:p w14:paraId="3118174C" w14:textId="77777777" w:rsidR="00B96214" w:rsidRDefault="00B96214" w:rsidP="00B96214">
      <w:pPr>
        <w:pStyle w:val="CommentText"/>
      </w:pPr>
      <w:r>
        <w:rPr>
          <w:rStyle w:val="CommentReference"/>
        </w:rPr>
        <w:annotationRef/>
      </w:r>
      <w:r>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768337CE" w14:textId="0442886B" w:rsidR="00B96214" w:rsidRDefault="00B96214" w:rsidP="00B96214">
      <w:pPr>
        <w:pStyle w:val="CommentText"/>
      </w:pPr>
      <w:r>
        <w:t>I would also discuss possible reasons for the performance of machine learning-based forecasters and propose (as future work) determining whether combining them would provide better results or not.</w:t>
      </w:r>
    </w:p>
  </w:comment>
  <w:comment w:id="334" w:author="Tolulope Olugbenga" w:date="2022-01-09T21:46:00Z" w:initials="TO">
    <w:p w14:paraId="3B920274" w14:textId="0501AE32" w:rsidR="00B96214" w:rsidRDefault="00B96214">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354" w:author="Tolulope Olugbenga" w:date="2021-12-24T18: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355" w:author="Tolulope Olugbenga" w:date="2021-12-25T17: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364" w:author="Tolulope Olugbenga" w:date="2021-12-24T19: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365" w:author="Tolulope Olugbenga" w:date="2021-12-25T17: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161E03" w15:done="1"/>
  <w15:commentEx w15:paraId="49030EF0" w15:paraIdParent="66161E03" w15:done="1"/>
  <w15:commentEx w15:paraId="60E89D39" w15:paraIdParent="66161E03" w15:done="0"/>
  <w15:commentEx w15:paraId="2B87330B" w15:paraIdParent="66161E03" w15:done="0"/>
  <w15:commentEx w15:paraId="01F5BD4A" w15:done="1"/>
  <w15:commentEx w15:paraId="18443377" w15:done="1"/>
  <w15:commentEx w15:paraId="309B435B" w15:paraIdParent="18443377" w15:done="1"/>
  <w15:commentEx w15:paraId="08CCAD2A" w15:done="0"/>
  <w15:commentEx w15:paraId="100CBF47" w15:done="1"/>
  <w15:commentEx w15:paraId="38E81D2D" w15:done="0"/>
  <w15:commentEx w15:paraId="77B7F577" w15:paraIdParent="38E81D2D" w15:done="0"/>
  <w15:commentEx w15:paraId="21EF1C37" w15:done="0"/>
  <w15:commentEx w15:paraId="65E6EFE7" w15:paraIdParent="21EF1C37" w15:done="0"/>
  <w15:commentEx w15:paraId="3575E1F2" w15:paraIdParent="21EF1C37" w15:done="0"/>
  <w15:commentEx w15:paraId="456576A1" w15:paraIdParent="21EF1C37" w15:done="0"/>
  <w15:commentEx w15:paraId="3190D611" w15:paraIdParent="21EF1C37" w15:done="0"/>
  <w15:commentEx w15:paraId="294C9895" w15:paraIdParent="21EF1C37" w15:done="0"/>
  <w15:commentEx w15:paraId="7F5EC3A0" w15:done="0"/>
  <w15:commentEx w15:paraId="0F01C597" w15:done="0"/>
  <w15:commentEx w15:paraId="3C8D3D95" w15:done="0"/>
  <w15:commentEx w15:paraId="57A5FAA7" w15:done="0"/>
  <w15:commentEx w15:paraId="681DB9B2" w15:done="0"/>
  <w15:commentEx w15:paraId="6CFFE4EB" w15:done="0"/>
  <w15:commentEx w15:paraId="09E1EF62" w15:done="0"/>
  <w15:commentEx w15:paraId="18FD03C0" w15:done="0"/>
  <w15:commentEx w15:paraId="4D40CCE0" w15:done="1"/>
  <w15:commentEx w15:paraId="11BD6E5D" w15:paraIdParent="4D40CCE0" w15:done="1"/>
  <w15:commentEx w15:paraId="0C85DF9A" w15:paraIdParent="4D40CCE0" w15:done="1"/>
  <w15:commentEx w15:paraId="166E574B" w15:paraIdParent="4D40CCE0" w15:done="1"/>
  <w15:commentEx w15:paraId="333C76CC" w15:done="0"/>
  <w15:commentEx w15:paraId="4ED75B78" w15:done="0"/>
  <w15:commentEx w15:paraId="6CC8A1B5" w15:done="0"/>
  <w15:commentEx w15:paraId="4288C43A" w15:done="1"/>
  <w15:commentEx w15:paraId="0D98A970" w15:paraIdParent="4288C43A" w15:done="1"/>
  <w15:commentEx w15:paraId="6AA24377" w15:done="0"/>
  <w15:commentEx w15:paraId="6812E5F1" w15:done="0"/>
  <w15:commentEx w15:paraId="71EAA523" w15:done="0"/>
  <w15:commentEx w15:paraId="08800065" w15:done="0"/>
  <w15:commentEx w15:paraId="62F30B10" w15:done="0"/>
  <w15:commentEx w15:paraId="1E0E4F96" w15:done="0"/>
  <w15:commentEx w15:paraId="5D4C0592" w15:done="0"/>
  <w15:commentEx w15:paraId="59F3A748" w15:done="1"/>
  <w15:commentEx w15:paraId="134F6836" w15:paraIdParent="59F3A748" w15:done="1"/>
  <w15:commentEx w15:paraId="22A4A807" w15:done="0"/>
  <w15:commentEx w15:paraId="2F195019" w15:done="0"/>
  <w15:commentEx w15:paraId="768337CE" w15:done="1"/>
  <w15:commentEx w15:paraId="3B920274" w15:paraIdParent="768337CE" w15:done="1"/>
  <w15:commentEx w15:paraId="109480F4" w15:done="0"/>
  <w15:commentEx w15:paraId="13B15F3F" w15:paraIdParent="109480F4" w15:done="0"/>
  <w15:commentEx w15:paraId="4ECE2AE6" w15:done="0"/>
  <w15:commentEx w15:paraId="52684BA8" w15:paraIdParent="4ECE2A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7E43A" w16cex:dateUtc="2021-12-30T11:54:00Z"/>
  <w16cex:commentExtensible w16cex:durableId="25784CED" w16cex:dateUtc="2021-12-30T20:21:00Z"/>
  <w16cex:commentExtensible w16cex:durableId="258E409E" w16cex:dateUtc="2022-01-16T10:58:00Z"/>
  <w16cex:commentExtensible w16cex:durableId="258E40B2" w16cex:dateUtc="2022-01-16T10:58:00Z"/>
  <w16cex:commentExtensible w16cex:durableId="2573CF76" w16cex:dateUtc="2021-12-27T09:36:00Z"/>
  <w16cex:commentExtensible w16cex:durableId="2577F3C8" w16cex:dateUtc="2021-12-30T13:00:00Z"/>
  <w16cex:commentExtensible w16cex:durableId="25859A7C" w16cex:dateUtc="2022-01-09T22:31:00Z"/>
  <w16cex:commentExtensible w16cex:durableId="258E476A" w16cex:dateUtc="2022-01-16T11:27:00Z"/>
  <w16cex:commentExtensible w16cex:durableId="257993FD" w16cex:dateUtc="2021-12-31T19:36:00Z"/>
  <w16cex:commentExtensible w16cex:durableId="258E4515" w16cex:dateUtc="2022-01-16T11:17:00Z"/>
  <w16cex:commentExtensible w16cex:durableId="258E48F3" w16cex:dateUtc="2022-01-16T11:34:00Z"/>
  <w16cex:commentExtensible w16cex:durableId="257993A9" w16cex:dateUtc="2021-12-31T19:35:00Z"/>
  <w16cex:commentExtensible w16cex:durableId="257993C9" w16cex:dateUtc="2021-12-31T19:35:00Z"/>
  <w16cex:commentExtensible w16cex:durableId="25840C40" w16cex:dateUtc="2022-01-08T18:12:00Z"/>
  <w16cex:commentExtensible w16cex:durableId="258E44B7" w16cex:dateUtc="2022-01-16T11:16:00Z"/>
  <w16cex:commentExtensible w16cex:durableId="258E450A" w16cex:dateUtc="2022-01-16T11:17:00Z"/>
  <w16cex:commentExtensible w16cex:durableId="258E4789" w16cex:dateUtc="2022-01-16T11:28:00Z"/>
  <w16cex:commentExtensible w16cex:durableId="258E4AA6" w16cex:dateUtc="2022-01-16T11:41:00Z"/>
  <w16cex:commentExtensible w16cex:durableId="258E4BA8" w16cex:dateUtc="2022-01-16T11:45:00Z"/>
  <w16cex:commentExtensible w16cex:durableId="258E4B84" w16cex:dateUtc="2022-01-16T11:45:00Z"/>
  <w16cex:commentExtensible w16cex:durableId="258E4C20" w16cex:dateUtc="2022-01-16T11:47:00Z"/>
  <w16cex:commentExtensible w16cex:durableId="258E4C6D" w16cex:dateUtc="2022-01-16T11:49:00Z"/>
  <w16cex:commentExtensible w16cex:durableId="258E4CC5" w16cex:dateUtc="2022-01-16T11:50:00Z"/>
  <w16cex:commentExtensible w16cex:durableId="258E4D0D" w16cex:dateUtc="2022-01-16T11:51:00Z"/>
  <w16cex:commentExtensible w16cex:durableId="258E4D59" w16cex:dateUtc="2022-01-16T11:52: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7F5A4" w16cex:dateUtc="2021-12-30T13:08:00Z"/>
  <w16cex:commentExtensible w16cex:durableId="258E5157" w16cex:dateUtc="2022-01-16T12:09:00Z"/>
  <w16cex:commentExtensible w16cex:durableId="258E51C4" w16cex:dateUtc="2022-01-16T12:11:00Z"/>
  <w16cex:commentExtensible w16cex:durableId="258E520C" w16cex:dateUtc="2022-01-16T12:13:00Z"/>
  <w16cex:commentExtensible w16cex:durableId="25780099" w16cex:dateUtc="2021-12-30T13:55:00Z"/>
  <w16cex:commentExtensible w16cex:durableId="2579B206" w16cex:dateUtc="2021-12-31T21:44:00Z"/>
  <w16cex:commentExtensible w16cex:durableId="258E524A" w16cex:dateUtc="2022-01-16T12:14:00Z"/>
  <w16cex:commentExtensible w16cex:durableId="258E5407" w16cex:dateUtc="2022-01-16T12:21:00Z"/>
  <w16cex:commentExtensible w16cex:durableId="258E55E9" w16cex:dateUtc="2022-01-16T12:29:00Z"/>
  <w16cex:commentExtensible w16cex:durableId="258E5792" w16cex:dateUtc="2022-01-16T12:36:00Z"/>
  <w16cex:commentExtensible w16cex:durableId="258E58B4" w16cex:dateUtc="2022-01-16T12:41:00Z"/>
  <w16cex:commentExtensible w16cex:durableId="258E5C9F" w16cex:dateUtc="2022-01-16T12:58:00Z"/>
  <w16cex:commentExtensible w16cex:durableId="258E5D08" w16cex:dateUtc="2022-01-16T12:59:00Z"/>
  <w16cex:commentExtensible w16cex:durableId="256F76E3" w16cex:dateUtc="2021-12-24T03:29:00Z"/>
  <w16cex:commentExtensible w16cex:durableId="256F7832" w16cex:dateUtc="2021-12-24T03:35:00Z"/>
  <w16cex:commentExtensible w16cex:durableId="258E5E81" w16cex:dateUtc="2022-01-16T13:06:00Z"/>
  <w16cex:commentExtensible w16cex:durableId="258E5EB3" w16cex:dateUtc="2022-01-16T13:06:00Z"/>
  <w16cex:commentExtensible w16cex:durableId="2585C835" w16cex:dateUtc="2022-01-10T01:46:00Z"/>
  <w16cex:commentExtensible w16cex:durableId="2585C83D" w16cex:dateUtc="2022-01-10T01:46: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161E03" w16cid:durableId="2577E43A"/>
  <w16cid:commentId w16cid:paraId="49030EF0" w16cid:durableId="25784CED"/>
  <w16cid:commentId w16cid:paraId="60E89D39" w16cid:durableId="258E409E"/>
  <w16cid:commentId w16cid:paraId="2B87330B" w16cid:durableId="258E40B2"/>
  <w16cid:commentId w16cid:paraId="01F5BD4A" w16cid:durableId="2573CF76"/>
  <w16cid:commentId w16cid:paraId="18443377" w16cid:durableId="2577F3C8"/>
  <w16cid:commentId w16cid:paraId="309B435B" w16cid:durableId="25859A7C"/>
  <w16cid:commentId w16cid:paraId="08CCAD2A" w16cid:durableId="258E476A"/>
  <w16cid:commentId w16cid:paraId="100CBF47" w16cid:durableId="257993FD"/>
  <w16cid:commentId w16cid:paraId="38E81D2D" w16cid:durableId="258E4515"/>
  <w16cid:commentId w16cid:paraId="77B7F577" w16cid:durableId="258E48F3"/>
  <w16cid:commentId w16cid:paraId="21EF1C37" w16cid:durableId="257993A9"/>
  <w16cid:commentId w16cid:paraId="65E6EFE7" w16cid:durableId="257993C9"/>
  <w16cid:commentId w16cid:paraId="3575E1F2" w16cid:durableId="25840C40"/>
  <w16cid:commentId w16cid:paraId="456576A1" w16cid:durableId="258E44B7"/>
  <w16cid:commentId w16cid:paraId="3190D611" w16cid:durableId="258E450A"/>
  <w16cid:commentId w16cid:paraId="294C9895" w16cid:durableId="258E4789"/>
  <w16cid:commentId w16cid:paraId="7F5EC3A0" w16cid:durableId="258E4AA6"/>
  <w16cid:commentId w16cid:paraId="0F01C597" w16cid:durableId="258E4BA8"/>
  <w16cid:commentId w16cid:paraId="3C8D3D95" w16cid:durableId="258E4B84"/>
  <w16cid:commentId w16cid:paraId="57A5FAA7" w16cid:durableId="258E4C20"/>
  <w16cid:commentId w16cid:paraId="681DB9B2" w16cid:durableId="258E4C6D"/>
  <w16cid:commentId w16cid:paraId="6CFFE4EB" w16cid:durableId="258E4CC5"/>
  <w16cid:commentId w16cid:paraId="09E1EF62" w16cid:durableId="258E4D0D"/>
  <w16cid:commentId w16cid:paraId="18FD03C0" w16cid:durableId="258E4D59"/>
  <w16cid:commentId w16cid:paraId="4D40CCE0" w16cid:durableId="255244EE"/>
  <w16cid:commentId w16cid:paraId="11BD6E5D" w16cid:durableId="2573E6F4"/>
  <w16cid:commentId w16cid:paraId="0C85DF9A" w16cid:durableId="25741F83"/>
  <w16cid:commentId w16cid:paraId="166E574B" w16cid:durableId="2577F5A4"/>
  <w16cid:commentId w16cid:paraId="333C76CC" w16cid:durableId="258E5157"/>
  <w16cid:commentId w16cid:paraId="4ED75B78" w16cid:durableId="258E51C4"/>
  <w16cid:commentId w16cid:paraId="6CC8A1B5" w16cid:durableId="258E520C"/>
  <w16cid:commentId w16cid:paraId="4288C43A" w16cid:durableId="25780099"/>
  <w16cid:commentId w16cid:paraId="0D98A970" w16cid:durableId="2579B206"/>
  <w16cid:commentId w16cid:paraId="6AA24377" w16cid:durableId="258E524A"/>
  <w16cid:commentId w16cid:paraId="6812E5F1" w16cid:durableId="258E5407"/>
  <w16cid:commentId w16cid:paraId="71EAA523" w16cid:durableId="258E55E9"/>
  <w16cid:commentId w16cid:paraId="08800065" w16cid:durableId="258E5792"/>
  <w16cid:commentId w16cid:paraId="62F30B10" w16cid:durableId="258E58B4"/>
  <w16cid:commentId w16cid:paraId="1E0E4F96" w16cid:durableId="258E5C9F"/>
  <w16cid:commentId w16cid:paraId="5D4C0592" w16cid:durableId="258E5D08"/>
  <w16cid:commentId w16cid:paraId="59F3A748" w16cid:durableId="256F76E3"/>
  <w16cid:commentId w16cid:paraId="134F6836" w16cid:durableId="256F7832"/>
  <w16cid:commentId w16cid:paraId="22A4A807" w16cid:durableId="258E5E81"/>
  <w16cid:commentId w16cid:paraId="2F195019" w16cid:durableId="258E5EB3"/>
  <w16cid:commentId w16cid:paraId="768337CE" w16cid:durableId="2585C835"/>
  <w16cid:commentId w16cid:paraId="3B920274" w16cid:durableId="2585C83D"/>
  <w16cid:commentId w16cid:paraId="109480F4" w16cid:durableId="25708535"/>
  <w16cid:commentId w16cid:paraId="13B15F3F" w16cid:durableId="2571C063"/>
  <w16cid:commentId w16cid:paraId="4ECE2AE6" w16cid:durableId="25708D8F"/>
  <w16cid:commentId w16cid:paraId="52684BA8" w16cid:durableId="2571C0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0F63D" w14:textId="77777777" w:rsidR="00425D80" w:rsidRDefault="00425D80">
      <w:r>
        <w:separator/>
      </w:r>
    </w:p>
    <w:p w14:paraId="2B23418D" w14:textId="77777777" w:rsidR="00425D80" w:rsidRDefault="00425D80"/>
    <w:p w14:paraId="02968B54" w14:textId="77777777" w:rsidR="00425D80" w:rsidRDefault="00425D80"/>
    <w:p w14:paraId="646BC578" w14:textId="77777777" w:rsidR="00425D80" w:rsidRDefault="00425D80"/>
    <w:p w14:paraId="15837007" w14:textId="77777777" w:rsidR="00425D80" w:rsidRDefault="00425D80"/>
    <w:p w14:paraId="6E6D8871" w14:textId="77777777" w:rsidR="00425D80" w:rsidRDefault="00425D80"/>
    <w:p w14:paraId="7B185753" w14:textId="77777777" w:rsidR="00425D80" w:rsidRDefault="00425D80"/>
    <w:p w14:paraId="6FDB0A27" w14:textId="77777777" w:rsidR="00425D80" w:rsidRDefault="00425D80"/>
    <w:p w14:paraId="412175E0" w14:textId="77777777" w:rsidR="00425D80" w:rsidRDefault="00425D80"/>
  </w:endnote>
  <w:endnote w:type="continuationSeparator" w:id="0">
    <w:p w14:paraId="7FD8D2E4" w14:textId="77777777" w:rsidR="00425D80" w:rsidRDefault="00425D80">
      <w:r>
        <w:continuationSeparator/>
      </w:r>
    </w:p>
    <w:p w14:paraId="3C1F752E" w14:textId="77777777" w:rsidR="00425D80" w:rsidRDefault="00425D80"/>
    <w:p w14:paraId="1DDF4566" w14:textId="77777777" w:rsidR="00425D80" w:rsidRDefault="00425D80"/>
    <w:p w14:paraId="19760BCF" w14:textId="77777777" w:rsidR="00425D80" w:rsidRDefault="00425D80"/>
    <w:p w14:paraId="60AFCF0D" w14:textId="77777777" w:rsidR="00425D80" w:rsidRDefault="00425D80"/>
    <w:p w14:paraId="53A7112B" w14:textId="77777777" w:rsidR="00425D80" w:rsidRDefault="00425D80"/>
    <w:p w14:paraId="4B4A8A98" w14:textId="77777777" w:rsidR="00425D80" w:rsidRDefault="00425D80"/>
    <w:p w14:paraId="05B3B93F" w14:textId="77777777" w:rsidR="00425D80" w:rsidRDefault="00425D80"/>
    <w:p w14:paraId="5AD65910" w14:textId="77777777" w:rsidR="00425D80" w:rsidRDefault="00425D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D0686" w14:textId="77777777" w:rsidR="00425D80" w:rsidRDefault="00425D80">
      <w:r>
        <w:separator/>
      </w:r>
    </w:p>
    <w:p w14:paraId="1D100C30" w14:textId="77777777" w:rsidR="00425D80" w:rsidRDefault="00425D80"/>
  </w:footnote>
  <w:footnote w:type="continuationSeparator" w:id="0">
    <w:p w14:paraId="04CDF624" w14:textId="77777777" w:rsidR="00425D80" w:rsidRDefault="00425D80">
      <w:r>
        <w:continuationSeparator/>
      </w:r>
    </w:p>
    <w:p w14:paraId="6C6865FE" w14:textId="77777777" w:rsidR="00425D80" w:rsidRDefault="00425D80"/>
  </w:footnote>
  <w:footnote w:type="continuationNotice" w:id="1">
    <w:p w14:paraId="1A890E9B" w14:textId="77777777" w:rsidR="00425D80" w:rsidRPr="00C92783" w:rsidRDefault="00425D80" w:rsidP="00C92783">
      <w:pPr>
        <w:pStyle w:val="Footer"/>
      </w:pPr>
    </w:p>
    <w:p w14:paraId="17021F83" w14:textId="77777777" w:rsidR="00425D80" w:rsidRDefault="00425D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activeWritingStyle w:appName="MSWord" w:lang="en-CA" w:vendorID="64" w:dllVersion="0" w:nlCheck="1" w:checkStyle="0"/>
  <w:activeWritingStyle w:appName="MSWord" w:lang="en-US" w:vendorID="64" w:dllVersion="0" w:nlCheck="1" w:checkStyle="0"/>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SuBQAZ3FX/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2506"/>
    <w:rsid w:val="000326ED"/>
    <w:rsid w:val="00032AA2"/>
    <w:rsid w:val="00032B83"/>
    <w:rsid w:val="00032C57"/>
    <w:rsid w:val="0003301A"/>
    <w:rsid w:val="00033413"/>
    <w:rsid w:val="000338CC"/>
    <w:rsid w:val="00033DA4"/>
    <w:rsid w:val="00033DD7"/>
    <w:rsid w:val="00033DE3"/>
    <w:rsid w:val="00034E6F"/>
    <w:rsid w:val="00035545"/>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5601"/>
    <w:rsid w:val="000B57A7"/>
    <w:rsid w:val="000B5951"/>
    <w:rsid w:val="000B5B79"/>
    <w:rsid w:val="000B5C09"/>
    <w:rsid w:val="000B5D4C"/>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575A"/>
    <w:rsid w:val="000C57BB"/>
    <w:rsid w:val="000C6357"/>
    <w:rsid w:val="000C65FE"/>
    <w:rsid w:val="000C6874"/>
    <w:rsid w:val="000C704E"/>
    <w:rsid w:val="000C7391"/>
    <w:rsid w:val="000C787D"/>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C06"/>
    <w:rsid w:val="001C5FDC"/>
    <w:rsid w:val="001C6C19"/>
    <w:rsid w:val="001C7569"/>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610"/>
    <w:rsid w:val="001D6480"/>
    <w:rsid w:val="001E0143"/>
    <w:rsid w:val="001E0C2F"/>
    <w:rsid w:val="001E106B"/>
    <w:rsid w:val="001E1A5E"/>
    <w:rsid w:val="001E2060"/>
    <w:rsid w:val="001E3072"/>
    <w:rsid w:val="001E425A"/>
    <w:rsid w:val="001E42B5"/>
    <w:rsid w:val="001E430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484"/>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63EA"/>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3DA5"/>
    <w:rsid w:val="002E5131"/>
    <w:rsid w:val="002E571B"/>
    <w:rsid w:val="002E5C50"/>
    <w:rsid w:val="002E613A"/>
    <w:rsid w:val="002E652B"/>
    <w:rsid w:val="002E670B"/>
    <w:rsid w:val="002E77A1"/>
    <w:rsid w:val="002E7933"/>
    <w:rsid w:val="002E7BE3"/>
    <w:rsid w:val="002F1313"/>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5059"/>
    <w:rsid w:val="00335284"/>
    <w:rsid w:val="0033580D"/>
    <w:rsid w:val="00335811"/>
    <w:rsid w:val="00335BA8"/>
    <w:rsid w:val="00335BD7"/>
    <w:rsid w:val="00336356"/>
    <w:rsid w:val="003365AC"/>
    <w:rsid w:val="00336FE9"/>
    <w:rsid w:val="003377A3"/>
    <w:rsid w:val="00337A5A"/>
    <w:rsid w:val="00337EA3"/>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470A"/>
    <w:rsid w:val="00395239"/>
    <w:rsid w:val="00395278"/>
    <w:rsid w:val="003956A4"/>
    <w:rsid w:val="003963E8"/>
    <w:rsid w:val="003968C7"/>
    <w:rsid w:val="00396DAE"/>
    <w:rsid w:val="00397486"/>
    <w:rsid w:val="00397508"/>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64CC"/>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7D5"/>
    <w:rsid w:val="003E6CD3"/>
    <w:rsid w:val="003E6E95"/>
    <w:rsid w:val="003E70B2"/>
    <w:rsid w:val="003E7425"/>
    <w:rsid w:val="003E7C45"/>
    <w:rsid w:val="003F0462"/>
    <w:rsid w:val="003F072B"/>
    <w:rsid w:val="003F0B0A"/>
    <w:rsid w:val="003F10CF"/>
    <w:rsid w:val="003F129E"/>
    <w:rsid w:val="003F174B"/>
    <w:rsid w:val="003F2712"/>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620"/>
    <w:rsid w:val="00402913"/>
    <w:rsid w:val="00402948"/>
    <w:rsid w:val="00402A4E"/>
    <w:rsid w:val="00403CAF"/>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77F"/>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1E2F"/>
    <w:rsid w:val="00453436"/>
    <w:rsid w:val="004545B9"/>
    <w:rsid w:val="004545CE"/>
    <w:rsid w:val="00455487"/>
    <w:rsid w:val="0045553E"/>
    <w:rsid w:val="00455BEB"/>
    <w:rsid w:val="00456BF7"/>
    <w:rsid w:val="00460018"/>
    <w:rsid w:val="00460284"/>
    <w:rsid w:val="004603EB"/>
    <w:rsid w:val="004605B4"/>
    <w:rsid w:val="00460864"/>
    <w:rsid w:val="00460AC2"/>
    <w:rsid w:val="00460E1D"/>
    <w:rsid w:val="004614E5"/>
    <w:rsid w:val="004618A7"/>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64B"/>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5CCA"/>
    <w:rsid w:val="00486100"/>
    <w:rsid w:val="004861FB"/>
    <w:rsid w:val="00486539"/>
    <w:rsid w:val="0048674A"/>
    <w:rsid w:val="004868D7"/>
    <w:rsid w:val="00486D11"/>
    <w:rsid w:val="00487928"/>
    <w:rsid w:val="004879E6"/>
    <w:rsid w:val="00487D22"/>
    <w:rsid w:val="00487E67"/>
    <w:rsid w:val="00490D6A"/>
    <w:rsid w:val="00490F5F"/>
    <w:rsid w:val="00491545"/>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76FD"/>
    <w:rsid w:val="004B7AAD"/>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E1B"/>
    <w:rsid w:val="00534F05"/>
    <w:rsid w:val="00535417"/>
    <w:rsid w:val="00535E27"/>
    <w:rsid w:val="005360DC"/>
    <w:rsid w:val="00536677"/>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3D3D"/>
    <w:rsid w:val="00544CF7"/>
    <w:rsid w:val="00544F54"/>
    <w:rsid w:val="005459BB"/>
    <w:rsid w:val="00545ADD"/>
    <w:rsid w:val="00546074"/>
    <w:rsid w:val="005468B4"/>
    <w:rsid w:val="00546FAC"/>
    <w:rsid w:val="005474D1"/>
    <w:rsid w:val="005475F1"/>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309"/>
    <w:rsid w:val="005F34D3"/>
    <w:rsid w:val="005F36C5"/>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700F"/>
    <w:rsid w:val="00607739"/>
    <w:rsid w:val="00607A55"/>
    <w:rsid w:val="00607C05"/>
    <w:rsid w:val="00607F0E"/>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2AEB"/>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349"/>
    <w:rsid w:val="00646B24"/>
    <w:rsid w:val="006479A4"/>
    <w:rsid w:val="00647D51"/>
    <w:rsid w:val="00647E05"/>
    <w:rsid w:val="00647E56"/>
    <w:rsid w:val="00650362"/>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6D4"/>
    <w:rsid w:val="006B70E4"/>
    <w:rsid w:val="006B73D4"/>
    <w:rsid w:val="006C0647"/>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3B1"/>
    <w:rsid w:val="0072267D"/>
    <w:rsid w:val="00722693"/>
    <w:rsid w:val="00722795"/>
    <w:rsid w:val="007229D8"/>
    <w:rsid w:val="00722AF3"/>
    <w:rsid w:val="00722D81"/>
    <w:rsid w:val="00722EB2"/>
    <w:rsid w:val="007236BF"/>
    <w:rsid w:val="00724138"/>
    <w:rsid w:val="007241BD"/>
    <w:rsid w:val="007245BE"/>
    <w:rsid w:val="007249C0"/>
    <w:rsid w:val="00724C1B"/>
    <w:rsid w:val="00724DAE"/>
    <w:rsid w:val="00725113"/>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37F6"/>
    <w:rsid w:val="00764F0E"/>
    <w:rsid w:val="00765262"/>
    <w:rsid w:val="007659E6"/>
    <w:rsid w:val="00765AF7"/>
    <w:rsid w:val="00765FC5"/>
    <w:rsid w:val="0076631A"/>
    <w:rsid w:val="007666C2"/>
    <w:rsid w:val="0076689E"/>
    <w:rsid w:val="007669F0"/>
    <w:rsid w:val="00766BD7"/>
    <w:rsid w:val="0076720C"/>
    <w:rsid w:val="00767236"/>
    <w:rsid w:val="00767C65"/>
    <w:rsid w:val="0077009A"/>
    <w:rsid w:val="007712F5"/>
    <w:rsid w:val="0077158C"/>
    <w:rsid w:val="007716BC"/>
    <w:rsid w:val="0077170C"/>
    <w:rsid w:val="00771740"/>
    <w:rsid w:val="00771949"/>
    <w:rsid w:val="00771DC1"/>
    <w:rsid w:val="00772378"/>
    <w:rsid w:val="0077272F"/>
    <w:rsid w:val="007729A9"/>
    <w:rsid w:val="00772C52"/>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271"/>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27ED3"/>
    <w:rsid w:val="008305F8"/>
    <w:rsid w:val="00830B80"/>
    <w:rsid w:val="00831159"/>
    <w:rsid w:val="0083126C"/>
    <w:rsid w:val="00831674"/>
    <w:rsid w:val="00831993"/>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AD1"/>
    <w:rsid w:val="008D75BE"/>
    <w:rsid w:val="008D7D87"/>
    <w:rsid w:val="008D7EF5"/>
    <w:rsid w:val="008D7F80"/>
    <w:rsid w:val="008E087F"/>
    <w:rsid w:val="008E1ED1"/>
    <w:rsid w:val="008E1FA9"/>
    <w:rsid w:val="008E20E6"/>
    <w:rsid w:val="008E26A3"/>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947"/>
    <w:rsid w:val="008F335F"/>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6A53"/>
    <w:rsid w:val="00936CCC"/>
    <w:rsid w:val="0093718A"/>
    <w:rsid w:val="00937A20"/>
    <w:rsid w:val="00937D2C"/>
    <w:rsid w:val="00940339"/>
    <w:rsid w:val="009405E2"/>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E29"/>
    <w:rsid w:val="009A73D8"/>
    <w:rsid w:val="009A7722"/>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6E17"/>
    <w:rsid w:val="00A07476"/>
    <w:rsid w:val="00A0755C"/>
    <w:rsid w:val="00A075F3"/>
    <w:rsid w:val="00A07775"/>
    <w:rsid w:val="00A101C8"/>
    <w:rsid w:val="00A10646"/>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EEA"/>
    <w:rsid w:val="00A6137A"/>
    <w:rsid w:val="00A6173D"/>
    <w:rsid w:val="00A61A73"/>
    <w:rsid w:val="00A61EAC"/>
    <w:rsid w:val="00A62245"/>
    <w:rsid w:val="00A629B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A7F"/>
    <w:rsid w:val="00A82BD0"/>
    <w:rsid w:val="00A82DDD"/>
    <w:rsid w:val="00A839D3"/>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EE7"/>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947"/>
    <w:rsid w:val="00AC2B8D"/>
    <w:rsid w:val="00AC372F"/>
    <w:rsid w:val="00AC3EC7"/>
    <w:rsid w:val="00AC41A9"/>
    <w:rsid w:val="00AC4576"/>
    <w:rsid w:val="00AC4BD5"/>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F6F"/>
    <w:rsid w:val="00B010E2"/>
    <w:rsid w:val="00B0205E"/>
    <w:rsid w:val="00B02461"/>
    <w:rsid w:val="00B027B4"/>
    <w:rsid w:val="00B02CB1"/>
    <w:rsid w:val="00B02FFC"/>
    <w:rsid w:val="00B03E1E"/>
    <w:rsid w:val="00B04238"/>
    <w:rsid w:val="00B05046"/>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6C6A"/>
    <w:rsid w:val="00B7751C"/>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8CD"/>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B05CB"/>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423"/>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0ECB"/>
    <w:rsid w:val="00CF1111"/>
    <w:rsid w:val="00CF11C6"/>
    <w:rsid w:val="00CF13A8"/>
    <w:rsid w:val="00CF1639"/>
    <w:rsid w:val="00CF1842"/>
    <w:rsid w:val="00CF19C9"/>
    <w:rsid w:val="00CF299A"/>
    <w:rsid w:val="00CF2E3A"/>
    <w:rsid w:val="00CF2E60"/>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2D14"/>
    <w:rsid w:val="00D0342D"/>
    <w:rsid w:val="00D0365A"/>
    <w:rsid w:val="00D04B11"/>
    <w:rsid w:val="00D04BB6"/>
    <w:rsid w:val="00D050FE"/>
    <w:rsid w:val="00D053EF"/>
    <w:rsid w:val="00D05815"/>
    <w:rsid w:val="00D05F76"/>
    <w:rsid w:val="00D065EB"/>
    <w:rsid w:val="00D066E1"/>
    <w:rsid w:val="00D06EF9"/>
    <w:rsid w:val="00D07066"/>
    <w:rsid w:val="00D10519"/>
    <w:rsid w:val="00D10C13"/>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618"/>
    <w:rsid w:val="00E13B21"/>
    <w:rsid w:val="00E141D4"/>
    <w:rsid w:val="00E141F5"/>
    <w:rsid w:val="00E14926"/>
    <w:rsid w:val="00E14F9E"/>
    <w:rsid w:val="00E14FAE"/>
    <w:rsid w:val="00E15136"/>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3305"/>
    <w:rsid w:val="00F233E6"/>
    <w:rsid w:val="00F23542"/>
    <w:rsid w:val="00F23842"/>
    <w:rsid w:val="00F23C56"/>
    <w:rsid w:val="00F23F80"/>
    <w:rsid w:val="00F24181"/>
    <w:rsid w:val="00F2467A"/>
    <w:rsid w:val="00F254D3"/>
    <w:rsid w:val="00F2594B"/>
    <w:rsid w:val="00F26B9B"/>
    <w:rsid w:val="00F26C8B"/>
    <w:rsid w:val="00F26D6D"/>
    <w:rsid w:val="00F26EF7"/>
    <w:rsid w:val="00F2759C"/>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11C6"/>
    <w:rsid w:val="00FC12AC"/>
    <w:rsid w:val="00FC1FB5"/>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image" Target="media/image1.wmf"/><Relationship Id="rId32" Type="http://schemas.openxmlformats.org/officeDocument/2006/relationships/oleObject" Target="embeddings/oleObject11.bin"/><Relationship Id="rId53" Type="http://schemas.openxmlformats.org/officeDocument/2006/relationships/image" Target="media/image22.png"/><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image" Target="media/image23.png"/><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7.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comments" Target="comments.xml"/><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jpe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microsoft.com/office/2011/relationships/commentsExtended" Target="commentsExtended.xml"/><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3.wmf"/><Relationship Id="rId36" Type="http://schemas.openxmlformats.org/officeDocument/2006/relationships/oleObject" Target="embeddings/oleObject13.bin"/><Relationship Id="rId57" Type="http://schemas.microsoft.com/office/2016/09/relationships/commentsIds" Target="commentsIds.xml"/><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8.bin"/><Relationship Id="rId47" Type="http://schemas.openxmlformats.org/officeDocument/2006/relationships/image" Target="media/image19.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3.bin"/><Relationship Id="rId37" Type="http://schemas.openxmlformats.org/officeDocument/2006/relationships/image" Target="media/image14.wmf"/><Relationship Id="rId58" Type="http://schemas.microsoft.com/office/2018/08/relationships/commentsExtensible" Target="commentsExtensible.xml"/><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1928</TotalTime>
  <Pages>135</Pages>
  <Words>111283</Words>
  <Characters>634316</Characters>
  <Application>Microsoft Office Word</Application>
  <DocSecurity>0</DocSecurity>
  <Lines>5285</Lines>
  <Paragraphs>1488</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744111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285</cp:revision>
  <cp:lastPrinted>2021-12-12T02:00:00Z</cp:lastPrinted>
  <dcterms:created xsi:type="dcterms:W3CDTF">2021-12-30T13:44:00Z</dcterms:created>
  <dcterms:modified xsi:type="dcterms:W3CDTF">2022-01-16T13:09:00Z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